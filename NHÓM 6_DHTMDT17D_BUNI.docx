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5981A0" w14:textId="77777777" w:rsidR="00260287" w:rsidRPr="0014347E" w:rsidRDefault="00260287" w:rsidP="00260287">
      <w:pPr>
        <w:spacing w:before="120" w:after="0" w:line="360" w:lineRule="auto"/>
        <w:ind w:right="120"/>
        <w:jc w:val="both"/>
        <w:rPr>
          <w:ins w:id="0" w:author="{2CB69107-6E85-4A15-9811-DF02B1C95CE7}" w:date="2023-09-24T23:41:00Z"/>
          <w:rFonts w:asciiTheme="majorBidi" w:eastAsia="DengXian" w:hAnsiTheme="majorBidi" w:cstheme="majorBidi"/>
          <w:b/>
          <w:bCs/>
          <w:kern w:val="0"/>
          <w:sz w:val="30"/>
          <w:szCs w:val="30"/>
          <w:lang w:val="en-US" w:eastAsia="zh-CN"/>
          <w14:ligatures w14:val="none"/>
        </w:rPr>
      </w:pPr>
      <w:r w:rsidRPr="0014347E">
        <w:rPr>
          <w:rFonts w:asciiTheme="majorBidi" w:eastAsia="DengXian" w:hAnsiTheme="majorBidi" w:cstheme="majorBidi"/>
          <w:kern w:val="0"/>
          <w:sz w:val="8"/>
          <w:szCs w:val="30"/>
          <w:lang w:eastAsia="zh-CN"/>
          <w14:ligatures w14:val="none"/>
        </w:rPr>
        <mc:AlternateContent>
          <mc:Choice Requires="wpg">
            <w:drawing>
              <wp:anchor distT="0" distB="0" distL="114300" distR="114300" simplePos="0" relativeHeight="251659264" behindDoc="1" locked="0" layoutInCell="1" allowOverlap="1" wp14:anchorId="41DFD92A" wp14:editId="6618B018">
                <wp:simplePos x="0" y="0"/>
                <wp:positionH relativeFrom="page">
                  <wp:posOffset>408079</wp:posOffset>
                </wp:positionH>
                <wp:positionV relativeFrom="paragraph">
                  <wp:posOffset>-188926</wp:posOffset>
                </wp:positionV>
                <wp:extent cx="6842760" cy="9136443"/>
                <wp:effectExtent l="0" t="0" r="0" b="762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2760" cy="9136443"/>
                          <a:chOff x="1809" y="1048"/>
                          <a:chExt cx="9121" cy="14726"/>
                        </a:xfrm>
                      </wpg:grpSpPr>
                      <pic:pic xmlns:pic="http://schemas.openxmlformats.org/drawingml/2006/picture">
                        <pic:nvPicPr>
                          <pic:cNvPr id="9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12A82E" id="Group 91" o:spid="_x0000_s1026" style="position:absolute;margin-left:32.15pt;margin-top:-14.9pt;width:538.8pt;height:719.4pt;z-index:-25165721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" strokeweight="7.5pt">
                  <v:stroke linestyle="thinThick"/>
                </v:line>
                <w10:wrap anchorx="page"/>
              </v:group>
            </w:pict>
          </mc:Fallback>
        </mc:AlternateContent>
      </w:r>
    </w:p>
    <w:p w14:paraId="4DCED0F5" w14:textId="77777777" w:rsidR="00260287" w:rsidRPr="0014347E" w:rsidRDefault="00260287" w:rsidP="00260287">
      <w:pPr>
        <w:spacing w:before="120" w:after="0" w:line="360" w:lineRule="auto"/>
        <w:ind w:right="120"/>
        <w:jc w:val="center"/>
        <w:rPr>
          <w:rFonts w:asciiTheme="majorBidi" w:eastAsia="DengXian" w:hAnsiTheme="majorBidi" w:cstheme="majorBidi"/>
          <w:b/>
          <w:kern w:val="0"/>
          <w:sz w:val="26"/>
          <w:szCs w:val="30"/>
          <w:lang w:eastAsia="zh-CN"/>
          <w14:shadow w14:blurRad="50800" w14:dist="38100" w14:dir="2700000" w14:sx="100000" w14:sy="100000" w14:kx="0" w14:ky="0" w14:algn="tl">
            <w14:srgbClr w14:val="000000">
              <w14:alpha w14:val="60000"/>
            </w14:srgbClr>
          </w14:shadow>
          <w14:ligatures w14:val="none"/>
        </w:rPr>
      </w:pPr>
      <w:r w:rsidRPr="0014347E">
        <w:rPr>
          <w:rFonts w:asciiTheme="majorBidi" w:eastAsia="DengXian" w:hAnsiTheme="majorBidi" w:cstheme="majorBidi"/>
          <w:b/>
          <w:kern w:val="0"/>
          <w:sz w:val="26"/>
          <w:szCs w:val="30"/>
          <w:lang w:eastAsia="zh-CN"/>
          <w14:shadow w14:blurRad="50800" w14:dist="38100" w14:dir="2700000" w14:sx="100000" w14:sy="100000" w14:kx="0" w14:ky="0" w14:algn="tl">
            <w14:srgbClr w14:val="000000">
              <w14:alpha w14:val="60000"/>
            </w14:srgbClr>
          </w14:shadow>
          <w14:ligatures w14:val="none"/>
        </w:rPr>
        <w:t>BỘ CÔNG THƯƠNG</w:t>
      </w:r>
    </w:p>
    <w:p w14:paraId="12332E2F" w14:textId="77777777" w:rsidR="00260287" w:rsidRPr="0014347E" w:rsidRDefault="00260287" w:rsidP="00260287">
      <w:pPr>
        <w:spacing w:before="120" w:after="0" w:line="360" w:lineRule="auto"/>
        <w:ind w:right="120"/>
        <w:jc w:val="center"/>
        <w:rPr>
          <w:rFonts w:asciiTheme="majorBidi" w:eastAsia="DengXian" w:hAnsiTheme="majorBidi" w:cstheme="majorBidi"/>
          <w:b/>
          <w:kern w:val="0"/>
          <w:sz w:val="26"/>
          <w:szCs w:val="30"/>
          <w:lang w:eastAsia="zh-CN"/>
          <w14:shadow w14:blurRad="50800" w14:dist="38100" w14:dir="2700000" w14:sx="100000" w14:sy="100000" w14:kx="0" w14:ky="0" w14:algn="tl">
            <w14:srgbClr w14:val="000000">
              <w14:alpha w14:val="60000"/>
            </w14:srgbClr>
          </w14:shadow>
          <w14:ligatures w14:val="none"/>
        </w:rPr>
      </w:pPr>
      <w:r w:rsidRPr="0014347E">
        <w:rPr>
          <w:rFonts w:asciiTheme="majorBidi" w:eastAsia="DengXian" w:hAnsiTheme="majorBidi" w:cstheme="majorBidi"/>
          <w:b/>
          <w:kern w:val="0"/>
          <w:sz w:val="26"/>
          <w:szCs w:val="30"/>
          <w:lang w:eastAsia="zh-CN"/>
          <w14:shadow w14:blurRad="50800" w14:dist="38100" w14:dir="2700000" w14:sx="100000" w14:sy="100000" w14:kx="0" w14:ky="0" w14:algn="tl">
            <w14:srgbClr w14:val="000000">
              <w14:alpha w14:val="60000"/>
            </w14:srgbClr>
          </w14:shadow>
          <w14:ligatures w14:val="none"/>
        </w:rPr>
        <w:t>TRƯỜNG ĐẠI HỌC CÔNG NGHIỆP TP. HỒ CHÍ MINH</w:t>
      </w:r>
    </w:p>
    <w:p w14:paraId="507F791F" w14:textId="77777777" w:rsidR="00260287" w:rsidRPr="0014347E" w:rsidRDefault="00260287" w:rsidP="00260287">
      <w:pPr>
        <w:pBdr>
          <w:top w:val="nil"/>
          <w:left w:val="nil"/>
          <w:bottom w:val="nil"/>
          <w:right w:val="nil"/>
          <w:between w:val="nil"/>
        </w:pBdr>
        <w:spacing w:before="120" w:after="0" w:line="360" w:lineRule="auto"/>
        <w:ind w:right="120"/>
        <w:jc w:val="center"/>
        <w:rPr>
          <w:rFonts w:asciiTheme="majorBidi" w:eastAsia="Times New Roman" w:hAnsiTheme="majorBidi" w:cstheme="majorBidi"/>
          <w:b/>
          <w:smallCaps/>
          <w:color w:val="000000"/>
          <w:kern w:val="0"/>
          <w:sz w:val="28"/>
          <w:szCs w:val="28"/>
          <w:lang w:eastAsia="zh-CN"/>
          <w14:ligatures w14:val="none"/>
        </w:rPr>
      </w:pPr>
      <w:r w:rsidRPr="0014347E">
        <w:rPr>
          <w:rFonts w:asciiTheme="majorBidi" w:eastAsia="Times New Roman" w:hAnsiTheme="majorBidi" w:cstheme="majorBidi"/>
          <w:b/>
          <w:smallCaps/>
          <w:color w:val="000000"/>
          <w:kern w:val="0"/>
          <w:sz w:val="28"/>
          <w:szCs w:val="28"/>
          <w:lang w:eastAsia="zh-CN"/>
          <w14:ligatures w14:val="none"/>
        </w:rPr>
        <w:t>KHOA THƯƠNG MẠI DU LỊCH</w:t>
      </w:r>
    </w:p>
    <w:p w14:paraId="45566F01" w14:textId="77777777" w:rsidR="00260287" w:rsidRPr="0014347E" w:rsidRDefault="00260287" w:rsidP="00260287">
      <w:pPr>
        <w:spacing w:before="120" w:after="0" w:line="360" w:lineRule="auto"/>
        <w:ind w:right="120"/>
        <w:jc w:val="center"/>
        <w:rPr>
          <w:rFonts w:asciiTheme="majorBidi" w:eastAsia="DengXian" w:hAnsiTheme="majorBidi" w:cstheme="majorBidi"/>
          <w:b/>
          <w:kern w:val="0"/>
          <w:sz w:val="26"/>
          <w:szCs w:val="30"/>
          <w:lang w:eastAsia="zh-CN"/>
          <w14:ligatures w14:val="none"/>
        </w:rPr>
      </w:pPr>
      <w:r w:rsidRPr="0014347E">
        <w:rPr>
          <w:rFonts w:asciiTheme="majorBidi" w:eastAsia="DengXian" w:hAnsiTheme="majorBidi" w:cstheme="majorBidi"/>
          <w:b/>
          <w:kern w:val="0"/>
          <w:sz w:val="26"/>
          <w:szCs w:val="30"/>
          <w:lang w:eastAsia="zh-CN"/>
          <w14:ligatures w14:val="none"/>
        </w:rPr>
        <w:t>----</w:t>
      </w:r>
      <w:r w:rsidRPr="0014347E">
        <w:rPr>
          <w:rFonts w:asciiTheme="majorBidi" w:eastAsia="DengXian" w:hAnsiTheme="majorBidi" w:cstheme="majorBidi"/>
          <w:b/>
          <w:kern w:val="0"/>
          <w:sz w:val="26"/>
          <w:szCs w:val="30"/>
          <w:lang w:eastAsia="zh-CN"/>
          <w14:ligatures w14:val="none"/>
        </w:rPr>
        <w:sym w:font="Wingdings" w:char="F099"/>
      </w:r>
      <w:r w:rsidRPr="0014347E">
        <w:rPr>
          <w:rFonts w:asciiTheme="majorBidi" w:eastAsia="DengXian" w:hAnsiTheme="majorBidi" w:cstheme="majorBidi"/>
          <w:b/>
          <w:kern w:val="0"/>
          <w:sz w:val="26"/>
          <w:szCs w:val="30"/>
          <w:lang w:eastAsia="zh-CN"/>
          <w14:ligatures w14:val="none"/>
        </w:rPr>
        <w:sym w:font="Wingdings" w:char="F026"/>
      </w:r>
      <w:r w:rsidRPr="0014347E">
        <w:rPr>
          <w:rFonts w:asciiTheme="majorBidi" w:eastAsia="DengXian" w:hAnsiTheme="majorBidi" w:cstheme="majorBidi"/>
          <w:b/>
          <w:kern w:val="0"/>
          <w:sz w:val="26"/>
          <w:szCs w:val="30"/>
          <w:lang w:eastAsia="zh-CN"/>
          <w14:ligatures w14:val="none"/>
        </w:rPr>
        <w:sym w:font="Wingdings" w:char="F098"/>
      </w:r>
      <w:r w:rsidRPr="0014347E">
        <w:rPr>
          <w:rFonts w:asciiTheme="majorBidi" w:eastAsia="DengXian" w:hAnsiTheme="majorBidi" w:cstheme="majorBidi"/>
          <w:b/>
          <w:kern w:val="0"/>
          <w:sz w:val="26"/>
          <w:szCs w:val="30"/>
          <w:lang w:eastAsia="zh-CN"/>
          <w14:ligatures w14:val="none"/>
        </w:rPr>
        <w:t>----</w:t>
      </w:r>
    </w:p>
    <w:p w14:paraId="3BC26751" w14:textId="5C287E34" w:rsidR="004A05A6" w:rsidRPr="0014347E" w:rsidRDefault="00260287" w:rsidP="004A05A6">
      <w:pPr>
        <w:spacing w:before="120" w:after="0" w:line="360" w:lineRule="auto"/>
        <w:ind w:right="120"/>
        <w:jc w:val="center"/>
        <w:rPr>
          <w:rFonts w:asciiTheme="majorBidi" w:eastAsia="DengXian" w:hAnsiTheme="majorBidi" w:cstheme="majorBidi"/>
          <w:b/>
          <w:kern w:val="0"/>
          <w:sz w:val="26"/>
          <w:szCs w:val="30"/>
          <w:lang w:val="en-US" w:eastAsia="zh-CN"/>
          <w14:ligatures w14:val="none"/>
        </w:rPr>
      </w:pPr>
      <w:r w:rsidRPr="0014347E">
        <w:rPr>
          <w:rFonts w:asciiTheme="majorBidi" w:eastAsia="DengXian" w:hAnsiTheme="majorBidi" w:cstheme="majorBidi"/>
          <w:kern w:val="0"/>
          <w:sz w:val="26"/>
          <w:szCs w:val="30"/>
          <w:lang w:eastAsia="zh-CN"/>
          <w14:ligatures w14:val="none"/>
        </w:rPr>
        <w:drawing>
          <wp:inline distT="0" distB="0" distL="0" distR="0" wp14:anchorId="2B7F227F" wp14:editId="475B3349">
            <wp:extent cx="3442511" cy="1386840"/>
            <wp:effectExtent l="0" t="0" r="5715" b="3810"/>
            <wp:docPr id="327851430"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3454" cy="1387220"/>
                    </a:xfrm>
                    <a:prstGeom prst="rect">
                      <a:avLst/>
                    </a:prstGeom>
                    <a:noFill/>
                    <a:ln>
                      <a:noFill/>
                    </a:ln>
                  </pic:spPr>
                </pic:pic>
              </a:graphicData>
            </a:graphic>
          </wp:inline>
        </w:drawing>
      </w:r>
    </w:p>
    <w:p w14:paraId="3E2DFA2B" w14:textId="0DEAF376" w:rsidR="004A05A6" w:rsidRPr="0014347E" w:rsidRDefault="00260287" w:rsidP="004A05A6">
      <w:pPr>
        <w:spacing w:before="120" w:after="0" w:line="360" w:lineRule="auto"/>
        <w:ind w:right="120"/>
        <w:jc w:val="center"/>
        <w:rPr>
          <w:rFonts w:asciiTheme="majorBidi" w:eastAsia="DengXian" w:hAnsiTheme="majorBidi" w:cstheme="majorBidi"/>
          <w:b/>
          <w:bCs/>
          <w:kern w:val="0"/>
          <w:sz w:val="40"/>
          <w:szCs w:val="40"/>
          <w:lang w:val="en-US" w:eastAsia="zh-CN"/>
          <w14:ligatures w14:val="none"/>
        </w:rPr>
      </w:pPr>
      <w:r w:rsidRPr="0014347E">
        <w:rPr>
          <w:rFonts w:asciiTheme="majorBidi" w:eastAsia="DengXian" w:hAnsiTheme="majorBidi" w:cstheme="majorBidi"/>
          <w:b/>
          <w:bCs/>
          <w:kern w:val="0"/>
          <w:sz w:val="40"/>
          <w:szCs w:val="40"/>
          <w:lang w:eastAsia="zh-CN"/>
          <w14:ligatures w14:val="none"/>
        </w:rPr>
        <w:t xml:space="preserve">BÀI BÁO CÁO </w:t>
      </w:r>
      <w:r w:rsidR="004A05A6" w:rsidRPr="0014347E">
        <w:rPr>
          <w:rFonts w:asciiTheme="majorBidi" w:eastAsia="DengXian" w:hAnsiTheme="majorBidi" w:cstheme="majorBidi"/>
          <w:b/>
          <w:bCs/>
          <w:kern w:val="0"/>
          <w:sz w:val="40"/>
          <w:szCs w:val="40"/>
          <w:lang w:val="en-US" w:eastAsia="zh-CN"/>
          <w14:ligatures w14:val="none"/>
        </w:rPr>
        <w:t>CUỐI KỲ</w:t>
      </w:r>
    </w:p>
    <w:p w14:paraId="44BA8252" w14:textId="44EE83AE" w:rsidR="00260287" w:rsidRPr="0014347E" w:rsidRDefault="004A05A6" w:rsidP="004A05A6">
      <w:pPr>
        <w:tabs>
          <w:tab w:val="left" w:pos="6151"/>
        </w:tabs>
        <w:spacing w:before="120" w:after="0" w:line="360" w:lineRule="auto"/>
        <w:ind w:right="120"/>
        <w:jc w:val="center"/>
        <w:rPr>
          <w:rFonts w:asciiTheme="majorBidi" w:eastAsia="DengXian" w:hAnsiTheme="majorBidi" w:cstheme="majorBidi"/>
          <w:b/>
          <w:kern w:val="0"/>
          <w:sz w:val="32"/>
          <w:szCs w:val="32"/>
          <w:lang w:val="en-US" w:eastAsia="zh-CN"/>
          <w14:ligatures w14:val="none"/>
        </w:rPr>
      </w:pPr>
      <w:r w:rsidRPr="0014347E">
        <w:rPr>
          <w:rFonts w:asciiTheme="majorBidi" w:eastAsia="DengXian" w:hAnsiTheme="majorBidi" w:cstheme="majorBidi"/>
          <w:b/>
          <w:kern w:val="0"/>
          <w:sz w:val="32"/>
          <w:szCs w:val="32"/>
          <w:lang w:eastAsia="zh-CN"/>
          <w14:ligatures w14:val="none"/>
        </w:rPr>
        <w:t>MÔN HỌC: LẬP TRÌNH WEB</w:t>
      </w:r>
    </w:p>
    <w:p w14:paraId="70D767DC" w14:textId="77777777" w:rsidR="004A05A6" w:rsidRPr="0014347E" w:rsidRDefault="004A05A6" w:rsidP="00260287">
      <w:pPr>
        <w:tabs>
          <w:tab w:val="left" w:pos="6151"/>
        </w:tabs>
        <w:spacing w:before="120" w:after="0" w:line="360" w:lineRule="auto"/>
        <w:ind w:right="120" w:firstLine="2835"/>
        <w:jc w:val="both"/>
        <w:rPr>
          <w:rFonts w:asciiTheme="majorBidi" w:eastAsia="DengXian" w:hAnsiTheme="majorBidi" w:cstheme="majorBidi"/>
          <w:bCs/>
          <w:kern w:val="0"/>
          <w:sz w:val="28"/>
          <w:szCs w:val="28"/>
          <w:lang w:val="en-US" w:eastAsia="zh-CN"/>
          <w14:ligatures w14:val="none"/>
        </w:rPr>
      </w:pPr>
    </w:p>
    <w:p w14:paraId="7DFD2FF8" w14:textId="77777777" w:rsidR="004A05A6" w:rsidRPr="0014347E" w:rsidRDefault="004A05A6" w:rsidP="004A05A6">
      <w:pPr>
        <w:tabs>
          <w:tab w:val="left" w:pos="6151"/>
        </w:tabs>
        <w:spacing w:before="120" w:after="0" w:line="360" w:lineRule="auto"/>
        <w:ind w:right="120"/>
        <w:jc w:val="center"/>
        <w:rPr>
          <w:rFonts w:asciiTheme="majorBidi" w:hAnsiTheme="majorBidi" w:cstheme="majorBidi"/>
          <w:b/>
          <w:sz w:val="40"/>
          <w:szCs w:val="40"/>
          <w:lang w:val="en-US"/>
        </w:rPr>
      </w:pPr>
      <w:r w:rsidRPr="0014347E">
        <w:rPr>
          <w:rFonts w:asciiTheme="majorBidi" w:eastAsia="DengXian" w:hAnsiTheme="majorBidi" w:cstheme="majorBidi"/>
          <w:bCs/>
          <w:i/>
          <w:iCs/>
          <w:kern w:val="0"/>
          <w:sz w:val="40"/>
          <w:szCs w:val="40"/>
          <w:u w:val="single"/>
          <w:lang w:val="en-US" w:eastAsia="zh-CN"/>
          <w14:ligatures w14:val="none"/>
        </w:rPr>
        <w:t>Đề tài:</w:t>
      </w:r>
      <w:r w:rsidRPr="0014347E">
        <w:rPr>
          <w:rFonts w:asciiTheme="majorBidi" w:eastAsia="DengXian" w:hAnsiTheme="majorBidi" w:cstheme="majorBidi"/>
          <w:b/>
          <w:kern w:val="0"/>
          <w:sz w:val="40"/>
          <w:szCs w:val="40"/>
          <w:lang w:val="en-US" w:eastAsia="zh-CN"/>
          <w14:ligatures w14:val="none"/>
        </w:rPr>
        <w:t xml:space="preserve"> </w:t>
      </w:r>
      <w:r w:rsidRPr="0014347E">
        <w:rPr>
          <w:rFonts w:asciiTheme="majorBidi" w:hAnsiTheme="majorBidi" w:cstheme="majorBidi"/>
          <w:b/>
          <w:sz w:val="40"/>
          <w:szCs w:val="40"/>
        </w:rPr>
        <w:t xml:space="preserve">XÂY DỰNG WEBSITE </w:t>
      </w:r>
      <w:r w:rsidRPr="0014347E">
        <w:rPr>
          <w:rFonts w:asciiTheme="majorBidi" w:hAnsiTheme="majorBidi" w:cstheme="majorBidi"/>
          <w:b/>
          <w:sz w:val="40"/>
          <w:szCs w:val="40"/>
          <w:lang w:val="en-US"/>
        </w:rPr>
        <w:t>BÁN HÀNG</w:t>
      </w:r>
      <w:r w:rsidRPr="0014347E">
        <w:rPr>
          <w:rFonts w:asciiTheme="majorBidi" w:hAnsiTheme="majorBidi" w:cstheme="majorBidi"/>
          <w:b/>
          <w:sz w:val="40"/>
          <w:szCs w:val="40"/>
        </w:rPr>
        <w:t xml:space="preserve"> </w:t>
      </w:r>
    </w:p>
    <w:p w14:paraId="25B23C1C" w14:textId="6F75319C" w:rsidR="004A05A6" w:rsidRPr="0014347E" w:rsidRDefault="004A05A6" w:rsidP="004A05A6">
      <w:pPr>
        <w:tabs>
          <w:tab w:val="left" w:pos="6151"/>
        </w:tabs>
        <w:spacing w:before="120" w:after="0" w:line="360" w:lineRule="auto"/>
        <w:ind w:right="120"/>
        <w:jc w:val="center"/>
        <w:rPr>
          <w:rFonts w:asciiTheme="majorBidi" w:hAnsiTheme="majorBidi" w:cstheme="majorBidi"/>
          <w:b/>
          <w:sz w:val="40"/>
          <w:szCs w:val="40"/>
          <w:lang w:val="en-US"/>
        </w:rPr>
      </w:pPr>
      <w:r w:rsidRPr="0014347E">
        <w:rPr>
          <w:rFonts w:asciiTheme="majorBidi" w:hAnsiTheme="majorBidi" w:cstheme="majorBidi"/>
          <w:b/>
          <w:sz w:val="40"/>
          <w:szCs w:val="40"/>
          <w:lang w:val="en-US"/>
        </w:rPr>
        <w:t>THÚ NHỒI BÔNG BUNI</w:t>
      </w:r>
    </w:p>
    <w:p w14:paraId="497D23CE" w14:textId="77777777" w:rsidR="004A05A6" w:rsidRPr="0014347E" w:rsidRDefault="004A05A6" w:rsidP="004A05A6">
      <w:pPr>
        <w:tabs>
          <w:tab w:val="left" w:pos="6151"/>
        </w:tabs>
        <w:spacing w:before="120" w:after="0" w:line="360" w:lineRule="auto"/>
        <w:ind w:right="120"/>
        <w:jc w:val="center"/>
        <w:rPr>
          <w:rFonts w:asciiTheme="majorBidi" w:hAnsiTheme="majorBidi" w:cstheme="majorBidi"/>
          <w:b/>
          <w:sz w:val="40"/>
          <w:szCs w:val="40"/>
          <w:lang w:val="en-US"/>
        </w:rPr>
      </w:pPr>
    </w:p>
    <w:p w14:paraId="422658D5" w14:textId="77777777" w:rsidR="00260287" w:rsidRPr="0014347E" w:rsidRDefault="00260287" w:rsidP="00260287">
      <w:pPr>
        <w:tabs>
          <w:tab w:val="left" w:pos="6151"/>
        </w:tabs>
        <w:spacing w:before="120" w:after="0" w:line="360" w:lineRule="auto"/>
        <w:ind w:right="120" w:firstLine="2835"/>
        <w:jc w:val="both"/>
        <w:rPr>
          <w:rFonts w:asciiTheme="majorBidi" w:eastAsia="DengXian" w:hAnsiTheme="majorBidi" w:cstheme="majorBidi"/>
          <w:bCs/>
          <w:kern w:val="0"/>
          <w:sz w:val="28"/>
          <w:szCs w:val="28"/>
          <w:lang w:eastAsia="zh-CN"/>
          <w14:ligatures w14:val="none"/>
        </w:rPr>
      </w:pPr>
      <w:r w:rsidRPr="0014347E">
        <w:rPr>
          <w:rFonts w:asciiTheme="majorBidi" w:eastAsia="DengXian" w:hAnsiTheme="majorBidi" w:cstheme="majorBidi"/>
          <w:b/>
          <w:kern w:val="0"/>
          <w:sz w:val="28"/>
          <w:szCs w:val="28"/>
          <w:lang w:eastAsia="zh-CN"/>
          <w14:ligatures w14:val="none"/>
        </w:rPr>
        <w:t>Lớp:</w:t>
      </w:r>
      <w:r w:rsidRPr="0014347E">
        <w:rPr>
          <w:rFonts w:asciiTheme="majorBidi" w:eastAsia="DengXian" w:hAnsiTheme="majorBidi" w:cstheme="majorBidi"/>
          <w:bCs/>
          <w:kern w:val="0"/>
          <w:sz w:val="28"/>
          <w:szCs w:val="28"/>
          <w:lang w:eastAsia="zh-CN"/>
          <w14:ligatures w14:val="none"/>
        </w:rPr>
        <w:t xml:space="preserve"> DHTMDT17D</w:t>
      </w:r>
    </w:p>
    <w:p w14:paraId="4E887A31" w14:textId="2A7F92A7" w:rsidR="00DA228B" w:rsidRPr="0014347E" w:rsidRDefault="00DA228B" w:rsidP="00260287">
      <w:pPr>
        <w:tabs>
          <w:tab w:val="left" w:pos="6151"/>
        </w:tabs>
        <w:spacing w:before="120" w:after="0" w:line="360" w:lineRule="auto"/>
        <w:ind w:right="120" w:firstLine="2835"/>
        <w:jc w:val="both"/>
        <w:rPr>
          <w:rFonts w:asciiTheme="majorBidi" w:eastAsia="DengXian" w:hAnsiTheme="majorBidi" w:cstheme="majorBidi"/>
          <w:bCs/>
          <w:kern w:val="0"/>
          <w:sz w:val="28"/>
          <w:szCs w:val="28"/>
          <w:lang w:eastAsia="zh-CN"/>
          <w14:ligatures w14:val="none"/>
        </w:rPr>
      </w:pPr>
      <w:r w:rsidRPr="0014347E">
        <w:rPr>
          <w:rFonts w:asciiTheme="majorBidi" w:eastAsia="DengXian" w:hAnsiTheme="majorBidi" w:cstheme="majorBidi"/>
          <w:b/>
          <w:kern w:val="0"/>
          <w:sz w:val="28"/>
          <w:szCs w:val="28"/>
          <w:lang w:eastAsia="zh-CN"/>
          <w14:ligatures w14:val="none"/>
        </w:rPr>
        <w:t xml:space="preserve">Nhóm: </w:t>
      </w:r>
      <w:r w:rsidRPr="0014347E">
        <w:rPr>
          <w:rFonts w:asciiTheme="majorBidi" w:eastAsia="DengXian" w:hAnsiTheme="majorBidi" w:cstheme="majorBidi"/>
          <w:bCs/>
          <w:kern w:val="0"/>
          <w:sz w:val="28"/>
          <w:szCs w:val="28"/>
          <w:lang w:eastAsia="zh-CN"/>
          <w14:ligatures w14:val="none"/>
        </w:rPr>
        <w:t>6</w:t>
      </w:r>
    </w:p>
    <w:p w14:paraId="542AC370" w14:textId="77777777" w:rsidR="00260287" w:rsidRPr="0014347E" w:rsidRDefault="00260287" w:rsidP="00260287">
      <w:pPr>
        <w:tabs>
          <w:tab w:val="left" w:pos="6151"/>
        </w:tabs>
        <w:spacing w:before="120" w:after="0" w:line="360" w:lineRule="auto"/>
        <w:ind w:right="120" w:firstLine="2835"/>
        <w:jc w:val="both"/>
        <w:rPr>
          <w:rFonts w:asciiTheme="majorBidi" w:eastAsia="DengXian" w:hAnsiTheme="majorBidi" w:cstheme="majorBidi"/>
          <w:bCs/>
          <w:kern w:val="0"/>
          <w:sz w:val="28"/>
          <w:szCs w:val="28"/>
          <w:lang w:eastAsia="zh-CN"/>
          <w14:ligatures w14:val="none"/>
        </w:rPr>
      </w:pPr>
      <w:r w:rsidRPr="0014347E">
        <w:rPr>
          <w:rFonts w:asciiTheme="majorBidi" w:eastAsia="DengXian" w:hAnsiTheme="majorBidi" w:cstheme="majorBidi"/>
          <w:b/>
          <w:kern w:val="0"/>
          <w:sz w:val="28"/>
          <w:szCs w:val="28"/>
          <w:lang w:eastAsia="zh-CN"/>
          <w14:ligatures w14:val="none"/>
        </w:rPr>
        <w:t>GVHD:</w:t>
      </w:r>
      <w:r w:rsidRPr="0014347E">
        <w:rPr>
          <w:rFonts w:asciiTheme="majorBidi" w:eastAsia="DengXian" w:hAnsiTheme="majorBidi" w:cstheme="majorBidi"/>
          <w:bCs/>
          <w:kern w:val="0"/>
          <w:sz w:val="28"/>
          <w:szCs w:val="28"/>
          <w:lang w:eastAsia="zh-CN"/>
          <w14:ligatures w14:val="none"/>
        </w:rPr>
        <w:t xml:space="preserve"> ThS Nguyễn Thị Hoài</w:t>
      </w:r>
    </w:p>
    <w:p w14:paraId="77AF4A7F" w14:textId="7526387F" w:rsidR="004A05A6" w:rsidRPr="00595930" w:rsidRDefault="00260287" w:rsidP="004A05A6">
      <w:pPr>
        <w:spacing w:before="120" w:after="0" w:line="360" w:lineRule="auto"/>
        <w:ind w:right="120" w:firstLine="2835"/>
        <w:jc w:val="both"/>
        <w:rPr>
          <w:rFonts w:asciiTheme="majorBidi" w:eastAsia="DengXian" w:hAnsiTheme="majorBidi" w:cstheme="majorBidi"/>
          <w:bCs/>
          <w:kern w:val="0"/>
          <w:sz w:val="28"/>
          <w:szCs w:val="28"/>
          <w:lang w:eastAsia="zh-CN"/>
          <w14:ligatures w14:val="none"/>
        </w:rPr>
      </w:pPr>
      <w:r w:rsidRPr="0014347E">
        <w:rPr>
          <w:rFonts w:asciiTheme="majorBidi" w:eastAsia="DengXian" w:hAnsiTheme="majorBidi" w:cstheme="majorBidi"/>
          <w:b/>
          <w:kern w:val="0"/>
          <w:sz w:val="28"/>
          <w:szCs w:val="28"/>
          <w:lang w:eastAsia="zh-CN"/>
          <w14:ligatures w14:val="none"/>
        </w:rPr>
        <w:t>Năm học:</w:t>
      </w:r>
      <w:r w:rsidRPr="0014347E">
        <w:rPr>
          <w:rFonts w:asciiTheme="majorBidi" w:eastAsia="DengXian" w:hAnsiTheme="majorBidi" w:cstheme="majorBidi"/>
          <w:bCs/>
          <w:kern w:val="0"/>
          <w:sz w:val="28"/>
          <w:szCs w:val="28"/>
          <w:lang w:eastAsia="zh-CN"/>
          <w14:ligatures w14:val="none"/>
        </w:rPr>
        <w:t xml:space="preserve"> 2024 </w:t>
      </w:r>
      <w:r w:rsidR="004A05A6" w:rsidRPr="0014347E">
        <w:rPr>
          <w:rFonts w:asciiTheme="majorBidi" w:eastAsia="DengXian" w:hAnsiTheme="majorBidi" w:cstheme="majorBidi"/>
          <w:bCs/>
          <w:kern w:val="0"/>
          <w:sz w:val="28"/>
          <w:szCs w:val="28"/>
          <w:lang w:eastAsia="zh-CN"/>
          <w14:ligatures w14:val="none"/>
        </w:rPr>
        <w:t>–</w:t>
      </w:r>
      <w:r w:rsidRPr="0014347E">
        <w:rPr>
          <w:rFonts w:asciiTheme="majorBidi" w:eastAsia="DengXian" w:hAnsiTheme="majorBidi" w:cstheme="majorBidi"/>
          <w:bCs/>
          <w:kern w:val="0"/>
          <w:sz w:val="28"/>
          <w:szCs w:val="28"/>
          <w:lang w:eastAsia="zh-CN"/>
          <w14:ligatures w14:val="none"/>
        </w:rPr>
        <w:t xml:space="preserve"> 2025</w:t>
      </w:r>
    </w:p>
    <w:p w14:paraId="07FBC635" w14:textId="77777777" w:rsidR="004A05A6" w:rsidRPr="00595930" w:rsidRDefault="004A05A6" w:rsidP="00DA228B">
      <w:pPr>
        <w:spacing w:before="120" w:after="0" w:line="360" w:lineRule="auto"/>
        <w:ind w:right="120" w:firstLine="2835"/>
        <w:jc w:val="both"/>
        <w:rPr>
          <w:rFonts w:asciiTheme="majorBidi" w:eastAsia="DengXian" w:hAnsiTheme="majorBidi" w:cstheme="majorBidi"/>
          <w:bCs/>
          <w:kern w:val="0"/>
          <w:sz w:val="28"/>
          <w:szCs w:val="28"/>
          <w:lang w:eastAsia="zh-CN"/>
          <w14:ligatures w14:val="none"/>
        </w:rPr>
      </w:pPr>
    </w:p>
    <w:p w14:paraId="594F5E2C" w14:textId="4414E3C2" w:rsidR="00260287" w:rsidRPr="0014347E" w:rsidRDefault="00260287" w:rsidP="00260287">
      <w:pPr>
        <w:spacing w:before="120" w:after="0" w:line="360" w:lineRule="auto"/>
        <w:ind w:right="120"/>
        <w:jc w:val="center"/>
        <w:rPr>
          <w:rFonts w:asciiTheme="majorBidi" w:eastAsia="DengXian" w:hAnsiTheme="majorBidi" w:cstheme="majorBidi"/>
          <w:b/>
          <w:i/>
          <w:kern w:val="0"/>
          <w:sz w:val="28"/>
          <w:szCs w:val="28"/>
          <w:lang w:eastAsia="zh-CN"/>
          <w14:ligatures w14:val="none"/>
        </w:rPr>
      </w:pPr>
      <w:r w:rsidRPr="0014347E">
        <w:rPr>
          <w:rFonts w:asciiTheme="majorBidi" w:eastAsia="DengXian" w:hAnsiTheme="majorBidi" w:cstheme="majorBidi"/>
          <w:b/>
          <w:i/>
          <w:kern w:val="0"/>
          <w:sz w:val="28"/>
          <w:szCs w:val="28"/>
          <w:lang w:eastAsia="zh-CN"/>
          <w14:ligatures w14:val="none"/>
        </w:rPr>
        <w:t>Thành phố Hồ Chí Minh, tháng 04 năm 2024</w:t>
      </w:r>
    </w:p>
    <w:p w14:paraId="10731CCF" w14:textId="0A8FEC27" w:rsidR="00893FDC" w:rsidRPr="00893FDC" w:rsidRDefault="00893FDC" w:rsidP="00893FDC">
      <w:pPr>
        <w:jc w:val="center"/>
        <w:rPr>
          <w:rFonts w:asciiTheme="majorBidi" w:eastAsia="DengXian" w:hAnsiTheme="majorBidi" w:cstheme="majorBidi"/>
          <w:b/>
          <w:bCs/>
          <w:kern w:val="0"/>
          <w:sz w:val="26"/>
          <w:szCs w:val="30"/>
          <w:lang w:eastAsia="zh-CN"/>
          <w14:ligatures w14:val="none"/>
        </w:rPr>
      </w:pPr>
      <w:r w:rsidRPr="00893FDC">
        <w:rPr>
          <w:rFonts w:asciiTheme="majorBidi" w:eastAsia="DengXian" w:hAnsiTheme="majorBidi" w:cstheme="majorBidi"/>
          <w:b/>
          <w:bCs/>
          <w:kern w:val="0"/>
          <w:sz w:val="26"/>
          <w:szCs w:val="30"/>
          <w:lang w:eastAsia="zh-CN"/>
          <w14:ligatures w14:val="none"/>
        </w:rPr>
        <w:lastRenderedPageBreak/>
        <w:t>DANH SÁCH THÀNH VIÊN NHÓM 6</w:t>
      </w:r>
    </w:p>
    <w:p w14:paraId="78F71C93" w14:textId="77777777" w:rsidR="00893FDC" w:rsidRPr="00893FDC" w:rsidRDefault="00893FDC">
      <w:pPr>
        <w:rPr>
          <w:rFonts w:asciiTheme="majorBidi" w:eastAsia="DengXian" w:hAnsiTheme="majorBidi" w:cstheme="majorBidi"/>
          <w:kern w:val="0"/>
          <w:sz w:val="26"/>
          <w:szCs w:val="30"/>
          <w:lang w:eastAsia="zh-CN"/>
          <w14:ligatures w14:val="none"/>
        </w:rPr>
      </w:pPr>
    </w:p>
    <w:p w14:paraId="0F423259" w14:textId="77777777" w:rsidR="00893FDC" w:rsidRPr="00893FDC" w:rsidRDefault="00893FDC">
      <w:pPr>
        <w:rPr>
          <w:rFonts w:asciiTheme="majorBidi" w:eastAsia="DengXian" w:hAnsiTheme="majorBidi" w:cstheme="majorBidi"/>
          <w:kern w:val="0"/>
          <w:sz w:val="26"/>
          <w:szCs w:val="30"/>
          <w:lang w:eastAsia="zh-CN"/>
          <w14:ligatures w14:val="none"/>
        </w:rPr>
      </w:pPr>
    </w:p>
    <w:tbl>
      <w:tblPr>
        <w:tblStyle w:val="TableGrid"/>
        <w:tblpPr w:leftFromText="180" w:rightFromText="180" w:vertAnchor="text" w:horzAnchor="margin" w:tblpXSpec="center" w:tblpY="-615"/>
        <w:tblW w:w="0" w:type="auto"/>
        <w:tblLook w:val="04A0" w:firstRow="1" w:lastRow="0" w:firstColumn="1" w:lastColumn="0" w:noHBand="0" w:noVBand="1"/>
      </w:tblPr>
      <w:tblGrid>
        <w:gridCol w:w="965"/>
        <w:gridCol w:w="5366"/>
        <w:gridCol w:w="2172"/>
      </w:tblGrid>
      <w:tr w:rsidR="00893FDC" w:rsidRPr="00893FDC" w14:paraId="5B7B7C8D" w14:textId="77777777" w:rsidTr="003E751C">
        <w:trPr>
          <w:trHeight w:val="862"/>
        </w:trPr>
        <w:tc>
          <w:tcPr>
            <w:tcW w:w="965" w:type="dxa"/>
            <w:vAlign w:val="center"/>
          </w:tcPr>
          <w:p w14:paraId="75C2B3D1" w14:textId="77777777" w:rsidR="00893FDC" w:rsidRPr="00893FDC" w:rsidRDefault="00893FDC" w:rsidP="00893FDC">
            <w:pPr>
              <w:spacing w:line="360" w:lineRule="auto"/>
              <w:jc w:val="center"/>
              <w:rPr>
                <w:rFonts w:asciiTheme="majorBidi" w:hAnsiTheme="majorBidi" w:cstheme="majorBidi"/>
                <w:b/>
              </w:rPr>
            </w:pPr>
            <w:r w:rsidRPr="00893FDC">
              <w:rPr>
                <w:rFonts w:asciiTheme="majorBidi" w:hAnsiTheme="majorBidi" w:cstheme="majorBidi"/>
                <w:b/>
              </w:rPr>
              <w:t>STT</w:t>
            </w:r>
          </w:p>
        </w:tc>
        <w:tc>
          <w:tcPr>
            <w:tcW w:w="5366" w:type="dxa"/>
            <w:vAlign w:val="center"/>
          </w:tcPr>
          <w:p w14:paraId="49794B7E" w14:textId="77777777" w:rsidR="00893FDC" w:rsidRPr="00893FDC" w:rsidRDefault="00893FDC" w:rsidP="00893FDC">
            <w:pPr>
              <w:spacing w:line="360" w:lineRule="auto"/>
              <w:jc w:val="center"/>
              <w:rPr>
                <w:rFonts w:asciiTheme="majorBidi" w:hAnsiTheme="majorBidi" w:cstheme="majorBidi"/>
                <w:b/>
              </w:rPr>
            </w:pPr>
            <w:r w:rsidRPr="00893FDC">
              <w:rPr>
                <w:rFonts w:asciiTheme="majorBidi" w:hAnsiTheme="majorBidi" w:cstheme="majorBidi"/>
                <w:b/>
              </w:rPr>
              <w:t>Họ và tên</w:t>
            </w:r>
          </w:p>
        </w:tc>
        <w:tc>
          <w:tcPr>
            <w:tcW w:w="2172" w:type="dxa"/>
            <w:vAlign w:val="center"/>
          </w:tcPr>
          <w:p w14:paraId="4D51F046" w14:textId="77777777" w:rsidR="00893FDC" w:rsidRPr="00893FDC" w:rsidRDefault="00893FDC" w:rsidP="00893FDC">
            <w:pPr>
              <w:spacing w:line="360" w:lineRule="auto"/>
              <w:jc w:val="center"/>
              <w:rPr>
                <w:rFonts w:asciiTheme="majorBidi" w:hAnsiTheme="majorBidi" w:cstheme="majorBidi"/>
                <w:b/>
              </w:rPr>
            </w:pPr>
            <w:r w:rsidRPr="00893FDC">
              <w:rPr>
                <w:rFonts w:asciiTheme="majorBidi" w:hAnsiTheme="majorBidi" w:cstheme="majorBidi"/>
                <w:b/>
              </w:rPr>
              <w:t>MSSV</w:t>
            </w:r>
          </w:p>
        </w:tc>
      </w:tr>
      <w:tr w:rsidR="00893FDC" w:rsidRPr="00893FDC" w14:paraId="52E23343" w14:textId="77777777" w:rsidTr="003E751C">
        <w:trPr>
          <w:trHeight w:val="885"/>
        </w:trPr>
        <w:tc>
          <w:tcPr>
            <w:tcW w:w="965" w:type="dxa"/>
            <w:vAlign w:val="center"/>
          </w:tcPr>
          <w:p w14:paraId="2B66263C"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1</w:t>
            </w:r>
          </w:p>
        </w:tc>
        <w:tc>
          <w:tcPr>
            <w:tcW w:w="5366" w:type="dxa"/>
            <w:vAlign w:val="center"/>
          </w:tcPr>
          <w:p w14:paraId="08D58CB0"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Hồ Ngọc Tuyết Anh</w:t>
            </w:r>
          </w:p>
        </w:tc>
        <w:tc>
          <w:tcPr>
            <w:tcW w:w="2172" w:type="dxa"/>
            <w:vAlign w:val="center"/>
          </w:tcPr>
          <w:p w14:paraId="0382FAF5"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21059811</w:t>
            </w:r>
          </w:p>
        </w:tc>
      </w:tr>
      <w:tr w:rsidR="00893FDC" w:rsidRPr="00893FDC" w14:paraId="76F5B1CD" w14:textId="77777777" w:rsidTr="003E751C">
        <w:trPr>
          <w:trHeight w:val="910"/>
        </w:trPr>
        <w:tc>
          <w:tcPr>
            <w:tcW w:w="965" w:type="dxa"/>
            <w:vAlign w:val="center"/>
          </w:tcPr>
          <w:p w14:paraId="4AD57C43"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2</w:t>
            </w:r>
          </w:p>
        </w:tc>
        <w:tc>
          <w:tcPr>
            <w:tcW w:w="5366" w:type="dxa"/>
            <w:vAlign w:val="center"/>
          </w:tcPr>
          <w:p w14:paraId="7B0CF7E5"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Văn Thị Hồng Diệu</w:t>
            </w:r>
          </w:p>
        </w:tc>
        <w:tc>
          <w:tcPr>
            <w:tcW w:w="2172" w:type="dxa"/>
            <w:vAlign w:val="center"/>
          </w:tcPr>
          <w:p w14:paraId="3B8EF910"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21054791</w:t>
            </w:r>
          </w:p>
        </w:tc>
      </w:tr>
      <w:tr w:rsidR="00893FDC" w:rsidRPr="00893FDC" w14:paraId="2F1C0404" w14:textId="77777777" w:rsidTr="003E751C">
        <w:trPr>
          <w:trHeight w:val="885"/>
        </w:trPr>
        <w:tc>
          <w:tcPr>
            <w:tcW w:w="965" w:type="dxa"/>
            <w:vAlign w:val="center"/>
          </w:tcPr>
          <w:p w14:paraId="4AB30141"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3</w:t>
            </w:r>
          </w:p>
        </w:tc>
        <w:tc>
          <w:tcPr>
            <w:tcW w:w="5366" w:type="dxa"/>
            <w:vAlign w:val="center"/>
          </w:tcPr>
          <w:p w14:paraId="5043F726"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Nguyễn Hồng Anh Khoa</w:t>
            </w:r>
          </w:p>
        </w:tc>
        <w:tc>
          <w:tcPr>
            <w:tcW w:w="2172" w:type="dxa"/>
            <w:vAlign w:val="center"/>
          </w:tcPr>
          <w:p w14:paraId="5A6D5328" w14:textId="77777777" w:rsidR="00893FDC" w:rsidRPr="00893FDC" w:rsidRDefault="00893FDC" w:rsidP="00893FDC">
            <w:pPr>
              <w:spacing w:line="360" w:lineRule="auto"/>
              <w:jc w:val="center"/>
              <w:rPr>
                <w:rFonts w:asciiTheme="majorBidi" w:hAnsiTheme="majorBidi" w:cstheme="majorBidi"/>
              </w:rPr>
            </w:pPr>
            <w:r w:rsidRPr="00893FDC">
              <w:rPr>
                <w:rFonts w:asciiTheme="majorBidi" w:hAnsiTheme="majorBidi" w:cstheme="majorBidi"/>
              </w:rPr>
              <w:t>21059491</w:t>
            </w:r>
          </w:p>
        </w:tc>
      </w:tr>
    </w:tbl>
    <w:p w14:paraId="19A75E23" w14:textId="77777777" w:rsidR="003866B9" w:rsidRDefault="00893FDC" w:rsidP="003866B9">
      <w:pPr>
        <w:jc w:val="center"/>
        <w:rPr>
          <w:rFonts w:asciiTheme="majorBidi" w:eastAsia="DengXian" w:hAnsiTheme="majorBidi" w:cstheme="majorBidi"/>
          <w:b/>
          <w:bCs/>
          <w:kern w:val="0"/>
          <w:sz w:val="26"/>
          <w:szCs w:val="30"/>
          <w:lang w:val="en-US" w:eastAsia="zh-CN"/>
          <w14:ligatures w14:val="none"/>
        </w:rPr>
      </w:pPr>
      <w:r>
        <w:rPr>
          <w:rFonts w:asciiTheme="majorBidi" w:eastAsia="DengXian" w:hAnsiTheme="majorBidi" w:cstheme="majorBidi"/>
          <w:kern w:val="0"/>
          <w:sz w:val="26"/>
          <w:szCs w:val="30"/>
          <w:lang w:eastAsia="zh-CN"/>
          <w14:ligatures w14:val="none"/>
        </w:rPr>
        <w:br w:type="page"/>
      </w:r>
      <w:r w:rsidR="003866B9" w:rsidRPr="003866B9">
        <w:rPr>
          <w:rFonts w:asciiTheme="majorBidi" w:eastAsia="DengXian" w:hAnsiTheme="majorBidi" w:cstheme="majorBidi"/>
          <w:b/>
          <w:bCs/>
          <w:kern w:val="0"/>
          <w:sz w:val="26"/>
          <w:szCs w:val="30"/>
          <w:lang w:val="en-US" w:eastAsia="zh-CN"/>
          <w14:ligatures w14:val="none"/>
        </w:rPr>
        <w:lastRenderedPageBreak/>
        <w:t>PHÂN CHIA CÔNG VIỆC</w:t>
      </w:r>
    </w:p>
    <w:p w14:paraId="69F2023E" w14:textId="77777777" w:rsidR="003866B9" w:rsidRDefault="003866B9" w:rsidP="003866B9">
      <w:pPr>
        <w:jc w:val="center"/>
        <w:rPr>
          <w:rFonts w:asciiTheme="majorBidi" w:eastAsia="DengXian" w:hAnsiTheme="majorBidi" w:cstheme="majorBidi"/>
          <w:b/>
          <w:iCs/>
          <w:kern w:val="0"/>
          <w:sz w:val="26"/>
          <w:szCs w:val="26"/>
          <w:lang w:val="en-US" w:eastAsia="zh-CN"/>
          <w14:ligatures w14:val="none"/>
        </w:rPr>
      </w:pPr>
    </w:p>
    <w:tbl>
      <w:tblPr>
        <w:tblStyle w:val="TableGrid"/>
        <w:tblW w:w="9490" w:type="dxa"/>
        <w:jc w:val="center"/>
        <w:tblLook w:val="04A0" w:firstRow="1" w:lastRow="0" w:firstColumn="1" w:lastColumn="0" w:noHBand="0" w:noVBand="1"/>
      </w:tblPr>
      <w:tblGrid>
        <w:gridCol w:w="2153"/>
        <w:gridCol w:w="2469"/>
        <w:gridCol w:w="2434"/>
        <w:gridCol w:w="2434"/>
      </w:tblGrid>
      <w:tr w:rsidR="003866B9" w:rsidRPr="003866B9" w14:paraId="21B1BFD1" w14:textId="77777777" w:rsidTr="003866B9">
        <w:trPr>
          <w:trHeight w:val="677"/>
          <w:jc w:val="center"/>
        </w:trPr>
        <w:tc>
          <w:tcPr>
            <w:tcW w:w="2153" w:type="dxa"/>
            <w:vAlign w:val="center"/>
          </w:tcPr>
          <w:p w14:paraId="6B8BE3C4" w14:textId="77777777" w:rsidR="003866B9" w:rsidRPr="003866B9" w:rsidRDefault="003866B9" w:rsidP="003866B9">
            <w:pPr>
              <w:spacing w:line="360" w:lineRule="auto"/>
              <w:jc w:val="center"/>
              <w:rPr>
                <w:rFonts w:asciiTheme="majorBidi" w:hAnsiTheme="majorBidi" w:cstheme="majorBidi"/>
                <w:b/>
                <w:iCs/>
                <w:szCs w:val="26"/>
                <w:lang w:val="en-US"/>
              </w:rPr>
            </w:pPr>
          </w:p>
        </w:tc>
        <w:tc>
          <w:tcPr>
            <w:tcW w:w="2469" w:type="dxa"/>
            <w:vAlign w:val="center"/>
          </w:tcPr>
          <w:p w14:paraId="103C28FC" w14:textId="628D8DF5"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TUYẾT ANH</w:t>
            </w:r>
          </w:p>
        </w:tc>
        <w:tc>
          <w:tcPr>
            <w:tcW w:w="2434" w:type="dxa"/>
            <w:vAlign w:val="center"/>
          </w:tcPr>
          <w:p w14:paraId="6EFD16D9" w14:textId="24068C56"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HỒNG DIỆU</w:t>
            </w:r>
          </w:p>
        </w:tc>
        <w:tc>
          <w:tcPr>
            <w:tcW w:w="2434" w:type="dxa"/>
            <w:vAlign w:val="center"/>
          </w:tcPr>
          <w:p w14:paraId="7E6271B9" w14:textId="5AB66382"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ANH KHOA</w:t>
            </w:r>
          </w:p>
        </w:tc>
      </w:tr>
      <w:tr w:rsidR="003866B9" w:rsidRPr="003866B9" w14:paraId="3EEDD127" w14:textId="77777777" w:rsidTr="003866B9">
        <w:trPr>
          <w:trHeight w:val="677"/>
          <w:jc w:val="center"/>
        </w:trPr>
        <w:tc>
          <w:tcPr>
            <w:tcW w:w="2153" w:type="dxa"/>
            <w:vAlign w:val="center"/>
          </w:tcPr>
          <w:p w14:paraId="55ED9DA3" w14:textId="51B26C30"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STT</w:t>
            </w:r>
          </w:p>
        </w:tc>
        <w:tc>
          <w:tcPr>
            <w:tcW w:w="7337" w:type="dxa"/>
            <w:gridSpan w:val="3"/>
            <w:vAlign w:val="center"/>
          </w:tcPr>
          <w:p w14:paraId="223DFBB3" w14:textId="2F70133B"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Nội dung công việc</w:t>
            </w:r>
          </w:p>
        </w:tc>
      </w:tr>
      <w:tr w:rsidR="003866B9" w:rsidRPr="003866B9" w14:paraId="3AE2D32D" w14:textId="77777777" w:rsidTr="003866B9">
        <w:trPr>
          <w:trHeight w:val="677"/>
          <w:jc w:val="center"/>
        </w:trPr>
        <w:tc>
          <w:tcPr>
            <w:tcW w:w="2153" w:type="dxa"/>
            <w:vAlign w:val="center"/>
          </w:tcPr>
          <w:p w14:paraId="080FF597" w14:textId="44ED5E34"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1</w:t>
            </w:r>
          </w:p>
        </w:tc>
        <w:tc>
          <w:tcPr>
            <w:tcW w:w="7337" w:type="dxa"/>
            <w:gridSpan w:val="3"/>
            <w:vAlign w:val="center"/>
          </w:tcPr>
          <w:p w14:paraId="2CF129F1" w14:textId="17452457"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spacing w:val="3"/>
                <w:szCs w:val="26"/>
                <w:shd w:val="clear" w:color="auto" w:fill="FFFFFF"/>
              </w:rPr>
              <w:t>Lên ý tưởng bài làm, tóm tắt ý tưởng, tìm kiếm hình ảnh</w:t>
            </w:r>
          </w:p>
        </w:tc>
      </w:tr>
      <w:tr w:rsidR="003866B9" w:rsidRPr="003866B9" w14:paraId="696EFE06" w14:textId="77777777" w:rsidTr="003866B9">
        <w:trPr>
          <w:trHeight w:val="4058"/>
          <w:jc w:val="center"/>
        </w:trPr>
        <w:tc>
          <w:tcPr>
            <w:tcW w:w="2153" w:type="dxa"/>
            <w:vAlign w:val="center"/>
          </w:tcPr>
          <w:p w14:paraId="1B0943FD" w14:textId="1D1E2F7C"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2</w:t>
            </w:r>
          </w:p>
        </w:tc>
        <w:tc>
          <w:tcPr>
            <w:tcW w:w="2469" w:type="dxa"/>
            <w:vAlign w:val="center"/>
          </w:tcPr>
          <w:p w14:paraId="251F15B1" w14:textId="77777777" w:rsidR="003866B9" w:rsidRDefault="003866B9" w:rsidP="003866B9">
            <w:pPr>
              <w:spacing w:line="360" w:lineRule="auto"/>
              <w:jc w:val="center"/>
              <w:rPr>
                <w:rFonts w:asciiTheme="majorBidi" w:hAnsiTheme="majorBidi" w:cstheme="majorBidi"/>
                <w:spacing w:val="3"/>
                <w:szCs w:val="26"/>
                <w:shd w:val="clear" w:color="auto" w:fill="FFFFFF"/>
                <w:lang w:val="en-US"/>
              </w:rPr>
            </w:pPr>
            <w:r w:rsidRPr="003866B9">
              <w:rPr>
                <w:rFonts w:asciiTheme="majorBidi" w:hAnsiTheme="majorBidi" w:cstheme="majorBidi"/>
                <w:spacing w:val="3"/>
                <w:szCs w:val="26"/>
                <w:shd w:val="clear" w:color="auto" w:fill="FFFFFF"/>
              </w:rPr>
              <w:t>T</w:t>
            </w:r>
            <w:r w:rsidRPr="003866B9">
              <w:rPr>
                <w:rFonts w:asciiTheme="majorBidi" w:hAnsiTheme="majorBidi" w:cstheme="majorBidi"/>
                <w:spacing w:val="3"/>
                <w:szCs w:val="26"/>
                <w:shd w:val="clear" w:color="auto" w:fill="FFFFFF"/>
              </w:rPr>
              <w:t>ạo thanh cuộn</w:t>
            </w:r>
          </w:p>
          <w:p w14:paraId="2A6741FC" w14:textId="77777777" w:rsidR="003866B9" w:rsidRDefault="003866B9" w:rsidP="003866B9">
            <w:pPr>
              <w:spacing w:line="360" w:lineRule="auto"/>
              <w:jc w:val="center"/>
              <w:rPr>
                <w:rFonts w:asciiTheme="majorBidi" w:hAnsiTheme="majorBidi" w:cstheme="majorBidi"/>
                <w:spacing w:val="3"/>
                <w:szCs w:val="26"/>
                <w:shd w:val="clear" w:color="auto" w:fill="FFFFFF"/>
                <w:lang w:val="en-US"/>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đăng nhập</w:t>
            </w:r>
          </w:p>
          <w:p w14:paraId="2ACC29E9" w14:textId="0E59E9B3" w:rsidR="003866B9" w:rsidRPr="003866B9" w:rsidRDefault="003866B9" w:rsidP="003866B9">
            <w:pPr>
              <w:spacing w:line="360" w:lineRule="auto"/>
              <w:jc w:val="center"/>
              <w:rPr>
                <w:rFonts w:asciiTheme="majorBidi" w:hAnsiTheme="majorBidi" w:cstheme="majorBidi"/>
                <w:spacing w:val="3"/>
                <w:szCs w:val="26"/>
                <w:shd w:val="clear" w:color="auto" w:fill="FFFFFF"/>
                <w:lang w:val="en-US"/>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đăng ký</w:t>
            </w:r>
          </w:p>
        </w:tc>
        <w:tc>
          <w:tcPr>
            <w:tcW w:w="2434" w:type="dxa"/>
            <w:vAlign w:val="center"/>
          </w:tcPr>
          <w:p w14:paraId="474E824B" w14:textId="74772614" w:rsidR="003866B9" w:rsidRDefault="003866B9" w:rsidP="003866B9">
            <w:pPr>
              <w:spacing w:line="360" w:lineRule="auto"/>
              <w:jc w:val="center"/>
              <w:rPr>
                <w:rFonts w:asciiTheme="majorBidi" w:hAnsiTheme="majorBidi" w:cstheme="majorBidi"/>
                <w:spacing w:val="3"/>
                <w:szCs w:val="26"/>
                <w:shd w:val="clear" w:color="auto" w:fill="FFFFFF"/>
                <w:lang w:val="en-US"/>
              </w:rPr>
            </w:pPr>
            <w:r w:rsidRPr="003866B9">
              <w:rPr>
                <w:rFonts w:asciiTheme="majorBidi" w:hAnsiTheme="majorBidi" w:cstheme="majorBidi"/>
                <w:spacing w:val="3"/>
                <w:szCs w:val="26"/>
                <w:shd w:val="clear" w:color="auto" w:fill="FFFFFF"/>
              </w:rPr>
              <w:t>T</w:t>
            </w:r>
            <w:r w:rsidRPr="003866B9">
              <w:rPr>
                <w:rFonts w:asciiTheme="majorBidi" w:hAnsiTheme="majorBidi" w:cstheme="majorBidi"/>
                <w:spacing w:val="3"/>
                <w:szCs w:val="26"/>
                <w:shd w:val="clear" w:color="auto" w:fill="FFFFFF"/>
              </w:rPr>
              <w:t xml:space="preserve">ạo header </w:t>
            </w:r>
            <w:r>
              <w:rPr>
                <w:rFonts w:asciiTheme="majorBidi" w:hAnsiTheme="majorBidi" w:cstheme="majorBidi"/>
                <w:spacing w:val="3"/>
                <w:szCs w:val="26"/>
                <w:shd w:val="clear" w:color="auto" w:fill="FFFFFF"/>
              </w:rPr>
              <w:t>–</w:t>
            </w:r>
            <w:r w:rsidRPr="003866B9">
              <w:rPr>
                <w:rFonts w:asciiTheme="majorBidi" w:hAnsiTheme="majorBidi" w:cstheme="majorBidi"/>
                <w:spacing w:val="3"/>
                <w:szCs w:val="26"/>
                <w:shd w:val="clear" w:color="auto" w:fill="FFFFFF"/>
              </w:rPr>
              <w:t xml:space="preserve"> footer</w:t>
            </w:r>
          </w:p>
          <w:p w14:paraId="38C221C1" w14:textId="77777777" w:rsidR="003866B9" w:rsidRDefault="003866B9" w:rsidP="003866B9">
            <w:pPr>
              <w:spacing w:line="360" w:lineRule="auto"/>
              <w:jc w:val="center"/>
              <w:rPr>
                <w:rFonts w:asciiTheme="majorBidi" w:hAnsiTheme="majorBidi" w:cstheme="majorBidi"/>
                <w:spacing w:val="3"/>
                <w:szCs w:val="26"/>
                <w:shd w:val="clear" w:color="auto" w:fill="FFFFFF"/>
                <w:lang w:val="en-US"/>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liên hệ</w:t>
            </w:r>
          </w:p>
          <w:p w14:paraId="3E47E9E1" w14:textId="77777777" w:rsidR="003866B9" w:rsidRDefault="003866B9" w:rsidP="003866B9">
            <w:pPr>
              <w:spacing w:line="360" w:lineRule="auto"/>
              <w:jc w:val="center"/>
              <w:rPr>
                <w:rFonts w:asciiTheme="majorBidi" w:hAnsiTheme="majorBidi" w:cstheme="majorBidi"/>
                <w:spacing w:val="3"/>
                <w:szCs w:val="26"/>
                <w:shd w:val="clear" w:color="auto" w:fill="FFFFFF"/>
                <w:lang w:val="en-US"/>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đặt hàng</w:t>
            </w:r>
          </w:p>
          <w:p w14:paraId="75708AD6" w14:textId="3844B105" w:rsidR="003866B9" w:rsidRPr="003866B9" w:rsidRDefault="003866B9" w:rsidP="003866B9">
            <w:pPr>
              <w:spacing w:line="360" w:lineRule="auto"/>
              <w:jc w:val="center"/>
              <w:rPr>
                <w:rFonts w:asciiTheme="majorBidi" w:hAnsiTheme="majorBidi" w:cstheme="majorBidi"/>
                <w:b/>
                <w:iCs/>
                <w:szCs w:val="26"/>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về chúng tôi</w:t>
            </w:r>
          </w:p>
        </w:tc>
        <w:tc>
          <w:tcPr>
            <w:tcW w:w="2434" w:type="dxa"/>
            <w:vAlign w:val="center"/>
          </w:tcPr>
          <w:p w14:paraId="05943982" w14:textId="0182E6FD" w:rsidR="003866B9" w:rsidRPr="003866B9" w:rsidRDefault="003866B9" w:rsidP="003866B9">
            <w:pPr>
              <w:spacing w:line="360" w:lineRule="auto"/>
              <w:jc w:val="center"/>
              <w:rPr>
                <w:rFonts w:asciiTheme="majorBidi" w:hAnsiTheme="majorBidi" w:cstheme="majorBidi"/>
                <w:spacing w:val="3"/>
                <w:szCs w:val="26"/>
                <w:shd w:val="clear" w:color="auto" w:fill="FFFFFF"/>
                <w:lang w:val="en-US"/>
              </w:rPr>
            </w:pPr>
            <w:r w:rsidRPr="003866B9">
              <w:rPr>
                <w:rFonts w:asciiTheme="majorBidi" w:hAnsiTheme="majorBidi" w:cstheme="majorBidi"/>
                <w:spacing w:val="3"/>
                <w:szCs w:val="26"/>
                <w:shd w:val="clear" w:color="auto" w:fill="FFFFFF"/>
              </w:rPr>
              <w:t>Thi</w:t>
            </w:r>
            <w:r w:rsidRPr="003866B9">
              <w:rPr>
                <w:rFonts w:asciiTheme="majorBidi" w:hAnsiTheme="majorBidi" w:cstheme="majorBidi"/>
                <w:spacing w:val="3"/>
                <w:szCs w:val="26"/>
                <w:shd w:val="clear" w:color="auto" w:fill="FFFFFF"/>
              </w:rPr>
              <w:t>ết kế logo, thiết kế banner</w:t>
            </w:r>
          </w:p>
          <w:p w14:paraId="0E05555F" w14:textId="77777777" w:rsidR="003866B9" w:rsidRDefault="003866B9" w:rsidP="003866B9">
            <w:pPr>
              <w:spacing w:line="360" w:lineRule="auto"/>
              <w:jc w:val="center"/>
              <w:rPr>
                <w:rFonts w:asciiTheme="majorBidi" w:hAnsiTheme="majorBidi" w:cstheme="majorBidi"/>
                <w:spacing w:val="3"/>
                <w:szCs w:val="26"/>
                <w:shd w:val="clear" w:color="auto" w:fill="FFFFFF"/>
                <w:lang w:val="en-US"/>
              </w:rPr>
            </w:pPr>
            <w:r w:rsidRPr="003866B9">
              <w:rPr>
                <w:rFonts w:asciiTheme="majorBidi" w:hAnsiTheme="majorBidi" w:cstheme="majorBidi"/>
                <w:spacing w:val="3"/>
                <w:szCs w:val="26"/>
                <w:shd w:val="clear" w:color="auto" w:fill="FFFFFF"/>
              </w:rPr>
              <w:t>T</w:t>
            </w:r>
            <w:r w:rsidRPr="003866B9">
              <w:rPr>
                <w:rFonts w:asciiTheme="majorBidi" w:hAnsiTheme="majorBidi" w:cstheme="majorBidi"/>
                <w:spacing w:val="3"/>
                <w:szCs w:val="26"/>
                <w:shd w:val="clear" w:color="auto" w:fill="FFFFFF"/>
              </w:rPr>
              <w:t>ạo trang chủ</w:t>
            </w:r>
          </w:p>
          <w:p w14:paraId="5F1893BD" w14:textId="77777777" w:rsidR="003866B9" w:rsidRDefault="003866B9" w:rsidP="003866B9">
            <w:pPr>
              <w:spacing w:line="360" w:lineRule="auto"/>
              <w:jc w:val="center"/>
              <w:rPr>
                <w:rFonts w:asciiTheme="majorBidi" w:hAnsiTheme="majorBidi" w:cstheme="majorBidi"/>
                <w:spacing w:val="3"/>
                <w:szCs w:val="26"/>
                <w:shd w:val="clear" w:color="auto" w:fill="FFFFFF"/>
                <w:lang w:val="en-US"/>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sản phẩm</w:t>
            </w:r>
          </w:p>
          <w:p w14:paraId="798B209C" w14:textId="78473712" w:rsidR="003866B9" w:rsidRPr="003866B9" w:rsidRDefault="003866B9" w:rsidP="003866B9">
            <w:pPr>
              <w:spacing w:line="360" w:lineRule="auto"/>
              <w:jc w:val="center"/>
              <w:rPr>
                <w:rFonts w:asciiTheme="majorBidi" w:hAnsiTheme="majorBidi" w:cstheme="majorBidi"/>
                <w:b/>
                <w:iCs/>
                <w:szCs w:val="26"/>
                <w:lang w:val="en-US"/>
              </w:rPr>
            </w:pPr>
            <w:r>
              <w:rPr>
                <w:rFonts w:asciiTheme="majorBidi" w:hAnsiTheme="majorBidi" w:cstheme="majorBidi"/>
                <w:spacing w:val="3"/>
                <w:szCs w:val="26"/>
                <w:shd w:val="clear" w:color="auto" w:fill="FFFFFF"/>
                <w:lang w:val="en-US"/>
              </w:rPr>
              <w:t>T</w:t>
            </w:r>
            <w:r w:rsidRPr="003866B9">
              <w:rPr>
                <w:rFonts w:asciiTheme="majorBidi" w:hAnsiTheme="majorBidi" w:cstheme="majorBidi"/>
                <w:spacing w:val="3"/>
                <w:szCs w:val="26"/>
                <w:shd w:val="clear" w:color="auto" w:fill="FFFFFF"/>
              </w:rPr>
              <w:t>rang chi tiết sản phẩm</w:t>
            </w:r>
          </w:p>
        </w:tc>
      </w:tr>
      <w:tr w:rsidR="003866B9" w:rsidRPr="003866B9" w14:paraId="70BA7DC0" w14:textId="77777777" w:rsidTr="003866B9">
        <w:trPr>
          <w:trHeight w:val="677"/>
          <w:jc w:val="center"/>
        </w:trPr>
        <w:tc>
          <w:tcPr>
            <w:tcW w:w="2153" w:type="dxa"/>
            <w:vAlign w:val="center"/>
          </w:tcPr>
          <w:p w14:paraId="0D4FCE3A" w14:textId="08D59417"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3</w:t>
            </w:r>
          </w:p>
        </w:tc>
        <w:tc>
          <w:tcPr>
            <w:tcW w:w="7337" w:type="dxa"/>
            <w:gridSpan w:val="3"/>
            <w:vAlign w:val="center"/>
          </w:tcPr>
          <w:p w14:paraId="4799C229" w14:textId="00D8195F" w:rsidR="003866B9" w:rsidRPr="003866B9" w:rsidRDefault="003866B9" w:rsidP="003866B9">
            <w:pPr>
              <w:spacing w:line="360" w:lineRule="auto"/>
              <w:jc w:val="center"/>
              <w:rPr>
                <w:rFonts w:asciiTheme="majorBidi" w:hAnsiTheme="majorBidi" w:cstheme="majorBidi"/>
                <w:b/>
                <w:iCs/>
                <w:szCs w:val="26"/>
              </w:rPr>
            </w:pPr>
            <w:r w:rsidRPr="003866B9">
              <w:rPr>
                <w:rFonts w:asciiTheme="majorBidi" w:hAnsiTheme="majorBidi" w:cstheme="majorBidi"/>
                <w:spacing w:val="3"/>
                <w:szCs w:val="26"/>
                <w:shd w:val="clear" w:color="auto" w:fill="FFFFFF"/>
              </w:rPr>
              <w:t xml:space="preserve">Fix </w:t>
            </w:r>
            <w:r w:rsidRPr="003866B9">
              <w:rPr>
                <w:rFonts w:asciiTheme="majorBidi" w:hAnsiTheme="majorBidi" w:cstheme="majorBidi"/>
                <w:spacing w:val="3"/>
                <w:szCs w:val="26"/>
                <w:shd w:val="clear" w:color="auto" w:fill="FFFFFF"/>
              </w:rPr>
              <w:t>code</w:t>
            </w:r>
          </w:p>
        </w:tc>
      </w:tr>
      <w:tr w:rsidR="003866B9" w:rsidRPr="003866B9" w14:paraId="025B83BB" w14:textId="77777777" w:rsidTr="003866B9">
        <w:trPr>
          <w:trHeight w:val="677"/>
          <w:jc w:val="center"/>
        </w:trPr>
        <w:tc>
          <w:tcPr>
            <w:tcW w:w="2153" w:type="dxa"/>
            <w:vAlign w:val="center"/>
          </w:tcPr>
          <w:p w14:paraId="6A30FC5F" w14:textId="0BD94BEB" w:rsidR="003866B9" w:rsidRPr="003866B9" w:rsidRDefault="003866B9" w:rsidP="003866B9">
            <w:pPr>
              <w:spacing w:line="360" w:lineRule="auto"/>
              <w:jc w:val="center"/>
              <w:rPr>
                <w:rFonts w:asciiTheme="majorBidi" w:hAnsiTheme="majorBidi" w:cstheme="majorBidi"/>
                <w:b/>
                <w:iCs/>
                <w:szCs w:val="26"/>
                <w:lang w:val="en-US"/>
              </w:rPr>
            </w:pPr>
            <w:r w:rsidRPr="003866B9">
              <w:rPr>
                <w:rFonts w:asciiTheme="majorBidi" w:hAnsiTheme="majorBidi" w:cstheme="majorBidi"/>
                <w:b/>
                <w:iCs/>
                <w:szCs w:val="26"/>
                <w:lang w:val="en-US"/>
              </w:rPr>
              <w:t>4</w:t>
            </w:r>
          </w:p>
        </w:tc>
        <w:tc>
          <w:tcPr>
            <w:tcW w:w="4903" w:type="dxa"/>
            <w:gridSpan w:val="2"/>
            <w:vAlign w:val="center"/>
          </w:tcPr>
          <w:p w14:paraId="0C7123EB" w14:textId="4B7433AA" w:rsidR="003866B9" w:rsidRPr="003866B9" w:rsidRDefault="003866B9" w:rsidP="003866B9">
            <w:pPr>
              <w:tabs>
                <w:tab w:val="left" w:pos="2809"/>
              </w:tabs>
              <w:spacing w:line="360" w:lineRule="auto"/>
              <w:jc w:val="center"/>
              <w:rPr>
                <w:rFonts w:asciiTheme="majorBidi" w:hAnsiTheme="majorBidi" w:cstheme="majorBidi"/>
                <w:bCs/>
                <w:iCs/>
                <w:szCs w:val="26"/>
              </w:rPr>
            </w:pPr>
            <w:r w:rsidRPr="003866B9">
              <w:rPr>
                <w:rFonts w:asciiTheme="majorBidi" w:hAnsiTheme="majorBidi" w:cstheme="majorBidi"/>
                <w:bCs/>
                <w:iCs/>
                <w:szCs w:val="26"/>
              </w:rPr>
              <w:t>Vi</w:t>
            </w:r>
            <w:r w:rsidRPr="003866B9">
              <w:rPr>
                <w:rFonts w:asciiTheme="majorBidi" w:hAnsiTheme="majorBidi" w:cstheme="majorBidi"/>
                <w:bCs/>
                <w:iCs/>
                <w:szCs w:val="26"/>
              </w:rPr>
              <w:t>ết báo cáo</w:t>
            </w:r>
          </w:p>
        </w:tc>
        <w:tc>
          <w:tcPr>
            <w:tcW w:w="2434" w:type="dxa"/>
            <w:vAlign w:val="center"/>
          </w:tcPr>
          <w:p w14:paraId="6B7BAAFC" w14:textId="3EC61FED" w:rsidR="003866B9" w:rsidRPr="003866B9" w:rsidRDefault="003866B9" w:rsidP="003866B9">
            <w:pPr>
              <w:spacing w:line="360" w:lineRule="auto"/>
              <w:jc w:val="center"/>
              <w:rPr>
                <w:rFonts w:asciiTheme="majorBidi" w:hAnsiTheme="majorBidi" w:cstheme="majorBidi"/>
                <w:b/>
                <w:iCs/>
                <w:szCs w:val="26"/>
              </w:rPr>
            </w:pPr>
            <w:r w:rsidRPr="003866B9">
              <w:rPr>
                <w:rFonts w:asciiTheme="majorBidi" w:hAnsiTheme="majorBidi" w:cstheme="majorBidi"/>
                <w:spacing w:val="3"/>
                <w:szCs w:val="26"/>
                <w:shd w:val="clear" w:color="auto" w:fill="FFFFFF"/>
              </w:rPr>
              <w:t xml:space="preserve">Làm </w:t>
            </w:r>
            <w:r w:rsidRPr="003866B9">
              <w:rPr>
                <w:rFonts w:asciiTheme="majorBidi" w:hAnsiTheme="majorBidi" w:cstheme="majorBidi"/>
                <w:spacing w:val="3"/>
                <w:szCs w:val="26"/>
                <w:shd w:val="clear" w:color="auto" w:fill="FFFFFF"/>
              </w:rPr>
              <w:t>powerpoint</w:t>
            </w:r>
          </w:p>
        </w:tc>
      </w:tr>
    </w:tbl>
    <w:p w14:paraId="5C7E0555" w14:textId="5FF01D78" w:rsidR="00893FDC" w:rsidRPr="003866B9" w:rsidRDefault="003866B9" w:rsidP="003866B9">
      <w:pPr>
        <w:jc w:val="center"/>
        <w:rPr>
          <w:rFonts w:asciiTheme="majorBidi" w:eastAsia="DengXian" w:hAnsiTheme="majorBidi" w:cstheme="majorBidi"/>
          <w:b/>
          <w:iCs/>
          <w:kern w:val="0"/>
          <w:sz w:val="26"/>
          <w:szCs w:val="26"/>
          <w:lang w:eastAsia="zh-CN"/>
          <w14:ligatures w14:val="none"/>
        </w:rPr>
      </w:pPr>
      <w:r w:rsidRPr="003866B9">
        <w:rPr>
          <w:rFonts w:asciiTheme="majorBidi" w:eastAsia="DengXian" w:hAnsiTheme="majorBidi" w:cstheme="majorBidi"/>
          <w:b/>
          <w:iCs/>
          <w:kern w:val="0"/>
          <w:sz w:val="26"/>
          <w:szCs w:val="26"/>
          <w:lang w:eastAsia="zh-CN"/>
          <w14:ligatures w14:val="none"/>
        </w:rPr>
        <w:br w:type="page"/>
      </w:r>
    </w:p>
    <w:p w14:paraId="54DCAB9B" w14:textId="28A85343" w:rsidR="00260287" w:rsidRPr="00893FDC" w:rsidRDefault="00260287" w:rsidP="00260287">
      <w:pPr>
        <w:spacing w:before="120" w:after="0" w:line="360" w:lineRule="auto"/>
        <w:ind w:right="120"/>
        <w:jc w:val="center"/>
        <w:rPr>
          <w:rFonts w:asciiTheme="majorBidi" w:eastAsia="DengXian" w:hAnsiTheme="majorBidi" w:cstheme="majorBidi"/>
          <w:b/>
          <w:iCs/>
          <w:kern w:val="0"/>
          <w:sz w:val="26"/>
          <w:szCs w:val="26"/>
          <w:lang w:eastAsia="zh-CN"/>
          <w14:ligatures w14:val="none"/>
        </w:rPr>
      </w:pPr>
      <w:r w:rsidRPr="00893FDC">
        <w:rPr>
          <w:rFonts w:asciiTheme="majorBidi" w:eastAsia="DengXian" w:hAnsiTheme="majorBidi" w:cstheme="majorBidi"/>
          <w:b/>
          <w:iCs/>
          <w:kern w:val="0"/>
          <w:sz w:val="26"/>
          <w:szCs w:val="26"/>
          <w:lang w:eastAsia="zh-CN"/>
          <w14:ligatures w14:val="none"/>
        </w:rPr>
        <w:lastRenderedPageBreak/>
        <w:t>NHẬN XÉT</w:t>
      </w:r>
    </w:p>
    <w:p w14:paraId="30B0292F" w14:textId="77777777" w:rsidR="00260287" w:rsidRPr="0014347E" w:rsidRDefault="00260287" w:rsidP="00260287">
      <w:pPr>
        <w:spacing w:before="120" w:after="0" w:line="360" w:lineRule="auto"/>
        <w:ind w:right="120"/>
        <w:jc w:val="both"/>
        <w:rPr>
          <w:rFonts w:asciiTheme="majorBidi" w:eastAsia="DengXian" w:hAnsiTheme="majorBidi" w:cstheme="majorBidi"/>
          <w:bCs/>
          <w:iCs/>
          <w:kern w:val="0"/>
          <w:sz w:val="26"/>
          <w:szCs w:val="26"/>
          <w:lang w:eastAsia="zh-CN"/>
          <w14:ligatures w14:val="none"/>
        </w:rPr>
      </w:pPr>
      <w:r w:rsidRPr="0014347E">
        <w:rPr>
          <w:rFonts w:asciiTheme="majorBidi" w:eastAsia="DengXian" w:hAnsiTheme="majorBidi" w:cstheme="majorBidi"/>
          <w:bCs/>
          <w:iCs/>
          <w:kern w:val="0"/>
          <w:sz w:val="26"/>
          <w:szCs w:val="26"/>
          <w:lang w:eastAsia="zh-CN"/>
          <w14:ligatures w14:val="none"/>
        </w:rPr>
        <w:t>........................................................................................................................................................................................................................................................................................................................................................................................................................................................................................................................................................................................................................................................................................................................................................................................................................................................................................................................................................................................................................................................................................................................................................................................................................................................................................................................................................................................................................................................................................................................................................................................................................................................................................................................................................................................................................................................................................................................................................................................................................................................................................................................................................................................................................................................................................................................................................................................................................................................................................................................................................................................................................................................................................................................................................................................................................................................................................................................................................................................................................................................................................................................................................................................................................................................................................................................................................................................................................................................................................................................................................................................................................................................................................................................................................................................................................................................................................................................................................................................................................</w:t>
      </w:r>
    </w:p>
    <w:p w14:paraId="7128BBAD" w14:textId="77777777" w:rsidR="00260287" w:rsidRPr="0014347E" w:rsidRDefault="00260287" w:rsidP="00260287">
      <w:pPr>
        <w:spacing w:line="360" w:lineRule="auto"/>
        <w:ind w:right="120"/>
        <w:jc w:val="both"/>
        <w:rPr>
          <w:rFonts w:asciiTheme="majorBidi" w:eastAsia="DengXian" w:hAnsiTheme="majorBidi" w:cstheme="majorBidi"/>
          <w:kern w:val="0"/>
          <w:sz w:val="26"/>
          <w:szCs w:val="30"/>
          <w:lang w:eastAsia="zh-CN"/>
          <w14:ligatures w14:val="none"/>
        </w:rPr>
      </w:pPr>
      <w:r w:rsidRPr="0014347E">
        <w:rPr>
          <w:rFonts w:asciiTheme="majorBidi" w:eastAsia="DengXian" w:hAnsiTheme="majorBidi" w:cstheme="majorBidi"/>
          <w:bCs/>
          <w:iCs/>
          <w:kern w:val="0"/>
          <w:sz w:val="26"/>
          <w:szCs w:val="24"/>
          <w:lang w:eastAsia="zh-CN"/>
          <w14:ligatures w14:val="none"/>
        </w:rPr>
        <w:br w:type="page"/>
      </w:r>
    </w:p>
    <w:p w14:paraId="42B4C040" w14:textId="77777777" w:rsidR="00260287" w:rsidRPr="0014347E" w:rsidRDefault="00260287" w:rsidP="00260287">
      <w:pPr>
        <w:spacing w:line="360" w:lineRule="auto"/>
        <w:ind w:right="120"/>
        <w:jc w:val="center"/>
        <w:rPr>
          <w:rFonts w:asciiTheme="majorBidi" w:eastAsia="DengXian" w:hAnsiTheme="majorBidi" w:cstheme="majorBidi"/>
          <w:b/>
          <w:bCs/>
          <w:kern w:val="0"/>
          <w:sz w:val="32"/>
          <w:szCs w:val="36"/>
          <w:lang w:eastAsia="zh-CN"/>
          <w14:ligatures w14:val="none"/>
        </w:rPr>
      </w:pPr>
      <w:r w:rsidRPr="0014347E">
        <w:rPr>
          <w:rFonts w:asciiTheme="majorBidi" w:eastAsia="DengXian" w:hAnsiTheme="majorBidi" w:cstheme="majorBidi"/>
          <w:b/>
          <w:bCs/>
          <w:kern w:val="0"/>
          <w:sz w:val="26"/>
          <w:szCs w:val="30"/>
          <w:lang w:eastAsia="zh-CN"/>
          <w14:ligatures w14:val="none"/>
        </w:rPr>
        <w:lastRenderedPageBreak/>
        <w:t>LỜI CẢM ƠN</w:t>
      </w:r>
    </w:p>
    <w:p w14:paraId="2B404060" w14:textId="77777777" w:rsidR="00260287" w:rsidRPr="0014347E" w:rsidRDefault="00260287" w:rsidP="00260287">
      <w:pPr>
        <w:spacing w:line="360" w:lineRule="auto"/>
        <w:ind w:right="120" w:firstLine="567"/>
        <w:jc w:val="both"/>
        <w:rPr>
          <w:rFonts w:asciiTheme="majorBidi" w:eastAsia="DengXian" w:hAnsiTheme="majorBidi" w:cstheme="majorBidi"/>
          <w:kern w:val="0"/>
          <w:sz w:val="26"/>
          <w:szCs w:val="26"/>
          <w:lang w:eastAsia="zh-CN"/>
          <w14:ligatures w14:val="none"/>
        </w:rPr>
      </w:pPr>
      <w:r w:rsidRPr="0014347E">
        <w:rPr>
          <w:rFonts w:asciiTheme="majorBidi" w:eastAsia="DengXian" w:hAnsiTheme="majorBidi" w:cstheme="majorBidi"/>
          <w:kern w:val="0"/>
          <w:sz w:val="26"/>
          <w:szCs w:val="26"/>
          <w:lang w:eastAsia="zh-CN"/>
          <w14:ligatures w14:val="none"/>
        </w:rPr>
        <w:t xml:space="preserve">Lời đầu tiên, chúng em xin gửi lời cảm ơn đến giảng viên – cô </w:t>
      </w:r>
      <w:r w:rsidRPr="0014347E">
        <w:rPr>
          <w:rFonts w:asciiTheme="majorBidi" w:eastAsia="DengXian" w:hAnsiTheme="majorBidi" w:cstheme="majorBidi"/>
          <w:kern w:val="0"/>
          <w:sz w:val="26"/>
          <w:szCs w:val="26"/>
          <w:lang w:eastAsia="vi-VN"/>
          <w14:ligatures w14:val="none"/>
        </w:rPr>
        <w:t>Nguyễn Thị Hoài</w:t>
      </w:r>
      <w:r w:rsidRPr="0014347E">
        <w:rPr>
          <w:rFonts w:asciiTheme="majorBidi" w:eastAsia="DengXian" w:hAnsiTheme="majorBidi" w:cstheme="majorBidi"/>
          <w:kern w:val="0"/>
          <w:sz w:val="26"/>
          <w:szCs w:val="26"/>
          <w:lang w:eastAsia="zh-CN"/>
          <w14:ligatures w14:val="none"/>
        </w:rPr>
        <w:t xml:space="preserve">. Trong quá trình học tập bộ môn Lập trình Web đã rất tâm huyết, quan tâm giúp đỡ, hướng dẫn tận tình để chúng em hoàn thành nội dung học tập cũng như hoàn thành đồ án. Kiến thức là vô tận, tuy vậy với bộ môn Lập trình Web, kiến thức của chúng em còn tồn tại nhiều hạn chế. Chính vì thế, trong quá trình hoàn thành bài cuối kỳ sẽ không tránh khỏi các thiếu sót. Chúng em rất mong muốn nhận được những lời góp ý của giảng viên để chúng em có thể hoàn thiện hơn. Chúng em xin kính chúc Giảng viên sức khỏe, công tác thành công! Chúng em xin chân thành cảm ơn! </w:t>
      </w:r>
    </w:p>
    <w:p w14:paraId="5AF276A5" w14:textId="77777777" w:rsidR="00260287" w:rsidRPr="0014347E" w:rsidRDefault="00260287" w:rsidP="00260287">
      <w:pPr>
        <w:spacing w:line="360" w:lineRule="auto"/>
        <w:ind w:right="120"/>
        <w:jc w:val="both"/>
        <w:rPr>
          <w:rFonts w:asciiTheme="majorBidi" w:eastAsia="DengXian" w:hAnsiTheme="majorBidi" w:cstheme="majorBidi"/>
          <w:b/>
          <w:bCs/>
          <w:kern w:val="0"/>
          <w:sz w:val="32"/>
          <w:szCs w:val="36"/>
          <w:lang w:eastAsia="zh-CN"/>
          <w14:ligatures w14:val="none"/>
        </w:rPr>
      </w:pPr>
      <w:r w:rsidRPr="0014347E">
        <w:rPr>
          <w:rFonts w:asciiTheme="majorBidi" w:eastAsia="DengXian" w:hAnsiTheme="majorBidi" w:cstheme="majorBidi"/>
          <w:b/>
          <w:bCs/>
          <w:kern w:val="0"/>
          <w:sz w:val="32"/>
          <w:szCs w:val="36"/>
          <w:lang w:eastAsia="zh-CN"/>
          <w14:ligatures w14:val="none"/>
        </w:rPr>
        <w:br w:type="page"/>
      </w:r>
    </w:p>
    <w:p w14:paraId="22BE74A1" w14:textId="77777777" w:rsidR="00260287" w:rsidRPr="0014347E" w:rsidRDefault="00260287" w:rsidP="00260287">
      <w:pPr>
        <w:spacing w:line="360" w:lineRule="auto"/>
        <w:ind w:right="120"/>
        <w:jc w:val="center"/>
        <w:rPr>
          <w:rFonts w:asciiTheme="majorBidi" w:eastAsia="DengXian" w:hAnsiTheme="majorBidi" w:cstheme="majorBidi"/>
          <w:b/>
          <w:bCs/>
          <w:kern w:val="0"/>
          <w:sz w:val="26"/>
          <w:szCs w:val="30"/>
          <w:lang w:eastAsia="zh-CN"/>
          <w14:ligatures w14:val="none"/>
        </w:rPr>
      </w:pPr>
      <w:r w:rsidRPr="0014347E">
        <w:rPr>
          <w:rFonts w:asciiTheme="majorBidi" w:eastAsia="DengXian" w:hAnsiTheme="majorBidi" w:cstheme="majorBidi"/>
          <w:b/>
          <w:bCs/>
          <w:kern w:val="0"/>
          <w:sz w:val="26"/>
          <w:szCs w:val="30"/>
          <w:lang w:eastAsia="zh-CN"/>
          <w14:ligatures w14:val="none"/>
        </w:rPr>
        <w:lastRenderedPageBreak/>
        <w:t>LỜI MỞ ĐẦU</w:t>
      </w:r>
    </w:p>
    <w:p w14:paraId="7F8D1269" w14:textId="77777777" w:rsidR="00260287" w:rsidRPr="0014347E" w:rsidRDefault="00260287" w:rsidP="004A05A6">
      <w:pPr>
        <w:spacing w:line="360" w:lineRule="auto"/>
        <w:ind w:right="120" w:firstLine="567"/>
        <w:jc w:val="both"/>
        <w:rPr>
          <w:rFonts w:asciiTheme="majorBidi" w:eastAsia="DengXian" w:hAnsiTheme="majorBidi" w:cstheme="majorBidi"/>
          <w:kern w:val="0"/>
          <w:sz w:val="26"/>
          <w:szCs w:val="30"/>
          <w:lang w:eastAsia="zh-CN"/>
          <w14:ligatures w14:val="none"/>
        </w:rPr>
      </w:pPr>
      <w:r w:rsidRPr="0014347E">
        <w:rPr>
          <w:rFonts w:asciiTheme="majorBidi" w:eastAsia="DengXian" w:hAnsiTheme="majorBidi" w:cstheme="majorBidi"/>
          <w:kern w:val="0"/>
          <w:sz w:val="26"/>
          <w:szCs w:val="30"/>
          <w:lang w:eastAsia="zh-CN"/>
          <w14:ligatures w14:val="none"/>
        </w:rPr>
        <w:t>Trong thời đại hiện nay, với sự bùng nổ của thương mại điện tử và sự phát triển mạnh mẽ của internet, việc truy cập vào các trang web thương mại điện tử đã trở thành một phần không thể thiếu trong cuộc sống hàng ngày của chúng ta. Đồ án này không chỉ là một cơ hội để áp dụng và thực hành những kiến thức và kỹ năng đã học được trong môn lập trình web mà còn là một cơ hội để chúng em thử sức trong lĩnh vực kinh doanh trực tuyến, một lĩnh vực đầy tiềm năng và cơ hội.</w:t>
      </w:r>
    </w:p>
    <w:p w14:paraId="620842C0" w14:textId="77777777" w:rsidR="00260287" w:rsidRPr="0014347E" w:rsidRDefault="00260287" w:rsidP="004A05A6">
      <w:pPr>
        <w:spacing w:line="360" w:lineRule="auto"/>
        <w:ind w:right="120" w:firstLine="567"/>
        <w:jc w:val="both"/>
        <w:rPr>
          <w:rFonts w:asciiTheme="majorBidi" w:eastAsia="DengXian" w:hAnsiTheme="majorBidi" w:cstheme="majorBidi"/>
          <w:kern w:val="0"/>
          <w:sz w:val="26"/>
          <w:szCs w:val="30"/>
          <w:lang w:eastAsia="zh-CN"/>
          <w14:ligatures w14:val="none"/>
        </w:rPr>
      </w:pPr>
      <w:r w:rsidRPr="0014347E">
        <w:rPr>
          <w:rFonts w:asciiTheme="majorBidi" w:eastAsia="DengXian" w:hAnsiTheme="majorBidi" w:cstheme="majorBidi"/>
          <w:kern w:val="0"/>
          <w:sz w:val="26"/>
          <w:szCs w:val="30"/>
          <w:lang w:eastAsia="zh-CN"/>
          <w14:ligatures w14:val="none"/>
        </w:rPr>
        <w:t>Chúng em nhận thấy thú bông không chỉ là một món đồ chơi thông thường mà còn là một phần tuổi thơ của nhiều người, món đồ chơi này còn mang lại cảm giác thoải mái và tạo ra niềm vui cho trẻ nhỏ. Việc tạo ra một trang web bán thú bông không chỉ là việc phát triển một sản phẩm thương mại điện tử, mà còn là nơi để mọi người thoải mái với niềm đam mê của mình hay tìm ra niềm hạnh phúc từ những bé thú bông đáng yêu cũng như tái hiện lại một phần của tuổi thơ đẹp đẽ.</w:t>
      </w:r>
    </w:p>
    <w:p w14:paraId="71F59C49" w14:textId="77777777" w:rsidR="00260287" w:rsidRPr="0014347E" w:rsidRDefault="00260287" w:rsidP="004A05A6">
      <w:pPr>
        <w:spacing w:line="360" w:lineRule="auto"/>
        <w:ind w:right="120" w:firstLine="567"/>
        <w:jc w:val="both"/>
        <w:rPr>
          <w:rFonts w:asciiTheme="majorBidi" w:eastAsia="DengXian" w:hAnsiTheme="majorBidi" w:cstheme="majorBidi"/>
          <w:kern w:val="0"/>
          <w:sz w:val="26"/>
          <w:szCs w:val="30"/>
          <w:lang w:eastAsia="zh-CN"/>
          <w14:ligatures w14:val="none"/>
        </w:rPr>
      </w:pPr>
      <w:r w:rsidRPr="0014347E">
        <w:rPr>
          <w:rFonts w:asciiTheme="majorBidi" w:eastAsia="DengXian" w:hAnsiTheme="majorBidi" w:cstheme="majorBidi"/>
          <w:kern w:val="0"/>
          <w:sz w:val="26"/>
          <w:szCs w:val="30"/>
          <w:lang w:eastAsia="zh-CN"/>
          <w14:ligatures w14:val="none"/>
        </w:rPr>
        <w:t>Đồ án này mang tính ứng dụng cao và thực tế, vì thú bông là một mặt hàng bán chạy trên thị trường. Việc xây dựng một trang web bán thú bông không chỉ giúp củng cố kiến thức về lập trình web mà còn cung cấp một trải nghiệm thực tế trong việc phát triển một dự án thương mại điện tử.</w:t>
      </w:r>
    </w:p>
    <w:p w14:paraId="767982DE" w14:textId="77777777" w:rsidR="00260287" w:rsidRPr="0014347E" w:rsidRDefault="00260287" w:rsidP="004A05A6">
      <w:pPr>
        <w:spacing w:line="360" w:lineRule="auto"/>
        <w:ind w:right="120" w:firstLine="567"/>
        <w:jc w:val="both"/>
        <w:rPr>
          <w:rFonts w:asciiTheme="majorBidi" w:eastAsia="DengXian" w:hAnsiTheme="majorBidi" w:cstheme="majorBidi"/>
          <w:kern w:val="0"/>
          <w:sz w:val="26"/>
          <w:szCs w:val="30"/>
          <w:lang w:eastAsia="zh-CN"/>
          <w14:ligatures w14:val="none"/>
        </w:rPr>
      </w:pPr>
      <w:r w:rsidRPr="0014347E">
        <w:rPr>
          <w:rFonts w:asciiTheme="majorBidi" w:eastAsia="DengXian" w:hAnsiTheme="majorBidi" w:cstheme="majorBidi"/>
          <w:kern w:val="0"/>
          <w:sz w:val="26"/>
          <w:szCs w:val="30"/>
          <w:lang w:eastAsia="zh-CN"/>
          <w14:ligatures w14:val="none"/>
        </w:rPr>
        <w:t>Ngoài ra, đề tài này cũng mang lại cơ hội để thử nghiệm và áp dụng các kỹ thuật thiết kế giao diện và trải nghiệm người dùng vào thực tế. Thiết kế giao diện của trang web phải tập trung vào việc tạo ra một môi trường trực tuyến thân thiện và hấp dẫn, phản ánh được tính cách độc đáo và dễ thương của thú bông.</w:t>
      </w:r>
    </w:p>
    <w:p w14:paraId="2E9E83A6" w14:textId="77777777" w:rsidR="00260287" w:rsidRPr="0014347E" w:rsidRDefault="00260287" w:rsidP="004A05A6">
      <w:pPr>
        <w:spacing w:line="360" w:lineRule="auto"/>
        <w:ind w:right="120" w:firstLine="567"/>
        <w:jc w:val="both"/>
        <w:rPr>
          <w:rFonts w:asciiTheme="majorBidi" w:eastAsia="DengXian" w:hAnsiTheme="majorBidi" w:cstheme="majorBidi"/>
          <w:kern w:val="0"/>
          <w:sz w:val="26"/>
          <w:szCs w:val="30"/>
          <w:lang w:eastAsia="zh-CN"/>
          <w14:ligatures w14:val="none"/>
        </w:rPr>
      </w:pPr>
      <w:r w:rsidRPr="0014347E">
        <w:rPr>
          <w:rFonts w:asciiTheme="majorBidi" w:eastAsia="DengXian" w:hAnsiTheme="majorBidi" w:cstheme="majorBidi"/>
          <w:kern w:val="0"/>
          <w:sz w:val="26"/>
          <w:szCs w:val="30"/>
          <w:lang w:eastAsia="zh-CN"/>
          <w14:ligatures w14:val="none"/>
        </w:rPr>
        <w:t>Việc lựa chọn đề tài này cũng cho thấy rõ sự quan tâm đến sở thích và nhu cầu của đối tượng người dùng tiềm năng. Thú bông không chỉ là một sản phẩm vật lý mà còn là một biểu tượng của tình yêu và sự gắn kết. Việc tạo ra một nền tảng thương mại điện tử cho thú bông có thể tạo ra một cộng đồng trực tuyến đầy màu sắc và gần gũi.</w:t>
      </w:r>
    </w:p>
    <w:p w14:paraId="122D3AAB" w14:textId="77777777" w:rsidR="00260287" w:rsidRPr="0014347E" w:rsidRDefault="00260287" w:rsidP="00260287">
      <w:pPr>
        <w:spacing w:line="360" w:lineRule="auto"/>
        <w:ind w:right="120"/>
        <w:jc w:val="both"/>
        <w:rPr>
          <w:rFonts w:asciiTheme="majorBidi" w:eastAsia="DengXian" w:hAnsiTheme="majorBidi" w:cstheme="majorBidi"/>
          <w:b/>
          <w:bCs/>
          <w:kern w:val="0"/>
          <w:sz w:val="32"/>
          <w:szCs w:val="36"/>
          <w:lang w:eastAsia="zh-CN"/>
          <w14:ligatures w14:val="none"/>
        </w:rPr>
      </w:pPr>
    </w:p>
    <w:p w14:paraId="78FB6EC9" w14:textId="5D0BFE3C" w:rsidR="00046719" w:rsidRPr="00046719" w:rsidRDefault="00260287" w:rsidP="00046719">
      <w:pPr>
        <w:spacing w:line="360" w:lineRule="auto"/>
        <w:ind w:right="120"/>
        <w:jc w:val="both"/>
        <w:rPr>
          <w:rFonts w:asciiTheme="majorBidi" w:eastAsia="DengXian" w:hAnsiTheme="majorBidi" w:cstheme="majorBidi"/>
          <w:b/>
          <w:bCs/>
          <w:kern w:val="0"/>
          <w:sz w:val="32"/>
          <w:szCs w:val="36"/>
          <w:lang w:val="en-US" w:eastAsia="zh-CN"/>
          <w14:ligatures w14:val="none"/>
        </w:rPr>
      </w:pPr>
      <w:r w:rsidRPr="0014347E">
        <w:rPr>
          <w:rFonts w:asciiTheme="majorBidi" w:eastAsia="DengXian" w:hAnsiTheme="majorBidi" w:cstheme="majorBidi"/>
          <w:b/>
          <w:bCs/>
          <w:kern w:val="0"/>
          <w:sz w:val="32"/>
          <w:szCs w:val="36"/>
          <w:lang w:eastAsia="zh-CN"/>
          <w14:ligatures w14:val="none"/>
        </w:rPr>
        <w:br w:type="page"/>
      </w:r>
    </w:p>
    <w:sdt>
      <w:sdtPr>
        <w:rPr>
          <w:rFonts w:asciiTheme="majorBidi" w:hAnsiTheme="majorBidi"/>
          <w:sz w:val="26"/>
          <w:szCs w:val="26"/>
        </w:rPr>
        <w:id w:val="-719210297"/>
        <w:docPartObj>
          <w:docPartGallery w:val="Table of Contents"/>
          <w:docPartUnique/>
        </w:docPartObj>
      </w:sdtPr>
      <w:sdtEndPr>
        <w:rPr>
          <w:rFonts w:eastAsiaTheme="minorHAnsi"/>
          <w:noProof/>
          <w:color w:val="auto"/>
          <w:kern w:val="2"/>
          <w:lang w:val="vi-VN"/>
          <w14:ligatures w14:val="standardContextual"/>
        </w:rPr>
      </w:sdtEndPr>
      <w:sdtContent>
        <w:p w14:paraId="6E95C50B" w14:textId="406D86C8" w:rsidR="00046719" w:rsidRPr="00046719" w:rsidRDefault="00046719" w:rsidP="00046719">
          <w:pPr>
            <w:pStyle w:val="TOCHeading"/>
            <w:spacing w:line="360" w:lineRule="auto"/>
            <w:jc w:val="center"/>
            <w:rPr>
              <w:rFonts w:asciiTheme="majorBidi" w:hAnsiTheme="majorBidi"/>
              <w:b/>
              <w:bCs/>
              <w:color w:val="auto"/>
              <w:sz w:val="26"/>
              <w:szCs w:val="26"/>
            </w:rPr>
          </w:pPr>
          <w:r w:rsidRPr="00046719">
            <w:rPr>
              <w:rFonts w:asciiTheme="majorBidi" w:hAnsiTheme="majorBidi"/>
              <w:b/>
              <w:bCs/>
              <w:color w:val="auto"/>
              <w:sz w:val="26"/>
              <w:szCs w:val="26"/>
            </w:rPr>
            <w:t>MỤC LỤC</w:t>
          </w:r>
        </w:p>
        <w:p w14:paraId="56C38AE6" w14:textId="7AF50F27" w:rsidR="00046719" w:rsidRPr="00046719" w:rsidRDefault="00046719" w:rsidP="00046719">
          <w:pPr>
            <w:pStyle w:val="TOC1"/>
            <w:tabs>
              <w:tab w:val="right" w:leader="dot" w:pos="9182"/>
            </w:tabs>
            <w:spacing w:line="360" w:lineRule="auto"/>
            <w:rPr>
              <w:rFonts w:asciiTheme="majorBidi" w:hAnsiTheme="majorBidi" w:cstheme="majorBidi"/>
              <w:sz w:val="26"/>
              <w:szCs w:val="26"/>
            </w:rPr>
          </w:pPr>
          <w:r w:rsidRPr="00046719">
            <w:rPr>
              <w:rFonts w:asciiTheme="majorBidi" w:hAnsiTheme="majorBidi" w:cstheme="majorBidi"/>
              <w:sz w:val="26"/>
              <w:szCs w:val="26"/>
            </w:rPr>
            <w:fldChar w:fldCharType="begin"/>
          </w:r>
          <w:r w:rsidRPr="00046719">
            <w:rPr>
              <w:rFonts w:asciiTheme="majorBidi" w:hAnsiTheme="majorBidi" w:cstheme="majorBidi"/>
              <w:sz w:val="26"/>
              <w:szCs w:val="26"/>
            </w:rPr>
            <w:instrText xml:space="preserve"> TOC \o "1-3" \h \z \u </w:instrText>
          </w:r>
          <w:r w:rsidRPr="00046719">
            <w:rPr>
              <w:rFonts w:asciiTheme="majorBidi" w:hAnsiTheme="majorBidi" w:cstheme="majorBidi"/>
              <w:sz w:val="26"/>
              <w:szCs w:val="26"/>
            </w:rPr>
            <w:fldChar w:fldCharType="separate"/>
          </w:r>
          <w:hyperlink w:anchor="_Toc165222843" w:history="1">
            <w:r w:rsidRPr="00046719">
              <w:rPr>
                <w:rStyle w:val="Hyperlink"/>
                <w:rFonts w:asciiTheme="majorBidi" w:eastAsia="DengXian" w:hAnsiTheme="majorBidi" w:cstheme="majorBidi"/>
                <w:kern w:val="0"/>
                <w:sz w:val="26"/>
                <w:szCs w:val="26"/>
                <w:lang w:eastAsia="zh-CN"/>
                <w14:ligatures w14:val="none"/>
              </w:rPr>
              <w:t>CHƯƠNG 1: TỔNG QUAN MÔN HỌC VÀ THÔNG TIN ĐỒ ÁN</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_Toc165222843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w:t>
            </w:r>
            <w:r w:rsidRPr="00046719">
              <w:rPr>
                <w:rFonts w:asciiTheme="majorBidi" w:hAnsiTheme="majorBidi" w:cstheme="majorBidi"/>
                <w:webHidden/>
                <w:sz w:val="26"/>
                <w:szCs w:val="26"/>
              </w:rPr>
              <w:fldChar w:fldCharType="end"/>
            </w:r>
          </w:hyperlink>
        </w:p>
        <w:p w14:paraId="26B48DFF" w14:textId="0043AD12" w:rsidR="00046719" w:rsidRPr="00046719" w:rsidRDefault="00046719" w:rsidP="00046719">
          <w:pPr>
            <w:pStyle w:val="TOC2"/>
            <w:tabs>
              <w:tab w:val="right" w:leader="dot" w:pos="9182"/>
            </w:tabs>
            <w:spacing w:line="360" w:lineRule="auto"/>
            <w:rPr>
              <w:rFonts w:asciiTheme="majorBidi" w:hAnsiTheme="majorBidi" w:cstheme="majorBidi"/>
              <w:sz w:val="26"/>
              <w:szCs w:val="26"/>
            </w:rPr>
          </w:pPr>
          <w:hyperlink w:anchor="_Toc165222844" w:history="1">
            <w:r w:rsidRPr="00046719">
              <w:rPr>
                <w:rStyle w:val="Hyperlink"/>
                <w:rFonts w:asciiTheme="majorBidi" w:eastAsia="DengXian" w:hAnsiTheme="majorBidi" w:cstheme="majorBidi"/>
                <w:kern w:val="0"/>
                <w:sz w:val="26"/>
                <w:szCs w:val="26"/>
                <w:lang w:val="en-US" w:eastAsia="zh-CN"/>
                <w14:ligatures w14:val="none"/>
              </w:rPr>
              <w:t>1.1</w:t>
            </w:r>
            <w:r w:rsidRPr="00046719">
              <w:rPr>
                <w:rStyle w:val="Hyperlink"/>
                <w:rFonts w:asciiTheme="majorBidi" w:eastAsia="DengXian" w:hAnsiTheme="majorBidi" w:cstheme="majorBidi"/>
                <w:kern w:val="0"/>
                <w:sz w:val="26"/>
                <w:szCs w:val="26"/>
                <w:lang w:eastAsia="zh-CN"/>
                <w14:ligatures w14:val="none"/>
              </w:rPr>
              <w:t xml:space="preserve"> </w:t>
            </w:r>
            <w:r w:rsidRPr="00046719">
              <w:rPr>
                <w:rStyle w:val="Hyperlink"/>
                <w:rFonts w:asciiTheme="majorBidi" w:eastAsia="DengXian" w:hAnsiTheme="majorBidi" w:cstheme="majorBidi"/>
                <w:kern w:val="0"/>
                <w:sz w:val="26"/>
                <w:szCs w:val="26"/>
                <w:lang w:val="en-US" w:eastAsia="zh-CN"/>
                <w14:ligatures w14:val="none"/>
              </w:rPr>
              <w:t>T</w:t>
            </w:r>
            <w:r w:rsidRPr="00046719">
              <w:rPr>
                <w:rStyle w:val="Hyperlink"/>
                <w:rFonts w:asciiTheme="majorBidi" w:eastAsia="DengXian" w:hAnsiTheme="majorBidi" w:cstheme="majorBidi"/>
                <w:kern w:val="0"/>
                <w:sz w:val="26"/>
                <w:szCs w:val="26"/>
                <w:lang w:eastAsia="zh-CN"/>
                <w14:ligatures w14:val="none"/>
              </w:rPr>
              <w:t>ổng quan môn học</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_Toc165222844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w:t>
            </w:r>
            <w:r w:rsidRPr="00046719">
              <w:rPr>
                <w:rFonts w:asciiTheme="majorBidi" w:hAnsiTheme="majorBidi" w:cstheme="majorBidi"/>
                <w:webHidden/>
                <w:sz w:val="26"/>
                <w:szCs w:val="26"/>
              </w:rPr>
              <w:fldChar w:fldCharType="end"/>
            </w:r>
          </w:hyperlink>
        </w:p>
        <w:p w14:paraId="77B82D73" w14:textId="784C069F"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45" w:history="1">
            <w:r w:rsidRPr="00046719">
              <w:rPr>
                <w:rStyle w:val="Hyperlink"/>
                <w:rFonts w:asciiTheme="majorBidi" w:eastAsia="DengXian" w:hAnsiTheme="majorBidi" w:cstheme="majorBidi"/>
                <w:i/>
                <w:iCs/>
                <w:kern w:val="0"/>
                <w:sz w:val="26"/>
                <w:szCs w:val="26"/>
                <w:lang w:eastAsia="zh-CN"/>
                <w14:ligatures w14:val="none"/>
              </w:rPr>
              <w:t>1.1.</w:t>
            </w:r>
            <w:r w:rsidRPr="00046719">
              <w:rPr>
                <w:rStyle w:val="Hyperlink"/>
                <w:rFonts w:asciiTheme="majorBidi" w:eastAsia="DengXian" w:hAnsiTheme="majorBidi" w:cstheme="majorBidi"/>
                <w:i/>
                <w:iCs/>
                <w:kern w:val="0"/>
                <w:sz w:val="26"/>
                <w:szCs w:val="26"/>
                <w:lang w:val="en-US" w:eastAsia="zh-CN"/>
                <w14:ligatures w14:val="none"/>
              </w:rPr>
              <w:t>1</w:t>
            </w:r>
            <w:r w:rsidRPr="00046719">
              <w:rPr>
                <w:rStyle w:val="Hyperlink"/>
                <w:rFonts w:asciiTheme="majorBidi" w:eastAsia="DengXian" w:hAnsiTheme="majorBidi" w:cstheme="majorBidi"/>
                <w:i/>
                <w:iCs/>
                <w:kern w:val="0"/>
                <w:sz w:val="26"/>
                <w:szCs w:val="26"/>
                <w:lang w:eastAsia="zh-CN"/>
                <w14:ligatures w14:val="none"/>
              </w:rPr>
              <w:t xml:space="preserve"> Website là gì?</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_Toc165222845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w:t>
            </w:r>
            <w:r w:rsidRPr="00046719">
              <w:rPr>
                <w:rFonts w:asciiTheme="majorBidi" w:hAnsiTheme="majorBidi" w:cstheme="majorBidi"/>
                <w:webHidden/>
                <w:sz w:val="26"/>
                <w:szCs w:val="26"/>
              </w:rPr>
              <w:fldChar w:fldCharType="end"/>
            </w:r>
          </w:hyperlink>
        </w:p>
        <w:p w14:paraId="6FB48F5C" w14:textId="7DC6A9AE"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46" w:history="1">
            <w:r w:rsidRPr="00046719">
              <w:rPr>
                <w:rStyle w:val="Hyperlink"/>
                <w:rFonts w:asciiTheme="majorBidi" w:eastAsia="DengXian" w:hAnsiTheme="majorBidi" w:cstheme="majorBidi"/>
                <w:i/>
                <w:iCs/>
                <w:kern w:val="0"/>
                <w:sz w:val="26"/>
                <w:szCs w:val="26"/>
                <w:lang w:eastAsia="zh-CN"/>
                <w14:ligatures w14:val="none"/>
              </w:rPr>
              <w:t>1.1.2 Lập trình web là gì?</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_Toc165222846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w:t>
            </w:r>
            <w:r w:rsidRPr="00046719">
              <w:rPr>
                <w:rFonts w:asciiTheme="majorBidi" w:hAnsiTheme="majorBidi" w:cstheme="majorBidi"/>
                <w:webHidden/>
                <w:sz w:val="26"/>
                <w:szCs w:val="26"/>
              </w:rPr>
              <w:fldChar w:fldCharType="end"/>
            </w:r>
          </w:hyperlink>
        </w:p>
        <w:p w14:paraId="7CEC9C8D" w14:textId="4719F541"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47" w:history="1">
            <w:r w:rsidRPr="00046719">
              <w:rPr>
                <w:rStyle w:val="Hyperlink"/>
                <w:rFonts w:asciiTheme="majorBidi" w:eastAsia="DengXian" w:hAnsiTheme="majorBidi" w:cstheme="majorBidi"/>
                <w:i/>
                <w:iCs/>
                <w:kern w:val="0"/>
                <w:sz w:val="26"/>
                <w:szCs w:val="26"/>
                <w:lang w:eastAsia="zh-CN"/>
                <w14:ligatures w14:val="none"/>
              </w:rPr>
              <w:t>1.1.3 Khái niệm cơ bản về HTML, CSS, JavaScript?</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_Toc165222847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w:t>
            </w:r>
            <w:r w:rsidRPr="00046719">
              <w:rPr>
                <w:rFonts w:asciiTheme="majorBidi" w:hAnsiTheme="majorBidi" w:cstheme="majorBidi"/>
                <w:webHidden/>
                <w:sz w:val="26"/>
                <w:szCs w:val="26"/>
              </w:rPr>
              <w:fldChar w:fldCharType="end"/>
            </w:r>
          </w:hyperlink>
        </w:p>
        <w:p w14:paraId="1C3ECF3A" w14:textId="13A39B77"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48" w:history="1">
            <w:r w:rsidRPr="00046719">
              <w:rPr>
                <w:rStyle w:val="Hyperlink"/>
                <w:rFonts w:asciiTheme="majorBidi" w:eastAsia="DengXian" w:hAnsiTheme="majorBidi" w:cstheme="majorBidi"/>
                <w:i/>
                <w:iCs/>
                <w:kern w:val="0"/>
                <w:sz w:val="26"/>
                <w:szCs w:val="26"/>
                <w:lang w:eastAsia="zh-CN"/>
                <w14:ligatures w14:val="none"/>
              </w:rPr>
              <w:t>1.1.4 Các bước xây dựng website</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_Toc165222848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2</w:t>
            </w:r>
            <w:r w:rsidRPr="00046719">
              <w:rPr>
                <w:rFonts w:asciiTheme="majorBidi" w:hAnsiTheme="majorBidi" w:cstheme="majorBidi"/>
                <w:webHidden/>
                <w:sz w:val="26"/>
                <w:szCs w:val="26"/>
              </w:rPr>
              <w:fldChar w:fldCharType="end"/>
            </w:r>
          </w:hyperlink>
        </w:p>
        <w:p w14:paraId="30A09D3E" w14:textId="573EED54" w:rsidR="00046719" w:rsidRPr="00046719" w:rsidRDefault="00046719" w:rsidP="00046719">
          <w:pPr>
            <w:pStyle w:val="TOC2"/>
            <w:tabs>
              <w:tab w:val="right" w:leader="dot" w:pos="9182"/>
            </w:tabs>
            <w:spacing w:line="360" w:lineRule="auto"/>
            <w:rPr>
              <w:rFonts w:asciiTheme="majorBidi" w:hAnsiTheme="majorBidi" w:cstheme="majorBidi"/>
              <w:sz w:val="26"/>
              <w:szCs w:val="26"/>
            </w:rPr>
          </w:pPr>
          <w:hyperlink w:anchor="_Toc165222849" w:history="1">
            <w:r w:rsidRPr="00046719">
              <w:rPr>
                <w:rStyle w:val="Hyperlink"/>
                <w:rFonts w:asciiTheme="majorBidi" w:eastAsia="DengXian" w:hAnsiTheme="majorBidi" w:cstheme="majorBidi"/>
                <w:kern w:val="0"/>
                <w:sz w:val="26"/>
                <w:szCs w:val="26"/>
                <w:lang w:eastAsia="zh-CN"/>
                <w14:ligatures w14:val="none"/>
              </w:rPr>
              <w:t>1.2 Thông tin đồ án</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_Toc165222849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3</w:t>
            </w:r>
            <w:r w:rsidRPr="00046719">
              <w:rPr>
                <w:rFonts w:asciiTheme="majorBidi" w:hAnsiTheme="majorBidi" w:cstheme="majorBidi"/>
                <w:webHidden/>
                <w:sz w:val="26"/>
                <w:szCs w:val="26"/>
              </w:rPr>
              <w:fldChar w:fldCharType="end"/>
            </w:r>
          </w:hyperlink>
        </w:p>
        <w:p w14:paraId="1CBD1DB4" w14:textId="069AA8B8"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0" w:history="1">
            <w:r w:rsidRPr="00046719">
              <w:rPr>
                <w:rStyle w:val="Hyperlink"/>
                <w:rFonts w:asciiTheme="majorBidi" w:eastAsia="DengXian" w:hAnsiTheme="majorBidi" w:cstheme="majorBidi"/>
                <w:i/>
                <w:iCs/>
                <w:kern w:val="0"/>
                <w:sz w:val="26"/>
                <w:szCs w:val="26"/>
                <w:lang w:eastAsia="zh-CN"/>
                <w14:ligatures w14:val="none"/>
              </w:rPr>
              <w:t>1.2.1 Giới thiệu về nhóm</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_Toc165222850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3</w:t>
            </w:r>
            <w:r w:rsidRPr="00046719">
              <w:rPr>
                <w:rFonts w:asciiTheme="majorBidi" w:hAnsiTheme="majorBidi" w:cstheme="majorBidi"/>
                <w:webHidden/>
                <w:sz w:val="26"/>
                <w:szCs w:val="26"/>
              </w:rPr>
              <w:fldChar w:fldCharType="end"/>
            </w:r>
          </w:hyperlink>
        </w:p>
        <w:p w14:paraId="1E29557D" w14:textId="2A29BF3A"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1" w:history="1">
            <w:r w:rsidRPr="00046719">
              <w:rPr>
                <w:rStyle w:val="Hyperlink"/>
                <w:rFonts w:asciiTheme="majorBidi" w:eastAsia="DengXian" w:hAnsiTheme="majorBidi" w:cstheme="majorBidi"/>
                <w:i/>
                <w:iCs/>
                <w:kern w:val="0"/>
                <w:sz w:val="26"/>
                <w:szCs w:val="26"/>
                <w:lang w:eastAsia="zh-CN"/>
                <w14:ligatures w14:val="none"/>
              </w:rPr>
              <w:t>1.2.2 Giới thiệu về đồ án</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_Toc165222851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4</w:t>
            </w:r>
            <w:r w:rsidRPr="00046719">
              <w:rPr>
                <w:rFonts w:asciiTheme="majorBidi" w:hAnsiTheme="majorBidi" w:cstheme="majorBidi"/>
                <w:webHidden/>
                <w:sz w:val="26"/>
                <w:szCs w:val="26"/>
              </w:rPr>
              <w:fldChar w:fldCharType="end"/>
            </w:r>
          </w:hyperlink>
        </w:p>
        <w:p w14:paraId="32C160BF" w14:textId="1162DFAA"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2" w:history="1">
            <w:r w:rsidRPr="00046719">
              <w:rPr>
                <w:rStyle w:val="Hyperlink"/>
                <w:rFonts w:asciiTheme="majorBidi" w:eastAsia="DengXian" w:hAnsiTheme="majorBidi" w:cstheme="majorBidi"/>
                <w:i/>
                <w:iCs/>
                <w:kern w:val="0"/>
                <w:sz w:val="26"/>
                <w:szCs w:val="26"/>
                <w:lang w:eastAsia="zh-CN"/>
                <w14:ligatures w14:val="none"/>
              </w:rPr>
              <w:t>1.2.3 Mục tiêu của đồ án</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_Toc165222852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5</w:t>
            </w:r>
            <w:r w:rsidRPr="00046719">
              <w:rPr>
                <w:rFonts w:asciiTheme="majorBidi" w:hAnsiTheme="majorBidi" w:cstheme="majorBidi"/>
                <w:webHidden/>
                <w:sz w:val="26"/>
                <w:szCs w:val="26"/>
              </w:rPr>
              <w:fldChar w:fldCharType="end"/>
            </w:r>
          </w:hyperlink>
        </w:p>
        <w:p w14:paraId="3FA94C0A" w14:textId="2C3ED8EE"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3" w:history="1">
            <w:r w:rsidRPr="00046719">
              <w:rPr>
                <w:rStyle w:val="Hyperlink"/>
                <w:rFonts w:asciiTheme="majorBidi" w:eastAsia="DengXian" w:hAnsiTheme="majorBidi" w:cstheme="majorBidi"/>
                <w:i/>
                <w:iCs/>
                <w:kern w:val="0"/>
                <w:sz w:val="26"/>
                <w:szCs w:val="26"/>
                <w:lang w:eastAsia="zh-CN"/>
                <w14:ligatures w14:val="none"/>
              </w:rPr>
              <w:t>1.2.4 Sứ mệnh</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_Toc165222853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6</w:t>
            </w:r>
            <w:r w:rsidRPr="00046719">
              <w:rPr>
                <w:rFonts w:asciiTheme="majorBidi" w:hAnsiTheme="majorBidi" w:cstheme="majorBidi"/>
                <w:webHidden/>
                <w:sz w:val="26"/>
                <w:szCs w:val="26"/>
              </w:rPr>
              <w:fldChar w:fldCharType="end"/>
            </w:r>
          </w:hyperlink>
        </w:p>
        <w:p w14:paraId="5CD6EE81" w14:textId="79FD6931"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4" w:history="1">
            <w:r w:rsidRPr="00046719">
              <w:rPr>
                <w:rStyle w:val="Hyperlink"/>
                <w:rFonts w:asciiTheme="majorBidi" w:eastAsia="DengXian" w:hAnsiTheme="majorBidi" w:cstheme="majorBidi"/>
                <w:i/>
                <w:iCs/>
                <w:kern w:val="0"/>
                <w:sz w:val="26"/>
                <w:szCs w:val="26"/>
                <w:lang w:eastAsia="zh-CN"/>
                <w14:ligatures w14:val="none"/>
              </w:rPr>
              <w:t>1.2.5 Tầm nhìn</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_Toc165222854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6</w:t>
            </w:r>
            <w:r w:rsidRPr="00046719">
              <w:rPr>
                <w:rFonts w:asciiTheme="majorBidi" w:hAnsiTheme="majorBidi" w:cstheme="majorBidi"/>
                <w:webHidden/>
                <w:sz w:val="26"/>
                <w:szCs w:val="26"/>
              </w:rPr>
              <w:fldChar w:fldCharType="end"/>
            </w:r>
          </w:hyperlink>
        </w:p>
        <w:p w14:paraId="3C88A0A8" w14:textId="2D95A5AD" w:rsidR="00046719" w:rsidRPr="00046719" w:rsidRDefault="00046719" w:rsidP="00046719">
          <w:pPr>
            <w:pStyle w:val="TOC1"/>
            <w:tabs>
              <w:tab w:val="right" w:leader="dot" w:pos="9182"/>
            </w:tabs>
            <w:spacing w:line="360" w:lineRule="auto"/>
            <w:rPr>
              <w:rFonts w:asciiTheme="majorBidi" w:hAnsiTheme="majorBidi" w:cstheme="majorBidi"/>
              <w:sz w:val="26"/>
              <w:szCs w:val="26"/>
            </w:rPr>
          </w:pPr>
          <w:hyperlink w:anchor="_Toc165222855" w:history="1">
            <w:r w:rsidRPr="00046719">
              <w:rPr>
                <w:rStyle w:val="Hyperlink"/>
                <w:rFonts w:asciiTheme="majorBidi" w:eastAsia="DengXian" w:hAnsiTheme="majorBidi" w:cstheme="majorBidi"/>
                <w:kern w:val="0"/>
                <w:sz w:val="26"/>
                <w:szCs w:val="26"/>
                <w:lang w:eastAsia="zh-CN"/>
                <w14:ligatures w14:val="none"/>
              </w:rPr>
              <w:t>CHƯƠNG 2:  NỘI DUNG XÂY DỰNG WEBSITE</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_Toc165222855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8</w:t>
            </w:r>
            <w:r w:rsidRPr="00046719">
              <w:rPr>
                <w:rFonts w:asciiTheme="majorBidi" w:hAnsiTheme="majorBidi" w:cstheme="majorBidi"/>
                <w:webHidden/>
                <w:sz w:val="26"/>
                <w:szCs w:val="26"/>
              </w:rPr>
              <w:fldChar w:fldCharType="end"/>
            </w:r>
          </w:hyperlink>
        </w:p>
        <w:p w14:paraId="6088260B" w14:textId="170DEDD9" w:rsidR="00046719" w:rsidRPr="00046719" w:rsidRDefault="00046719" w:rsidP="00046719">
          <w:pPr>
            <w:pStyle w:val="TOC2"/>
            <w:tabs>
              <w:tab w:val="right" w:leader="dot" w:pos="9182"/>
            </w:tabs>
            <w:spacing w:line="360" w:lineRule="auto"/>
            <w:rPr>
              <w:rFonts w:asciiTheme="majorBidi" w:hAnsiTheme="majorBidi" w:cstheme="majorBidi"/>
              <w:sz w:val="26"/>
              <w:szCs w:val="26"/>
            </w:rPr>
          </w:pPr>
          <w:hyperlink w:anchor="_Toc165222856" w:history="1">
            <w:r w:rsidRPr="00046719">
              <w:rPr>
                <w:rStyle w:val="Hyperlink"/>
                <w:rFonts w:asciiTheme="majorBidi" w:eastAsia="DengXian" w:hAnsiTheme="majorBidi" w:cstheme="majorBidi"/>
                <w:kern w:val="0"/>
                <w:sz w:val="26"/>
                <w:szCs w:val="26"/>
                <w:lang w:eastAsia="zh-CN"/>
                <w14:ligatures w14:val="none"/>
              </w:rPr>
              <w:t>2.1 Quá trình làm website</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_Toc165222856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8</w:t>
            </w:r>
            <w:r w:rsidRPr="00046719">
              <w:rPr>
                <w:rFonts w:asciiTheme="majorBidi" w:hAnsiTheme="majorBidi" w:cstheme="majorBidi"/>
                <w:webHidden/>
                <w:sz w:val="26"/>
                <w:szCs w:val="26"/>
              </w:rPr>
              <w:fldChar w:fldCharType="end"/>
            </w:r>
          </w:hyperlink>
        </w:p>
        <w:p w14:paraId="62286C1B" w14:textId="692ACDED"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7" w:history="1">
            <w:r w:rsidRPr="00046719">
              <w:rPr>
                <w:rStyle w:val="Hyperlink"/>
                <w:rFonts w:asciiTheme="majorBidi" w:eastAsia="DengXian" w:hAnsiTheme="majorBidi" w:cstheme="majorBidi"/>
                <w:i/>
                <w:iCs/>
                <w:kern w:val="0"/>
                <w:sz w:val="26"/>
                <w:szCs w:val="26"/>
                <w:lang w:eastAsia="zh-CN"/>
                <w14:ligatures w14:val="none"/>
              </w:rPr>
              <w:t>2.1.1 Tìm hiểu về Lập trình Web</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_Toc165222857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8</w:t>
            </w:r>
            <w:r w:rsidRPr="00046719">
              <w:rPr>
                <w:rFonts w:asciiTheme="majorBidi" w:hAnsiTheme="majorBidi" w:cstheme="majorBidi"/>
                <w:webHidden/>
                <w:sz w:val="26"/>
                <w:szCs w:val="26"/>
              </w:rPr>
              <w:fldChar w:fldCharType="end"/>
            </w:r>
          </w:hyperlink>
        </w:p>
        <w:p w14:paraId="43C8282B" w14:textId="49CF17FD"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8" w:history="1">
            <w:r w:rsidRPr="00046719">
              <w:rPr>
                <w:rStyle w:val="Hyperlink"/>
                <w:rFonts w:asciiTheme="majorBidi" w:eastAsia="DengXian" w:hAnsiTheme="majorBidi" w:cstheme="majorBidi"/>
                <w:i/>
                <w:iCs/>
                <w:kern w:val="0"/>
                <w:sz w:val="26"/>
                <w:szCs w:val="26"/>
                <w:lang w:eastAsia="zh-CN"/>
                <w14:ligatures w14:val="none"/>
              </w:rPr>
              <w:t>2.1.2 Lên ý tưởng và thiết kế bố cục trang web</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_Toc165222858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8</w:t>
            </w:r>
            <w:r w:rsidRPr="00046719">
              <w:rPr>
                <w:rFonts w:asciiTheme="majorBidi" w:hAnsiTheme="majorBidi" w:cstheme="majorBidi"/>
                <w:webHidden/>
                <w:sz w:val="26"/>
                <w:szCs w:val="26"/>
              </w:rPr>
              <w:fldChar w:fldCharType="end"/>
            </w:r>
          </w:hyperlink>
        </w:p>
        <w:p w14:paraId="70B9C3B9" w14:textId="0406F59C"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59" w:history="1">
            <w:r w:rsidRPr="00046719">
              <w:rPr>
                <w:rStyle w:val="Hyperlink"/>
                <w:rFonts w:asciiTheme="majorBidi" w:eastAsia="DengXian" w:hAnsiTheme="majorBidi" w:cstheme="majorBidi"/>
                <w:i/>
                <w:iCs/>
                <w:kern w:val="0"/>
                <w:sz w:val="26"/>
                <w:szCs w:val="26"/>
                <w:lang w:eastAsia="zh-CN"/>
                <w14:ligatures w14:val="none"/>
              </w:rPr>
              <w:t>2.1.3 Tiến hành thiết kế và thực hiện code website</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_Toc165222859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15</w:t>
            </w:r>
            <w:r w:rsidRPr="00046719">
              <w:rPr>
                <w:rFonts w:asciiTheme="majorBidi" w:hAnsiTheme="majorBidi" w:cstheme="majorBidi"/>
                <w:webHidden/>
                <w:sz w:val="26"/>
                <w:szCs w:val="26"/>
              </w:rPr>
              <w:fldChar w:fldCharType="end"/>
            </w:r>
          </w:hyperlink>
        </w:p>
        <w:p w14:paraId="219682B3" w14:textId="69ED3F6E"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60" w:history="1">
            <w:r w:rsidRPr="00046719">
              <w:rPr>
                <w:rStyle w:val="Hyperlink"/>
                <w:rFonts w:asciiTheme="majorBidi" w:eastAsia="DengXian" w:hAnsiTheme="majorBidi" w:cstheme="majorBidi"/>
                <w:i/>
                <w:iCs/>
                <w:kern w:val="0"/>
                <w:sz w:val="26"/>
                <w:szCs w:val="26"/>
                <w:lang w:val="en-US" w:eastAsia="zh-CN"/>
                <w14:ligatures w14:val="none"/>
              </w:rPr>
              <w:t>2.1.</w:t>
            </w:r>
            <w:r w:rsidRPr="00046719">
              <w:rPr>
                <w:rStyle w:val="Hyperlink"/>
                <w:rFonts w:asciiTheme="majorBidi" w:eastAsia="DengXian" w:hAnsiTheme="majorBidi" w:cstheme="majorBidi"/>
                <w:i/>
                <w:iCs/>
                <w:kern w:val="0"/>
                <w:sz w:val="26"/>
                <w:szCs w:val="26"/>
                <w:lang w:eastAsia="zh-CN"/>
                <w14:ligatures w14:val="none"/>
              </w:rPr>
              <w:t>4 Kiểm tra và tối ưu</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_Toc165222860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16</w:t>
            </w:r>
            <w:r w:rsidRPr="00046719">
              <w:rPr>
                <w:rFonts w:asciiTheme="majorBidi" w:hAnsiTheme="majorBidi" w:cstheme="majorBidi"/>
                <w:webHidden/>
                <w:sz w:val="26"/>
                <w:szCs w:val="26"/>
              </w:rPr>
              <w:fldChar w:fldCharType="end"/>
            </w:r>
          </w:hyperlink>
        </w:p>
        <w:p w14:paraId="2620D57C" w14:textId="27D28D41" w:rsidR="00046719" w:rsidRPr="00046719" w:rsidRDefault="00046719" w:rsidP="00046719">
          <w:pPr>
            <w:pStyle w:val="TOC2"/>
            <w:tabs>
              <w:tab w:val="right" w:leader="dot" w:pos="9182"/>
            </w:tabs>
            <w:spacing w:line="360" w:lineRule="auto"/>
            <w:rPr>
              <w:rFonts w:asciiTheme="majorBidi" w:hAnsiTheme="majorBidi" w:cstheme="majorBidi"/>
              <w:sz w:val="26"/>
              <w:szCs w:val="26"/>
            </w:rPr>
          </w:pPr>
          <w:hyperlink w:anchor="_Toc165222861" w:history="1">
            <w:r w:rsidRPr="00046719">
              <w:rPr>
                <w:rStyle w:val="Hyperlink"/>
                <w:rFonts w:asciiTheme="majorBidi" w:eastAsia="DengXian" w:hAnsiTheme="majorBidi" w:cstheme="majorBidi"/>
                <w:kern w:val="0"/>
                <w:sz w:val="26"/>
                <w:szCs w:val="26"/>
                <w:lang w:val="en-US" w:eastAsia="zh-CN"/>
                <w14:ligatures w14:val="none"/>
              </w:rPr>
              <w:t>2.2</w:t>
            </w:r>
            <w:r w:rsidRPr="00046719">
              <w:rPr>
                <w:rStyle w:val="Hyperlink"/>
                <w:rFonts w:asciiTheme="majorBidi" w:eastAsia="DengXian" w:hAnsiTheme="majorBidi" w:cstheme="majorBidi"/>
                <w:kern w:val="0"/>
                <w:sz w:val="26"/>
                <w:szCs w:val="26"/>
                <w:lang w:eastAsia="zh-CN"/>
                <w14:ligatures w14:val="none"/>
              </w:rPr>
              <w:t xml:space="preserve"> SITEMAP</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_Toc165222861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16</w:t>
            </w:r>
            <w:r w:rsidRPr="00046719">
              <w:rPr>
                <w:rFonts w:asciiTheme="majorBidi" w:hAnsiTheme="majorBidi" w:cstheme="majorBidi"/>
                <w:webHidden/>
                <w:sz w:val="26"/>
                <w:szCs w:val="26"/>
              </w:rPr>
              <w:fldChar w:fldCharType="end"/>
            </w:r>
          </w:hyperlink>
        </w:p>
        <w:p w14:paraId="54AAC253" w14:textId="30B4A289" w:rsidR="00046719" w:rsidRPr="00046719" w:rsidRDefault="00046719" w:rsidP="00046719">
          <w:pPr>
            <w:pStyle w:val="TOC1"/>
            <w:tabs>
              <w:tab w:val="right" w:leader="dot" w:pos="9182"/>
            </w:tabs>
            <w:spacing w:line="360" w:lineRule="auto"/>
            <w:rPr>
              <w:rFonts w:asciiTheme="majorBidi" w:hAnsiTheme="majorBidi" w:cstheme="majorBidi"/>
              <w:sz w:val="26"/>
              <w:szCs w:val="26"/>
            </w:rPr>
          </w:pPr>
          <w:hyperlink w:anchor="_Toc165222862" w:history="1">
            <w:r w:rsidRPr="00046719">
              <w:rPr>
                <w:rStyle w:val="Hyperlink"/>
                <w:rFonts w:asciiTheme="majorBidi" w:eastAsia="DengXian" w:hAnsiTheme="majorBidi" w:cstheme="majorBidi"/>
                <w:kern w:val="0"/>
                <w:sz w:val="26"/>
                <w:szCs w:val="26"/>
                <w:lang w:val="en-US" w:eastAsia="zh-CN"/>
                <w14:ligatures w14:val="none"/>
              </w:rPr>
              <w:t>CHƯƠNG 3. ĐÁNH GIÁ TỔNG QUAN WEBSITE</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_Toc165222862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17</w:t>
            </w:r>
            <w:r w:rsidRPr="00046719">
              <w:rPr>
                <w:rFonts w:asciiTheme="majorBidi" w:hAnsiTheme="majorBidi" w:cstheme="majorBidi"/>
                <w:webHidden/>
                <w:sz w:val="26"/>
                <w:szCs w:val="26"/>
              </w:rPr>
              <w:fldChar w:fldCharType="end"/>
            </w:r>
          </w:hyperlink>
        </w:p>
        <w:p w14:paraId="35EDC08C" w14:textId="6298FB86" w:rsidR="00046719" w:rsidRPr="00046719" w:rsidRDefault="00046719" w:rsidP="00046719">
          <w:pPr>
            <w:pStyle w:val="TOC2"/>
            <w:tabs>
              <w:tab w:val="right" w:leader="dot" w:pos="9182"/>
            </w:tabs>
            <w:spacing w:line="360" w:lineRule="auto"/>
            <w:rPr>
              <w:rFonts w:asciiTheme="majorBidi" w:hAnsiTheme="majorBidi" w:cstheme="majorBidi"/>
              <w:sz w:val="26"/>
              <w:szCs w:val="26"/>
            </w:rPr>
          </w:pPr>
          <w:hyperlink w:anchor="_Toc165222863" w:history="1">
            <w:r w:rsidRPr="00046719">
              <w:rPr>
                <w:rStyle w:val="Hyperlink"/>
                <w:rFonts w:asciiTheme="majorBidi" w:eastAsia="DengXian" w:hAnsiTheme="majorBidi" w:cstheme="majorBidi"/>
                <w:kern w:val="0"/>
                <w:sz w:val="26"/>
                <w:szCs w:val="26"/>
                <w:lang w:val="en-US" w:eastAsia="zh-CN"/>
                <w14:ligatures w14:val="none"/>
              </w:rPr>
              <w:t>3.1 Ưu điểm và nhược điểm của website</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_Toc165222863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17</w:t>
            </w:r>
            <w:r w:rsidRPr="00046719">
              <w:rPr>
                <w:rFonts w:asciiTheme="majorBidi" w:hAnsiTheme="majorBidi" w:cstheme="majorBidi"/>
                <w:webHidden/>
                <w:sz w:val="26"/>
                <w:szCs w:val="26"/>
              </w:rPr>
              <w:fldChar w:fldCharType="end"/>
            </w:r>
          </w:hyperlink>
        </w:p>
        <w:p w14:paraId="7D007EE4" w14:textId="7ABA5EC5"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64" w:history="1">
            <w:r w:rsidRPr="00046719">
              <w:rPr>
                <w:rStyle w:val="Hyperlink"/>
                <w:rFonts w:asciiTheme="majorBidi" w:eastAsia="DengXian" w:hAnsiTheme="majorBidi" w:cstheme="majorBidi"/>
                <w:i/>
                <w:iCs/>
                <w:kern w:val="0"/>
                <w:sz w:val="26"/>
                <w:szCs w:val="26"/>
                <w:lang w:val="en-US" w:eastAsia="zh-CN"/>
                <w14:ligatures w14:val="none"/>
              </w:rPr>
              <w:t>3.1.1 Ưu điểm</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_Toc165222864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17</w:t>
            </w:r>
            <w:r w:rsidRPr="00046719">
              <w:rPr>
                <w:rFonts w:asciiTheme="majorBidi" w:hAnsiTheme="majorBidi" w:cstheme="majorBidi"/>
                <w:webHidden/>
                <w:sz w:val="26"/>
                <w:szCs w:val="26"/>
              </w:rPr>
              <w:fldChar w:fldCharType="end"/>
            </w:r>
          </w:hyperlink>
        </w:p>
        <w:p w14:paraId="1710EE56" w14:textId="5C377737" w:rsidR="00046719" w:rsidRPr="00046719" w:rsidRDefault="00046719" w:rsidP="00046719">
          <w:pPr>
            <w:pStyle w:val="TOC3"/>
            <w:tabs>
              <w:tab w:val="right" w:leader="dot" w:pos="9182"/>
            </w:tabs>
            <w:spacing w:line="360" w:lineRule="auto"/>
            <w:rPr>
              <w:rFonts w:asciiTheme="majorBidi" w:hAnsiTheme="majorBidi" w:cstheme="majorBidi"/>
              <w:sz w:val="26"/>
              <w:szCs w:val="26"/>
            </w:rPr>
          </w:pPr>
          <w:hyperlink w:anchor="_Toc165222865" w:history="1">
            <w:r w:rsidRPr="00046719">
              <w:rPr>
                <w:rStyle w:val="Hyperlink"/>
                <w:rFonts w:asciiTheme="majorBidi" w:eastAsia="DengXian" w:hAnsiTheme="majorBidi" w:cstheme="majorBidi"/>
                <w:i/>
                <w:iCs/>
                <w:kern w:val="0"/>
                <w:sz w:val="26"/>
                <w:szCs w:val="26"/>
                <w:lang w:val="en-US" w:eastAsia="zh-CN"/>
                <w14:ligatures w14:val="none"/>
              </w:rPr>
              <w:t>3.1.2 Nhược điểm</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_Toc165222865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17</w:t>
            </w:r>
            <w:r w:rsidRPr="00046719">
              <w:rPr>
                <w:rFonts w:asciiTheme="majorBidi" w:hAnsiTheme="majorBidi" w:cstheme="majorBidi"/>
                <w:webHidden/>
                <w:sz w:val="26"/>
                <w:szCs w:val="26"/>
              </w:rPr>
              <w:fldChar w:fldCharType="end"/>
            </w:r>
          </w:hyperlink>
        </w:p>
        <w:p w14:paraId="7F94164E" w14:textId="38D79ABE" w:rsidR="00046719" w:rsidRPr="00046719" w:rsidRDefault="00046719" w:rsidP="00046719">
          <w:pPr>
            <w:pStyle w:val="TOC2"/>
            <w:tabs>
              <w:tab w:val="right" w:leader="dot" w:pos="9182"/>
            </w:tabs>
            <w:spacing w:line="360" w:lineRule="auto"/>
            <w:rPr>
              <w:rFonts w:asciiTheme="majorBidi" w:hAnsiTheme="majorBidi" w:cstheme="majorBidi"/>
              <w:sz w:val="26"/>
              <w:szCs w:val="26"/>
            </w:rPr>
          </w:pPr>
          <w:hyperlink w:anchor="_Toc165222866" w:history="1">
            <w:r w:rsidRPr="00046719">
              <w:rPr>
                <w:rStyle w:val="Hyperlink"/>
                <w:rFonts w:asciiTheme="majorBidi" w:eastAsia="DengXian" w:hAnsiTheme="majorBidi" w:cstheme="majorBidi"/>
                <w:kern w:val="0"/>
                <w:sz w:val="26"/>
                <w:szCs w:val="26"/>
                <w:lang w:eastAsia="zh-CN"/>
                <w14:ligatures w14:val="none"/>
              </w:rPr>
              <w:t>3.2 Định hướng phát triển của website trong tương lai</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_Toc165222866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18</w:t>
            </w:r>
            <w:r w:rsidRPr="00046719">
              <w:rPr>
                <w:rFonts w:asciiTheme="majorBidi" w:hAnsiTheme="majorBidi" w:cstheme="majorBidi"/>
                <w:webHidden/>
                <w:sz w:val="26"/>
                <w:szCs w:val="26"/>
              </w:rPr>
              <w:fldChar w:fldCharType="end"/>
            </w:r>
          </w:hyperlink>
        </w:p>
        <w:p w14:paraId="6F28AFF6" w14:textId="4F93013E" w:rsidR="00046719" w:rsidRPr="00046719" w:rsidRDefault="00046719" w:rsidP="00046719">
          <w:pPr>
            <w:pStyle w:val="TOC1"/>
            <w:tabs>
              <w:tab w:val="right" w:leader="dot" w:pos="9182"/>
            </w:tabs>
            <w:spacing w:line="360" w:lineRule="auto"/>
            <w:rPr>
              <w:rFonts w:asciiTheme="majorBidi" w:hAnsiTheme="majorBidi" w:cstheme="majorBidi"/>
              <w:sz w:val="26"/>
              <w:szCs w:val="26"/>
            </w:rPr>
          </w:pPr>
          <w:hyperlink w:anchor="_Toc165222867" w:history="1">
            <w:r w:rsidRPr="00046719">
              <w:rPr>
                <w:rStyle w:val="Hyperlink"/>
                <w:rFonts w:asciiTheme="majorBidi" w:eastAsia="DengXian" w:hAnsiTheme="majorBidi" w:cstheme="majorBidi"/>
                <w:kern w:val="0"/>
                <w:sz w:val="26"/>
                <w:szCs w:val="26"/>
                <w:lang w:val="en-US" w:eastAsia="zh-CN"/>
                <w14:ligatures w14:val="none"/>
              </w:rPr>
              <w:t>TÀI LIỆU THAM KHẢO</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_Toc165222867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21</w:t>
            </w:r>
            <w:r w:rsidRPr="00046719">
              <w:rPr>
                <w:rFonts w:asciiTheme="majorBidi" w:hAnsiTheme="majorBidi" w:cstheme="majorBidi"/>
                <w:webHidden/>
                <w:sz w:val="26"/>
                <w:szCs w:val="26"/>
              </w:rPr>
              <w:fldChar w:fldCharType="end"/>
            </w:r>
          </w:hyperlink>
        </w:p>
        <w:p w14:paraId="06F35380" w14:textId="7B1CD02C" w:rsidR="00046719" w:rsidRPr="00046719" w:rsidRDefault="00046719" w:rsidP="00046719">
          <w:pPr>
            <w:pStyle w:val="TOC1"/>
            <w:tabs>
              <w:tab w:val="right" w:leader="dot" w:pos="9182"/>
            </w:tabs>
            <w:spacing w:line="360" w:lineRule="auto"/>
            <w:rPr>
              <w:rFonts w:asciiTheme="majorBidi" w:hAnsiTheme="majorBidi" w:cstheme="majorBidi"/>
              <w:sz w:val="26"/>
              <w:szCs w:val="26"/>
            </w:rPr>
          </w:pPr>
          <w:hyperlink w:anchor="_Toc165222868" w:history="1">
            <w:r w:rsidRPr="00046719">
              <w:rPr>
                <w:rStyle w:val="Hyperlink"/>
                <w:rFonts w:asciiTheme="majorBidi" w:eastAsia="DengXian" w:hAnsiTheme="majorBidi" w:cstheme="majorBidi"/>
                <w:kern w:val="0"/>
                <w:sz w:val="26"/>
                <w:szCs w:val="26"/>
                <w:lang w:val="en-US" w:eastAsia="zh-CN"/>
                <w14:ligatures w14:val="none"/>
              </w:rPr>
              <w:t>PHỤ LỤC</w:t>
            </w:r>
            <w:r w:rsidRPr="00046719">
              <w:rPr>
                <w:rFonts w:asciiTheme="majorBidi" w:hAnsiTheme="majorBidi" w:cstheme="majorBidi"/>
                <w:webHidden/>
                <w:sz w:val="26"/>
                <w:szCs w:val="26"/>
              </w:rPr>
              <w:tab/>
            </w:r>
            <w:r w:rsidRPr="00046719">
              <w:rPr>
                <w:rFonts w:asciiTheme="majorBidi" w:hAnsiTheme="majorBidi" w:cstheme="majorBidi"/>
                <w:webHidden/>
                <w:sz w:val="26"/>
                <w:szCs w:val="26"/>
              </w:rPr>
              <w:fldChar w:fldCharType="begin"/>
            </w:r>
            <w:r w:rsidRPr="00046719">
              <w:rPr>
                <w:rFonts w:asciiTheme="majorBidi" w:hAnsiTheme="majorBidi" w:cstheme="majorBidi"/>
                <w:webHidden/>
                <w:sz w:val="26"/>
                <w:szCs w:val="26"/>
              </w:rPr>
              <w:instrText xml:space="preserve"> PAGEREF _Toc165222868 \h </w:instrText>
            </w:r>
            <w:r w:rsidRPr="00046719">
              <w:rPr>
                <w:rFonts w:asciiTheme="majorBidi" w:hAnsiTheme="majorBidi" w:cstheme="majorBidi"/>
                <w:webHidden/>
                <w:sz w:val="26"/>
                <w:szCs w:val="26"/>
              </w:rPr>
            </w:r>
            <w:r w:rsidRPr="00046719">
              <w:rPr>
                <w:rFonts w:asciiTheme="majorBidi" w:hAnsiTheme="majorBidi" w:cstheme="majorBidi"/>
                <w:webHidden/>
                <w:sz w:val="26"/>
                <w:szCs w:val="26"/>
              </w:rPr>
              <w:fldChar w:fldCharType="separate"/>
            </w:r>
            <w:r w:rsidR="00E66863">
              <w:rPr>
                <w:rFonts w:asciiTheme="majorBidi" w:hAnsiTheme="majorBidi" w:cstheme="majorBidi"/>
                <w:webHidden/>
                <w:sz w:val="26"/>
                <w:szCs w:val="26"/>
              </w:rPr>
              <w:t>22</w:t>
            </w:r>
            <w:r w:rsidRPr="00046719">
              <w:rPr>
                <w:rFonts w:asciiTheme="majorBidi" w:hAnsiTheme="majorBidi" w:cstheme="majorBidi"/>
                <w:webHidden/>
                <w:sz w:val="26"/>
                <w:szCs w:val="26"/>
              </w:rPr>
              <w:fldChar w:fldCharType="end"/>
            </w:r>
          </w:hyperlink>
        </w:p>
        <w:p w14:paraId="02B51795" w14:textId="4AE5CF07" w:rsidR="00046719" w:rsidRPr="00046719" w:rsidRDefault="00046719" w:rsidP="00046719">
          <w:pPr>
            <w:spacing w:line="360" w:lineRule="auto"/>
            <w:rPr>
              <w:rFonts w:asciiTheme="majorBidi" w:hAnsiTheme="majorBidi" w:cstheme="majorBidi"/>
              <w:sz w:val="26"/>
              <w:szCs w:val="26"/>
            </w:rPr>
          </w:pPr>
          <w:r w:rsidRPr="00046719">
            <w:rPr>
              <w:rFonts w:asciiTheme="majorBidi" w:hAnsiTheme="majorBidi" w:cstheme="majorBidi"/>
              <w:sz w:val="26"/>
              <w:szCs w:val="26"/>
            </w:rPr>
            <w:fldChar w:fldCharType="end"/>
          </w:r>
        </w:p>
      </w:sdtContent>
    </w:sdt>
    <w:p w14:paraId="79083F4D" w14:textId="6B62A641" w:rsidR="00046719" w:rsidRPr="00046719" w:rsidRDefault="00046719" w:rsidP="00260287">
      <w:pPr>
        <w:spacing w:line="360" w:lineRule="auto"/>
        <w:ind w:right="120"/>
        <w:jc w:val="center"/>
        <w:rPr>
          <w:rFonts w:asciiTheme="majorBidi" w:eastAsia="DengXian" w:hAnsiTheme="majorBidi" w:cstheme="majorBidi"/>
          <w:b/>
          <w:bCs/>
          <w:kern w:val="0"/>
          <w:sz w:val="26"/>
          <w:szCs w:val="26"/>
          <w:lang w:val="en-US" w:eastAsia="zh-CN"/>
          <w14:ligatures w14:val="none"/>
        </w:rPr>
        <w:sectPr w:rsidR="00046719" w:rsidRPr="00046719" w:rsidSect="00B425CF">
          <w:pgSz w:w="11906" w:h="16838"/>
          <w:pgMar w:top="1440" w:right="1274" w:bottom="1440" w:left="1440" w:header="708" w:footer="708" w:gutter="0"/>
          <w:cols w:space="708"/>
          <w:docGrid w:linePitch="360"/>
        </w:sectPr>
      </w:pPr>
    </w:p>
    <w:p w14:paraId="19687CBA" w14:textId="4E6347CB" w:rsidR="00260287" w:rsidRPr="00040F1F" w:rsidRDefault="00260287" w:rsidP="00040F1F">
      <w:pPr>
        <w:pStyle w:val="Heading1"/>
        <w:spacing w:line="360" w:lineRule="auto"/>
        <w:jc w:val="center"/>
        <w:rPr>
          <w:rFonts w:asciiTheme="majorBidi" w:eastAsia="DengXian" w:hAnsiTheme="majorBidi"/>
          <w:b/>
          <w:bCs/>
          <w:color w:val="auto"/>
          <w:kern w:val="0"/>
          <w:sz w:val="26"/>
          <w:szCs w:val="26"/>
          <w:lang w:eastAsia="zh-CN"/>
          <w14:ligatures w14:val="none"/>
        </w:rPr>
      </w:pPr>
      <w:bookmarkStart w:id="1" w:name="_Toc165222843"/>
      <w:r w:rsidRPr="00040F1F">
        <w:rPr>
          <w:rFonts w:asciiTheme="majorBidi" w:eastAsia="DengXian" w:hAnsiTheme="majorBidi"/>
          <w:b/>
          <w:bCs/>
          <w:color w:val="auto"/>
          <w:kern w:val="0"/>
          <w:sz w:val="26"/>
          <w:szCs w:val="26"/>
          <w:lang w:eastAsia="zh-CN"/>
          <w14:ligatures w14:val="none"/>
        </w:rPr>
        <w:lastRenderedPageBreak/>
        <w:t xml:space="preserve">CHƯƠNG 1: TỔNG QUAN MÔN HỌC </w:t>
      </w:r>
      <w:r w:rsidR="009C4434" w:rsidRPr="00040F1F">
        <w:rPr>
          <w:rFonts w:asciiTheme="majorBidi" w:eastAsia="DengXian" w:hAnsiTheme="majorBidi"/>
          <w:b/>
          <w:bCs/>
          <w:color w:val="auto"/>
          <w:kern w:val="0"/>
          <w:sz w:val="26"/>
          <w:szCs w:val="26"/>
          <w:lang w:eastAsia="zh-CN"/>
          <w14:ligatures w14:val="none"/>
        </w:rPr>
        <w:t xml:space="preserve">VÀ </w:t>
      </w:r>
      <w:r w:rsidRPr="00040F1F">
        <w:rPr>
          <w:rFonts w:asciiTheme="majorBidi" w:eastAsia="DengXian" w:hAnsiTheme="majorBidi"/>
          <w:b/>
          <w:bCs/>
          <w:color w:val="auto"/>
          <w:kern w:val="0"/>
          <w:sz w:val="26"/>
          <w:szCs w:val="26"/>
          <w:lang w:eastAsia="zh-CN"/>
          <w14:ligatures w14:val="none"/>
        </w:rPr>
        <w:t>THÔNG TIN ĐỒ ÁN</w:t>
      </w:r>
      <w:bookmarkEnd w:id="1"/>
    </w:p>
    <w:p w14:paraId="5885BC91" w14:textId="4018A407" w:rsidR="00260287" w:rsidRPr="00893FDC" w:rsidRDefault="00C30139" w:rsidP="00893FDC">
      <w:pPr>
        <w:pStyle w:val="Heading2"/>
        <w:spacing w:line="360" w:lineRule="auto"/>
        <w:jc w:val="both"/>
        <w:rPr>
          <w:rFonts w:asciiTheme="majorBidi" w:eastAsia="DengXian" w:hAnsiTheme="majorBidi"/>
          <w:b/>
          <w:bCs/>
          <w:color w:val="auto"/>
          <w:kern w:val="0"/>
          <w:sz w:val="26"/>
          <w:szCs w:val="26"/>
          <w:lang w:eastAsia="zh-CN"/>
          <w14:ligatures w14:val="none"/>
        </w:rPr>
      </w:pPr>
      <w:bookmarkStart w:id="2" w:name="_Toc165222844"/>
      <w:r w:rsidRPr="00893FDC">
        <w:rPr>
          <w:rFonts w:asciiTheme="majorBidi" w:eastAsia="DengXian" w:hAnsiTheme="majorBidi"/>
          <w:b/>
          <w:bCs/>
          <w:color w:val="auto"/>
          <w:kern w:val="0"/>
          <w:sz w:val="26"/>
          <w:szCs w:val="26"/>
          <w:lang w:val="en-US" w:eastAsia="zh-CN"/>
          <w14:ligatures w14:val="none"/>
        </w:rPr>
        <w:t>1.1</w:t>
      </w:r>
      <w:r w:rsidRPr="00893FDC">
        <w:rPr>
          <w:rFonts w:asciiTheme="majorBidi" w:eastAsia="DengXian" w:hAnsiTheme="majorBidi"/>
          <w:b/>
          <w:bCs/>
          <w:color w:val="auto"/>
          <w:kern w:val="0"/>
          <w:sz w:val="26"/>
          <w:szCs w:val="26"/>
          <w:lang w:eastAsia="zh-CN"/>
          <w14:ligatures w14:val="none"/>
        </w:rPr>
        <w:t xml:space="preserve"> </w:t>
      </w:r>
      <w:r w:rsidRPr="00893FDC">
        <w:rPr>
          <w:rFonts w:asciiTheme="majorBidi" w:eastAsia="DengXian" w:hAnsiTheme="majorBidi"/>
          <w:b/>
          <w:bCs/>
          <w:color w:val="auto"/>
          <w:kern w:val="0"/>
          <w:sz w:val="26"/>
          <w:szCs w:val="26"/>
          <w:lang w:val="en-US" w:eastAsia="zh-CN"/>
          <w14:ligatures w14:val="none"/>
        </w:rPr>
        <w:t>T</w:t>
      </w:r>
      <w:r w:rsidRPr="00893FDC">
        <w:rPr>
          <w:rFonts w:asciiTheme="majorBidi" w:eastAsia="DengXian" w:hAnsiTheme="majorBidi"/>
          <w:b/>
          <w:bCs/>
          <w:color w:val="auto"/>
          <w:kern w:val="0"/>
          <w:sz w:val="26"/>
          <w:szCs w:val="26"/>
          <w:lang w:eastAsia="zh-CN"/>
          <w14:ligatures w14:val="none"/>
        </w:rPr>
        <w:t>ổng quan môn học</w:t>
      </w:r>
      <w:bookmarkEnd w:id="2"/>
    </w:p>
    <w:p w14:paraId="1D9FEE14" w14:textId="0C597969"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3" w:name="_Toc165222845"/>
      <w:r w:rsidRPr="00893FDC">
        <w:rPr>
          <w:rFonts w:asciiTheme="majorBidi" w:eastAsia="DengXian" w:hAnsiTheme="majorBidi"/>
          <w:b/>
          <w:bCs/>
          <w:i/>
          <w:iCs/>
          <w:color w:val="auto"/>
          <w:kern w:val="0"/>
          <w:sz w:val="26"/>
          <w:szCs w:val="26"/>
          <w:lang w:eastAsia="zh-CN"/>
          <w14:ligatures w14:val="none"/>
        </w:rPr>
        <w:t>1.1.</w:t>
      </w:r>
      <w:r w:rsidR="00C30139" w:rsidRPr="00893FDC">
        <w:rPr>
          <w:rFonts w:asciiTheme="majorBidi" w:eastAsia="DengXian" w:hAnsiTheme="majorBidi"/>
          <w:b/>
          <w:bCs/>
          <w:i/>
          <w:iCs/>
          <w:color w:val="auto"/>
          <w:kern w:val="0"/>
          <w:sz w:val="26"/>
          <w:szCs w:val="26"/>
          <w:lang w:val="en-US" w:eastAsia="zh-CN"/>
          <w14:ligatures w14:val="none"/>
        </w:rPr>
        <w:t>1</w:t>
      </w:r>
      <w:r w:rsidRPr="00893FDC">
        <w:rPr>
          <w:rFonts w:asciiTheme="majorBidi" w:eastAsia="DengXian" w:hAnsiTheme="majorBidi"/>
          <w:b/>
          <w:bCs/>
          <w:i/>
          <w:iCs/>
          <w:color w:val="auto"/>
          <w:kern w:val="0"/>
          <w:sz w:val="26"/>
          <w:szCs w:val="26"/>
          <w:lang w:eastAsia="zh-CN"/>
          <w14:ligatures w14:val="none"/>
        </w:rPr>
        <w:t xml:space="preserve"> Website là gì?</w:t>
      </w:r>
      <w:bookmarkEnd w:id="3"/>
    </w:p>
    <w:p w14:paraId="1B7D4238"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Website còn gọi là trang web, là một tập hợp trang web nằm trong một tên miền hoặc tên miền phụ trên Internet. Một trang web là tập tin HTML có thể truy cập dùng giao thức HTTP. Một website có thể được xây dựng từ nhiều ngôn ngữ lập trình khác nhau.</w:t>
      </w:r>
    </w:p>
    <w:p w14:paraId="2F6226BA"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Website có 2 dạng cơ bản:</w:t>
      </w:r>
    </w:p>
    <w:p w14:paraId="637472E1" w14:textId="4CA88F16"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Website tĩnh: Chỉ những trang web được thiết kế có nội dung ít cần thay đổi và cập nhật</w:t>
      </w:r>
    </w:p>
    <w:p w14:paraId="0567FC41" w14:textId="2B5A301A"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Website động: Chỉ những trang web được hỗ trợ bởi một phần mềm cơ sở web, được thiết kế có thêm mục truy xuất dữ liệu và phần xử lý thông tin</w:t>
      </w:r>
    </w:p>
    <w:p w14:paraId="01450D47" w14:textId="657CD3F2"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4" w:name="_Toc165222846"/>
      <w:r w:rsidRPr="00893FDC">
        <w:rPr>
          <w:rFonts w:asciiTheme="majorBidi" w:eastAsia="DengXian" w:hAnsiTheme="majorBidi"/>
          <w:b/>
          <w:bCs/>
          <w:i/>
          <w:iCs/>
          <w:color w:val="auto"/>
          <w:kern w:val="0"/>
          <w:sz w:val="26"/>
          <w:szCs w:val="26"/>
          <w:lang w:eastAsia="zh-CN"/>
          <w14:ligatures w14:val="none"/>
        </w:rPr>
        <w:t>1.</w:t>
      </w:r>
      <w:r w:rsidR="00C30139" w:rsidRPr="00893FDC">
        <w:rPr>
          <w:rFonts w:asciiTheme="majorBidi" w:eastAsia="DengXian" w:hAnsiTheme="majorBidi"/>
          <w:b/>
          <w:bCs/>
          <w:i/>
          <w:iCs/>
          <w:color w:val="auto"/>
          <w:kern w:val="0"/>
          <w:sz w:val="26"/>
          <w:szCs w:val="26"/>
          <w:lang w:eastAsia="zh-CN"/>
          <w14:ligatures w14:val="none"/>
        </w:rPr>
        <w:t>1.</w:t>
      </w:r>
      <w:r w:rsidRPr="00893FDC">
        <w:rPr>
          <w:rFonts w:asciiTheme="majorBidi" w:eastAsia="DengXian" w:hAnsiTheme="majorBidi"/>
          <w:b/>
          <w:bCs/>
          <w:i/>
          <w:iCs/>
          <w:color w:val="auto"/>
          <w:kern w:val="0"/>
          <w:sz w:val="26"/>
          <w:szCs w:val="26"/>
          <w:lang w:eastAsia="zh-CN"/>
          <w14:ligatures w14:val="none"/>
        </w:rPr>
        <w:t>2</w:t>
      </w:r>
      <w:r w:rsidR="00C30139" w:rsidRPr="00893FDC">
        <w:rPr>
          <w:rFonts w:asciiTheme="majorBidi" w:eastAsia="DengXian" w:hAnsiTheme="majorBidi"/>
          <w:b/>
          <w:bCs/>
          <w:i/>
          <w:iCs/>
          <w:color w:val="auto"/>
          <w:kern w:val="0"/>
          <w:sz w:val="26"/>
          <w:szCs w:val="26"/>
          <w:lang w:eastAsia="zh-CN"/>
          <w14:ligatures w14:val="none"/>
        </w:rPr>
        <w:t xml:space="preserve"> </w:t>
      </w:r>
      <w:r w:rsidRPr="00893FDC">
        <w:rPr>
          <w:rFonts w:asciiTheme="majorBidi" w:eastAsia="DengXian" w:hAnsiTheme="majorBidi"/>
          <w:b/>
          <w:bCs/>
          <w:i/>
          <w:iCs/>
          <w:color w:val="auto"/>
          <w:kern w:val="0"/>
          <w:sz w:val="26"/>
          <w:szCs w:val="26"/>
          <w:lang w:eastAsia="zh-CN"/>
          <w14:ligatures w14:val="none"/>
        </w:rPr>
        <w:t>Lập trình web là gì?</w:t>
      </w:r>
      <w:bookmarkEnd w:id="4"/>
    </w:p>
    <w:p w14:paraId="511B1118"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Lập trình web là quá trình tạo ra các trang web và ứng dụng web bằng cách sử dụng những ngôn ngữ lập trình khác nhau và các công nghệ liên quan đến lập trình. Qua đó có thể tạo ra một website hoàn chỉnh, lập trình web đóng vai trò quan trọng trong việc xây dựng giao diện và cung cấp các dịch vụ hay các chức năng đa dạng cho người dùng. Người dùng có thể truy cập vào website với những hình ảnh, màu sắc bắt mắt, nhiều chức năng khác nhau với mục đích sử dụng cụ thể, website dễ dùng, dễ hiểu và dễ nắm bắt thông tin.</w:t>
      </w:r>
    </w:p>
    <w:p w14:paraId="166B9752" w14:textId="18CF3A24"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5" w:name="_Toc165222847"/>
      <w:r w:rsidRPr="00893FDC">
        <w:rPr>
          <w:rFonts w:asciiTheme="majorBidi" w:eastAsia="DengXian" w:hAnsiTheme="majorBidi"/>
          <w:b/>
          <w:bCs/>
          <w:i/>
          <w:iCs/>
          <w:color w:val="auto"/>
          <w:kern w:val="0"/>
          <w:sz w:val="26"/>
          <w:szCs w:val="26"/>
          <w:lang w:eastAsia="zh-CN"/>
          <w14:ligatures w14:val="none"/>
        </w:rPr>
        <w:t>1.</w:t>
      </w:r>
      <w:r w:rsidR="00C30139" w:rsidRPr="00893FDC">
        <w:rPr>
          <w:rFonts w:asciiTheme="majorBidi" w:eastAsia="DengXian" w:hAnsiTheme="majorBidi"/>
          <w:b/>
          <w:bCs/>
          <w:i/>
          <w:iCs/>
          <w:color w:val="auto"/>
          <w:kern w:val="0"/>
          <w:sz w:val="26"/>
          <w:szCs w:val="26"/>
          <w:lang w:eastAsia="zh-CN"/>
          <w14:ligatures w14:val="none"/>
        </w:rPr>
        <w:t>1.</w:t>
      </w:r>
      <w:r w:rsidRPr="00893FDC">
        <w:rPr>
          <w:rFonts w:asciiTheme="majorBidi" w:eastAsia="DengXian" w:hAnsiTheme="majorBidi"/>
          <w:b/>
          <w:bCs/>
          <w:i/>
          <w:iCs/>
          <w:color w:val="auto"/>
          <w:kern w:val="0"/>
          <w:sz w:val="26"/>
          <w:szCs w:val="26"/>
          <w:lang w:eastAsia="zh-CN"/>
          <w14:ligatures w14:val="none"/>
        </w:rPr>
        <w:t>3</w:t>
      </w:r>
      <w:r w:rsidR="00C30139" w:rsidRPr="00893FDC">
        <w:rPr>
          <w:rFonts w:asciiTheme="majorBidi" w:eastAsia="DengXian" w:hAnsiTheme="majorBidi"/>
          <w:b/>
          <w:bCs/>
          <w:i/>
          <w:iCs/>
          <w:color w:val="auto"/>
          <w:kern w:val="0"/>
          <w:sz w:val="26"/>
          <w:szCs w:val="26"/>
          <w:lang w:eastAsia="zh-CN"/>
          <w14:ligatures w14:val="none"/>
        </w:rPr>
        <w:t xml:space="preserve"> </w:t>
      </w:r>
      <w:r w:rsidRPr="00893FDC">
        <w:rPr>
          <w:rFonts w:asciiTheme="majorBidi" w:eastAsia="DengXian" w:hAnsiTheme="majorBidi"/>
          <w:b/>
          <w:bCs/>
          <w:i/>
          <w:iCs/>
          <w:color w:val="auto"/>
          <w:kern w:val="0"/>
          <w:sz w:val="26"/>
          <w:szCs w:val="26"/>
          <w:lang w:eastAsia="zh-CN"/>
          <w14:ligatures w14:val="none"/>
        </w:rPr>
        <w:t>Khái niệm cơ bản về HTML, CSS, JavaScript?</w:t>
      </w:r>
      <w:bookmarkEnd w:id="5"/>
    </w:p>
    <w:p w14:paraId="38071838" w14:textId="2CC59D67" w:rsidR="00C52467" w:rsidRPr="00893FDC" w:rsidRDefault="00C52467" w:rsidP="00893FDC">
      <w:pPr>
        <w:spacing w:line="360" w:lineRule="auto"/>
        <w:ind w:right="120" w:firstLine="567"/>
        <w:jc w:val="both"/>
        <w:rPr>
          <w:rFonts w:asciiTheme="majorBidi" w:eastAsia="DengXian" w:hAnsiTheme="majorBidi" w:cstheme="majorBidi"/>
          <w:i/>
          <w:iCs/>
          <w:kern w:val="0"/>
          <w:sz w:val="26"/>
          <w:szCs w:val="26"/>
          <w:u w:val="single"/>
          <w:lang w:eastAsia="zh-CN"/>
          <w14:ligatures w14:val="none"/>
        </w:rPr>
      </w:pPr>
      <w:r w:rsidRPr="00893FDC">
        <w:rPr>
          <w:rFonts w:asciiTheme="majorBidi" w:eastAsia="DengXian" w:hAnsiTheme="majorBidi" w:cstheme="majorBidi"/>
          <w:i/>
          <w:iCs/>
          <w:kern w:val="0"/>
          <w:sz w:val="26"/>
          <w:szCs w:val="26"/>
          <w:u w:val="single"/>
          <w:lang w:eastAsia="zh-CN"/>
          <w14:ligatures w14:val="none"/>
        </w:rPr>
        <w:t>1.1.3.1</w:t>
      </w:r>
      <w:r w:rsidR="00260287" w:rsidRPr="00893FDC">
        <w:rPr>
          <w:rFonts w:asciiTheme="majorBidi" w:eastAsia="DengXian" w:hAnsiTheme="majorBidi" w:cstheme="majorBidi"/>
          <w:i/>
          <w:iCs/>
          <w:kern w:val="0"/>
          <w:sz w:val="26"/>
          <w:szCs w:val="26"/>
          <w:u w:val="single"/>
          <w:lang w:eastAsia="zh-CN"/>
          <w14:ligatures w14:val="none"/>
        </w:rPr>
        <w:t xml:space="preserve"> </w:t>
      </w:r>
      <w:r w:rsidRPr="00893FDC">
        <w:rPr>
          <w:rFonts w:asciiTheme="majorBidi" w:eastAsia="DengXian" w:hAnsiTheme="majorBidi" w:cstheme="majorBidi"/>
          <w:i/>
          <w:iCs/>
          <w:kern w:val="0"/>
          <w:sz w:val="26"/>
          <w:szCs w:val="26"/>
          <w:u w:val="single"/>
          <w:lang w:eastAsia="zh-CN"/>
          <w14:ligatures w14:val="none"/>
        </w:rPr>
        <w:t>HTML</w:t>
      </w:r>
    </w:p>
    <w:p w14:paraId="3898DC50" w14:textId="65AF1932"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HTML (Hyper Text Markup Language – Ngôn ngữ đánh dấu siêu văn bản)</w:t>
      </w:r>
      <w:r w:rsidR="00C52467" w:rsidRPr="00893FDC">
        <w:rPr>
          <w:rFonts w:asciiTheme="majorBidi" w:eastAsia="DengXian" w:hAnsiTheme="majorBidi" w:cstheme="majorBidi"/>
          <w:kern w:val="0"/>
          <w:sz w:val="26"/>
          <w:szCs w:val="26"/>
          <w:lang w:eastAsia="zh-CN"/>
          <w14:ligatures w14:val="none"/>
        </w:rPr>
        <w:t xml:space="preserve"> </w:t>
      </w:r>
      <w:r w:rsidRPr="00893FDC">
        <w:rPr>
          <w:rFonts w:asciiTheme="majorBidi" w:eastAsia="DengXian" w:hAnsiTheme="majorBidi" w:cstheme="majorBidi"/>
          <w:kern w:val="0"/>
          <w:sz w:val="26"/>
          <w:szCs w:val="26"/>
          <w:lang w:eastAsia="zh-CN"/>
          <w14:ligatures w14:val="none"/>
        </w:rPr>
        <w:t>là mã được sử dụng để cấu trúc một trang web và nội dung của nó. HTML bao gồm một loạt các phần tử, mà bạn sử dụng để bao bọc hoặc bọc các phần khác nhau của nội dung để làm cho nó xuất hiện theo một cách nhất định hoặc hoạt động theo một cách nhất định.</w:t>
      </w:r>
    </w:p>
    <w:p w14:paraId="5B48B364"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t>Các thẻ bao quanh có thể biến nội dung thành một siêu liên kết để kết nối với một trang khác, in nghiêng các từ,…</w:t>
      </w:r>
    </w:p>
    <w:p w14:paraId="0F16E45D"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Chức năng cơ bản của HTML bao gồm: Cung cấp ý nghĩa khác nhau trong một tài liệu; cấu trúc tài liệu thành các phần hợp lý; nhúng nội dung (hình ảnh và video) vào một trang</w:t>
      </w:r>
    </w:p>
    <w:p w14:paraId="250268FA" w14:textId="3152A125" w:rsidR="00C52467" w:rsidRPr="00893FDC" w:rsidRDefault="00C52467" w:rsidP="00893FDC">
      <w:pPr>
        <w:spacing w:line="360" w:lineRule="auto"/>
        <w:ind w:right="120" w:firstLine="567"/>
        <w:jc w:val="both"/>
        <w:rPr>
          <w:rFonts w:asciiTheme="majorBidi" w:eastAsia="DengXian" w:hAnsiTheme="majorBidi" w:cstheme="majorBidi"/>
          <w:i/>
          <w:iCs/>
          <w:kern w:val="0"/>
          <w:sz w:val="26"/>
          <w:szCs w:val="26"/>
          <w:u w:val="single"/>
          <w:lang w:eastAsia="zh-CN"/>
          <w14:ligatures w14:val="none"/>
        </w:rPr>
      </w:pPr>
      <w:r w:rsidRPr="00893FDC">
        <w:rPr>
          <w:rFonts w:asciiTheme="majorBidi" w:eastAsia="DengXian" w:hAnsiTheme="majorBidi" w:cstheme="majorBidi"/>
          <w:i/>
          <w:iCs/>
          <w:kern w:val="0"/>
          <w:sz w:val="26"/>
          <w:szCs w:val="26"/>
          <w:u w:val="single"/>
          <w:lang w:eastAsia="zh-CN"/>
          <w14:ligatures w14:val="none"/>
        </w:rPr>
        <w:t>1.1.3.2</w:t>
      </w:r>
      <w:r w:rsidR="00260287" w:rsidRPr="00893FDC">
        <w:rPr>
          <w:rFonts w:asciiTheme="majorBidi" w:eastAsia="DengXian" w:hAnsiTheme="majorBidi" w:cstheme="majorBidi"/>
          <w:i/>
          <w:iCs/>
          <w:kern w:val="0"/>
          <w:sz w:val="26"/>
          <w:szCs w:val="26"/>
          <w:u w:val="single"/>
          <w:lang w:eastAsia="zh-CN"/>
          <w14:ligatures w14:val="none"/>
        </w:rPr>
        <w:t xml:space="preserve"> </w:t>
      </w:r>
      <w:r w:rsidRPr="00893FDC">
        <w:rPr>
          <w:rFonts w:asciiTheme="majorBidi" w:eastAsia="DengXian" w:hAnsiTheme="majorBidi" w:cstheme="majorBidi"/>
          <w:i/>
          <w:iCs/>
          <w:kern w:val="0"/>
          <w:sz w:val="26"/>
          <w:szCs w:val="26"/>
          <w:u w:val="single"/>
          <w:lang w:eastAsia="zh-CN"/>
          <w14:ligatures w14:val="none"/>
        </w:rPr>
        <w:t>CSS</w:t>
      </w:r>
    </w:p>
    <w:p w14:paraId="7C437FE0" w14:textId="426BBD5C"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CSS (Cascading Style Sheets – Mã định kiểu nội dung web</w:t>
      </w:r>
      <w:r w:rsidR="00C52467" w:rsidRPr="00893FDC">
        <w:rPr>
          <w:rFonts w:asciiTheme="majorBidi" w:eastAsia="DengXian" w:hAnsiTheme="majorBidi" w:cstheme="majorBidi"/>
          <w:kern w:val="0"/>
          <w:sz w:val="26"/>
          <w:szCs w:val="26"/>
          <w:lang w:eastAsia="zh-CN"/>
          <w14:ligatures w14:val="none"/>
        </w:rPr>
        <w:t xml:space="preserve">) </w:t>
      </w:r>
      <w:r w:rsidRPr="00893FDC">
        <w:rPr>
          <w:rFonts w:asciiTheme="majorBidi" w:eastAsia="DengXian" w:hAnsiTheme="majorBidi" w:cstheme="majorBidi"/>
          <w:kern w:val="0"/>
          <w:sz w:val="26"/>
          <w:szCs w:val="26"/>
          <w:lang w:eastAsia="zh-CN"/>
          <w14:ligatures w14:val="none"/>
        </w:rPr>
        <w:t>không phải là một ngôn ngữ lập trình cũng không phải là một ngôn ngữ đánh dấu. CSS là một ngôn ngữ tạo phong cách cho trang web, được sử dụng để tạo kiểu và sắp xếp nội dung, kiểm soát việc trình bày các trang web như sử dụng để thay đổi phông chữ, màu sắc, cỡ chữ, khoảng cách của nội dung, chia thành nhiều cột hoặc thêm hình ảnh, video và các tính năng khác cho trang web.</w:t>
      </w:r>
    </w:p>
    <w:p w14:paraId="4FF9990A" w14:textId="538810F0" w:rsidR="00C52467" w:rsidRPr="00893FDC" w:rsidRDefault="00C52467" w:rsidP="00893FDC">
      <w:pPr>
        <w:spacing w:line="360" w:lineRule="auto"/>
        <w:ind w:right="120" w:firstLine="567"/>
        <w:jc w:val="both"/>
        <w:rPr>
          <w:rFonts w:asciiTheme="majorBidi" w:eastAsia="DengXian" w:hAnsiTheme="majorBidi" w:cstheme="majorBidi"/>
          <w:i/>
          <w:iCs/>
          <w:kern w:val="0"/>
          <w:sz w:val="26"/>
          <w:szCs w:val="26"/>
          <w:u w:val="single"/>
          <w:lang w:eastAsia="zh-CN"/>
          <w14:ligatures w14:val="none"/>
        </w:rPr>
      </w:pPr>
      <w:r w:rsidRPr="00893FDC">
        <w:rPr>
          <w:rFonts w:asciiTheme="majorBidi" w:eastAsia="DengXian" w:hAnsiTheme="majorBidi" w:cstheme="majorBidi"/>
          <w:i/>
          <w:iCs/>
          <w:kern w:val="0"/>
          <w:sz w:val="26"/>
          <w:szCs w:val="26"/>
          <w:u w:val="single"/>
          <w:lang w:eastAsia="zh-CN"/>
          <w14:ligatures w14:val="none"/>
        </w:rPr>
        <w:t>1.1.3.3</w:t>
      </w:r>
      <w:r w:rsidR="00260287" w:rsidRPr="00893FDC">
        <w:rPr>
          <w:rFonts w:asciiTheme="majorBidi" w:eastAsia="DengXian" w:hAnsiTheme="majorBidi" w:cstheme="majorBidi"/>
          <w:i/>
          <w:iCs/>
          <w:kern w:val="0"/>
          <w:sz w:val="26"/>
          <w:szCs w:val="26"/>
          <w:u w:val="single"/>
          <w:lang w:eastAsia="zh-CN"/>
          <w14:ligatures w14:val="none"/>
        </w:rPr>
        <w:t xml:space="preserve"> </w:t>
      </w:r>
      <w:r w:rsidRPr="00893FDC">
        <w:rPr>
          <w:rFonts w:asciiTheme="majorBidi" w:eastAsia="DengXian" w:hAnsiTheme="majorBidi" w:cstheme="majorBidi"/>
          <w:i/>
          <w:iCs/>
          <w:kern w:val="0"/>
          <w:sz w:val="26"/>
          <w:szCs w:val="26"/>
          <w:u w:val="single"/>
          <w:lang w:eastAsia="zh-CN"/>
          <w14:ligatures w14:val="none"/>
        </w:rPr>
        <w:t>JavaScript</w:t>
      </w:r>
    </w:p>
    <w:p w14:paraId="448DA824" w14:textId="06EBDB70"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JavaScript</w:t>
      </w:r>
      <w:r w:rsidR="00C52467" w:rsidRPr="00893FDC">
        <w:rPr>
          <w:rFonts w:asciiTheme="majorBidi" w:eastAsia="DengXian" w:hAnsiTheme="majorBidi" w:cstheme="majorBidi"/>
          <w:kern w:val="0"/>
          <w:sz w:val="26"/>
          <w:szCs w:val="26"/>
          <w:lang w:eastAsia="zh-CN"/>
          <w14:ligatures w14:val="none"/>
        </w:rPr>
        <w:t xml:space="preserve"> l</w:t>
      </w:r>
      <w:r w:rsidRPr="00893FDC">
        <w:rPr>
          <w:rFonts w:asciiTheme="majorBidi" w:eastAsia="DengXian" w:hAnsiTheme="majorBidi" w:cstheme="majorBidi"/>
          <w:kern w:val="0"/>
          <w:sz w:val="26"/>
          <w:szCs w:val="26"/>
          <w:lang w:eastAsia="zh-CN"/>
          <w14:ligatures w14:val="none"/>
        </w:rPr>
        <w:t xml:space="preserve">à một ngôn ngữ lập trình dạng kịch bản được thiết kế để cài đặt tính tương tác trên các trang web, thường được nhúng trực tiếp vào các trang HTML. Là ngôn ngữ thông dịch và có thể được dùng để cài đặt những tương tác tại Client hoặc web server, tương đối nhỏ gọn nhưng rất linh hoạt. </w:t>
      </w:r>
    </w:p>
    <w:p w14:paraId="097838FC" w14:textId="3AF0AD42"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6" w:name="_Toc165222848"/>
      <w:r w:rsidRPr="00893FDC">
        <w:rPr>
          <w:rFonts w:asciiTheme="majorBidi" w:eastAsia="DengXian" w:hAnsiTheme="majorBidi"/>
          <w:b/>
          <w:bCs/>
          <w:i/>
          <w:iCs/>
          <w:color w:val="auto"/>
          <w:kern w:val="0"/>
          <w:sz w:val="26"/>
          <w:szCs w:val="26"/>
          <w:lang w:eastAsia="zh-CN"/>
          <w14:ligatures w14:val="none"/>
        </w:rPr>
        <w:t>1.</w:t>
      </w:r>
      <w:r w:rsidR="00C52467" w:rsidRPr="00893FDC">
        <w:rPr>
          <w:rFonts w:asciiTheme="majorBidi" w:eastAsia="DengXian" w:hAnsiTheme="majorBidi"/>
          <w:b/>
          <w:bCs/>
          <w:i/>
          <w:iCs/>
          <w:color w:val="auto"/>
          <w:kern w:val="0"/>
          <w:sz w:val="26"/>
          <w:szCs w:val="26"/>
          <w:lang w:eastAsia="zh-CN"/>
          <w14:ligatures w14:val="none"/>
        </w:rPr>
        <w:t>1.</w:t>
      </w:r>
      <w:r w:rsidRPr="00893FDC">
        <w:rPr>
          <w:rFonts w:asciiTheme="majorBidi" w:eastAsia="DengXian" w:hAnsiTheme="majorBidi"/>
          <w:b/>
          <w:bCs/>
          <w:i/>
          <w:iCs/>
          <w:color w:val="auto"/>
          <w:kern w:val="0"/>
          <w:sz w:val="26"/>
          <w:szCs w:val="26"/>
          <w:lang w:eastAsia="zh-CN"/>
          <w14:ligatures w14:val="none"/>
        </w:rPr>
        <w:t>4 Các bước xây dựng website</w:t>
      </w:r>
      <w:bookmarkEnd w:id="6"/>
    </w:p>
    <w:p w14:paraId="642ECF18" w14:textId="18F45EFF"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 xml:space="preserve">Bước </w:t>
      </w:r>
      <w:r w:rsidR="00F94EC7" w:rsidRPr="00893FDC">
        <w:rPr>
          <w:rFonts w:asciiTheme="majorBidi" w:eastAsia="DengXian" w:hAnsiTheme="majorBidi" w:cstheme="majorBidi"/>
          <w:i/>
          <w:iCs/>
          <w:kern w:val="0"/>
          <w:sz w:val="26"/>
          <w:szCs w:val="26"/>
          <w:lang w:eastAsia="zh-CN"/>
          <w14:ligatures w14:val="none"/>
        </w:rPr>
        <w:t>1</w:t>
      </w:r>
      <w:r w:rsidRPr="00893FDC">
        <w:rPr>
          <w:rFonts w:asciiTheme="majorBidi" w:eastAsia="DengXian" w:hAnsiTheme="majorBidi" w:cstheme="majorBidi"/>
          <w:i/>
          <w:iCs/>
          <w:kern w:val="0"/>
          <w:sz w:val="26"/>
          <w:szCs w:val="26"/>
          <w:lang w:eastAsia="zh-CN"/>
          <w14:ligatures w14:val="none"/>
        </w:rPr>
        <w:t>: Xác định mục tiêu và yêu cầu</w:t>
      </w:r>
    </w:p>
    <w:p w14:paraId="72CBCAB8" w14:textId="5A7E74FF"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Xác định rõ mục tiêu của trang web và các yêu cầu để đạt được mục tiêu của trang web như xác định đối tượng sử dụng là ai, những nội dung cần hiển thị, các chức năng cần có và những yếu tố khác.</w:t>
      </w:r>
    </w:p>
    <w:p w14:paraId="0F2CF07B" w14:textId="77777777"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Bước 2: Lên ý tưởng và thiết kế bố cục trang web</w:t>
      </w:r>
    </w:p>
    <w:p w14:paraId="4A124712" w14:textId="0C38C81C"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Bắt đầu lên ý tưởng về giao diện người dùng</w:t>
      </w:r>
    </w:p>
    <w:p w14:paraId="3A3D53B5" w14:textId="301C189D"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Tạo sơ đồ minh họa cấu trúc và bố cục trang web</w:t>
      </w:r>
    </w:p>
    <w:p w14:paraId="5DC11C3F" w14:textId="47E52CA3"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Thiết kế thành phần giao diện người dùng và các trang theo ý tưởng</w:t>
      </w:r>
    </w:p>
    <w:p w14:paraId="54658064" w14:textId="77777777"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Bước 3: Lựa chọn công cụ phù hợp để xây dựng website</w:t>
      </w:r>
    </w:p>
    <w:p w14:paraId="54FB5E8F" w14:textId="318FB573"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t>Sử dụng phần mềm Visual Studio Code để xây dựng trang web bằng HTML, CSS, JavaScript</w:t>
      </w:r>
      <w:r w:rsidR="00F94EC7" w:rsidRPr="00893FDC">
        <w:rPr>
          <w:rFonts w:asciiTheme="majorBidi" w:eastAsia="DengXian" w:hAnsiTheme="majorBidi" w:cstheme="majorBidi"/>
          <w:kern w:val="0"/>
          <w:sz w:val="26"/>
          <w:szCs w:val="26"/>
          <w:lang w:eastAsia="zh-CN"/>
          <w14:ligatures w14:val="none"/>
        </w:rPr>
        <w:t>.</w:t>
      </w:r>
    </w:p>
    <w:p w14:paraId="4A6772CF" w14:textId="77777777"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Bước 4: Tiến hành và kiểm thử</w:t>
      </w:r>
    </w:p>
    <w:p w14:paraId="7DAC4763" w14:textId="73E693D5"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Thiết lập các đoạn mã</w:t>
      </w:r>
    </w:p>
    <w:p w14:paraId="553B9926" w14:textId="3A06CA67" w:rsidR="00260287" w:rsidRPr="00893FDC" w:rsidRDefault="00260287" w:rsidP="00893FDC">
      <w:pPr>
        <w:pStyle w:val="ListParagraph"/>
        <w:numPr>
          <w:ilvl w:val="0"/>
          <w:numId w:val="6"/>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Thực hiện kiểm tra như kiểm tra hiển thị của trang web, tính tương thích của trình duyệt để đảm bảo trang web có thể hoạt động bình thường</w:t>
      </w:r>
      <w:r w:rsidR="00F94EC7" w:rsidRPr="00893FDC">
        <w:rPr>
          <w:rFonts w:asciiTheme="majorBidi" w:eastAsia="DengXian" w:hAnsiTheme="majorBidi" w:cstheme="majorBidi"/>
          <w:kern w:val="0"/>
          <w:sz w:val="26"/>
          <w:szCs w:val="26"/>
          <w:lang w:eastAsia="zh-CN"/>
          <w14:ligatures w14:val="none"/>
        </w:rPr>
        <w:t>.</w:t>
      </w:r>
    </w:p>
    <w:p w14:paraId="6A6F2E21" w14:textId="77777777"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Bước 5: Duy trì trang web</w:t>
      </w:r>
    </w:p>
    <w:p w14:paraId="46499456" w14:textId="2F931E86"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Thường xuyên cập nhật nội dung, sửa lỗi và bảo mật trang web</w:t>
      </w:r>
      <w:r w:rsidR="00F94EC7" w:rsidRPr="00893FDC">
        <w:rPr>
          <w:rFonts w:asciiTheme="majorBidi" w:eastAsia="DengXian" w:hAnsiTheme="majorBidi" w:cstheme="majorBidi"/>
          <w:kern w:val="0"/>
          <w:sz w:val="26"/>
          <w:szCs w:val="26"/>
          <w:lang w:eastAsia="zh-CN"/>
          <w14:ligatures w14:val="none"/>
        </w:rPr>
        <w:t>.</w:t>
      </w:r>
    </w:p>
    <w:p w14:paraId="0FCC73BF" w14:textId="77777777"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Bước 6: Cải thiện website</w:t>
      </w:r>
    </w:p>
    <w:p w14:paraId="31812B52" w14:textId="16575636"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Theo dõi các chức năng của trang web cũng như thu thập những ý kiến từ trải nghiệm của người dùng để có thể cải thiện và nâng cao các tính năng của trang web</w:t>
      </w:r>
      <w:r w:rsidR="00F94EC7" w:rsidRPr="00893FDC">
        <w:rPr>
          <w:rFonts w:asciiTheme="majorBidi" w:eastAsia="DengXian" w:hAnsiTheme="majorBidi" w:cstheme="majorBidi"/>
          <w:kern w:val="0"/>
          <w:sz w:val="26"/>
          <w:szCs w:val="26"/>
          <w:lang w:eastAsia="zh-CN"/>
          <w14:ligatures w14:val="none"/>
        </w:rPr>
        <w:t>.</w:t>
      </w:r>
    </w:p>
    <w:p w14:paraId="4367C6D3" w14:textId="57BFCC35" w:rsidR="00260287" w:rsidRPr="00893FDC" w:rsidRDefault="00F94EC7" w:rsidP="00893FDC">
      <w:pPr>
        <w:pStyle w:val="Heading2"/>
        <w:spacing w:line="360" w:lineRule="auto"/>
        <w:jc w:val="both"/>
        <w:rPr>
          <w:rFonts w:asciiTheme="majorBidi" w:eastAsia="DengXian" w:hAnsiTheme="majorBidi"/>
          <w:b/>
          <w:bCs/>
          <w:color w:val="auto"/>
          <w:kern w:val="0"/>
          <w:sz w:val="26"/>
          <w:szCs w:val="26"/>
          <w:lang w:eastAsia="zh-CN"/>
          <w14:ligatures w14:val="none"/>
        </w:rPr>
      </w:pPr>
      <w:bookmarkStart w:id="7" w:name="_Toc165222849"/>
      <w:r w:rsidRPr="00893FDC">
        <w:rPr>
          <w:rFonts w:asciiTheme="majorBidi" w:eastAsia="DengXian" w:hAnsiTheme="majorBidi"/>
          <w:b/>
          <w:bCs/>
          <w:color w:val="auto"/>
          <w:kern w:val="0"/>
          <w:sz w:val="26"/>
          <w:szCs w:val="26"/>
          <w:lang w:eastAsia="zh-CN"/>
          <w14:ligatures w14:val="none"/>
        </w:rPr>
        <w:t>1.2 Thông tin đồ án</w:t>
      </w:r>
      <w:bookmarkEnd w:id="7"/>
    </w:p>
    <w:p w14:paraId="7F4364EA" w14:textId="3E8B2C02"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8" w:name="_Toc165222850"/>
      <w:r w:rsidRPr="00893FDC">
        <w:rPr>
          <w:rFonts w:asciiTheme="majorBidi" w:eastAsia="DengXian" w:hAnsiTheme="majorBidi"/>
          <w:b/>
          <w:bCs/>
          <w:i/>
          <w:iCs/>
          <w:color w:val="auto"/>
          <w:kern w:val="0"/>
          <w:sz w:val="26"/>
          <w:szCs w:val="26"/>
          <w:lang w:eastAsia="zh-CN"/>
          <w14:ligatures w14:val="none"/>
        </w:rPr>
        <w:t>1</w:t>
      </w:r>
      <w:r w:rsidR="00260287" w:rsidRPr="00893FDC">
        <w:rPr>
          <w:rFonts w:asciiTheme="majorBidi" w:eastAsia="DengXian" w:hAnsiTheme="majorBidi"/>
          <w:b/>
          <w:bCs/>
          <w:i/>
          <w:iCs/>
          <w:color w:val="auto"/>
          <w:kern w:val="0"/>
          <w:sz w:val="26"/>
          <w:szCs w:val="26"/>
          <w:lang w:eastAsia="zh-CN"/>
          <w14:ligatures w14:val="none"/>
        </w:rPr>
        <w:t>.</w:t>
      </w:r>
      <w:r w:rsidRPr="00893FDC">
        <w:rPr>
          <w:rFonts w:asciiTheme="majorBidi" w:eastAsia="DengXian" w:hAnsiTheme="majorBidi"/>
          <w:b/>
          <w:bCs/>
          <w:i/>
          <w:iCs/>
          <w:color w:val="auto"/>
          <w:kern w:val="0"/>
          <w:sz w:val="26"/>
          <w:szCs w:val="26"/>
          <w:lang w:eastAsia="zh-CN"/>
          <w14:ligatures w14:val="none"/>
        </w:rPr>
        <w:t>2.</w:t>
      </w:r>
      <w:r w:rsidR="00260287" w:rsidRPr="00893FDC">
        <w:rPr>
          <w:rFonts w:asciiTheme="majorBidi" w:eastAsia="DengXian" w:hAnsiTheme="majorBidi"/>
          <w:b/>
          <w:bCs/>
          <w:i/>
          <w:iCs/>
          <w:color w:val="auto"/>
          <w:kern w:val="0"/>
          <w:sz w:val="26"/>
          <w:szCs w:val="26"/>
          <w:lang w:eastAsia="zh-CN"/>
          <w14:ligatures w14:val="none"/>
        </w:rPr>
        <w:t>1 Giới thiệu về nhóm</w:t>
      </w:r>
      <w:bookmarkEnd w:id="8"/>
      <w:r w:rsidR="00260287" w:rsidRPr="00893FDC">
        <w:rPr>
          <w:rFonts w:asciiTheme="majorBidi" w:eastAsia="DengXian" w:hAnsiTheme="majorBidi"/>
          <w:b/>
          <w:bCs/>
          <w:i/>
          <w:iCs/>
          <w:color w:val="auto"/>
          <w:kern w:val="0"/>
          <w:sz w:val="26"/>
          <w:szCs w:val="26"/>
          <w:lang w:eastAsia="zh-CN"/>
          <w14:ligatures w14:val="none"/>
        </w:rPr>
        <w:t xml:space="preserve"> </w:t>
      </w:r>
    </w:p>
    <w:p w14:paraId="57836429"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Trong thời gian qua, nhóm 6 chúng tôi đã cố gắng tạo nên một trang web bán thú nhồi bông để đáp ứng nhu cầu của người tiêu dùng. Nhóm chúng tôi có 3 thành viên gồm:</w:t>
      </w:r>
    </w:p>
    <w:p w14:paraId="66A65C2C" w14:textId="77777777" w:rsidR="00260287" w:rsidRPr="00893FDC" w:rsidRDefault="00260287" w:rsidP="00893FDC">
      <w:pPr>
        <w:spacing w:line="360" w:lineRule="auto"/>
        <w:ind w:right="120"/>
        <w:jc w:val="both"/>
        <w:rPr>
          <w:rFonts w:asciiTheme="majorBidi" w:eastAsia="DengXian" w:hAnsiTheme="majorBidi" w:cstheme="majorBidi"/>
          <w:kern w:val="0"/>
          <w:sz w:val="26"/>
          <w:szCs w:val="26"/>
          <w:lang w:eastAsia="zh-CN"/>
          <w14:ligatures w14:val="none"/>
        </w:rPr>
        <w:sectPr w:rsidR="00260287" w:rsidRPr="00893FDC" w:rsidSect="00B425CF">
          <w:footerReference w:type="default" r:id="rId17"/>
          <w:pgSz w:w="11906" w:h="16838"/>
          <w:pgMar w:top="1440" w:right="1274" w:bottom="1440" w:left="1440" w:header="708" w:footer="708" w:gutter="0"/>
          <w:pgNumType w:start="1"/>
          <w:cols w:space="708"/>
          <w:docGrid w:linePitch="360"/>
        </w:sectPr>
      </w:pPr>
    </w:p>
    <w:p w14:paraId="172AF7AD" w14:textId="77777777" w:rsidR="00260287" w:rsidRPr="00893FDC" w:rsidRDefault="00260287" w:rsidP="00893FDC">
      <w:pPr>
        <w:spacing w:line="360" w:lineRule="auto"/>
        <w:ind w:right="120"/>
        <w:jc w:val="center"/>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drawing>
          <wp:inline distT="0" distB="0" distL="0" distR="0" wp14:anchorId="10CB467F" wp14:editId="615C3AD8">
            <wp:extent cx="1610360" cy="1610360"/>
            <wp:effectExtent l="0" t="0" r="0" b="8890"/>
            <wp:docPr id="927219980" name="Hình ảnh 2" descr="Ảnh có chứa trang phục, Mặt người, người, phụ n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19980" name="Hình ảnh 2" descr="Ảnh có chứa trang phục, Mặt người, người, phụ nữ&#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0360" cy="1610360"/>
                    </a:xfrm>
                    <a:prstGeom prst="rect">
                      <a:avLst/>
                    </a:prstGeom>
                  </pic:spPr>
                </pic:pic>
              </a:graphicData>
            </a:graphic>
          </wp:inline>
        </w:drawing>
      </w:r>
    </w:p>
    <w:p w14:paraId="666C6CB4" w14:textId="77777777" w:rsidR="00260287" w:rsidRPr="00893FDC" w:rsidRDefault="00260287" w:rsidP="00893FDC">
      <w:pPr>
        <w:spacing w:line="360" w:lineRule="auto"/>
        <w:ind w:right="120"/>
        <w:jc w:val="center"/>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Hồ Ngọc Tuyết Anh 21059811</w:t>
      </w:r>
    </w:p>
    <w:p w14:paraId="689332D2" w14:textId="77777777" w:rsidR="00260287" w:rsidRPr="00893FDC" w:rsidRDefault="00260287" w:rsidP="00893FDC">
      <w:pPr>
        <w:spacing w:line="360" w:lineRule="auto"/>
        <w:ind w:right="120"/>
        <w:jc w:val="center"/>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drawing>
          <wp:inline distT="0" distB="0" distL="0" distR="0" wp14:anchorId="2A4A5FF7" wp14:editId="02504500">
            <wp:extent cx="1610360" cy="1610360"/>
            <wp:effectExtent l="0" t="0" r="0" b="8890"/>
            <wp:docPr id="1229110400" name="Hình ảnh 3" descr="Ảnh có chứa trang phục, Mặt người, người, Phụ kiện thời tra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0400" name="Hình ảnh 3" descr="Ảnh có chứa trang phục, Mặt người, người, Phụ kiện thời trang&#10;&#10;Mô tả được tạo tự động"/>
                    <pic:cNvPicPr/>
                  </pic:nvPicPr>
                  <pic:blipFill>
                    <a:blip r:embed="rId19" cstate="print">
                      <a:extLst>
                        <a:ext uri="{BEBA8EAE-BF5A-486C-A8C5-ECC9F3942E4B}">
                          <a14:imgProps xmlns:a14="http://schemas.microsoft.com/office/drawing/2010/main">
                            <a14:imgLayer r:embed="rId20">
                              <a14:imgEffect>
                                <a14:backgroundRemoval t="2407" b="97593" l="10000" r="90000">
                                  <a14:foregroundMark x1="18056" y1="89537" x2="13148" y2="93889"/>
                                  <a14:foregroundMark x1="17500" y1="94815" x2="61296" y2="91759"/>
                                  <a14:foregroundMark x1="61296" y1="91759" x2="80833" y2="92963"/>
                                  <a14:foregroundMark x1="79537" y1="96111" x2="58611" y2="97037"/>
                                  <a14:foregroundMark x1="57130" y1="96759" x2="25278" y2="96759"/>
                                  <a14:foregroundMark x1="23981" y1="97685" x2="11574" y2="92315"/>
                                  <a14:foregroundMark x1="12500" y1="84259" x2="11852" y2="75833"/>
                                  <a14:foregroundMark x1="17500" y1="20926" x2="17500" y2="20926"/>
                                  <a14:foregroundMark x1="15278" y1="25000" x2="11852" y2="48704"/>
                                  <a14:foregroundMark x1="11852" y1="50833" x2="13704" y2="72685"/>
                                  <a14:foregroundMark x1="76481" y1="97037" x2="87685" y2="87315"/>
                                  <a14:foregroundMark x1="77407" y1="97037" x2="85185" y2="96389"/>
                                  <a14:foregroundMark x1="86759" y1="85185" x2="87685" y2="67685"/>
                                  <a14:foregroundMark x1="36481" y1="11204" x2="67037" y2="14352"/>
                                  <a14:foregroundMark x1="20926" y1="15926" x2="39352" y2="5278"/>
                                  <a14:foregroundMark x1="26204" y1="12778" x2="48704" y2="3426"/>
                                  <a14:foregroundMark x1="22778" y1="14352" x2="49259" y2="3148"/>
                                  <a14:foregroundMark x1="87685" y1="70833" x2="86759" y2="40556"/>
                                  <a14:foregroundMark x1="86759" y1="40556" x2="73611" y2="11481"/>
                                  <a14:foregroundMark x1="73611" y1="11481" x2="45093" y2="3889"/>
                                  <a14:foregroundMark x1="45093" y1="3889" x2="22130" y2="14630"/>
                                  <a14:foregroundMark x1="88611" y1="48981" x2="84259" y2="29630"/>
                                  <a14:foregroundMark x1="86759" y1="43056" x2="85463" y2="31204"/>
                                  <a14:foregroundMark x1="88333" y1="44259" x2="82037" y2="21481"/>
                                  <a14:foregroundMark x1="23056" y1="15000" x2="50278" y2="2407"/>
                                  <a14:foregroundMark x1="50278" y1="2407" x2="52407" y2="3148"/>
                                  <a14:foregroundMark x1="52130" y1="2500" x2="77037" y2="15926"/>
                                  <a14:foregroundMark x1="59021" y1="3866" x2="71649" y2="10052"/>
                                  <a14:foregroundMark x1="82732" y1="23711" x2="87371" y2="41495"/>
                                </a14:backgroundRemoval>
                              </a14:imgEffect>
                            </a14:imgLayer>
                          </a14:imgProps>
                        </a:ext>
                        <a:ext uri="{28A0092B-C50C-407E-A947-70E740481C1C}">
                          <a14:useLocalDpi xmlns:a14="http://schemas.microsoft.com/office/drawing/2010/main" val="0"/>
                        </a:ext>
                      </a:extLst>
                    </a:blip>
                    <a:stretch>
                      <a:fillRect/>
                    </a:stretch>
                  </pic:blipFill>
                  <pic:spPr>
                    <a:xfrm>
                      <a:off x="0" y="0"/>
                      <a:ext cx="1610360" cy="1610360"/>
                    </a:xfrm>
                    <a:prstGeom prst="rect">
                      <a:avLst/>
                    </a:prstGeom>
                  </pic:spPr>
                </pic:pic>
              </a:graphicData>
            </a:graphic>
          </wp:inline>
        </w:drawing>
      </w:r>
    </w:p>
    <w:p w14:paraId="72117EAC" w14:textId="77777777" w:rsidR="00260287" w:rsidRPr="00893FDC" w:rsidRDefault="00260287" w:rsidP="00893FDC">
      <w:pPr>
        <w:spacing w:line="360" w:lineRule="auto"/>
        <w:ind w:right="120"/>
        <w:jc w:val="center"/>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Văn Thị Hồng Diệu 21054791</w:t>
      </w:r>
    </w:p>
    <w:p w14:paraId="24358B44" w14:textId="77777777" w:rsidR="00260287" w:rsidRPr="00893FDC" w:rsidRDefault="00260287" w:rsidP="00893FDC">
      <w:pPr>
        <w:spacing w:line="360" w:lineRule="auto"/>
        <w:ind w:right="120"/>
        <w:jc w:val="center"/>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drawing>
          <wp:inline distT="0" distB="0" distL="0" distR="0" wp14:anchorId="5C73C24D" wp14:editId="5FF1F1BE">
            <wp:extent cx="1412011" cy="1610360"/>
            <wp:effectExtent l="0" t="0" r="0" b="8890"/>
            <wp:docPr id="1875816632" name="Hình ảnh 4" descr="A person with blue hair standing in fron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16632" name="Hình ảnh 4" descr="A person with blue hair standing in front of flowers&#10;&#10;Description automatically generated"/>
                    <pic:cNvPicPr/>
                  </pic:nvPicPr>
                  <pic:blipFill rotWithShape="1">
                    <a:blip r:embed="rId21" cstate="print">
                      <a:extLst>
                        <a:ext uri="{28A0092B-C50C-407E-A947-70E740481C1C}">
                          <a14:useLocalDpi xmlns:a14="http://schemas.microsoft.com/office/drawing/2010/main" val="0"/>
                        </a:ext>
                      </a:extLst>
                    </a:blip>
                    <a:srcRect l="5481" r="6837"/>
                    <a:stretch/>
                  </pic:blipFill>
                  <pic:spPr bwMode="auto">
                    <a:xfrm>
                      <a:off x="0" y="0"/>
                      <a:ext cx="1420566" cy="1620117"/>
                    </a:xfrm>
                    <a:prstGeom prst="rect">
                      <a:avLst/>
                    </a:prstGeom>
                    <a:ln>
                      <a:noFill/>
                    </a:ln>
                    <a:extLst>
                      <a:ext uri="{53640926-AAD7-44D8-BBD7-CCE9431645EC}">
                        <a14:shadowObscured xmlns:a14="http://schemas.microsoft.com/office/drawing/2010/main"/>
                      </a:ext>
                    </a:extLst>
                  </pic:spPr>
                </pic:pic>
              </a:graphicData>
            </a:graphic>
          </wp:inline>
        </w:drawing>
      </w:r>
    </w:p>
    <w:p w14:paraId="352C7011" w14:textId="77777777" w:rsidR="00260287" w:rsidRPr="00893FDC" w:rsidRDefault="00260287" w:rsidP="00893FDC">
      <w:pPr>
        <w:spacing w:line="360" w:lineRule="auto"/>
        <w:ind w:left="-284" w:right="120" w:firstLine="284"/>
        <w:jc w:val="center"/>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Nguyễn Hồng Anh Khoa 21059491</w:t>
      </w:r>
    </w:p>
    <w:p w14:paraId="04D41725" w14:textId="77777777" w:rsidR="00260287" w:rsidRPr="00893FDC" w:rsidRDefault="00260287" w:rsidP="00893FDC">
      <w:pPr>
        <w:spacing w:line="360" w:lineRule="auto"/>
        <w:ind w:right="120"/>
        <w:jc w:val="both"/>
        <w:rPr>
          <w:rFonts w:asciiTheme="majorBidi" w:eastAsia="DengXian" w:hAnsiTheme="majorBidi" w:cstheme="majorBidi"/>
          <w:kern w:val="0"/>
          <w:sz w:val="26"/>
          <w:szCs w:val="26"/>
          <w:lang w:eastAsia="zh-CN"/>
          <w14:ligatures w14:val="none"/>
        </w:rPr>
        <w:sectPr w:rsidR="00260287" w:rsidRPr="00893FDC" w:rsidSect="00B425CF">
          <w:type w:val="continuous"/>
          <w:pgSz w:w="11906" w:h="16838"/>
          <w:pgMar w:top="1440" w:right="1274" w:bottom="1440" w:left="1440" w:header="708" w:footer="708" w:gutter="0"/>
          <w:cols w:num="3" w:space="299"/>
          <w:docGrid w:linePitch="360"/>
        </w:sectPr>
      </w:pPr>
    </w:p>
    <w:p w14:paraId="5788872F"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 xml:space="preserve">Đồ án của chúng tôi nhằm mang đến một trang web thân thiện, để có thể mang lại sự tiện lợi cho người dùng khi mua sắm tại đây. Mỗi thành viên trong nhóm đều hỗ trợ </w:t>
      </w:r>
      <w:r w:rsidRPr="00893FDC">
        <w:rPr>
          <w:rFonts w:asciiTheme="majorBidi" w:eastAsia="DengXian" w:hAnsiTheme="majorBidi" w:cstheme="majorBidi"/>
          <w:kern w:val="0"/>
          <w:sz w:val="26"/>
          <w:szCs w:val="26"/>
          <w:lang w:eastAsia="zh-CN"/>
          <w14:ligatures w14:val="none"/>
        </w:rPr>
        <w:lastRenderedPageBreak/>
        <w:t>nhau để tạo nên một trang web với những bé gấu bông đáng yêu. Dưới đây là phân công công việc của thành viên trong nhóm:</w:t>
      </w:r>
    </w:p>
    <w:p w14:paraId="2BB6FE60" w14:textId="7DA3F997" w:rsidR="00260287" w:rsidRPr="00893FDC" w:rsidRDefault="00260287" w:rsidP="00893FDC">
      <w:pPr>
        <w:pStyle w:val="ListParagraph"/>
        <w:numPr>
          <w:ilvl w:val="0"/>
          <w:numId w:val="9"/>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Tuyết Anh: Lên ý tưởng bài làm, tóm tắt ý tưởng, tìm kiếm hình ảnh, tạo thanh cuộn, trang đăng nhập, trang đăng ký, fix code, viết báo cáo.</w:t>
      </w:r>
    </w:p>
    <w:p w14:paraId="26497CB9" w14:textId="3E7266A9" w:rsidR="00260287" w:rsidRPr="00893FDC" w:rsidRDefault="00260287" w:rsidP="00893FDC">
      <w:pPr>
        <w:pStyle w:val="ListParagraph"/>
        <w:numPr>
          <w:ilvl w:val="0"/>
          <w:numId w:val="9"/>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Hồng Diệu: Lên ý tưởng bài làm, tóm tắt ý tưởng, tìm kiếm hình ảnh, tạo header - footer, trang liên hệ, trang đặt hàng, trang về chúng tôi, viết báo cáo.</w:t>
      </w:r>
    </w:p>
    <w:p w14:paraId="6C42827F" w14:textId="30AB6401" w:rsidR="00260287" w:rsidRPr="00893FDC" w:rsidRDefault="00260287" w:rsidP="00893FDC">
      <w:pPr>
        <w:pStyle w:val="ListParagraph"/>
        <w:numPr>
          <w:ilvl w:val="0"/>
          <w:numId w:val="9"/>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Anh Khoa: Lên ý tưởng làm web, thiết kế logo, thiết kế banner, tìm kiếm hình ảnh, tạo trang chủ, trang sản phẩm, trang chi tiết sản phẩm, làm powerpoint.</w:t>
      </w:r>
    </w:p>
    <w:p w14:paraId="4E95324E" w14:textId="77777777" w:rsidR="00260287" w:rsidRPr="00893FDC" w:rsidRDefault="00260287" w:rsidP="00893FDC">
      <w:pPr>
        <w:spacing w:line="360" w:lineRule="auto"/>
        <w:ind w:right="120"/>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drawing>
          <wp:inline distT="0" distB="0" distL="0" distR="0" wp14:anchorId="5FD3FAD6" wp14:editId="624AC466">
            <wp:extent cx="5731510" cy="3582035"/>
            <wp:effectExtent l="0" t="0" r="2540" b="0"/>
            <wp:docPr id="117262706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7065" name="Hình ảnh 1" descr="Ảnh có chứa văn bản, ảnh chụp màn hình, số, Phông chữ&#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B7B107" w14:textId="0F1B7FB3"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9" w:name="_Toc165222851"/>
      <w:r w:rsidRPr="00893FDC">
        <w:rPr>
          <w:rFonts w:asciiTheme="majorBidi" w:eastAsia="DengXian" w:hAnsiTheme="majorBidi"/>
          <w:b/>
          <w:bCs/>
          <w:i/>
          <w:iCs/>
          <w:color w:val="auto"/>
          <w:kern w:val="0"/>
          <w:sz w:val="26"/>
          <w:szCs w:val="26"/>
          <w:lang w:eastAsia="zh-CN"/>
          <w14:ligatures w14:val="none"/>
        </w:rPr>
        <w:t>1</w:t>
      </w:r>
      <w:r w:rsidR="00260287" w:rsidRPr="00893FDC">
        <w:rPr>
          <w:rFonts w:asciiTheme="majorBidi" w:eastAsia="DengXian" w:hAnsiTheme="majorBidi"/>
          <w:b/>
          <w:bCs/>
          <w:i/>
          <w:iCs/>
          <w:color w:val="auto"/>
          <w:kern w:val="0"/>
          <w:sz w:val="26"/>
          <w:szCs w:val="26"/>
          <w:lang w:eastAsia="zh-CN"/>
          <w14:ligatures w14:val="none"/>
        </w:rPr>
        <w:t>.</w:t>
      </w:r>
      <w:r w:rsidRPr="00893FDC">
        <w:rPr>
          <w:rFonts w:asciiTheme="majorBidi" w:eastAsia="DengXian" w:hAnsiTheme="majorBidi"/>
          <w:b/>
          <w:bCs/>
          <w:i/>
          <w:iCs/>
          <w:color w:val="auto"/>
          <w:kern w:val="0"/>
          <w:sz w:val="26"/>
          <w:szCs w:val="26"/>
          <w:lang w:eastAsia="zh-CN"/>
          <w14:ligatures w14:val="none"/>
        </w:rPr>
        <w:t>2.</w:t>
      </w:r>
      <w:r w:rsidR="00260287" w:rsidRPr="00893FDC">
        <w:rPr>
          <w:rFonts w:asciiTheme="majorBidi" w:eastAsia="DengXian" w:hAnsiTheme="majorBidi"/>
          <w:b/>
          <w:bCs/>
          <w:i/>
          <w:iCs/>
          <w:color w:val="auto"/>
          <w:kern w:val="0"/>
          <w:sz w:val="26"/>
          <w:szCs w:val="26"/>
          <w:lang w:eastAsia="zh-CN"/>
          <w14:ligatures w14:val="none"/>
        </w:rPr>
        <w:t>2 Giới thiệu về đồ án</w:t>
      </w:r>
      <w:bookmarkEnd w:id="9"/>
    </w:p>
    <w:p w14:paraId="3E0F3974"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Đồ án này là kết quả của quá trình học và áp dụng kiến thức trong môn học Lập trình Web. Chúng tôi đã lựa chọn đề tài "Xây dựng web bán thú bông Buni" với mục tiêu tạo ra một trải nghiệm mua sắm trực tuyến thú vị và thuận tiện cho người dùng yêu thích thú bông.</w:t>
      </w:r>
    </w:p>
    <w:p w14:paraId="691BDDCC"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Thú bông Buni không chỉ là sản phẩm vật lý mà còn là biểu tượng của sự ngộ nghĩnh, đáng yêu và hạnh phúc. Chúng tôi tin rằng trang web sẽ không chỉ đem đến cảm giác hứng thú khi mua sắm, mà còn tạo ra những kỷ niệm đáng nhớ cho người dùng.</w:t>
      </w:r>
    </w:p>
    <w:p w14:paraId="6D18BFF6"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t>Đồ án không chỉ tập trung vào việc phát triển giao diện đẹp mắt mà còn chú trọng vào tính năng và trải nghiệm người dùng. Chúng tôi hy vọng rằng trang web sẽ mang lại niềm vui và sự hài lòng cho người dùng khi mua sắm các sản phẩm thú bông Buni.</w:t>
      </w:r>
    </w:p>
    <w:p w14:paraId="69892CF0"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Thông qua đồ án này, chúng tôi cũng mong muốn có cơ hội áp dụng và nâng cao kỹ năng lập trình web của mình, đồng thời trải nghiệm quy trình phát triển phần mềm từ ý tưởng đến sản phẩm hoàn chỉnh.</w:t>
      </w:r>
    </w:p>
    <w:p w14:paraId="4E8DD4AB" w14:textId="40FE886E"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0" w:name="_Toc165222852"/>
      <w:r w:rsidRPr="00893FDC">
        <w:rPr>
          <w:rFonts w:asciiTheme="majorBidi" w:eastAsia="DengXian" w:hAnsiTheme="majorBidi"/>
          <w:b/>
          <w:bCs/>
          <w:i/>
          <w:iCs/>
          <w:color w:val="auto"/>
          <w:kern w:val="0"/>
          <w:sz w:val="26"/>
          <w:szCs w:val="26"/>
          <w:lang w:eastAsia="zh-CN"/>
          <w14:ligatures w14:val="none"/>
        </w:rPr>
        <w:t>1</w:t>
      </w:r>
      <w:r w:rsidR="00260287" w:rsidRPr="00893FDC">
        <w:rPr>
          <w:rFonts w:asciiTheme="majorBidi" w:eastAsia="DengXian" w:hAnsiTheme="majorBidi"/>
          <w:b/>
          <w:bCs/>
          <w:i/>
          <w:iCs/>
          <w:color w:val="auto"/>
          <w:kern w:val="0"/>
          <w:sz w:val="26"/>
          <w:szCs w:val="26"/>
          <w:lang w:eastAsia="zh-CN"/>
          <w14:ligatures w14:val="none"/>
        </w:rPr>
        <w:t>.</w:t>
      </w:r>
      <w:r w:rsidRPr="00893FDC">
        <w:rPr>
          <w:rFonts w:asciiTheme="majorBidi" w:eastAsia="DengXian" w:hAnsiTheme="majorBidi"/>
          <w:b/>
          <w:bCs/>
          <w:i/>
          <w:iCs/>
          <w:color w:val="auto"/>
          <w:kern w:val="0"/>
          <w:sz w:val="26"/>
          <w:szCs w:val="26"/>
          <w:lang w:eastAsia="zh-CN"/>
          <w14:ligatures w14:val="none"/>
        </w:rPr>
        <w:t>2</w:t>
      </w:r>
      <w:r w:rsidR="00260287" w:rsidRPr="00893FDC">
        <w:rPr>
          <w:rFonts w:asciiTheme="majorBidi" w:eastAsia="DengXian" w:hAnsiTheme="majorBidi"/>
          <w:b/>
          <w:bCs/>
          <w:i/>
          <w:iCs/>
          <w:color w:val="auto"/>
          <w:kern w:val="0"/>
          <w:sz w:val="26"/>
          <w:szCs w:val="26"/>
          <w:lang w:eastAsia="zh-CN"/>
          <w14:ligatures w14:val="none"/>
        </w:rPr>
        <w:t>.</w:t>
      </w:r>
      <w:r w:rsidRPr="00893FDC">
        <w:rPr>
          <w:rFonts w:asciiTheme="majorBidi" w:eastAsia="DengXian" w:hAnsiTheme="majorBidi"/>
          <w:b/>
          <w:bCs/>
          <w:i/>
          <w:iCs/>
          <w:color w:val="auto"/>
          <w:kern w:val="0"/>
          <w:sz w:val="26"/>
          <w:szCs w:val="26"/>
          <w:lang w:eastAsia="zh-CN"/>
          <w14:ligatures w14:val="none"/>
        </w:rPr>
        <w:t>3</w:t>
      </w:r>
      <w:r w:rsidR="00260287" w:rsidRPr="00893FDC">
        <w:rPr>
          <w:rFonts w:asciiTheme="majorBidi" w:eastAsia="DengXian" w:hAnsiTheme="majorBidi"/>
          <w:b/>
          <w:bCs/>
          <w:i/>
          <w:iCs/>
          <w:color w:val="auto"/>
          <w:kern w:val="0"/>
          <w:sz w:val="26"/>
          <w:szCs w:val="26"/>
          <w:lang w:eastAsia="zh-CN"/>
          <w14:ligatures w14:val="none"/>
        </w:rPr>
        <w:t xml:space="preserve"> Mục tiêu của đồ án</w:t>
      </w:r>
      <w:bookmarkEnd w:id="10"/>
    </w:p>
    <w:p w14:paraId="32248A06" w14:textId="72DD0EE8" w:rsidR="00260287" w:rsidRPr="00893FDC" w:rsidRDefault="00260287" w:rsidP="00893FDC">
      <w:pPr>
        <w:pStyle w:val="ListParagraph"/>
        <w:numPr>
          <w:ilvl w:val="0"/>
          <w:numId w:val="10"/>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Xây dựng một trang web thân thiện, dễ dàng sử dụng với người dùng: Mục tiêu hàng đầu của đồ án là tạo ra một trang web dễ sử dụng, thân thiện với người dùng. Người dùng sẽ có thể dễ dàng tìm kiếm và mua các sản phẩm thú bông một cách thuận tiện.</w:t>
      </w:r>
    </w:p>
    <w:p w14:paraId="3ECFE338" w14:textId="3F0F4165" w:rsidR="00260287" w:rsidRPr="00893FDC" w:rsidRDefault="00260287" w:rsidP="00893FDC">
      <w:pPr>
        <w:pStyle w:val="ListParagraph"/>
        <w:numPr>
          <w:ilvl w:val="0"/>
          <w:numId w:val="10"/>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Tích hợp các tính năng chính: Trang web sẽ tích hợp các tính năng quan trọng như tìm kiếm sản phẩm, xem chi tiết sản phẩm, thêm vào giỏ hàng, thanh toán và quản lý đơn hàng.</w:t>
      </w:r>
    </w:p>
    <w:p w14:paraId="484CA96B" w14:textId="341C0D04" w:rsidR="00260287" w:rsidRPr="00893FDC" w:rsidRDefault="00260287" w:rsidP="00893FDC">
      <w:pPr>
        <w:pStyle w:val="ListParagraph"/>
        <w:numPr>
          <w:ilvl w:val="0"/>
          <w:numId w:val="10"/>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Thiết kế giao diện thú vị và hấp dẫn: Giao diện của trang web sẽ được thiết kế sao cho phản ánh được tính chất vui nhộn và đáng yêu của thú bông, từ màu sắc đến hình ảnh và các yếu tố trực quan khác.</w:t>
      </w:r>
    </w:p>
    <w:p w14:paraId="400C520D" w14:textId="6DD36AAB" w:rsidR="00260287" w:rsidRPr="00893FDC" w:rsidRDefault="00260287" w:rsidP="00893FDC">
      <w:pPr>
        <w:pStyle w:val="ListParagraph"/>
        <w:numPr>
          <w:ilvl w:val="0"/>
          <w:numId w:val="10"/>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Đảm bảo tính bảo mật và tin cậy: Một yếu tố quan trọng khác là đảm bảo rằng thông tin cá nhân của người dùng và giao dịch mua bán được bảo vệ một cách an toàn và tin cậy.</w:t>
      </w:r>
    </w:p>
    <w:p w14:paraId="33B490F1" w14:textId="5CDF0E9A" w:rsidR="00260287" w:rsidRPr="00893FDC" w:rsidRDefault="00260287" w:rsidP="00893FDC">
      <w:pPr>
        <w:pStyle w:val="ListParagraph"/>
        <w:numPr>
          <w:ilvl w:val="0"/>
          <w:numId w:val="10"/>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Phản hồi và cải thiện liên tục: Cuối cùng, mục tiêu của chúng ta là lắng nghe phản hồi từ người dùng và liên tục cải thiện trang web để cung cấp trải nghiệm tốt nhất cho họ.</w:t>
      </w:r>
    </w:p>
    <w:p w14:paraId="31294DAF"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Qua việc thực hiện dự án này, chúng tôi không chỉ rèn luyện kỹ năng lập trình web, mà còn đặt nền móng cho sự thành công trong thế giới thương mại điện tử ngày nay. Chúng tôi hy vọng việc tạo ra trang web bán thú bông Buni không chỉ là một đồ án, mà còn là một quá trình đầy ý nghĩa để chúng tôi có thể học hỏi được nhiều hơn trong việc xây dựng trang web.</w:t>
      </w:r>
    </w:p>
    <w:p w14:paraId="18960E24" w14:textId="3C0DD7FD"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1" w:name="_Toc165222853"/>
      <w:r w:rsidRPr="00893FDC">
        <w:rPr>
          <w:rFonts w:asciiTheme="majorBidi" w:eastAsia="DengXian" w:hAnsiTheme="majorBidi"/>
          <w:b/>
          <w:bCs/>
          <w:i/>
          <w:iCs/>
          <w:color w:val="auto"/>
          <w:kern w:val="0"/>
          <w:sz w:val="26"/>
          <w:szCs w:val="26"/>
          <w:lang w:eastAsia="zh-CN"/>
          <w14:ligatures w14:val="none"/>
        </w:rPr>
        <w:lastRenderedPageBreak/>
        <w:t>1</w:t>
      </w:r>
      <w:r w:rsidR="00260287" w:rsidRPr="00893FDC">
        <w:rPr>
          <w:rFonts w:asciiTheme="majorBidi" w:eastAsia="DengXian" w:hAnsiTheme="majorBidi"/>
          <w:b/>
          <w:bCs/>
          <w:i/>
          <w:iCs/>
          <w:color w:val="auto"/>
          <w:kern w:val="0"/>
          <w:sz w:val="26"/>
          <w:szCs w:val="26"/>
          <w:lang w:eastAsia="zh-CN"/>
          <w14:ligatures w14:val="none"/>
        </w:rPr>
        <w:t>.</w:t>
      </w:r>
      <w:r w:rsidRPr="00893FDC">
        <w:rPr>
          <w:rFonts w:asciiTheme="majorBidi" w:eastAsia="DengXian" w:hAnsiTheme="majorBidi"/>
          <w:b/>
          <w:bCs/>
          <w:i/>
          <w:iCs/>
          <w:color w:val="auto"/>
          <w:kern w:val="0"/>
          <w:sz w:val="26"/>
          <w:szCs w:val="26"/>
          <w:lang w:eastAsia="zh-CN"/>
          <w14:ligatures w14:val="none"/>
        </w:rPr>
        <w:t>2.</w:t>
      </w:r>
      <w:r w:rsidR="00260287" w:rsidRPr="00893FDC">
        <w:rPr>
          <w:rFonts w:asciiTheme="majorBidi" w:eastAsia="DengXian" w:hAnsiTheme="majorBidi"/>
          <w:b/>
          <w:bCs/>
          <w:i/>
          <w:iCs/>
          <w:color w:val="auto"/>
          <w:kern w:val="0"/>
          <w:sz w:val="26"/>
          <w:szCs w:val="26"/>
          <w:lang w:eastAsia="zh-CN"/>
          <w14:ligatures w14:val="none"/>
        </w:rPr>
        <w:t>4 Sứ mệnh</w:t>
      </w:r>
      <w:bookmarkEnd w:id="11"/>
    </w:p>
    <w:p w14:paraId="4FA92D34"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Từ những kỷ niệm đáng nhớ trong tuổi thơ cho đến những giây phút thư giãn sau những ngày làm việc căng thẳng, thú bông đã trở thành một phần không thể thiếu trong cuộc sống của chúng ta. Buni ra đời với sứ mệnh tạo ra những trải nghiệm tuyệt vời nhất cho những người yêu thích thú bông. Không chỉ là một trang web bán hàng, mà còn là điểm đến lý tưởng cho những ai đam mê, yêu thích và trân trọng những bé thú bông đáng yêu. Ngoài việc mua sắm, Buni còn là một cộng đồng, là nơi bạn có thể chia sẻ niềm đam mê và tìm kiếm sự kết nối với những người khác có cùng sở thích.</w:t>
      </w:r>
    </w:p>
    <w:p w14:paraId="28381196"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Buni cam kết mang đến cho khách hàng sản phẩm chất lượng, được làm từ những vật liệu an toàn và thân thiện với môi trường. Mỗi bé thú bông tại Buni đều được thiết kế và sản xuất với tình yêu và sự tâm huyết, để đảm bảo rằng chúng không chỉ là những món đồ chơi đẹp mắt mà còn là bạn đồng hành tin cậy của bạn trong suốt những khoảnh khắc đáng nhớ.</w:t>
      </w:r>
    </w:p>
    <w:p w14:paraId="0A077E56"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 xml:space="preserve">Thêm vào đó, Buni luôn lắng nghe những ý kiến đóng góp từ khách hàng để mang đến những trải nghiệm mua sắm trực tuyến tuyệt vời nhất. Với giao diện thân thiện và dễ sử dụng, khách hàng có thể dễ dàng lựa chọn và đặt mua những sản phẩm yêu thích chỉ trong vài lần nhấp chuột. </w:t>
      </w:r>
    </w:p>
    <w:p w14:paraId="5C8670B9"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Ngoài ra, Buni còn là nơi cho bạn thỏa sức sáng tạo và tự do thể hiện bản thân. Chúng tôi không ngừng tạo ra những cơ hội cho các nghệ nhân và những người yêu thích thú bông có thể chia sẻ tài năng và tạo ra những sản phẩm độc đáo, mang lại niềm vui và hạnh phúc cho mọi người.</w:t>
      </w:r>
    </w:p>
    <w:p w14:paraId="2C9F4DFD" w14:textId="49DDE32F"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2" w:name="_Toc165222854"/>
      <w:r w:rsidRPr="00893FDC">
        <w:rPr>
          <w:rFonts w:asciiTheme="majorBidi" w:eastAsia="DengXian" w:hAnsiTheme="majorBidi"/>
          <w:b/>
          <w:bCs/>
          <w:i/>
          <w:iCs/>
          <w:color w:val="auto"/>
          <w:kern w:val="0"/>
          <w:sz w:val="26"/>
          <w:szCs w:val="26"/>
          <w:lang w:eastAsia="zh-CN"/>
          <w14:ligatures w14:val="none"/>
        </w:rPr>
        <w:t>1</w:t>
      </w:r>
      <w:r w:rsidR="00260287" w:rsidRPr="00893FDC">
        <w:rPr>
          <w:rFonts w:asciiTheme="majorBidi" w:eastAsia="DengXian" w:hAnsiTheme="majorBidi"/>
          <w:b/>
          <w:bCs/>
          <w:i/>
          <w:iCs/>
          <w:color w:val="auto"/>
          <w:kern w:val="0"/>
          <w:sz w:val="26"/>
          <w:szCs w:val="26"/>
          <w:lang w:eastAsia="zh-CN"/>
          <w14:ligatures w14:val="none"/>
        </w:rPr>
        <w:t>.</w:t>
      </w:r>
      <w:r w:rsidRPr="00893FDC">
        <w:rPr>
          <w:rFonts w:asciiTheme="majorBidi" w:eastAsia="DengXian" w:hAnsiTheme="majorBidi"/>
          <w:b/>
          <w:bCs/>
          <w:i/>
          <w:iCs/>
          <w:color w:val="auto"/>
          <w:kern w:val="0"/>
          <w:sz w:val="26"/>
          <w:szCs w:val="26"/>
          <w:lang w:eastAsia="zh-CN"/>
          <w14:ligatures w14:val="none"/>
        </w:rPr>
        <w:t>2.</w:t>
      </w:r>
      <w:r w:rsidR="00260287" w:rsidRPr="00893FDC">
        <w:rPr>
          <w:rFonts w:asciiTheme="majorBidi" w:eastAsia="DengXian" w:hAnsiTheme="majorBidi"/>
          <w:b/>
          <w:bCs/>
          <w:i/>
          <w:iCs/>
          <w:color w:val="auto"/>
          <w:kern w:val="0"/>
          <w:sz w:val="26"/>
          <w:szCs w:val="26"/>
          <w:lang w:eastAsia="zh-CN"/>
          <w14:ligatures w14:val="none"/>
        </w:rPr>
        <w:t>5 Tầm nhìn</w:t>
      </w:r>
      <w:bookmarkEnd w:id="12"/>
    </w:p>
    <w:p w14:paraId="767FA226"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Buni không dừng lại ở việc trở thành một trang web bán thú bông, mà còn mang đến một trải nghiệm tuyệt vời, mang lại hạnh phúc và niềm vui cho mỗi khách hàng. Chúng tôi không ngừng nỗ lực để xây dựng một cộng đồng đam mê và yêu thích thú bông, nơi mọi người có thể cảm thấy được sự kết nối và sẻ chia.</w:t>
      </w:r>
    </w:p>
    <w:p w14:paraId="197C7156"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 xml:space="preserve">Buni tạo ra một không gian mua sắm trực tuyến an toàn, thân thiện và đáng tin cậy, nơi mọi người có thể tìm thấy những bé thú bông độc đáo và chất lượng. Chúng tôi </w:t>
      </w:r>
      <w:r w:rsidRPr="00893FDC">
        <w:rPr>
          <w:rFonts w:asciiTheme="majorBidi" w:eastAsia="DengXian" w:hAnsiTheme="majorBidi" w:cstheme="majorBidi"/>
          <w:kern w:val="0"/>
          <w:sz w:val="26"/>
          <w:szCs w:val="26"/>
          <w:lang w:eastAsia="zh-CN"/>
          <w14:ligatures w14:val="none"/>
        </w:rPr>
        <w:lastRenderedPageBreak/>
        <w:t xml:space="preserve">mong muốn trở thành điểm đến lý tưởng cho những người yêu thích thú bông, từ những người trẻ tuổi đến những người trưởng thành, từ mục đích sưu tầm cho đến tặng quà. </w:t>
      </w:r>
    </w:p>
    <w:p w14:paraId="5614A883"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 xml:space="preserve">Chúng tôi tin rằng, thông qua việc cung cấp những sản phẩm chất lượng và dịch vụ tận tình, Buni có thể mang lại niềm vui và hạnh phúc cho mọi người dù là ở nơi đâu. </w:t>
      </w:r>
    </w:p>
    <w:p w14:paraId="7191933C"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Chúng tôi tin rằng, bằng cách lan tỏa hạnh phúc và yêu thương thông qua những bé thú bông đáng yêu, chúng ta có thể làm cho thế giới trở nên tươi đẹp hơn.</w:t>
      </w:r>
    </w:p>
    <w:p w14:paraId="78CA6958"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p>
    <w:p w14:paraId="08383B40" w14:textId="77777777" w:rsidR="00260287" w:rsidRPr="00893FDC" w:rsidRDefault="00260287" w:rsidP="00893FDC">
      <w:pPr>
        <w:spacing w:line="360" w:lineRule="auto"/>
        <w:ind w:right="120"/>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br w:type="page"/>
      </w:r>
    </w:p>
    <w:p w14:paraId="7045B77A" w14:textId="5517E3D5" w:rsidR="00260287" w:rsidRPr="00502046" w:rsidRDefault="00260287" w:rsidP="00040F1F">
      <w:pPr>
        <w:pStyle w:val="Heading1"/>
        <w:spacing w:line="360" w:lineRule="auto"/>
        <w:jc w:val="center"/>
        <w:rPr>
          <w:rFonts w:asciiTheme="majorBidi" w:eastAsia="DengXian" w:hAnsiTheme="majorBidi"/>
          <w:b/>
          <w:bCs/>
          <w:color w:val="auto"/>
          <w:kern w:val="0"/>
          <w:sz w:val="26"/>
          <w:szCs w:val="26"/>
          <w:lang w:eastAsia="zh-CN"/>
          <w14:ligatures w14:val="none"/>
        </w:rPr>
      </w:pPr>
      <w:bookmarkStart w:id="13" w:name="_Toc165222855"/>
      <w:r w:rsidRPr="00040F1F">
        <w:rPr>
          <w:rFonts w:asciiTheme="majorBidi" w:eastAsia="DengXian" w:hAnsiTheme="majorBidi"/>
          <w:b/>
          <w:bCs/>
          <w:color w:val="auto"/>
          <w:kern w:val="0"/>
          <w:sz w:val="26"/>
          <w:szCs w:val="26"/>
          <w:lang w:eastAsia="zh-CN"/>
          <w14:ligatures w14:val="none"/>
        </w:rPr>
        <w:lastRenderedPageBreak/>
        <w:t xml:space="preserve">CHƯƠNG 2:  NỘI DUNG </w:t>
      </w:r>
      <w:r w:rsidR="00502046" w:rsidRPr="00502046">
        <w:rPr>
          <w:rFonts w:asciiTheme="majorBidi" w:eastAsia="DengXian" w:hAnsiTheme="majorBidi"/>
          <w:b/>
          <w:bCs/>
          <w:color w:val="auto"/>
          <w:kern w:val="0"/>
          <w:sz w:val="26"/>
          <w:szCs w:val="26"/>
          <w:lang w:eastAsia="zh-CN"/>
          <w14:ligatures w14:val="none"/>
        </w:rPr>
        <w:t>XÂY DỰNG WEBSITE</w:t>
      </w:r>
      <w:bookmarkEnd w:id="13"/>
    </w:p>
    <w:p w14:paraId="3D9CAA1F" w14:textId="15829E8B" w:rsidR="00260287" w:rsidRPr="00893FDC" w:rsidRDefault="00F94EC7" w:rsidP="00893FDC">
      <w:pPr>
        <w:pStyle w:val="Heading2"/>
        <w:spacing w:line="360" w:lineRule="auto"/>
        <w:jc w:val="both"/>
        <w:rPr>
          <w:rFonts w:asciiTheme="majorBidi" w:eastAsia="DengXian" w:hAnsiTheme="majorBidi"/>
          <w:b/>
          <w:bCs/>
          <w:color w:val="auto"/>
          <w:kern w:val="0"/>
          <w:sz w:val="26"/>
          <w:szCs w:val="26"/>
          <w:lang w:eastAsia="zh-CN"/>
          <w14:ligatures w14:val="none"/>
        </w:rPr>
      </w:pPr>
      <w:bookmarkStart w:id="14" w:name="_Toc165222856"/>
      <w:r w:rsidRPr="00893FDC">
        <w:rPr>
          <w:rFonts w:asciiTheme="majorBidi" w:eastAsia="DengXian" w:hAnsiTheme="majorBidi"/>
          <w:b/>
          <w:bCs/>
          <w:color w:val="auto"/>
          <w:kern w:val="0"/>
          <w:sz w:val="26"/>
          <w:szCs w:val="26"/>
          <w:lang w:eastAsia="zh-CN"/>
          <w14:ligatures w14:val="none"/>
        </w:rPr>
        <w:t>2</w:t>
      </w:r>
      <w:r w:rsidR="00260287" w:rsidRPr="00893FDC">
        <w:rPr>
          <w:rFonts w:asciiTheme="majorBidi" w:eastAsia="DengXian" w:hAnsiTheme="majorBidi"/>
          <w:b/>
          <w:bCs/>
          <w:color w:val="auto"/>
          <w:kern w:val="0"/>
          <w:sz w:val="26"/>
          <w:szCs w:val="26"/>
          <w:lang w:eastAsia="zh-CN"/>
          <w14:ligatures w14:val="none"/>
        </w:rPr>
        <w:t>.</w:t>
      </w:r>
      <w:r w:rsidRPr="00893FDC">
        <w:rPr>
          <w:rFonts w:asciiTheme="majorBidi" w:eastAsia="DengXian" w:hAnsiTheme="majorBidi"/>
          <w:b/>
          <w:bCs/>
          <w:color w:val="auto"/>
          <w:kern w:val="0"/>
          <w:sz w:val="26"/>
          <w:szCs w:val="26"/>
          <w:lang w:eastAsia="zh-CN"/>
          <w14:ligatures w14:val="none"/>
        </w:rPr>
        <w:t>1 Quá trình làm website</w:t>
      </w:r>
      <w:bookmarkEnd w:id="14"/>
    </w:p>
    <w:p w14:paraId="3E374932" w14:textId="28EB2999"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5" w:name="_Toc165222857"/>
      <w:r w:rsidRPr="00893FDC">
        <w:rPr>
          <w:rFonts w:asciiTheme="majorBidi" w:eastAsia="DengXian" w:hAnsiTheme="majorBidi"/>
          <w:b/>
          <w:bCs/>
          <w:i/>
          <w:iCs/>
          <w:color w:val="auto"/>
          <w:kern w:val="0"/>
          <w:sz w:val="26"/>
          <w:szCs w:val="26"/>
          <w:lang w:eastAsia="zh-CN"/>
          <w14:ligatures w14:val="none"/>
        </w:rPr>
        <w:t>2.1.</w:t>
      </w:r>
      <w:r w:rsidR="00260287" w:rsidRPr="00893FDC">
        <w:rPr>
          <w:rFonts w:asciiTheme="majorBidi" w:eastAsia="DengXian" w:hAnsiTheme="majorBidi"/>
          <w:b/>
          <w:bCs/>
          <w:i/>
          <w:iCs/>
          <w:color w:val="auto"/>
          <w:kern w:val="0"/>
          <w:sz w:val="26"/>
          <w:szCs w:val="26"/>
          <w:lang w:eastAsia="zh-CN"/>
          <w14:ligatures w14:val="none"/>
        </w:rPr>
        <w:t>1 Tìm hiểu về Lập trình Web</w:t>
      </w:r>
      <w:bookmarkEnd w:id="15"/>
    </w:p>
    <w:p w14:paraId="69FFC626" w14:textId="657D838D" w:rsidR="00260287" w:rsidRPr="00893FDC" w:rsidRDefault="00260287" w:rsidP="00893FDC">
      <w:pPr>
        <w:pStyle w:val="ListParagraph"/>
        <w:numPr>
          <w:ilvl w:val="0"/>
          <w:numId w:val="12"/>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Nắm được các khái niệm về lập trình web</w:t>
      </w:r>
    </w:p>
    <w:p w14:paraId="1461887C" w14:textId="4184E871" w:rsidR="00260287" w:rsidRPr="00893FDC" w:rsidRDefault="00260287" w:rsidP="00893FDC">
      <w:pPr>
        <w:pStyle w:val="ListParagraph"/>
        <w:numPr>
          <w:ilvl w:val="0"/>
          <w:numId w:val="12"/>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Các bước để hoàn thành một website</w:t>
      </w:r>
    </w:p>
    <w:p w14:paraId="7CBDA701" w14:textId="26689D63" w:rsidR="00260287" w:rsidRPr="00893FDC" w:rsidRDefault="00260287" w:rsidP="00893FDC">
      <w:pPr>
        <w:pStyle w:val="ListParagraph"/>
        <w:numPr>
          <w:ilvl w:val="0"/>
          <w:numId w:val="12"/>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Xác định các ngôn ngữ chính sẽ sử dụng: HTML, CSS, JAVASCRIPT</w:t>
      </w:r>
    </w:p>
    <w:p w14:paraId="12BCC6C7" w14:textId="577510B8"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6" w:name="_Toc165222858"/>
      <w:r w:rsidRPr="00893FDC">
        <w:rPr>
          <w:rFonts w:asciiTheme="majorBidi" w:eastAsia="DengXian" w:hAnsiTheme="majorBidi"/>
          <w:b/>
          <w:bCs/>
          <w:i/>
          <w:iCs/>
          <w:color w:val="auto"/>
          <w:kern w:val="0"/>
          <w:sz w:val="26"/>
          <w:szCs w:val="26"/>
          <w:lang w:eastAsia="zh-CN"/>
          <w14:ligatures w14:val="none"/>
        </w:rPr>
        <w:t>2</w:t>
      </w:r>
      <w:r w:rsidR="00F94EC7" w:rsidRPr="00893FDC">
        <w:rPr>
          <w:rFonts w:asciiTheme="majorBidi" w:eastAsia="DengXian" w:hAnsiTheme="majorBidi"/>
          <w:b/>
          <w:bCs/>
          <w:i/>
          <w:iCs/>
          <w:color w:val="auto"/>
          <w:kern w:val="0"/>
          <w:sz w:val="26"/>
          <w:szCs w:val="26"/>
          <w:lang w:eastAsia="zh-CN"/>
          <w14:ligatures w14:val="none"/>
        </w:rPr>
        <w:t>.1</w:t>
      </w:r>
      <w:r w:rsidRPr="00893FDC">
        <w:rPr>
          <w:rFonts w:asciiTheme="majorBidi" w:eastAsia="DengXian" w:hAnsiTheme="majorBidi"/>
          <w:b/>
          <w:bCs/>
          <w:i/>
          <w:iCs/>
          <w:color w:val="auto"/>
          <w:kern w:val="0"/>
          <w:sz w:val="26"/>
          <w:szCs w:val="26"/>
          <w:lang w:eastAsia="zh-CN"/>
          <w14:ligatures w14:val="none"/>
        </w:rPr>
        <w:t>.</w:t>
      </w:r>
      <w:r w:rsidR="00F94EC7" w:rsidRPr="00893FDC">
        <w:rPr>
          <w:rFonts w:asciiTheme="majorBidi" w:eastAsia="DengXian" w:hAnsiTheme="majorBidi"/>
          <w:b/>
          <w:bCs/>
          <w:i/>
          <w:iCs/>
          <w:color w:val="auto"/>
          <w:kern w:val="0"/>
          <w:sz w:val="26"/>
          <w:szCs w:val="26"/>
          <w:lang w:eastAsia="zh-CN"/>
          <w14:ligatures w14:val="none"/>
        </w:rPr>
        <w:t>2</w:t>
      </w:r>
      <w:r w:rsidRPr="00893FDC">
        <w:rPr>
          <w:rFonts w:asciiTheme="majorBidi" w:eastAsia="DengXian" w:hAnsiTheme="majorBidi"/>
          <w:b/>
          <w:bCs/>
          <w:i/>
          <w:iCs/>
          <w:color w:val="auto"/>
          <w:kern w:val="0"/>
          <w:sz w:val="26"/>
          <w:szCs w:val="26"/>
          <w:lang w:eastAsia="zh-CN"/>
          <w14:ligatures w14:val="none"/>
        </w:rPr>
        <w:t xml:space="preserve"> Lên ý tưởng và thiết kế bố cục trang web</w:t>
      </w:r>
      <w:bookmarkEnd w:id="16"/>
    </w:p>
    <w:p w14:paraId="6F228C0B" w14:textId="6ADA9C07"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eastAsia="zh-CN"/>
          <w14:ligatures w14:val="none"/>
        </w:rPr>
        <w:t>2.1.</w:t>
      </w:r>
      <w:r w:rsidR="00F94EC7" w:rsidRPr="00893FDC">
        <w:rPr>
          <w:rFonts w:asciiTheme="majorBidi" w:eastAsia="DengXian" w:hAnsiTheme="majorBidi" w:cstheme="majorBidi"/>
          <w:i/>
          <w:iCs/>
          <w:kern w:val="0"/>
          <w:sz w:val="26"/>
          <w:szCs w:val="26"/>
          <w:u w:val="single"/>
          <w:lang w:val="en-US" w:eastAsia="zh-CN"/>
          <w14:ligatures w14:val="none"/>
        </w:rPr>
        <w:t>2.1</w:t>
      </w:r>
      <w:r w:rsidRPr="00893FDC">
        <w:rPr>
          <w:rFonts w:asciiTheme="majorBidi" w:eastAsia="DengXian" w:hAnsiTheme="majorBidi" w:cstheme="majorBidi"/>
          <w:i/>
          <w:iCs/>
          <w:kern w:val="0"/>
          <w:sz w:val="26"/>
          <w:szCs w:val="26"/>
          <w:u w:val="single"/>
          <w:lang w:eastAsia="zh-CN"/>
          <w14:ligatures w14:val="none"/>
        </w:rPr>
        <w:t xml:space="preserve"> </w:t>
      </w:r>
      <w:r w:rsidR="00661670">
        <w:rPr>
          <w:rFonts w:asciiTheme="majorBidi" w:eastAsia="DengXian" w:hAnsiTheme="majorBidi" w:cstheme="majorBidi"/>
          <w:i/>
          <w:iCs/>
          <w:kern w:val="0"/>
          <w:sz w:val="26"/>
          <w:szCs w:val="26"/>
          <w:u w:val="single"/>
          <w:lang w:val="en-US" w:eastAsia="zh-CN"/>
          <w14:ligatures w14:val="none"/>
        </w:rPr>
        <w:t>T</w:t>
      </w:r>
      <w:r w:rsidRPr="00893FDC">
        <w:rPr>
          <w:rFonts w:asciiTheme="majorBidi" w:eastAsia="DengXian" w:hAnsiTheme="majorBidi" w:cstheme="majorBidi"/>
          <w:i/>
          <w:iCs/>
          <w:kern w:val="0"/>
          <w:sz w:val="26"/>
          <w:szCs w:val="26"/>
          <w:u w:val="single"/>
          <w:lang w:eastAsia="zh-CN"/>
          <w14:ligatures w14:val="none"/>
        </w:rPr>
        <w:t>rang chủ</w:t>
      </w:r>
    </w:p>
    <w:p w14:paraId="1B637457" w14:textId="77777777" w:rsidR="00260287" w:rsidRPr="00893FDC" w:rsidRDefault="00260287" w:rsidP="00893FDC">
      <w:pPr>
        <w:spacing w:line="360" w:lineRule="auto"/>
        <w:ind w:right="120"/>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drawing>
          <wp:inline distT="0" distB="0" distL="0" distR="0" wp14:anchorId="695D6308" wp14:editId="3EAD0BEA">
            <wp:extent cx="5731510" cy="3223895"/>
            <wp:effectExtent l="0" t="0" r="2540" b="0"/>
            <wp:docPr id="816239691" name="Hình ảnh 1" descr="Ảnh có chứa văn bản, ảnh chụp màn hình, Phông chữ, màu hồ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39691" name="Hình ảnh 1" descr="Ảnh có chứa văn bản, ảnh chụp màn hình, Phông chữ, màu hồng&#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72E846" w14:textId="77777777" w:rsidR="00260287" w:rsidRPr="00893FDC" w:rsidRDefault="00260287" w:rsidP="00893FDC">
      <w:pPr>
        <w:spacing w:before="120" w:after="0" w:line="360" w:lineRule="auto"/>
        <w:ind w:right="120" w:firstLine="567"/>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Thành phần:</w:t>
      </w:r>
    </w:p>
    <w:p w14:paraId="4045A7E3"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 xml:space="preserve">Header: </w:t>
      </w:r>
      <w:r w:rsidRPr="00893FDC">
        <w:rPr>
          <w:rFonts w:asciiTheme="majorBidi" w:eastAsia="Times New Roman" w:hAnsiTheme="majorBidi" w:cstheme="majorBidi"/>
          <w:kern w:val="0"/>
          <w:sz w:val="26"/>
          <w:szCs w:val="26"/>
          <w:lang w:eastAsia="zh-CN"/>
          <w14:ligatures w14:val="none"/>
        </w:rPr>
        <w:t>Logo, menu (trang chủ, về chúng tôi, sản phẩm, liên hệ, đặt hàng), icon.</w:t>
      </w:r>
    </w:p>
    <w:p w14:paraId="4B467CDE"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Nội dung: Các banner, video giới thiệu, hình ảnh thành viên nhóm.</w:t>
      </w:r>
    </w:p>
    <w:p w14:paraId="6A311C79"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791E4743"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t xml:space="preserve">Mục đích: định hướng và điều hướng khách hàng khi truy cập vào trang web. Thông qua các category dẫn về những trang đích khác nhau. </w:t>
      </w:r>
    </w:p>
    <w:p w14:paraId="19A0D878" w14:textId="3310323E"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eastAsia="zh-CN"/>
          <w14:ligatures w14:val="none"/>
        </w:rPr>
        <w:t>2.</w:t>
      </w:r>
      <w:r w:rsidR="00F94EC7"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eastAsia="zh-CN"/>
          <w14:ligatures w14:val="none"/>
        </w:rPr>
        <w:t>.</w:t>
      </w:r>
      <w:r w:rsidR="00F94EC7" w:rsidRPr="00893FDC">
        <w:rPr>
          <w:rFonts w:asciiTheme="majorBidi" w:eastAsia="DengXian" w:hAnsiTheme="majorBidi" w:cstheme="majorBidi"/>
          <w:i/>
          <w:iCs/>
          <w:kern w:val="0"/>
          <w:sz w:val="26"/>
          <w:szCs w:val="26"/>
          <w:u w:val="single"/>
          <w:lang w:val="en-US" w:eastAsia="zh-CN"/>
          <w14:ligatures w14:val="none"/>
        </w:rPr>
        <w:t>2</w:t>
      </w:r>
      <w:r w:rsidRPr="00893FDC">
        <w:rPr>
          <w:rFonts w:asciiTheme="majorBidi" w:eastAsia="DengXian" w:hAnsiTheme="majorBidi" w:cstheme="majorBidi"/>
          <w:i/>
          <w:iCs/>
          <w:kern w:val="0"/>
          <w:sz w:val="26"/>
          <w:szCs w:val="26"/>
          <w:u w:val="single"/>
          <w:lang w:eastAsia="zh-CN"/>
          <w14:ligatures w14:val="none"/>
        </w:rPr>
        <w:t xml:space="preserve"> Trang </w:t>
      </w:r>
      <w:r w:rsidR="00661670">
        <w:rPr>
          <w:rFonts w:asciiTheme="majorBidi" w:eastAsia="DengXian" w:hAnsiTheme="majorBidi" w:cstheme="majorBidi"/>
          <w:i/>
          <w:iCs/>
          <w:kern w:val="0"/>
          <w:sz w:val="26"/>
          <w:szCs w:val="26"/>
          <w:u w:val="single"/>
          <w:lang w:val="en-US" w:eastAsia="zh-CN"/>
          <w14:ligatures w14:val="none"/>
        </w:rPr>
        <w:t>V</w:t>
      </w:r>
      <w:r w:rsidRPr="00893FDC">
        <w:rPr>
          <w:rFonts w:asciiTheme="majorBidi" w:eastAsia="DengXian" w:hAnsiTheme="majorBidi" w:cstheme="majorBidi"/>
          <w:i/>
          <w:iCs/>
          <w:kern w:val="0"/>
          <w:sz w:val="26"/>
          <w:szCs w:val="26"/>
          <w:u w:val="single"/>
          <w:lang w:eastAsia="zh-CN"/>
          <w14:ligatures w14:val="none"/>
        </w:rPr>
        <w:t>ề chúng tôi</w:t>
      </w:r>
    </w:p>
    <w:p w14:paraId="4A9D2246" w14:textId="77777777" w:rsidR="00260287" w:rsidRPr="00893FDC" w:rsidRDefault="00260287" w:rsidP="00893FDC">
      <w:pPr>
        <w:spacing w:line="360" w:lineRule="auto"/>
        <w:ind w:right="120"/>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drawing>
          <wp:inline distT="0" distB="0" distL="0" distR="0" wp14:anchorId="0FAED9F7" wp14:editId="41EC96EC">
            <wp:extent cx="5731510" cy="3223895"/>
            <wp:effectExtent l="0" t="0" r="2540" b="0"/>
            <wp:docPr id="229785875" name="Hình ảnh 6" descr="Ảnh có chứa văn bản, ảnh chụp màn hình, Hình chữ nhật,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5875" name="Hình ảnh 6" descr="Ảnh có chứa văn bản, ảnh chụp màn hình, Hình chữ nhật, thiết kế&#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8B77E" w14:textId="77777777" w:rsidR="00260287" w:rsidRPr="00893FDC" w:rsidRDefault="00260287" w:rsidP="00893FDC">
      <w:pPr>
        <w:spacing w:before="120" w:after="0" w:line="360" w:lineRule="auto"/>
        <w:ind w:right="120" w:firstLine="567"/>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Thành phần:</w:t>
      </w:r>
    </w:p>
    <w:p w14:paraId="5FE40B01"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 xml:space="preserve">Header: </w:t>
      </w:r>
      <w:r w:rsidRPr="00893FDC">
        <w:rPr>
          <w:rFonts w:asciiTheme="majorBidi" w:eastAsia="Times New Roman" w:hAnsiTheme="majorBidi" w:cstheme="majorBidi"/>
          <w:kern w:val="0"/>
          <w:sz w:val="26"/>
          <w:szCs w:val="26"/>
          <w:lang w:eastAsia="zh-CN"/>
          <w14:ligatures w14:val="none"/>
        </w:rPr>
        <w:t>Logo, menu (trang chủ, về chúng tôi, sản phẩm, liên hệ, đặt hàng), icon.</w:t>
      </w:r>
    </w:p>
    <w:p w14:paraId="4A8701F9"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Nội dung: Nội dung giới thiệu về trang web và hình ảnh.</w:t>
      </w:r>
    </w:p>
    <w:p w14:paraId="38639AC7"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60359EA8" w14:textId="332C3560"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Mục đích: Giới thiệu về trang web, kích thích sự quan tâm của khách hàng đến trang web. Giúp kéo dài thời gian mà khách truy cập ở lại trang web, đồng thời tạo điều kiện thuận lợi để tăng vị trí trên các công cụ tìm kiếm.</w:t>
      </w:r>
    </w:p>
    <w:p w14:paraId="04146F1F" w14:textId="13E8D0F0"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eastAsia="zh-CN"/>
          <w14:ligatures w14:val="none"/>
        </w:rPr>
        <w:t>2.</w:t>
      </w:r>
      <w:r w:rsidR="00F94EC7"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eastAsia="zh-CN"/>
          <w14:ligatures w14:val="none"/>
        </w:rPr>
        <w:t xml:space="preserve">3 Trang </w:t>
      </w:r>
      <w:r w:rsidR="00661670">
        <w:rPr>
          <w:rFonts w:asciiTheme="majorBidi" w:eastAsia="DengXian" w:hAnsiTheme="majorBidi" w:cstheme="majorBidi"/>
          <w:i/>
          <w:iCs/>
          <w:kern w:val="0"/>
          <w:sz w:val="26"/>
          <w:szCs w:val="26"/>
          <w:u w:val="single"/>
          <w:lang w:val="en-US" w:eastAsia="zh-CN"/>
          <w14:ligatures w14:val="none"/>
        </w:rPr>
        <w:t>S</w:t>
      </w:r>
      <w:r w:rsidRPr="00893FDC">
        <w:rPr>
          <w:rFonts w:asciiTheme="majorBidi" w:eastAsia="DengXian" w:hAnsiTheme="majorBidi" w:cstheme="majorBidi"/>
          <w:i/>
          <w:iCs/>
          <w:kern w:val="0"/>
          <w:sz w:val="26"/>
          <w:szCs w:val="26"/>
          <w:u w:val="single"/>
          <w:lang w:eastAsia="zh-CN"/>
          <w14:ligatures w14:val="none"/>
        </w:rPr>
        <w:t>ản phẩm</w:t>
      </w:r>
    </w:p>
    <w:p w14:paraId="1EF7B4CE" w14:textId="77777777" w:rsidR="00260287" w:rsidRPr="00893FDC" w:rsidRDefault="00260287" w:rsidP="00893FDC">
      <w:pPr>
        <w:spacing w:line="360" w:lineRule="auto"/>
        <w:ind w:right="120"/>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drawing>
          <wp:inline distT="0" distB="0" distL="0" distR="0" wp14:anchorId="2C66AC6F" wp14:editId="79F1E9D9">
            <wp:extent cx="5731510" cy="3223895"/>
            <wp:effectExtent l="0" t="0" r="2540" b="0"/>
            <wp:docPr id="1200422909" name="Hình ảnh 7" descr="Ảnh có chứa văn bản, ảnh chụp màn hình, màu hồng, Hoa tử đinh hư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22909" name="Hình ảnh 7" descr="Ảnh có chứa văn bản, ảnh chụp màn hình, màu hồng, Hoa tử đinh hương&#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E013B0" w14:textId="77777777" w:rsidR="00260287" w:rsidRPr="00893FDC" w:rsidRDefault="00260287" w:rsidP="00893FDC">
      <w:pPr>
        <w:spacing w:before="120" w:after="0" w:line="360" w:lineRule="auto"/>
        <w:ind w:right="120" w:firstLine="567"/>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Thành phần:</w:t>
      </w:r>
    </w:p>
    <w:p w14:paraId="725FFA09"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 xml:space="preserve">Header: </w:t>
      </w:r>
      <w:r w:rsidRPr="00893FDC">
        <w:rPr>
          <w:rFonts w:asciiTheme="majorBidi" w:eastAsia="Times New Roman" w:hAnsiTheme="majorBidi" w:cstheme="majorBidi"/>
          <w:kern w:val="0"/>
          <w:sz w:val="26"/>
          <w:szCs w:val="26"/>
          <w:lang w:eastAsia="zh-CN"/>
          <w14:ligatures w14:val="none"/>
        </w:rPr>
        <w:t>Logo, menu (trang chủ, về chúng tôi, sản phẩm, liên hệ, đặt hàng), icon.</w:t>
      </w:r>
    </w:p>
    <w:p w14:paraId="670826D3"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Nội dung: Hình ảnh các sản phẩm.</w:t>
      </w:r>
    </w:p>
    <w:p w14:paraId="3EC65AB9"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5A933E87"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Mục đích: Giới thiệu các sản phẩm gấu bông của Buni với giá cả được hiển thị rõ ràng.</w:t>
      </w:r>
    </w:p>
    <w:p w14:paraId="5DD29A48" w14:textId="6948B378"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eastAsia="zh-CN"/>
          <w14:ligatures w14:val="none"/>
        </w:rPr>
        <w:t>2.</w:t>
      </w:r>
      <w:r w:rsidR="00F94EC7"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eastAsia="zh-CN"/>
          <w14:ligatures w14:val="none"/>
        </w:rPr>
        <w:t xml:space="preserve">4 Trang </w:t>
      </w:r>
      <w:r w:rsidR="00661670">
        <w:rPr>
          <w:rFonts w:asciiTheme="majorBidi" w:eastAsia="DengXian" w:hAnsiTheme="majorBidi" w:cstheme="majorBidi"/>
          <w:i/>
          <w:iCs/>
          <w:kern w:val="0"/>
          <w:sz w:val="26"/>
          <w:szCs w:val="26"/>
          <w:u w:val="single"/>
          <w:lang w:val="en-US" w:eastAsia="zh-CN"/>
          <w14:ligatures w14:val="none"/>
        </w:rPr>
        <w:t>C</w:t>
      </w:r>
      <w:r w:rsidRPr="00893FDC">
        <w:rPr>
          <w:rFonts w:asciiTheme="majorBidi" w:eastAsia="DengXian" w:hAnsiTheme="majorBidi" w:cstheme="majorBidi"/>
          <w:i/>
          <w:iCs/>
          <w:kern w:val="0"/>
          <w:sz w:val="26"/>
          <w:szCs w:val="26"/>
          <w:u w:val="single"/>
          <w:lang w:eastAsia="zh-CN"/>
          <w14:ligatures w14:val="none"/>
        </w:rPr>
        <w:t>hi tiết sản phẩm</w:t>
      </w:r>
    </w:p>
    <w:p w14:paraId="7375A2CE" w14:textId="77777777" w:rsidR="00260287" w:rsidRPr="00893FDC" w:rsidRDefault="00260287" w:rsidP="00893FDC">
      <w:pPr>
        <w:spacing w:line="360" w:lineRule="auto"/>
        <w:ind w:right="120"/>
        <w:rPr>
          <w:rFonts w:asciiTheme="majorBidi" w:eastAsia="DengXian" w:hAnsiTheme="majorBidi" w:cstheme="majorBidi"/>
          <w:b/>
          <w:bCs/>
          <w:kern w:val="0"/>
          <w:sz w:val="26"/>
          <w:szCs w:val="26"/>
          <w:lang w:eastAsia="zh-CN"/>
          <w14:ligatures w14:val="none"/>
        </w:rPr>
      </w:pPr>
      <w:r w:rsidRPr="00893FDC">
        <w:rPr>
          <w:rFonts w:asciiTheme="majorBidi" w:eastAsia="DengXian" w:hAnsiTheme="majorBidi" w:cstheme="majorBidi"/>
          <w:b/>
          <w:bCs/>
          <w:kern w:val="0"/>
          <w:sz w:val="26"/>
          <w:szCs w:val="26"/>
          <w:lang w:eastAsia="zh-CN"/>
          <w14:ligatures w14:val="none"/>
        </w:rPr>
        <w:lastRenderedPageBreak/>
        <w:drawing>
          <wp:inline distT="0" distB="0" distL="0" distR="0" wp14:anchorId="50A52DA1" wp14:editId="6BD466CE">
            <wp:extent cx="5731510" cy="3223895"/>
            <wp:effectExtent l="0" t="0" r="2540" b="0"/>
            <wp:docPr id="1829981998" name="Hình ảnh 8" descr="Ảnh có chứa văn bản, ảnh chụp màn hình, màu hồ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81998" name="Hình ảnh 8" descr="Ảnh có chứa văn bản, ảnh chụp màn hình, màu hồng, thiết kế&#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F3B333" w14:textId="77777777" w:rsidR="00260287" w:rsidRPr="00893FDC" w:rsidRDefault="00260287" w:rsidP="00893FDC">
      <w:pPr>
        <w:spacing w:before="120" w:after="0" w:line="360" w:lineRule="auto"/>
        <w:ind w:right="120" w:firstLine="567"/>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Thành phần:</w:t>
      </w:r>
    </w:p>
    <w:p w14:paraId="5A2E5077" w14:textId="77777777" w:rsidR="00260287" w:rsidRPr="00893FDC" w:rsidRDefault="00260287" w:rsidP="00893FDC">
      <w:pPr>
        <w:pStyle w:val="ListParagraph"/>
        <w:numPr>
          <w:ilvl w:val="0"/>
          <w:numId w:val="15"/>
        </w:numPr>
        <w:tabs>
          <w:tab w:val="left" w:pos="774"/>
        </w:tabs>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 xml:space="preserve">Header: </w:t>
      </w:r>
      <w:r w:rsidRPr="00893FDC">
        <w:rPr>
          <w:rFonts w:asciiTheme="majorBidi" w:eastAsia="Times New Roman" w:hAnsiTheme="majorBidi" w:cstheme="majorBidi"/>
          <w:kern w:val="0"/>
          <w:sz w:val="26"/>
          <w:szCs w:val="26"/>
          <w:lang w:eastAsia="zh-CN"/>
          <w14:ligatures w14:val="none"/>
        </w:rPr>
        <w:t>Logo, menu (trang chủ, về chúng tôi, sản phẩm, liên hệ, đặt hàng), icon.</w:t>
      </w:r>
    </w:p>
    <w:p w14:paraId="3DD1D421" w14:textId="77777777" w:rsidR="00260287" w:rsidRPr="00893FDC" w:rsidRDefault="00260287" w:rsidP="00893FDC">
      <w:pPr>
        <w:pStyle w:val="ListParagraph"/>
        <w:numPr>
          <w:ilvl w:val="0"/>
          <w:numId w:val="15"/>
        </w:numPr>
        <w:tabs>
          <w:tab w:val="left" w:pos="774"/>
        </w:tabs>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Nội dung: Hình ảnh sản phẩm chi tiết, mô tả sản phẩm và các sản phẩm tương tự.</w:t>
      </w:r>
    </w:p>
    <w:p w14:paraId="35C3B9E0" w14:textId="77777777" w:rsidR="00260287" w:rsidRPr="00893FDC" w:rsidRDefault="00260287" w:rsidP="00893FDC">
      <w:pPr>
        <w:pStyle w:val="ListParagraph"/>
        <w:numPr>
          <w:ilvl w:val="0"/>
          <w:numId w:val="15"/>
        </w:numPr>
        <w:tabs>
          <w:tab w:val="left" w:pos="774"/>
        </w:tabs>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30BE8F95" w14:textId="77777777" w:rsidR="00260287" w:rsidRPr="00893FDC" w:rsidRDefault="00260287" w:rsidP="00893FDC">
      <w:pPr>
        <w:spacing w:line="360" w:lineRule="auto"/>
        <w:ind w:right="120" w:firstLine="567"/>
        <w:jc w:val="both"/>
        <w:rPr>
          <w:rFonts w:asciiTheme="majorBidi" w:eastAsia="DengXian" w:hAnsiTheme="majorBidi" w:cstheme="majorBidi"/>
          <w:b/>
          <w:bCs/>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Mục đích: cung cấp thông tin về sản phẩm thông qua mô tả và giá cả cho sản phẩm, giúp khách hàng dễ dàng tìm được sản phẩm và các sản phẩm tương tự.</w:t>
      </w:r>
    </w:p>
    <w:p w14:paraId="19970C5E" w14:textId="70495088"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eastAsia="zh-CN"/>
          <w14:ligatures w14:val="none"/>
        </w:rPr>
        <w:t>2.</w:t>
      </w:r>
      <w:r w:rsidR="00F94EC7"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eastAsia="zh-CN"/>
          <w14:ligatures w14:val="none"/>
        </w:rPr>
        <w:t>5</w:t>
      </w:r>
      <w:r w:rsidR="00F94EC7" w:rsidRPr="00893FDC">
        <w:rPr>
          <w:rFonts w:asciiTheme="majorBidi" w:eastAsia="DengXian" w:hAnsiTheme="majorBidi" w:cstheme="majorBidi"/>
          <w:i/>
          <w:iCs/>
          <w:kern w:val="0"/>
          <w:sz w:val="26"/>
          <w:szCs w:val="26"/>
          <w:u w:val="single"/>
          <w:lang w:val="en-US" w:eastAsia="zh-CN"/>
          <w14:ligatures w14:val="none"/>
        </w:rPr>
        <w:t xml:space="preserve"> </w:t>
      </w:r>
      <w:r w:rsidRPr="00893FDC">
        <w:rPr>
          <w:rFonts w:asciiTheme="majorBidi" w:eastAsia="DengXian" w:hAnsiTheme="majorBidi" w:cstheme="majorBidi"/>
          <w:i/>
          <w:iCs/>
          <w:kern w:val="0"/>
          <w:sz w:val="26"/>
          <w:szCs w:val="26"/>
          <w:u w:val="single"/>
          <w:lang w:eastAsia="zh-CN"/>
          <w14:ligatures w14:val="none"/>
        </w:rPr>
        <w:t xml:space="preserve">Trang </w:t>
      </w:r>
      <w:r w:rsidR="00661670">
        <w:rPr>
          <w:rFonts w:asciiTheme="majorBidi" w:eastAsia="DengXian" w:hAnsiTheme="majorBidi" w:cstheme="majorBidi"/>
          <w:i/>
          <w:iCs/>
          <w:kern w:val="0"/>
          <w:sz w:val="26"/>
          <w:szCs w:val="26"/>
          <w:u w:val="single"/>
          <w:lang w:val="en-US" w:eastAsia="zh-CN"/>
          <w14:ligatures w14:val="none"/>
        </w:rPr>
        <w:t>L</w:t>
      </w:r>
      <w:r w:rsidRPr="00893FDC">
        <w:rPr>
          <w:rFonts w:asciiTheme="majorBidi" w:eastAsia="DengXian" w:hAnsiTheme="majorBidi" w:cstheme="majorBidi"/>
          <w:i/>
          <w:iCs/>
          <w:kern w:val="0"/>
          <w:sz w:val="26"/>
          <w:szCs w:val="26"/>
          <w:u w:val="single"/>
          <w:lang w:eastAsia="zh-CN"/>
          <w14:ligatures w14:val="none"/>
        </w:rPr>
        <w:t>iên hệ</w:t>
      </w:r>
    </w:p>
    <w:p w14:paraId="52C21F54" w14:textId="77777777" w:rsidR="00260287" w:rsidRPr="00893FDC" w:rsidRDefault="00260287" w:rsidP="00893FDC">
      <w:pPr>
        <w:spacing w:line="360" w:lineRule="auto"/>
        <w:ind w:right="120"/>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drawing>
          <wp:inline distT="0" distB="0" distL="0" distR="0" wp14:anchorId="4E78ED90" wp14:editId="103E898D">
            <wp:extent cx="5731510" cy="3223895"/>
            <wp:effectExtent l="0" t="0" r="2540" b="0"/>
            <wp:docPr id="551483923" name="Hình ảnh 9"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83923" name="Hình ảnh 9" descr="Ảnh có chứa văn bản, ảnh chụp màn hình, Phông chữ, biểu đồ&#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8C7A8" w14:textId="77777777" w:rsidR="00260287" w:rsidRPr="00893FDC" w:rsidRDefault="00260287" w:rsidP="00893FDC">
      <w:pPr>
        <w:spacing w:before="120" w:after="0" w:line="360" w:lineRule="auto"/>
        <w:ind w:right="120" w:firstLine="567"/>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Thành phần:</w:t>
      </w:r>
    </w:p>
    <w:p w14:paraId="295078AF"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 xml:space="preserve">Header: </w:t>
      </w:r>
      <w:r w:rsidRPr="00893FDC">
        <w:rPr>
          <w:rFonts w:asciiTheme="majorBidi" w:eastAsia="Times New Roman" w:hAnsiTheme="majorBidi" w:cstheme="majorBidi"/>
          <w:kern w:val="0"/>
          <w:sz w:val="26"/>
          <w:szCs w:val="26"/>
          <w:lang w:eastAsia="zh-CN"/>
          <w14:ligatures w14:val="none"/>
        </w:rPr>
        <w:t>Logo, menu (trang chủ, về chúng tôi, sản phẩm, liên hệ, đặt hàng), icon.</w:t>
      </w:r>
    </w:p>
    <w:p w14:paraId="0F32A6C5"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Nội dung: Thông tin liên hệ, form liên hệ và hình ảnh.</w:t>
      </w:r>
    </w:p>
    <w:p w14:paraId="25349B33"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6E32BFE0"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Mục đích: Trang liên hệ cung cấp một cách cho khách hàng tiềm năng hoặc hiện tại để liên hệ trực tiếp với doanh nghiệp. Điều này có thể thông qua biểu mẫu liên hệ hoặc thông tin liên lạc trực tiếp như địa chỉ email hoặc số điện thoại.</w:t>
      </w:r>
    </w:p>
    <w:p w14:paraId="2BF7F81A" w14:textId="3ADE37C6" w:rsidR="00260287" w:rsidRPr="00661670"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eastAsia="zh-CN"/>
          <w14:ligatures w14:val="none"/>
        </w:rPr>
        <w:t>2.</w:t>
      </w:r>
      <w:r w:rsidR="00F94EC7"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eastAsia="zh-CN"/>
          <w14:ligatures w14:val="none"/>
        </w:rPr>
        <w:t xml:space="preserve">6 Trang </w:t>
      </w:r>
      <w:r w:rsidR="00661670">
        <w:rPr>
          <w:rFonts w:asciiTheme="majorBidi" w:eastAsia="DengXian" w:hAnsiTheme="majorBidi" w:cstheme="majorBidi"/>
          <w:i/>
          <w:iCs/>
          <w:kern w:val="0"/>
          <w:sz w:val="26"/>
          <w:szCs w:val="26"/>
          <w:u w:val="single"/>
          <w:lang w:val="en-US" w:eastAsia="zh-CN"/>
          <w14:ligatures w14:val="none"/>
        </w:rPr>
        <w:t>Đ</w:t>
      </w:r>
      <w:r w:rsidRPr="00893FDC">
        <w:rPr>
          <w:rFonts w:asciiTheme="majorBidi" w:eastAsia="DengXian" w:hAnsiTheme="majorBidi" w:cstheme="majorBidi"/>
          <w:i/>
          <w:iCs/>
          <w:kern w:val="0"/>
          <w:sz w:val="26"/>
          <w:szCs w:val="26"/>
          <w:u w:val="single"/>
          <w:lang w:eastAsia="zh-CN"/>
          <w14:ligatures w14:val="none"/>
        </w:rPr>
        <w:t>ặt hàng</w:t>
      </w:r>
    </w:p>
    <w:p w14:paraId="62F5BD82" w14:textId="77777777" w:rsidR="00260287" w:rsidRPr="00893FDC" w:rsidRDefault="00260287" w:rsidP="00893FDC">
      <w:pPr>
        <w:spacing w:line="360" w:lineRule="auto"/>
        <w:ind w:right="120"/>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lastRenderedPageBreak/>
        <w:drawing>
          <wp:inline distT="0" distB="0" distL="0" distR="0" wp14:anchorId="4A2FB0B3" wp14:editId="229AB200">
            <wp:extent cx="5731510" cy="3223895"/>
            <wp:effectExtent l="0" t="0" r="2540" b="0"/>
            <wp:docPr id="582692629" name="Hình ảnh 10" descr="Ảnh có chứa văn bản, ảnh chụp màn hình, Hình chữ nhật, Tài sản vật ch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2629" name="Hình ảnh 10" descr="Ảnh có chứa văn bản, ảnh chụp màn hình, Hình chữ nhật, Tài sản vật chất&#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409AF" w14:textId="77777777" w:rsidR="00260287" w:rsidRPr="00893FDC" w:rsidRDefault="00260287" w:rsidP="00893FDC">
      <w:pPr>
        <w:spacing w:before="120" w:after="0" w:line="360" w:lineRule="auto"/>
        <w:ind w:right="120" w:firstLine="567"/>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Thành phần:</w:t>
      </w:r>
    </w:p>
    <w:p w14:paraId="66A42FCD"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 xml:space="preserve">Header: </w:t>
      </w:r>
      <w:r w:rsidRPr="00893FDC">
        <w:rPr>
          <w:rFonts w:asciiTheme="majorBidi" w:eastAsia="Times New Roman" w:hAnsiTheme="majorBidi" w:cstheme="majorBidi"/>
          <w:kern w:val="0"/>
          <w:sz w:val="26"/>
          <w:szCs w:val="26"/>
          <w:lang w:eastAsia="zh-CN"/>
          <w14:ligatures w14:val="none"/>
        </w:rPr>
        <w:t>Logo, menu (trang chủ, về chúng tôi, sản phẩm, liên hệ, đặt hàng), icon.</w:t>
      </w:r>
    </w:p>
    <w:p w14:paraId="43CAB246" w14:textId="77777777" w:rsidR="00260287" w:rsidRPr="00893FDC" w:rsidRDefault="00260287" w:rsidP="00893FDC">
      <w:pPr>
        <w:pStyle w:val="ListParagraph"/>
        <w:numPr>
          <w:ilvl w:val="0"/>
          <w:numId w:val="15"/>
        </w:numPr>
        <w:spacing w:before="120" w:after="0" w:line="360" w:lineRule="auto"/>
        <w:ind w:left="0" w:right="120" w:firstLine="851"/>
        <w:jc w:val="both"/>
        <w:rPr>
          <w:rFonts w:asciiTheme="majorBidi" w:eastAsia="Times New Roman" w:hAnsiTheme="majorBidi" w:cstheme="majorBidi"/>
          <w:iCs/>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Nội dung: Form đặt hàng.</w:t>
      </w:r>
    </w:p>
    <w:p w14:paraId="5226095C"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Times New Rom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1841F7C6"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bookmarkStart w:id="17" w:name="_Hlk165031598"/>
      <w:r w:rsidRPr="00893FDC">
        <w:rPr>
          <w:rFonts w:asciiTheme="majorBidi" w:eastAsia="DengXian" w:hAnsiTheme="majorBidi" w:cstheme="majorBidi"/>
          <w:kern w:val="0"/>
          <w:sz w:val="26"/>
          <w:szCs w:val="26"/>
          <w:lang w:eastAsia="zh-CN"/>
          <w14:ligatures w14:val="none"/>
        </w:rPr>
        <w:t>Mục đích: Giúp khách hàng dễ dàng tìm thấy sản phẩm hoặc dịch vụ mà họ quan tâm và thực hiện đặt hàng một cách nhanh chóng và thuận tiện. Trang cung cấp hệ thống để quản lý các đơn hàng đã đặt, cho phép cả doanh nghiệp và khách hàng theo dõi trạng thái của đơn hàng và cập nhật thông tin liên quan. Việc thu thập thông tin khách hàng thông qua quá trình đặt hàng có thể cung cấp cơ hội cho doanh nghiệp để tương tác và gửi thông tin quảng cáo hoặc khuyến mãi tiếp theo.</w:t>
      </w:r>
    </w:p>
    <w:bookmarkEnd w:id="17"/>
    <w:p w14:paraId="35CB293E" w14:textId="601BF729"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val="en-US" w:eastAsia="zh-CN"/>
          <w14:ligatures w14:val="none"/>
        </w:rPr>
        <w:t>2.</w:t>
      </w:r>
      <w:r w:rsidR="00F94EC7"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val="en-US" w:eastAsia="zh-CN"/>
          <w14:ligatures w14:val="none"/>
        </w:rPr>
        <w:t>7 Form đăng k</w:t>
      </w:r>
      <w:r w:rsidRPr="00893FDC">
        <w:rPr>
          <w:rFonts w:asciiTheme="majorBidi" w:eastAsia="DengXian" w:hAnsiTheme="majorBidi" w:cstheme="majorBidi"/>
          <w:i/>
          <w:iCs/>
          <w:kern w:val="0"/>
          <w:sz w:val="26"/>
          <w:szCs w:val="26"/>
          <w:u w:val="single"/>
          <w:rtl/>
          <w:lang w:val="en-US" w:eastAsia="zh-CN"/>
          <w14:ligatures w14:val="none"/>
        </w:rPr>
        <w:t>‎</w:t>
      </w:r>
      <w:r w:rsidRPr="00893FDC">
        <w:rPr>
          <w:rFonts w:asciiTheme="majorBidi" w:eastAsia="DengXian" w:hAnsiTheme="majorBidi" w:cstheme="majorBidi"/>
          <w:i/>
          <w:iCs/>
          <w:kern w:val="0"/>
          <w:sz w:val="26"/>
          <w:szCs w:val="26"/>
          <w:u w:val="single"/>
          <w:lang w:val="en-US" w:eastAsia="zh-CN"/>
          <w14:ligatures w14:val="none"/>
        </w:rPr>
        <w:t>ý</w:t>
      </w:r>
    </w:p>
    <w:p w14:paraId="4DF9FFD9" w14:textId="77777777" w:rsidR="00260287" w:rsidRPr="00893FDC" w:rsidRDefault="00260287" w:rsidP="00893FDC">
      <w:pPr>
        <w:spacing w:before="100" w:beforeAutospacing="1" w:after="100" w:afterAutospacing="1" w:line="360" w:lineRule="auto"/>
        <w:ind w:right="120"/>
        <w:rPr>
          <w:rFonts w:asciiTheme="majorBidi" w:eastAsia="Times New Roman" w:hAnsiTheme="majorBidi" w:cstheme="majorBidi"/>
          <w:noProof w:val="0"/>
          <w:kern w:val="0"/>
          <w:sz w:val="26"/>
          <w:szCs w:val="26"/>
          <w:lang w:eastAsia="zh-CN"/>
          <w14:ligatures w14:val="none"/>
        </w:rPr>
      </w:pPr>
      <w:r w:rsidRPr="00893FDC">
        <w:rPr>
          <w:rFonts w:asciiTheme="majorBidi" w:eastAsia="Times New Roman" w:hAnsiTheme="majorBidi" w:cstheme="majorBidi"/>
          <w:kern w:val="0"/>
          <w:sz w:val="26"/>
          <w:szCs w:val="26"/>
          <w:lang w:eastAsia="zh-CN"/>
          <w14:ligatures w14:val="none"/>
        </w:rPr>
        <w:lastRenderedPageBreak/>
        <w:drawing>
          <wp:inline distT="0" distB="0" distL="0" distR="0" wp14:anchorId="23AB5DDA" wp14:editId="003C425A">
            <wp:extent cx="5731510" cy="3223260"/>
            <wp:effectExtent l="0" t="0" r="2540" b="0"/>
            <wp:docPr id="1951638152" name="Picture 1" descr="A pink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38152" name="Picture 1" descr="A pink c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AD8F6E3" w14:textId="77777777" w:rsidR="00260287" w:rsidRPr="00893FDC" w:rsidRDefault="00260287" w:rsidP="00893FDC">
      <w:pPr>
        <w:spacing w:line="360" w:lineRule="auto"/>
        <w:ind w:right="120" w:firstLine="567"/>
        <w:jc w:val="both"/>
        <w:rPr>
          <w:rFonts w:asciiTheme="majorBidi" w:eastAsia="DengXian" w:hAnsiTheme="majorBidi" w:cstheme="majorBidi"/>
          <w:iCs/>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Thành phần:</w:t>
      </w:r>
    </w:p>
    <w:p w14:paraId="408407C8"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iCs/>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 xml:space="preserve">Header: </w:t>
      </w:r>
      <w:r w:rsidRPr="00893FDC">
        <w:rPr>
          <w:rFonts w:asciiTheme="majorBidi" w:eastAsia="DengXian" w:hAnsiTheme="majorBidi" w:cstheme="majorBidi"/>
          <w:kern w:val="0"/>
          <w:sz w:val="26"/>
          <w:szCs w:val="26"/>
          <w:lang w:eastAsia="zh-CN"/>
          <w14:ligatures w14:val="none"/>
        </w:rPr>
        <w:t>Logo, menu (trang chủ, về chúng tôi, sản phẩm, liên hệ, đặt hàng), icon.</w:t>
      </w:r>
    </w:p>
    <w:p w14:paraId="242B48AB"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iCs/>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 xml:space="preserve">Nội dung: Form </w:t>
      </w:r>
      <w:r w:rsidRPr="00893FDC">
        <w:rPr>
          <w:rFonts w:asciiTheme="majorBidi" w:eastAsia="DengXian" w:hAnsiTheme="majorBidi" w:cstheme="majorBidi"/>
          <w:iCs/>
          <w:kern w:val="0"/>
          <w:sz w:val="26"/>
          <w:szCs w:val="26"/>
          <w:lang w:val="en-US" w:eastAsia="zh-CN"/>
          <w14:ligatures w14:val="none"/>
        </w:rPr>
        <w:t>đăng k</w:t>
      </w:r>
      <w:r w:rsidRPr="00893FDC">
        <w:rPr>
          <w:rFonts w:asciiTheme="majorBidi" w:eastAsia="DengXian" w:hAnsiTheme="majorBidi" w:cstheme="majorBidi"/>
          <w:iCs/>
          <w:kern w:val="0"/>
          <w:sz w:val="26"/>
          <w:szCs w:val="26"/>
          <w:rtl/>
          <w:lang w:val="en-US" w:eastAsia="zh-CN"/>
          <w14:ligatures w14:val="none"/>
        </w:rPr>
        <w:t>‎</w:t>
      </w:r>
      <w:r w:rsidRPr="00893FDC">
        <w:rPr>
          <w:rFonts w:asciiTheme="majorBidi" w:eastAsia="DengXian" w:hAnsiTheme="majorBidi" w:cstheme="majorBidi"/>
          <w:kern w:val="0"/>
          <w:sz w:val="26"/>
          <w:szCs w:val="26"/>
          <w:lang w:eastAsia="zh-CN"/>
          <w14:ligatures w14:val="none"/>
        </w:rPr>
        <w:t>ý</w:t>
      </w:r>
      <w:r w:rsidRPr="00893FDC">
        <w:rPr>
          <w:rFonts w:asciiTheme="majorBidi" w:eastAsia="DengXian" w:hAnsiTheme="majorBidi" w:cstheme="majorBidi"/>
          <w:iCs/>
          <w:kern w:val="0"/>
          <w:sz w:val="26"/>
          <w:szCs w:val="26"/>
          <w:lang w:eastAsia="zh-CN"/>
          <w14:ligatures w14:val="none"/>
        </w:rPr>
        <w:t>.</w:t>
      </w:r>
    </w:p>
    <w:p w14:paraId="2B8F86C3" w14:textId="77777777" w:rsidR="00260287" w:rsidRPr="00893FDC" w:rsidRDefault="00260287" w:rsidP="00893FDC">
      <w:pPr>
        <w:pStyle w:val="ListParagraph"/>
        <w:numPr>
          <w:ilvl w:val="0"/>
          <w:numId w:val="15"/>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3C31BAFC"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Mục đích: Trang đăng ký cho phép người dùng tạo ra một tài khoản mới trên trang web. Thông qua việc cung cấp các thông tin cần thiết như tên người dùng, mật khẩu và địa chỉ email, người dùng có thể đăng ký một tài khoản mới. Qua trang này, hệ thống có thể thu thập thông tin cần thiết về người dùng và tạo ra một hồ sơ cá nhân cho họ, giúp cá nhân hóa trải nghiệm sử dụng trang web.</w:t>
      </w:r>
    </w:p>
    <w:p w14:paraId="5ADF2EB6" w14:textId="1156AF2F" w:rsidR="00260287" w:rsidRPr="00893FDC" w:rsidRDefault="00260287" w:rsidP="00893FDC">
      <w:pPr>
        <w:spacing w:line="360" w:lineRule="auto"/>
        <w:ind w:right="120" w:firstLine="567"/>
        <w:jc w:val="both"/>
        <w:rPr>
          <w:rFonts w:asciiTheme="majorBidi" w:eastAsia="DengXian" w:hAnsiTheme="majorBidi" w:cstheme="majorBidi"/>
          <w:i/>
          <w:iCs/>
          <w:kern w:val="0"/>
          <w:sz w:val="26"/>
          <w:szCs w:val="26"/>
          <w:u w:val="single"/>
          <w:lang w:val="en-US" w:eastAsia="zh-CN"/>
          <w14:ligatures w14:val="none"/>
        </w:rPr>
      </w:pPr>
      <w:r w:rsidRPr="00893FDC">
        <w:rPr>
          <w:rFonts w:asciiTheme="majorBidi" w:eastAsia="DengXian" w:hAnsiTheme="majorBidi" w:cstheme="majorBidi"/>
          <w:i/>
          <w:iCs/>
          <w:kern w:val="0"/>
          <w:sz w:val="26"/>
          <w:szCs w:val="26"/>
          <w:u w:val="single"/>
          <w:lang w:val="en-US" w:eastAsia="zh-CN"/>
          <w14:ligatures w14:val="none"/>
        </w:rPr>
        <w:t>2.</w:t>
      </w:r>
      <w:r w:rsidR="00893FDC" w:rsidRPr="00893FDC">
        <w:rPr>
          <w:rFonts w:asciiTheme="majorBidi" w:eastAsia="DengXian" w:hAnsiTheme="majorBidi" w:cstheme="majorBidi"/>
          <w:i/>
          <w:iCs/>
          <w:kern w:val="0"/>
          <w:sz w:val="26"/>
          <w:szCs w:val="26"/>
          <w:u w:val="single"/>
          <w:lang w:val="en-US" w:eastAsia="zh-CN"/>
          <w14:ligatures w14:val="none"/>
        </w:rPr>
        <w:t>1.2.</w:t>
      </w:r>
      <w:r w:rsidRPr="00893FDC">
        <w:rPr>
          <w:rFonts w:asciiTheme="majorBidi" w:eastAsia="DengXian" w:hAnsiTheme="majorBidi" w:cstheme="majorBidi"/>
          <w:i/>
          <w:iCs/>
          <w:kern w:val="0"/>
          <w:sz w:val="26"/>
          <w:szCs w:val="26"/>
          <w:u w:val="single"/>
          <w:lang w:val="en-US" w:eastAsia="zh-CN"/>
          <w14:ligatures w14:val="none"/>
        </w:rPr>
        <w:t>8 Form đăng nhập</w:t>
      </w:r>
    </w:p>
    <w:p w14:paraId="3F0FDBCD" w14:textId="77777777" w:rsidR="00260287" w:rsidRPr="00893FDC" w:rsidRDefault="00260287" w:rsidP="00893FDC">
      <w:pPr>
        <w:spacing w:before="100" w:beforeAutospacing="1" w:after="100" w:afterAutospacing="1" w:line="360" w:lineRule="auto"/>
        <w:ind w:right="120"/>
        <w:rPr>
          <w:rFonts w:asciiTheme="majorBidi" w:eastAsia="Times New Roman" w:hAnsiTheme="majorBidi" w:cstheme="majorBidi"/>
          <w:noProof w:val="0"/>
          <w:kern w:val="0"/>
          <w:sz w:val="26"/>
          <w:szCs w:val="26"/>
          <w:lang w:eastAsia="zh-CN"/>
          <w14:ligatures w14:val="none"/>
        </w:rPr>
      </w:pPr>
      <w:r w:rsidRPr="00893FDC">
        <w:rPr>
          <w:rFonts w:asciiTheme="majorBidi" w:eastAsia="Times New Roman" w:hAnsiTheme="majorBidi" w:cstheme="majorBidi"/>
          <w:kern w:val="0"/>
          <w:sz w:val="26"/>
          <w:szCs w:val="26"/>
          <w:lang w:eastAsia="zh-CN"/>
          <w14:ligatures w14:val="none"/>
        </w:rPr>
        <w:lastRenderedPageBreak/>
        <w:drawing>
          <wp:inline distT="0" distB="0" distL="0" distR="0" wp14:anchorId="22CA151E" wp14:editId="3D98F000">
            <wp:extent cx="5731510" cy="3223260"/>
            <wp:effectExtent l="0" t="0" r="2540" b="0"/>
            <wp:docPr id="1436525327" name="Picture 2" descr="A pink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5327" name="Picture 2" descr="A pink card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701F96" w14:textId="77777777" w:rsidR="00260287" w:rsidRPr="00893FDC" w:rsidRDefault="00260287" w:rsidP="00893FDC">
      <w:pPr>
        <w:spacing w:line="360" w:lineRule="auto"/>
        <w:ind w:right="120" w:firstLine="567"/>
        <w:jc w:val="both"/>
        <w:rPr>
          <w:rFonts w:asciiTheme="majorBidi" w:eastAsia="DengXian" w:hAnsiTheme="majorBidi" w:cstheme="majorBidi"/>
          <w:iCs/>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Thành phần:</w:t>
      </w:r>
    </w:p>
    <w:p w14:paraId="0E78AEB6" w14:textId="77777777" w:rsidR="00260287" w:rsidRPr="00893FDC" w:rsidRDefault="00260287" w:rsidP="00893FDC">
      <w:pPr>
        <w:pStyle w:val="ListParagraph"/>
        <w:numPr>
          <w:ilvl w:val="0"/>
          <w:numId w:val="15"/>
        </w:numPr>
        <w:spacing w:line="360" w:lineRule="auto"/>
        <w:ind w:right="120"/>
        <w:jc w:val="both"/>
        <w:rPr>
          <w:rFonts w:asciiTheme="majorBidi" w:eastAsia="DengXian" w:hAnsiTheme="majorBidi" w:cstheme="majorBidi"/>
          <w:iCs/>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 xml:space="preserve">Header: </w:t>
      </w:r>
      <w:r w:rsidRPr="00893FDC">
        <w:rPr>
          <w:rFonts w:asciiTheme="majorBidi" w:eastAsia="DengXian" w:hAnsiTheme="majorBidi" w:cstheme="majorBidi"/>
          <w:kern w:val="0"/>
          <w:sz w:val="26"/>
          <w:szCs w:val="26"/>
          <w:lang w:eastAsia="zh-CN"/>
          <w14:ligatures w14:val="none"/>
        </w:rPr>
        <w:t>Logo, menu (trang chủ, về chúng tôi, sản phẩm, liên hệ, đặt hàng), icon.</w:t>
      </w:r>
    </w:p>
    <w:p w14:paraId="46D34133" w14:textId="77777777" w:rsidR="00260287" w:rsidRPr="00893FDC" w:rsidRDefault="00260287" w:rsidP="00893FDC">
      <w:pPr>
        <w:pStyle w:val="ListParagraph"/>
        <w:numPr>
          <w:ilvl w:val="0"/>
          <w:numId w:val="15"/>
        </w:numPr>
        <w:spacing w:line="360" w:lineRule="auto"/>
        <w:ind w:right="120"/>
        <w:jc w:val="both"/>
        <w:rPr>
          <w:rFonts w:asciiTheme="majorBidi" w:eastAsia="DengXian" w:hAnsiTheme="majorBidi" w:cstheme="majorBidi"/>
          <w:iCs/>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 xml:space="preserve">Nội dung: Form </w:t>
      </w:r>
      <w:r w:rsidRPr="00893FDC">
        <w:rPr>
          <w:rFonts w:asciiTheme="majorBidi" w:eastAsia="DengXian" w:hAnsiTheme="majorBidi" w:cstheme="majorBidi"/>
          <w:iCs/>
          <w:kern w:val="0"/>
          <w:sz w:val="26"/>
          <w:szCs w:val="26"/>
          <w:lang w:val="en-US" w:eastAsia="zh-CN"/>
          <w14:ligatures w14:val="none"/>
        </w:rPr>
        <w:t>đăng nhập</w:t>
      </w:r>
      <w:r w:rsidRPr="00893FDC">
        <w:rPr>
          <w:rFonts w:asciiTheme="majorBidi" w:eastAsia="DengXian" w:hAnsiTheme="majorBidi" w:cstheme="majorBidi"/>
          <w:iCs/>
          <w:kern w:val="0"/>
          <w:sz w:val="26"/>
          <w:szCs w:val="26"/>
          <w:lang w:eastAsia="zh-CN"/>
          <w14:ligatures w14:val="none"/>
        </w:rPr>
        <w:t>.</w:t>
      </w:r>
    </w:p>
    <w:p w14:paraId="31792D80" w14:textId="77777777" w:rsidR="00260287" w:rsidRPr="00893FDC" w:rsidRDefault="00260287" w:rsidP="00893FDC">
      <w:pPr>
        <w:pStyle w:val="ListParagraph"/>
        <w:numPr>
          <w:ilvl w:val="0"/>
          <w:numId w:val="15"/>
        </w:numPr>
        <w:spacing w:line="360" w:lineRule="auto"/>
        <w:ind w:right="120"/>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Cs/>
          <w:kern w:val="0"/>
          <w:sz w:val="26"/>
          <w:szCs w:val="26"/>
          <w:lang w:eastAsia="zh-CN"/>
          <w14:ligatures w14:val="none"/>
        </w:rPr>
        <w:t>Footer: Logo, chăm sóc khách hàng (</w:t>
      </w:r>
      <w:r w:rsidRPr="00893FDC">
        <w:rPr>
          <w:rFonts w:asciiTheme="majorBidi" w:eastAsia="DengXian" w:hAnsiTheme="majorBidi" w:cstheme="majorBidi"/>
          <w:kern w:val="0"/>
          <w:sz w:val="26"/>
          <w:szCs w:val="26"/>
          <w:lang w:eastAsia="zh-CN"/>
          <w14:ligatures w14:val="none"/>
        </w:rPr>
        <w:t>trung tâm hỗ trợ, chính sách bảo hành, hướng dẫn mua hàng, chăm sóc khách hàng), liên hệ với chúng tôi (số điện thoại, email, trang web), phương thức thanh toán (ngân hàng, momo), mạng xã hội (instagram, facebook, tiktok, twitter), bản đồ.</w:t>
      </w:r>
    </w:p>
    <w:p w14:paraId="10D35787" w14:textId="77777777" w:rsidR="00260287" w:rsidRPr="00893FDC" w:rsidRDefault="00260287" w:rsidP="00893FDC">
      <w:pPr>
        <w:spacing w:line="360" w:lineRule="auto"/>
        <w:ind w:right="120"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Mục đích: Trang đăng nhập được tạo ra với mục đích chính là xác thực danh tính của người dùng. Bằng cách nhập thông tin đăng nhập như tên người dùng và mật khẩu, người dùng có thể truy cập vào tài khoản cá nhân của mình đã tạo từ form đăng ký‎. Qua trang này, hệ thống có thể bảo vệ thông tin cá nhân và kiểm soát quyền truy cập của người dùng vào các tính năng và dịch vụ khác nhau.</w:t>
      </w:r>
    </w:p>
    <w:p w14:paraId="16D18939" w14:textId="0C752878"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8" w:name="_Toc165222859"/>
      <w:r w:rsidRPr="00893FDC">
        <w:rPr>
          <w:rFonts w:asciiTheme="majorBidi" w:eastAsia="DengXian" w:hAnsiTheme="majorBidi"/>
          <w:b/>
          <w:bCs/>
          <w:i/>
          <w:iCs/>
          <w:color w:val="auto"/>
          <w:kern w:val="0"/>
          <w:sz w:val="26"/>
          <w:szCs w:val="26"/>
          <w:lang w:eastAsia="zh-CN"/>
          <w14:ligatures w14:val="none"/>
        </w:rPr>
        <w:t>2.1.</w:t>
      </w:r>
      <w:r w:rsidR="00260287" w:rsidRPr="00893FDC">
        <w:rPr>
          <w:rFonts w:asciiTheme="majorBidi" w:eastAsia="DengXian" w:hAnsiTheme="majorBidi"/>
          <w:b/>
          <w:bCs/>
          <w:i/>
          <w:iCs/>
          <w:color w:val="auto"/>
          <w:kern w:val="0"/>
          <w:sz w:val="26"/>
          <w:szCs w:val="26"/>
          <w:lang w:eastAsia="zh-CN"/>
          <w14:ligatures w14:val="none"/>
        </w:rPr>
        <w:t>3 Tiến hành thiết kế và thực hiện code website</w:t>
      </w:r>
      <w:bookmarkEnd w:id="18"/>
    </w:p>
    <w:p w14:paraId="7F8A0581" w14:textId="3E5FFC5A" w:rsidR="00260287" w:rsidRPr="00893FDC" w:rsidRDefault="00260287" w:rsidP="00893FDC">
      <w:pPr>
        <w:pStyle w:val="ListParagraph"/>
        <w:numPr>
          <w:ilvl w:val="0"/>
          <w:numId w:val="18"/>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Thiết kế các banner, hình ảnh</w:t>
      </w:r>
    </w:p>
    <w:p w14:paraId="6D020FBC" w14:textId="429B0C51" w:rsidR="00260287" w:rsidRPr="00893FDC" w:rsidRDefault="00260287" w:rsidP="00893FDC">
      <w:pPr>
        <w:pStyle w:val="ListParagraph"/>
        <w:numPr>
          <w:ilvl w:val="0"/>
          <w:numId w:val="18"/>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Bắt đầu thực hiện code các giao diện, tính năng cho từng trang theo những bố cục đã được lên ý tưởng</w:t>
      </w:r>
    </w:p>
    <w:p w14:paraId="03229277" w14:textId="04CC56C4" w:rsidR="00260287" w:rsidRPr="00893FDC" w:rsidRDefault="00F94EC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19" w:name="_Toc165222860"/>
      <w:r w:rsidRPr="00893FDC">
        <w:rPr>
          <w:rFonts w:asciiTheme="majorBidi" w:eastAsia="DengXian" w:hAnsiTheme="majorBidi"/>
          <w:b/>
          <w:bCs/>
          <w:i/>
          <w:iCs/>
          <w:color w:val="auto"/>
          <w:kern w:val="0"/>
          <w:sz w:val="26"/>
          <w:szCs w:val="26"/>
          <w:lang w:val="en-US" w:eastAsia="zh-CN"/>
          <w14:ligatures w14:val="none"/>
        </w:rPr>
        <w:lastRenderedPageBreak/>
        <w:t>2.1.</w:t>
      </w:r>
      <w:r w:rsidR="00260287" w:rsidRPr="00893FDC">
        <w:rPr>
          <w:rFonts w:asciiTheme="majorBidi" w:eastAsia="DengXian" w:hAnsiTheme="majorBidi"/>
          <w:b/>
          <w:bCs/>
          <w:i/>
          <w:iCs/>
          <w:color w:val="auto"/>
          <w:kern w:val="0"/>
          <w:sz w:val="26"/>
          <w:szCs w:val="26"/>
          <w:lang w:eastAsia="zh-CN"/>
          <w14:ligatures w14:val="none"/>
        </w:rPr>
        <w:t>4 Kiểm tra và tối ưu</w:t>
      </w:r>
      <w:bookmarkEnd w:id="19"/>
    </w:p>
    <w:p w14:paraId="605999BF" w14:textId="362ED05D" w:rsidR="00260287" w:rsidRPr="00893FDC" w:rsidRDefault="00260287" w:rsidP="00893FDC">
      <w:pPr>
        <w:pStyle w:val="ListParagraph"/>
        <w:numPr>
          <w:ilvl w:val="1"/>
          <w:numId w:val="19"/>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Kiếm tra lại từng trang để có tính thống nhất</w:t>
      </w:r>
    </w:p>
    <w:p w14:paraId="686C2F45" w14:textId="49712536" w:rsidR="00260287" w:rsidRPr="00893FDC" w:rsidRDefault="00260287" w:rsidP="00893FDC">
      <w:pPr>
        <w:pStyle w:val="ListParagraph"/>
        <w:numPr>
          <w:ilvl w:val="1"/>
          <w:numId w:val="19"/>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 xml:space="preserve">Tối ưu code để có thể xem dễ dàng </w:t>
      </w:r>
    </w:p>
    <w:p w14:paraId="53316C7E" w14:textId="17AF0C00" w:rsidR="00260287" w:rsidRPr="00893FDC" w:rsidRDefault="00260287" w:rsidP="00893FDC">
      <w:pPr>
        <w:pStyle w:val="ListParagraph"/>
        <w:numPr>
          <w:ilvl w:val="1"/>
          <w:numId w:val="19"/>
        </w:numPr>
        <w:spacing w:line="360" w:lineRule="auto"/>
        <w:ind w:left="0" w:right="12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Hoàn thành website</w:t>
      </w:r>
    </w:p>
    <w:p w14:paraId="2A1BF897" w14:textId="2425D76A" w:rsidR="00260287" w:rsidRPr="00893FDC" w:rsidRDefault="006D13E9" w:rsidP="00893FDC">
      <w:pPr>
        <w:pStyle w:val="Heading2"/>
        <w:spacing w:line="360" w:lineRule="auto"/>
        <w:jc w:val="both"/>
        <w:rPr>
          <w:rFonts w:asciiTheme="majorBidi" w:eastAsia="DengXian" w:hAnsiTheme="majorBidi"/>
          <w:b/>
          <w:bCs/>
          <w:color w:val="auto"/>
          <w:kern w:val="0"/>
          <w:sz w:val="26"/>
          <w:szCs w:val="26"/>
          <w:lang w:eastAsia="zh-CN"/>
          <w14:ligatures w14:val="none"/>
        </w:rPr>
      </w:pPr>
      <w:bookmarkStart w:id="20" w:name="_Toc165222861"/>
      <w:r w:rsidRPr="00893FDC">
        <w:rPr>
          <w:rFonts w:asciiTheme="majorBidi" w:eastAsia="DengXian" w:hAnsiTheme="majorBidi"/>
          <w:b/>
          <w:bCs/>
          <w:color w:val="auto"/>
          <w:kern w:val="0"/>
          <w:sz w:val="26"/>
          <w:szCs w:val="26"/>
          <w:lang w:val="en-US" w:eastAsia="zh-CN"/>
          <w14:ligatures w14:val="none"/>
        </w:rPr>
        <w:t>2.2</w:t>
      </w:r>
      <w:r w:rsidR="00260287" w:rsidRPr="00893FDC">
        <w:rPr>
          <w:rFonts w:asciiTheme="majorBidi" w:eastAsia="DengXian" w:hAnsiTheme="majorBidi"/>
          <w:b/>
          <w:bCs/>
          <w:color w:val="auto"/>
          <w:kern w:val="0"/>
          <w:sz w:val="26"/>
          <w:szCs w:val="26"/>
          <w:lang w:eastAsia="zh-CN"/>
          <w14:ligatures w14:val="none"/>
        </w:rPr>
        <w:t xml:space="preserve"> SITEMAP</w:t>
      </w:r>
      <w:bookmarkEnd w:id="20"/>
    </w:p>
    <w:p w14:paraId="0E1C7207" w14:textId="77777777" w:rsidR="00260287" w:rsidRPr="00893FDC" w:rsidRDefault="00260287" w:rsidP="00893FDC">
      <w:pPr>
        <w:spacing w:line="360" w:lineRule="auto"/>
        <w:ind w:right="-22"/>
        <w:jc w:val="both"/>
        <w:rPr>
          <w:rFonts w:asciiTheme="majorBidi" w:eastAsia="DengXian" w:hAnsiTheme="majorBidi" w:cstheme="majorBidi"/>
          <w:b/>
          <w:bCs/>
          <w:kern w:val="0"/>
          <w:sz w:val="26"/>
          <w:szCs w:val="26"/>
          <w:lang w:val="en-US" w:eastAsia="zh-CN"/>
          <w14:ligatures w14:val="none"/>
        </w:rPr>
      </w:pPr>
      <w:r w:rsidRPr="00893FDC">
        <w:rPr>
          <w:rFonts w:asciiTheme="majorBidi" w:eastAsia="DengXian" w:hAnsiTheme="majorBidi" w:cstheme="majorBidi"/>
          <w:b/>
          <w:bCs/>
          <w:kern w:val="0"/>
          <w:sz w:val="26"/>
          <w:szCs w:val="26"/>
          <w:lang w:val="en-US" w:eastAsia="zh-CN"/>
          <w14:ligatures w14:val="none"/>
        </w:rPr>
        <w:drawing>
          <wp:inline distT="0" distB="0" distL="0" distR="0" wp14:anchorId="2F3BF888" wp14:editId="2ABA4CA7">
            <wp:extent cx="5953913" cy="3126035"/>
            <wp:effectExtent l="0" t="0" r="0" b="0"/>
            <wp:docPr id="307878226" name="Picture 1" descr="A pink chart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8226" name="Picture 1" descr="A pink chart with white squa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3819" cy="3131236"/>
                    </a:xfrm>
                    <a:prstGeom prst="rect">
                      <a:avLst/>
                    </a:prstGeom>
                    <a:noFill/>
                    <a:ln>
                      <a:noFill/>
                    </a:ln>
                  </pic:spPr>
                </pic:pic>
              </a:graphicData>
            </a:graphic>
          </wp:inline>
        </w:drawing>
      </w:r>
    </w:p>
    <w:p w14:paraId="0D182F63" w14:textId="377FBDDB" w:rsidR="00260287" w:rsidRPr="00040F1F" w:rsidRDefault="00260287" w:rsidP="00040F1F">
      <w:pPr>
        <w:pStyle w:val="Heading1"/>
        <w:spacing w:line="360" w:lineRule="auto"/>
        <w:jc w:val="center"/>
        <w:rPr>
          <w:rFonts w:asciiTheme="majorBidi" w:eastAsia="DengXian" w:hAnsiTheme="majorBidi"/>
          <w:b/>
          <w:bCs/>
          <w:color w:val="auto"/>
          <w:kern w:val="0"/>
          <w:sz w:val="26"/>
          <w:szCs w:val="26"/>
          <w:lang w:val="en-US" w:eastAsia="zh-CN"/>
          <w14:ligatures w14:val="none"/>
        </w:rPr>
      </w:pPr>
      <w:r w:rsidRPr="00893FDC">
        <w:rPr>
          <w:rFonts w:asciiTheme="majorBidi" w:eastAsia="DengXian" w:hAnsiTheme="majorBidi"/>
          <w:b/>
          <w:bCs/>
          <w:kern w:val="0"/>
          <w:sz w:val="26"/>
          <w:szCs w:val="26"/>
          <w:lang w:eastAsia="zh-CN"/>
          <w14:ligatures w14:val="none"/>
        </w:rPr>
        <w:br w:type="page"/>
      </w:r>
      <w:bookmarkStart w:id="21" w:name="_Toc165222862"/>
      <w:r w:rsidRPr="00040F1F">
        <w:rPr>
          <w:rFonts w:asciiTheme="majorBidi" w:eastAsia="DengXian" w:hAnsiTheme="majorBidi"/>
          <w:b/>
          <w:bCs/>
          <w:color w:val="auto"/>
          <w:kern w:val="0"/>
          <w:sz w:val="26"/>
          <w:szCs w:val="26"/>
          <w:lang w:val="en-US" w:eastAsia="zh-CN"/>
          <w14:ligatures w14:val="none"/>
        </w:rPr>
        <w:lastRenderedPageBreak/>
        <w:t>CHƯƠNG 3</w:t>
      </w:r>
      <w:r w:rsidR="006D13E9" w:rsidRPr="00040F1F">
        <w:rPr>
          <w:rFonts w:asciiTheme="majorBidi" w:eastAsia="DengXian" w:hAnsiTheme="majorBidi"/>
          <w:b/>
          <w:bCs/>
          <w:color w:val="auto"/>
          <w:kern w:val="0"/>
          <w:sz w:val="26"/>
          <w:szCs w:val="26"/>
          <w:lang w:val="en-US" w:eastAsia="zh-CN"/>
          <w14:ligatures w14:val="none"/>
        </w:rPr>
        <w:t xml:space="preserve">. ĐÁNH GIÁ </w:t>
      </w:r>
      <w:r w:rsidR="00502046">
        <w:rPr>
          <w:rFonts w:asciiTheme="majorBidi" w:eastAsia="DengXian" w:hAnsiTheme="majorBidi"/>
          <w:b/>
          <w:bCs/>
          <w:color w:val="auto"/>
          <w:kern w:val="0"/>
          <w:sz w:val="26"/>
          <w:szCs w:val="26"/>
          <w:lang w:val="en-US" w:eastAsia="zh-CN"/>
          <w14:ligatures w14:val="none"/>
        </w:rPr>
        <w:t xml:space="preserve">TỔNG QUAN </w:t>
      </w:r>
      <w:r w:rsidR="006D13E9" w:rsidRPr="00040F1F">
        <w:rPr>
          <w:rFonts w:asciiTheme="majorBidi" w:eastAsia="DengXian" w:hAnsiTheme="majorBidi"/>
          <w:b/>
          <w:bCs/>
          <w:color w:val="auto"/>
          <w:kern w:val="0"/>
          <w:sz w:val="26"/>
          <w:szCs w:val="26"/>
          <w:lang w:val="en-US" w:eastAsia="zh-CN"/>
          <w14:ligatures w14:val="none"/>
        </w:rPr>
        <w:t>WEBSITE</w:t>
      </w:r>
      <w:bookmarkEnd w:id="21"/>
    </w:p>
    <w:p w14:paraId="73DEAD00" w14:textId="77777777" w:rsidR="00260287" w:rsidRPr="00893FDC" w:rsidRDefault="00260287" w:rsidP="00893FDC">
      <w:pPr>
        <w:pStyle w:val="Heading2"/>
        <w:spacing w:line="360" w:lineRule="auto"/>
        <w:jc w:val="both"/>
        <w:rPr>
          <w:rFonts w:asciiTheme="majorBidi" w:eastAsia="DengXian" w:hAnsiTheme="majorBidi"/>
          <w:b/>
          <w:bCs/>
          <w:color w:val="auto"/>
          <w:kern w:val="0"/>
          <w:sz w:val="26"/>
          <w:szCs w:val="26"/>
          <w:lang w:eastAsia="zh-CN"/>
          <w14:ligatures w14:val="none"/>
        </w:rPr>
      </w:pPr>
      <w:bookmarkStart w:id="22" w:name="_Toc165222863"/>
      <w:r w:rsidRPr="00893FDC">
        <w:rPr>
          <w:rFonts w:asciiTheme="majorBidi" w:eastAsia="DengXian" w:hAnsiTheme="majorBidi"/>
          <w:b/>
          <w:bCs/>
          <w:color w:val="auto"/>
          <w:kern w:val="0"/>
          <w:sz w:val="26"/>
          <w:szCs w:val="26"/>
          <w:lang w:val="en-US" w:eastAsia="zh-CN"/>
          <w14:ligatures w14:val="none"/>
        </w:rPr>
        <w:t>3.1 Ưu điểm và nhược điểm của website</w:t>
      </w:r>
      <w:bookmarkEnd w:id="22"/>
    </w:p>
    <w:p w14:paraId="409FC723" w14:textId="77777777" w:rsidR="00260287" w:rsidRPr="00893FDC" w:rsidRDefault="00260287" w:rsidP="00893FDC">
      <w:pPr>
        <w:spacing w:line="360" w:lineRule="auto"/>
        <w:ind w:firstLine="567"/>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Trong thế giới thương mại điện tử, các trang web bán hàng đóng vai trò quan trọng trong việc tạo ra trải nghiệm mua sắm trực tuyến dễ dàng và thuận tiện cho người tiêu dùng. Trong lĩnh vực thú nhồi bông, việc có một trang web chuyên nghiệp không chỉ giúp tạo ra một điểm đến thu hút khách hàng mà còn cung cấp một nền tảng để giới thiệu và bán các sản phẩm độc đáo. Dưới đây là cái nhìn tổng quan về ưu và nhược điểm của website bán thú nhồi bông BUNI:</w:t>
      </w:r>
    </w:p>
    <w:p w14:paraId="4CA754DE" w14:textId="77777777"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eastAsia="zh-CN"/>
          <w14:ligatures w14:val="none"/>
        </w:rPr>
      </w:pPr>
      <w:bookmarkStart w:id="23" w:name="_Toc165222864"/>
      <w:r w:rsidRPr="00893FDC">
        <w:rPr>
          <w:rFonts w:asciiTheme="majorBidi" w:eastAsia="DengXian" w:hAnsiTheme="majorBidi"/>
          <w:b/>
          <w:bCs/>
          <w:i/>
          <w:iCs/>
          <w:color w:val="auto"/>
          <w:kern w:val="0"/>
          <w:sz w:val="26"/>
          <w:szCs w:val="26"/>
          <w:lang w:val="en-US" w:eastAsia="zh-CN"/>
          <w14:ligatures w14:val="none"/>
        </w:rPr>
        <w:t>3.1.1 Ưu điểm</w:t>
      </w:r>
      <w:bookmarkEnd w:id="23"/>
    </w:p>
    <w:p w14:paraId="4A6FA99B" w14:textId="0A022B33" w:rsidR="00260287" w:rsidRPr="00893FDC" w:rsidRDefault="00260287" w:rsidP="00893FDC">
      <w:pPr>
        <w:numPr>
          <w:ilvl w:val="0"/>
          <w:numId w:val="1"/>
        </w:numPr>
        <w:tabs>
          <w:tab w:val="clear" w:pos="720"/>
          <w:tab w:val="num" w:pos="567"/>
          <w:tab w:val="num" w:pos="851"/>
        </w:tabs>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Giao diện phù hợp với sản phẩm:</w:t>
      </w:r>
      <w:r w:rsidRPr="00893FDC">
        <w:rPr>
          <w:rFonts w:asciiTheme="majorBidi" w:eastAsia="DengXian" w:hAnsiTheme="majorBidi" w:cstheme="majorBidi"/>
          <w:kern w:val="0"/>
          <w:sz w:val="26"/>
          <w:szCs w:val="26"/>
          <w:lang w:eastAsia="zh-CN"/>
          <w14:ligatures w14:val="none"/>
        </w:rPr>
        <w:t xml:space="preserve"> Lựa chọn </w:t>
      </w:r>
      <w:r w:rsidR="003A4D4A" w:rsidRPr="00893FDC">
        <w:rPr>
          <w:rFonts w:asciiTheme="majorBidi" w:eastAsia="DengXian" w:hAnsiTheme="majorBidi" w:cstheme="majorBidi"/>
          <w:kern w:val="0"/>
          <w:sz w:val="26"/>
          <w:szCs w:val="26"/>
          <w:lang w:eastAsia="zh-CN"/>
          <w14:ligatures w14:val="none"/>
        </w:rPr>
        <w:t>màu hồng làm màu chủ đạo và logo hình thỏ cho toàn bộ trang web</w:t>
      </w:r>
      <w:r w:rsidRPr="00893FDC">
        <w:rPr>
          <w:rFonts w:asciiTheme="majorBidi" w:eastAsia="DengXian" w:hAnsiTheme="majorBidi" w:cstheme="majorBidi"/>
          <w:kern w:val="0"/>
          <w:sz w:val="26"/>
          <w:szCs w:val="26"/>
          <w:lang w:eastAsia="zh-CN"/>
          <w14:ligatures w14:val="none"/>
        </w:rPr>
        <w:t xml:space="preserve"> là một quyết định đúng đắn bởi vì </w:t>
      </w:r>
      <w:r w:rsidR="003A4D4A" w:rsidRPr="00893FDC">
        <w:rPr>
          <w:rFonts w:asciiTheme="majorBidi" w:eastAsia="DengXian" w:hAnsiTheme="majorBidi" w:cstheme="majorBidi"/>
          <w:kern w:val="0"/>
          <w:sz w:val="26"/>
          <w:szCs w:val="26"/>
          <w:lang w:eastAsia="zh-CN"/>
          <w14:ligatures w14:val="none"/>
        </w:rPr>
        <w:t xml:space="preserve">như thế </w:t>
      </w:r>
      <w:r w:rsidRPr="00893FDC">
        <w:rPr>
          <w:rFonts w:asciiTheme="majorBidi" w:eastAsia="DengXian" w:hAnsiTheme="majorBidi" w:cstheme="majorBidi"/>
          <w:kern w:val="0"/>
          <w:sz w:val="26"/>
          <w:szCs w:val="26"/>
          <w:lang w:eastAsia="zh-CN"/>
          <w14:ligatures w14:val="none"/>
        </w:rPr>
        <w:t xml:space="preserve">không chỉ làm cho trang web nổi bật mà còn tạo ra một không gian mua sắm trực tuyến độc đáo, đáng yêu và dễ thương. </w:t>
      </w:r>
      <w:r w:rsidR="00F017E6" w:rsidRPr="00893FDC">
        <w:rPr>
          <w:rFonts w:asciiTheme="majorBidi" w:eastAsia="DengXian" w:hAnsiTheme="majorBidi" w:cstheme="majorBidi"/>
          <w:kern w:val="0"/>
          <w:sz w:val="26"/>
          <w:szCs w:val="26"/>
          <w:lang w:eastAsia="zh-CN"/>
          <w14:ligatures w14:val="none"/>
        </w:rPr>
        <w:t xml:space="preserve">Ngoài ra, tên gọi và logo cũng thể hiện được sản phẩm mà cửa hành đang kinh doanh. </w:t>
      </w:r>
      <w:r w:rsidRPr="00893FDC">
        <w:rPr>
          <w:rFonts w:asciiTheme="majorBidi" w:eastAsia="DengXian" w:hAnsiTheme="majorBidi" w:cstheme="majorBidi"/>
          <w:kern w:val="0"/>
          <w:sz w:val="26"/>
          <w:szCs w:val="26"/>
          <w:lang w:eastAsia="zh-CN"/>
          <w14:ligatures w14:val="none"/>
        </w:rPr>
        <w:t>Sự kết hợp này không chỉ thu hút sự quan tâm từ phía khách hàng mà còn mang lại một cảm giác ấm áp và gần gũi, giúp tạo ra một trải nghiệm mua sắm độc đáo và đầy thú vị.</w:t>
      </w:r>
    </w:p>
    <w:p w14:paraId="38CA7ACC" w14:textId="29AC2418" w:rsidR="00260287" w:rsidRPr="00893FDC" w:rsidRDefault="00260287" w:rsidP="00893FDC">
      <w:pPr>
        <w:numPr>
          <w:ilvl w:val="0"/>
          <w:numId w:val="1"/>
        </w:numPr>
        <w:tabs>
          <w:tab w:val="clear" w:pos="720"/>
          <w:tab w:val="num" w:pos="567"/>
          <w:tab w:val="num" w:pos="851"/>
        </w:tabs>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Giao diện phù hợp với đối tượng mà website hướng đến:</w:t>
      </w:r>
      <w:r w:rsidRPr="00893FDC">
        <w:rPr>
          <w:rFonts w:asciiTheme="majorBidi" w:eastAsia="DengXian" w:hAnsiTheme="majorBidi" w:cstheme="majorBidi"/>
          <w:kern w:val="0"/>
          <w:sz w:val="26"/>
          <w:szCs w:val="26"/>
          <w:lang w:eastAsia="zh-CN"/>
          <w14:ligatures w14:val="none"/>
        </w:rPr>
        <w:t xml:space="preserve"> Giao diện trang web không chỉ là một cách để thu hút sự chú ý của khách hàng, mà còn là một cách để truyền đạt các thông điệp cụ thể. Màu </w:t>
      </w:r>
      <w:r w:rsidR="003A4D4A" w:rsidRPr="00893FDC">
        <w:rPr>
          <w:rFonts w:asciiTheme="majorBidi" w:eastAsia="DengXian" w:hAnsiTheme="majorBidi" w:cstheme="majorBidi"/>
          <w:kern w:val="0"/>
          <w:sz w:val="26"/>
          <w:szCs w:val="26"/>
          <w:lang w:eastAsia="zh-CN"/>
          <w14:ligatures w14:val="none"/>
        </w:rPr>
        <w:t>sắc nhẹ nhàng, tươi tắn, trẻ trung; giao diện gần gũi, dễ sử dụng</w:t>
      </w:r>
      <w:r w:rsidR="00F017E6" w:rsidRPr="00893FDC">
        <w:rPr>
          <w:rFonts w:asciiTheme="majorBidi" w:eastAsia="DengXian" w:hAnsiTheme="majorBidi" w:cstheme="majorBidi"/>
          <w:kern w:val="0"/>
          <w:sz w:val="26"/>
          <w:szCs w:val="26"/>
          <w:lang w:eastAsia="zh-CN"/>
          <w14:ligatures w14:val="none"/>
        </w:rPr>
        <w:t xml:space="preserve"> phù hợp với</w:t>
      </w:r>
      <w:r w:rsidRPr="00893FDC">
        <w:rPr>
          <w:rFonts w:asciiTheme="majorBidi" w:eastAsia="DengXian" w:hAnsiTheme="majorBidi" w:cstheme="majorBidi"/>
          <w:kern w:val="0"/>
          <w:sz w:val="26"/>
          <w:szCs w:val="26"/>
          <w:lang w:eastAsia="zh-CN"/>
          <w14:ligatures w14:val="none"/>
        </w:rPr>
        <w:t xml:space="preserve"> đối tượng </w:t>
      </w:r>
      <w:r w:rsidR="00F017E6" w:rsidRPr="00893FDC">
        <w:rPr>
          <w:rFonts w:asciiTheme="majorBidi" w:eastAsia="DengXian" w:hAnsiTheme="majorBidi" w:cstheme="majorBidi"/>
          <w:kern w:val="0"/>
          <w:sz w:val="26"/>
          <w:szCs w:val="26"/>
          <w:lang w:eastAsia="zh-CN"/>
          <w14:ligatures w14:val="none"/>
        </w:rPr>
        <w:t>mà cửa hàng muốn tiếp cận là phụ</w:t>
      </w:r>
      <w:r w:rsidRPr="00893FDC">
        <w:rPr>
          <w:rFonts w:asciiTheme="majorBidi" w:eastAsia="DengXian" w:hAnsiTheme="majorBidi" w:cstheme="majorBidi"/>
          <w:kern w:val="0"/>
          <w:sz w:val="26"/>
          <w:szCs w:val="26"/>
          <w:lang w:eastAsia="zh-CN"/>
          <w14:ligatures w14:val="none"/>
        </w:rPr>
        <w:t xml:space="preserve"> nữ và trẻ em</w:t>
      </w:r>
      <w:r w:rsidR="00F017E6" w:rsidRPr="00893FDC">
        <w:rPr>
          <w:rFonts w:asciiTheme="majorBidi" w:eastAsia="DengXian" w:hAnsiTheme="majorBidi" w:cstheme="majorBidi"/>
          <w:kern w:val="0"/>
          <w:sz w:val="26"/>
          <w:szCs w:val="26"/>
          <w:lang w:eastAsia="zh-CN"/>
          <w14:ligatures w14:val="none"/>
        </w:rPr>
        <w:t>.</w:t>
      </w:r>
      <w:r w:rsidRPr="00893FDC">
        <w:rPr>
          <w:rFonts w:asciiTheme="majorBidi" w:eastAsia="DengXian" w:hAnsiTheme="majorBidi" w:cstheme="majorBidi"/>
          <w:kern w:val="0"/>
          <w:sz w:val="26"/>
          <w:szCs w:val="26"/>
          <w:lang w:eastAsia="zh-CN"/>
          <w14:ligatures w14:val="none"/>
        </w:rPr>
        <w:t xml:space="preserve"> Điều này không chỉ tạo ra một trải nghiệm mua sắm tích cực, mà còn thể hiện cam kết của cửa hàng đối với việc tạo ra một môi trường mua sắm trực tuyến đầy yêu thương và quan tâm đến khách hàng.</w:t>
      </w:r>
    </w:p>
    <w:p w14:paraId="4AD5B5A2" w14:textId="77777777" w:rsidR="00260287" w:rsidRPr="00893FDC" w:rsidRDefault="00260287" w:rsidP="00893FDC">
      <w:pPr>
        <w:pStyle w:val="Heading3"/>
        <w:spacing w:line="360" w:lineRule="auto"/>
        <w:ind w:firstLine="284"/>
        <w:jc w:val="both"/>
        <w:rPr>
          <w:rFonts w:asciiTheme="majorBidi" w:eastAsia="DengXian" w:hAnsiTheme="majorBidi"/>
          <w:b/>
          <w:bCs/>
          <w:i/>
          <w:iCs/>
          <w:color w:val="auto"/>
          <w:kern w:val="0"/>
          <w:sz w:val="26"/>
          <w:szCs w:val="26"/>
          <w:lang w:val="en-US" w:eastAsia="zh-CN"/>
          <w14:ligatures w14:val="none"/>
        </w:rPr>
      </w:pPr>
      <w:bookmarkStart w:id="24" w:name="_Toc165222865"/>
      <w:r w:rsidRPr="00893FDC">
        <w:rPr>
          <w:rFonts w:asciiTheme="majorBidi" w:eastAsia="DengXian" w:hAnsiTheme="majorBidi"/>
          <w:b/>
          <w:bCs/>
          <w:i/>
          <w:iCs/>
          <w:color w:val="auto"/>
          <w:kern w:val="0"/>
          <w:sz w:val="26"/>
          <w:szCs w:val="26"/>
          <w:lang w:val="en-US" w:eastAsia="zh-CN"/>
          <w14:ligatures w14:val="none"/>
        </w:rPr>
        <w:t>3.1.2 Nhược điểm</w:t>
      </w:r>
      <w:bookmarkEnd w:id="24"/>
      <w:r w:rsidRPr="00893FDC">
        <w:rPr>
          <w:rFonts w:asciiTheme="majorBidi" w:eastAsia="DengXian" w:hAnsiTheme="majorBidi"/>
          <w:b/>
          <w:bCs/>
          <w:i/>
          <w:iCs/>
          <w:color w:val="auto"/>
          <w:kern w:val="0"/>
          <w:sz w:val="26"/>
          <w:szCs w:val="26"/>
          <w:lang w:val="en-US" w:eastAsia="zh-CN"/>
          <w14:ligatures w14:val="none"/>
        </w:rPr>
        <w:t xml:space="preserve"> </w:t>
      </w:r>
    </w:p>
    <w:p w14:paraId="03A5D34F" w14:textId="0FE26040" w:rsidR="00260287" w:rsidRPr="00893FDC" w:rsidRDefault="00260287" w:rsidP="00893FDC">
      <w:pPr>
        <w:numPr>
          <w:ilvl w:val="0"/>
          <w:numId w:val="2"/>
        </w:numPr>
        <w:tabs>
          <w:tab w:val="clear" w:pos="720"/>
          <w:tab w:val="num" w:pos="567"/>
          <w:tab w:val="num" w:pos="851"/>
        </w:tabs>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val="en-US" w:eastAsia="zh-CN"/>
          <w14:ligatures w14:val="none"/>
        </w:rPr>
        <w:t>Thiếu tính năng:</w:t>
      </w:r>
      <w:r w:rsidRPr="00893FDC">
        <w:rPr>
          <w:rFonts w:asciiTheme="majorBidi" w:eastAsia="DengXian" w:hAnsiTheme="majorBidi" w:cstheme="majorBidi"/>
          <w:kern w:val="0"/>
          <w:sz w:val="26"/>
          <w:szCs w:val="26"/>
          <w:lang w:val="en-US" w:eastAsia="zh-CN"/>
          <w14:ligatures w14:val="none"/>
        </w:rPr>
        <w:t xml:space="preserve"> Mặc dù có lợi thế về giao diện website và có thể thu hút được sự chú ý của khách hàng, nhưng trang web vẫn còn nhiều thiếu sót về tính năng </w:t>
      </w:r>
      <w:r w:rsidR="00F017E6" w:rsidRPr="00893FDC">
        <w:rPr>
          <w:rFonts w:asciiTheme="majorBidi" w:eastAsia="DengXian" w:hAnsiTheme="majorBidi" w:cstheme="majorBidi"/>
          <w:kern w:val="0"/>
          <w:sz w:val="26"/>
          <w:szCs w:val="26"/>
          <w:lang w:eastAsia="zh-CN"/>
          <w14:ligatures w14:val="none"/>
        </w:rPr>
        <w:t xml:space="preserve">như là </w:t>
      </w:r>
      <w:r w:rsidRPr="00893FDC">
        <w:rPr>
          <w:rFonts w:asciiTheme="majorBidi" w:eastAsia="DengXian" w:hAnsiTheme="majorBidi" w:cstheme="majorBidi"/>
          <w:kern w:val="0"/>
          <w:sz w:val="26"/>
          <w:szCs w:val="26"/>
          <w:lang w:val="en-US" w:eastAsia="zh-CN"/>
          <w14:ligatures w14:val="none"/>
        </w:rPr>
        <w:t>thanh toán trực tuyến và tìm kiếm sản phẩm, người dùng có thể gặp khó khăn trong việc tìm kiếm và mua hàng.</w:t>
      </w:r>
      <w:r w:rsidRPr="00893FDC">
        <w:rPr>
          <w:rFonts w:asciiTheme="majorBidi" w:eastAsia="DengXian" w:hAnsiTheme="majorBidi" w:cstheme="majorBidi"/>
          <w:kern w:val="0"/>
          <w:sz w:val="26"/>
          <w:szCs w:val="26"/>
          <w:lang w:eastAsia="zh-CN"/>
          <w14:ligatures w14:val="none"/>
        </w:rPr>
        <w:t xml:space="preserve"> Thiếu tính năng thanh toán trực tuyến có thể khiến khách hàng phải mất thêm thời gian và công sức để hoàn thành quá trình mua hàng, đồng thời </w:t>
      </w:r>
      <w:r w:rsidRPr="00893FDC">
        <w:rPr>
          <w:rFonts w:asciiTheme="majorBidi" w:eastAsia="DengXian" w:hAnsiTheme="majorBidi" w:cstheme="majorBidi"/>
          <w:kern w:val="0"/>
          <w:sz w:val="26"/>
          <w:szCs w:val="26"/>
          <w:lang w:eastAsia="zh-CN"/>
          <w14:ligatures w14:val="none"/>
        </w:rPr>
        <w:lastRenderedPageBreak/>
        <w:t xml:space="preserve">có thể làm mất đi cơ hội bán hàng. Thiếu tính năng tìm kiếm sản phẩm cũng làm cho việc tìm kiếm và lựa chọn sản phẩm trở nên khó khăn, gây ra sự không hài lòng và mất lòng tin từ phía khách hàng. </w:t>
      </w:r>
    </w:p>
    <w:p w14:paraId="0BA82DCF" w14:textId="77777777" w:rsidR="00260287" w:rsidRPr="00893FDC" w:rsidRDefault="00260287" w:rsidP="00893FDC">
      <w:pPr>
        <w:numPr>
          <w:ilvl w:val="0"/>
          <w:numId w:val="2"/>
        </w:numPr>
        <w:tabs>
          <w:tab w:val="clear" w:pos="720"/>
          <w:tab w:val="num" w:pos="567"/>
          <w:tab w:val="num" w:pos="851"/>
        </w:tabs>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Thiếu tính tương tác:</w:t>
      </w:r>
      <w:r w:rsidRPr="00893FDC">
        <w:rPr>
          <w:rFonts w:asciiTheme="majorBidi" w:eastAsia="DengXian" w:hAnsiTheme="majorBidi" w:cstheme="majorBidi"/>
          <w:kern w:val="0"/>
          <w:sz w:val="26"/>
          <w:szCs w:val="26"/>
          <w:lang w:eastAsia="zh-CN"/>
          <w14:ligatures w14:val="none"/>
        </w:rPr>
        <w:t xml:space="preserve"> Trang web hiện tại chỉ cung cấp một phần liên hệ đơn giản để khách hàng có thể gửi phản hồi sau khi mua sản phẩm hoặc sử dụng dịch vụ. Tuy nhiên, để nâng cao trải nghiệm của khách hàng, cần thêm tính năng trò chuyện trực tuyến qua các nền tảng mạng xã hội. Điều này giúp khách hàng có cơ hội trò chuyện trực tiếp với nhân viên tư vấn để hiểu rõ hơn về sản phẩm và nhận được sự hỗ trợ kịp thời trong việc giải đáp mọi thắc mắc. Một trang web bán hàng chuyên nghiệp cần phải có một kênh tương tác linh hoạt giữa người bán và người mua để tạo ra một môi trường mua sắm trực tuyến thú vị và đáng tin cậy. Thiếu tính năng tương tác như phản hồi từ khách hàng hoặc hộp thoại pop-up có thể làm cho khách hàng cảm thấy không thoải mái, dẫn đến việc họ không muốn quay lại trang web trong tương lai.</w:t>
      </w:r>
    </w:p>
    <w:p w14:paraId="4DF202D7" w14:textId="5A562036" w:rsidR="00260287" w:rsidRPr="00893FDC" w:rsidRDefault="00260287" w:rsidP="00893FDC">
      <w:pPr>
        <w:numPr>
          <w:ilvl w:val="0"/>
          <w:numId w:val="2"/>
        </w:numPr>
        <w:tabs>
          <w:tab w:val="clear" w:pos="720"/>
          <w:tab w:val="num" w:pos="567"/>
          <w:tab w:val="num" w:pos="851"/>
        </w:tabs>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Thiếu thông tin cần thiết:</w:t>
      </w:r>
      <w:r w:rsidRPr="00893FDC">
        <w:rPr>
          <w:rFonts w:asciiTheme="majorBidi" w:eastAsia="DengXian" w:hAnsiTheme="majorBidi" w:cstheme="majorBidi"/>
          <w:kern w:val="0"/>
          <w:sz w:val="26"/>
          <w:szCs w:val="26"/>
          <w:lang w:eastAsia="zh-CN"/>
          <w14:ligatures w14:val="none"/>
        </w:rPr>
        <w:t xml:space="preserve"> Trong quá trình mua sắm trực tuyến, việc có đủ thông tin về sản phẩm và chính sách chăm sóc khách hàng là vô cùng quan trọng để tạo sự tin tưởng và an tâm cho người tiêu dùng. Tuy nhiên, hiện tại trang web vẫn còn thiếu thông tin cần thiết như chính sách đổi trả, bảo hành và hướng dẫn mua hàng. Mặc dù có một phần chân trang dành riêng cho những thông tin này, nhưng chúng chỉ là những trang tĩnh </w:t>
      </w:r>
      <w:r w:rsidR="00AB70C3" w:rsidRPr="00893FDC">
        <w:rPr>
          <w:rFonts w:asciiTheme="majorBidi" w:eastAsia="DengXian" w:hAnsiTheme="majorBidi" w:cstheme="majorBidi"/>
          <w:kern w:val="0"/>
          <w:sz w:val="26"/>
          <w:szCs w:val="26"/>
          <w:lang w:eastAsia="zh-CN"/>
          <w14:ligatures w14:val="none"/>
        </w:rPr>
        <w:t>chưa</w:t>
      </w:r>
      <w:r w:rsidRPr="00893FDC">
        <w:rPr>
          <w:rFonts w:asciiTheme="majorBidi" w:eastAsia="DengXian" w:hAnsiTheme="majorBidi" w:cstheme="majorBidi"/>
          <w:kern w:val="0"/>
          <w:sz w:val="26"/>
          <w:szCs w:val="26"/>
          <w:lang w:eastAsia="zh-CN"/>
          <w14:ligatures w14:val="none"/>
        </w:rPr>
        <w:t xml:space="preserve"> thể tương tác được. Sự thiếu sót này có thể khiến người dùng cảm thấy không thoải mái và không an tâm khi mua sắm trên trang web. </w:t>
      </w:r>
    </w:p>
    <w:p w14:paraId="5863C520" w14:textId="77777777" w:rsidR="00260287" w:rsidRPr="00893FDC" w:rsidRDefault="00260287" w:rsidP="00893FDC">
      <w:pPr>
        <w:pStyle w:val="Heading2"/>
        <w:spacing w:line="360" w:lineRule="auto"/>
        <w:jc w:val="both"/>
        <w:rPr>
          <w:rFonts w:asciiTheme="majorBidi" w:eastAsia="DengXian" w:hAnsiTheme="majorBidi"/>
          <w:b/>
          <w:bCs/>
          <w:color w:val="auto"/>
          <w:kern w:val="0"/>
          <w:sz w:val="26"/>
          <w:szCs w:val="26"/>
          <w:lang w:eastAsia="zh-CN"/>
          <w14:ligatures w14:val="none"/>
        </w:rPr>
      </w:pPr>
      <w:bookmarkStart w:id="25" w:name="_Toc165222866"/>
      <w:r w:rsidRPr="00893FDC">
        <w:rPr>
          <w:rFonts w:asciiTheme="majorBidi" w:eastAsia="DengXian" w:hAnsiTheme="majorBidi"/>
          <w:b/>
          <w:bCs/>
          <w:color w:val="auto"/>
          <w:kern w:val="0"/>
          <w:sz w:val="26"/>
          <w:szCs w:val="26"/>
          <w:lang w:eastAsia="zh-CN"/>
          <w14:ligatures w14:val="none"/>
        </w:rPr>
        <w:t>3.2 Định hướng phát triển của website trong tương lai</w:t>
      </w:r>
      <w:bookmarkEnd w:id="25"/>
    </w:p>
    <w:p w14:paraId="068E405C" w14:textId="77777777" w:rsidR="00260287" w:rsidRPr="00893FDC" w:rsidRDefault="00260287" w:rsidP="00893FDC">
      <w:pPr>
        <w:numPr>
          <w:ilvl w:val="0"/>
          <w:numId w:val="3"/>
        </w:numPr>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Tối ưu hóa tính năng và trải nghiệm người dùng:</w:t>
      </w:r>
      <w:r w:rsidRPr="00893FDC">
        <w:rPr>
          <w:rFonts w:asciiTheme="majorBidi" w:eastAsia="DengXian" w:hAnsiTheme="majorBidi" w:cstheme="majorBidi"/>
          <w:kern w:val="0"/>
          <w:sz w:val="26"/>
          <w:szCs w:val="26"/>
          <w:lang w:eastAsia="zh-CN"/>
          <w14:ligatures w14:val="none"/>
        </w:rPr>
        <w:t xml:space="preserve"> Cập nhật trang web thú nhồi bông Buni với những tính năng và trải nghiệm người dùng tốt nhất để tạo ra một môi trường mua sắm trực tuyến thú vị và thuận tiện hơn cho khách hàng. Bằng cách nâng cấp tính năng thanh toán trực tuyến và công cụ tìm kiếm sản phẩm, cửa hàng có thể đảm bảo quá trình mua hàng diễn ra nhanh chóng và dễ dàng hơn, giúp khách hàng tìm thấy sản phẩm mong muốn và thanh toán một cách thuận tiện.</w:t>
      </w:r>
    </w:p>
    <w:p w14:paraId="1A47B3D5" w14:textId="77777777" w:rsidR="00260287" w:rsidRPr="00893FDC" w:rsidRDefault="00260287" w:rsidP="00893FDC">
      <w:pPr>
        <w:spacing w:line="360" w:lineRule="auto"/>
        <w:ind w:firstLine="567"/>
        <w:contextualSpacing/>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kern w:val="0"/>
          <w:sz w:val="26"/>
          <w:szCs w:val="26"/>
          <w:lang w:eastAsia="zh-CN"/>
          <w14:ligatures w14:val="none"/>
        </w:rPr>
        <w:t xml:space="preserve">Đồng thời, website cần tối ưu hóa giao diện người dùng và trải nghiệm di động của trang web để đảm bảo rằng khách hàng có thể truy cập và mua sắm một cách mượt mà </w:t>
      </w:r>
      <w:r w:rsidRPr="00893FDC">
        <w:rPr>
          <w:rFonts w:asciiTheme="majorBidi" w:eastAsia="DengXian" w:hAnsiTheme="majorBidi" w:cstheme="majorBidi"/>
          <w:kern w:val="0"/>
          <w:sz w:val="26"/>
          <w:szCs w:val="26"/>
          <w:lang w:eastAsia="zh-CN"/>
          <w14:ligatures w14:val="none"/>
        </w:rPr>
        <w:lastRenderedPageBreak/>
        <w:t>trên mọi thiết bị, từ máy tính để bàn đến điện thoại di động. Bằng cách này, chúng ta sẽ tăng cường tương tác và tiện ích cho khách hàng, đồng thời củng cố sự tin tưởng và sự hài lòng của họ đối với trang web của chúng ta.</w:t>
      </w:r>
    </w:p>
    <w:p w14:paraId="4BCAC4E0" w14:textId="77777777" w:rsidR="00260287" w:rsidRPr="00893FDC" w:rsidRDefault="00260287" w:rsidP="00893FDC">
      <w:pPr>
        <w:numPr>
          <w:ilvl w:val="0"/>
          <w:numId w:val="3"/>
        </w:numPr>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Tăng cường tính tương tác và hỗ trợ khách hàng:</w:t>
      </w:r>
      <w:r w:rsidRPr="00893FDC">
        <w:rPr>
          <w:rFonts w:asciiTheme="majorBidi" w:eastAsia="DengXian" w:hAnsiTheme="majorBidi" w:cstheme="majorBidi"/>
          <w:kern w:val="0"/>
          <w:sz w:val="26"/>
          <w:szCs w:val="26"/>
          <w:lang w:eastAsia="zh-CN"/>
          <w14:ligatures w14:val="none"/>
        </w:rPr>
        <w:t xml:space="preserve"> Để nâng cao chất lượng trải nghiệm mua sắm trực tuyến, chúng tôi đặt ra mục tiêu tăng cường tính tương tác và hỗ trợ khách hàng trên trang web thú nhồi bông Buni. Chúng tôi sẽ thêm tính năng trò chuyện trực tuyến hoặc hộp thoại pop-up để cung cấp hỗ trợ và tư vấn trực tuyến cho khách hàng một cách nhanh chóng và thuận tiện hơn. Điều này sẽ giúp giảm thiểu thời gian chờ đợi cho phản hồi từ chúng tôi và cung cấp sự hỗ trợ kịp thời cho khách hàng trong quá trình mua sắm. Chúng tôi tin rằng bằng cách này, sẽ tạo ra một trải nghiệm mua sắm trực tuyến tốt hơn và giúp khách hàng cảm thấy hài lòng và tin tưởng hơn khi mua sắm trên trang web của chúng tôi.</w:t>
      </w:r>
    </w:p>
    <w:p w14:paraId="3CEF9EB1" w14:textId="77777777" w:rsidR="00260287" w:rsidRPr="00893FDC" w:rsidRDefault="00260287" w:rsidP="00893FDC">
      <w:pPr>
        <w:numPr>
          <w:ilvl w:val="0"/>
          <w:numId w:val="3"/>
        </w:numPr>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Cung cấp thông tin đầy đủ và minh bạch:</w:t>
      </w:r>
      <w:r w:rsidRPr="00893FDC">
        <w:rPr>
          <w:rFonts w:asciiTheme="majorBidi" w:eastAsia="DengXian" w:hAnsiTheme="majorBidi" w:cstheme="majorBidi"/>
          <w:kern w:val="0"/>
          <w:sz w:val="26"/>
          <w:szCs w:val="26"/>
          <w:lang w:eastAsia="zh-CN"/>
          <w14:ligatures w14:val="none"/>
        </w:rPr>
        <w:t xml:space="preserve"> Để đảm bảo một môi trường mua sắm trực tuyến đáng tin cậy và an toàn cho khách hàng, chúng tôi cam kết cung cấp thông tin đầy đủ và minh bạch trên trang web thú nhồi bông Buni. Chúng tôi sẽ bổ sung thông tin chi tiết về các chính sách đổi trả, bảo hành và hướng dẫn mua hàng, nhằm tạo ra sự tin tưởng và an tâm cho khách hàng. Thông tin này sẽ được đặt ở vị trí dễ tìm kiếm, giúp khách hàng dễ dàng tiếp cận và hiểu rõ về quy trình mua sắm và các điều khoản đi kèm. Đồng thời, chúng tôi cam kết cập nhật thông tin thường xuyên, đảm bảo rằng khách hàng luôn nhận được những thông tin mới nhất và chính xác nhất. Bằng cách này, chúng tôi hy vọng tạo ra một trải nghiệm mua sắm trực tuyến trọn vẹn và an tâm cho mọi khách hàng của mình.</w:t>
      </w:r>
    </w:p>
    <w:p w14:paraId="4FA7B38F" w14:textId="77777777" w:rsidR="00260287" w:rsidRPr="00893FDC" w:rsidRDefault="00260287" w:rsidP="00893FDC">
      <w:pPr>
        <w:numPr>
          <w:ilvl w:val="0"/>
          <w:numId w:val="3"/>
        </w:numPr>
        <w:spacing w:line="360" w:lineRule="auto"/>
        <w:ind w:left="0" w:firstLine="851"/>
        <w:jc w:val="both"/>
        <w:rPr>
          <w:rFonts w:asciiTheme="majorBidi" w:eastAsia="DengXian" w:hAnsiTheme="majorBidi" w:cstheme="majorBidi"/>
          <w:vanish/>
          <w:kern w:val="0"/>
          <w:sz w:val="26"/>
          <w:szCs w:val="26"/>
          <w:lang w:val="en-US" w:eastAsia="zh-CN"/>
          <w14:ligatures w14:val="none"/>
        </w:rPr>
      </w:pPr>
      <w:r w:rsidRPr="00893FDC">
        <w:rPr>
          <w:rFonts w:asciiTheme="majorBidi" w:eastAsia="DengXian" w:hAnsiTheme="majorBidi" w:cstheme="majorBidi"/>
          <w:vanish/>
          <w:kern w:val="0"/>
          <w:sz w:val="26"/>
          <w:szCs w:val="26"/>
          <w:lang w:val="en-US" w:eastAsia="zh-CN"/>
          <w14:ligatures w14:val="none"/>
        </w:rPr>
        <w:t>Top of Form</w:t>
      </w:r>
    </w:p>
    <w:p w14:paraId="6FA044D2" w14:textId="77777777" w:rsidR="00260287" w:rsidRPr="00893FDC" w:rsidRDefault="00260287" w:rsidP="00893FDC">
      <w:pPr>
        <w:numPr>
          <w:ilvl w:val="0"/>
          <w:numId w:val="3"/>
        </w:numPr>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Xây dựng cộng đồng và tương tác xã hội:</w:t>
      </w:r>
      <w:r w:rsidRPr="00893FDC">
        <w:rPr>
          <w:rFonts w:asciiTheme="majorBidi" w:eastAsia="DengXian" w:hAnsiTheme="majorBidi" w:cstheme="majorBidi"/>
          <w:kern w:val="0"/>
          <w:sz w:val="26"/>
          <w:szCs w:val="26"/>
          <w:lang w:eastAsia="zh-CN"/>
          <w14:ligatures w14:val="none"/>
        </w:rPr>
        <w:t xml:space="preserve"> Để tạo ra một môi trường mua sắm trực tuyến không chỉ là nơi mua bán sản phẩm mà còn là một cộng đồng năng động xung quanh thương hiệu, chúng tôi sẽ triển khai một chiến lược tiếp thị nội dung mạnh mẽ. Bằng cách này, chúng tôi mong muốn xây dựng và phát triển một cộng đồng trực tuyến đầy sức sống và tương tác. Chúng tôi sẽ tạo ra nhiều nội dung hấp dẫn, từ các bài viết blog, hướng dẫn sử dụng sản phẩm đến các câu chuyện thành công của khách hàng, nhằm chia sẻ thông tin hữu ích và tạo ra các trải nghiệm độc đáo cho khách hàng. Đồng thời, chúng tôi cũng sẽ tận dụng các nền tảng mạng xã hội như Facebook, Instagram và </w:t>
      </w:r>
      <w:r w:rsidRPr="00893FDC">
        <w:rPr>
          <w:rFonts w:asciiTheme="majorBidi" w:eastAsia="DengXian" w:hAnsiTheme="majorBidi" w:cstheme="majorBidi"/>
          <w:kern w:val="0"/>
          <w:sz w:val="26"/>
          <w:szCs w:val="26"/>
          <w:lang w:eastAsia="zh-CN"/>
          <w14:ligatures w14:val="none"/>
        </w:rPr>
        <w:lastRenderedPageBreak/>
        <w:t>Twitter để tương tác trực tiếp với khách hàng, đặt câu hỏi, lắng nghe ý kiến phản hồi và chia sẻ những nội dung thú vị. Qua đó, chúng tôi tin rằng sẽ tạo ra các cơ hội tiếp thị mới, gia tăng sự nhận biết thương hiệu và tăng cường sự gắn kết của khách hàng với cộng đồng của chúng tôi.</w:t>
      </w:r>
    </w:p>
    <w:p w14:paraId="60DEF6DE" w14:textId="44C2D69B" w:rsidR="00FA1F97" w:rsidRPr="007C1CA4" w:rsidRDefault="00260287" w:rsidP="007C1CA4">
      <w:pPr>
        <w:numPr>
          <w:ilvl w:val="0"/>
          <w:numId w:val="3"/>
        </w:numPr>
        <w:spacing w:line="360" w:lineRule="auto"/>
        <w:ind w:left="0" w:firstLine="851"/>
        <w:jc w:val="both"/>
        <w:rPr>
          <w:rFonts w:asciiTheme="majorBidi" w:eastAsia="DengXian" w:hAnsiTheme="majorBidi" w:cstheme="majorBidi"/>
          <w:kern w:val="0"/>
          <w:sz w:val="26"/>
          <w:szCs w:val="26"/>
          <w:lang w:eastAsia="zh-CN"/>
          <w14:ligatures w14:val="none"/>
        </w:rPr>
      </w:pPr>
      <w:r w:rsidRPr="00893FDC">
        <w:rPr>
          <w:rFonts w:asciiTheme="majorBidi" w:eastAsia="DengXian" w:hAnsiTheme="majorBidi" w:cstheme="majorBidi"/>
          <w:i/>
          <w:iCs/>
          <w:kern w:val="0"/>
          <w:sz w:val="26"/>
          <w:szCs w:val="26"/>
          <w:lang w:eastAsia="zh-CN"/>
          <w14:ligatures w14:val="none"/>
        </w:rPr>
        <w:t>Tăng cường bảo mật thông tin cá nhân:</w:t>
      </w:r>
      <w:r w:rsidRPr="00893FDC">
        <w:rPr>
          <w:rFonts w:asciiTheme="majorBidi" w:eastAsia="DengXian" w:hAnsiTheme="majorBidi" w:cstheme="majorBidi"/>
          <w:kern w:val="0"/>
          <w:sz w:val="26"/>
          <w:szCs w:val="26"/>
          <w:lang w:eastAsia="zh-CN"/>
          <w14:ligatures w14:val="none"/>
        </w:rPr>
        <w:t xml:space="preserve"> Để đảm bảo sự an toàn và bảo vệ thông tin cá nhân của khách hàng, chúng tôi cam kết đầu tư mạnh mẽ vào các biện pháp bảo mật hiện đại và hiệu quả nhất. Chúng tôi sẽ triển khai các biện pháp bảo mật tiên tiến như mã hóa dữ liệu, chứng nhận SSL, cập nhật hệ thống định kỳ và giám sát liên tục để ngăn chặn các mối đe dọa mạng. Ngoài ra, chúng tôi cũng sẽ cung cấp thông tin chi tiết về các biện pháp bảo mật mà chúng tôi đã triển khai trên trang web, như chính sách bảo mật, chính sách bảo mật thông tin cá nhân và cách chúng tôi xử lý thông tin cá nhân của khách hàng. Qua đó, chúng tôi mong muốn tạo ra sự tin tưởng và an tâm cho khách hàng, giúp họ yên tâm khi sử dụng dịch vụ và mua sắm trên trang web của chúng tôi.</w:t>
      </w:r>
    </w:p>
    <w:p w14:paraId="6F172C8D" w14:textId="1569F8E5" w:rsidR="00FA1F97" w:rsidRDefault="00FA1F97" w:rsidP="007C1CA4">
      <w:pPr>
        <w:pStyle w:val="Heading1"/>
        <w:spacing w:line="360" w:lineRule="auto"/>
        <w:jc w:val="center"/>
        <w:rPr>
          <w:rFonts w:asciiTheme="majorBidi" w:eastAsia="DengXian" w:hAnsiTheme="majorBidi"/>
          <w:b/>
          <w:bCs/>
          <w:color w:val="auto"/>
          <w:kern w:val="0"/>
          <w:sz w:val="26"/>
          <w:szCs w:val="26"/>
          <w:lang w:val="en-US" w:eastAsia="zh-CN"/>
          <w14:ligatures w14:val="none"/>
        </w:rPr>
      </w:pPr>
      <w:r w:rsidRPr="00893FDC">
        <w:rPr>
          <w:rFonts w:asciiTheme="majorBidi" w:eastAsia="DengXian" w:hAnsiTheme="majorBidi"/>
          <w:kern w:val="0"/>
          <w:sz w:val="26"/>
          <w:szCs w:val="26"/>
          <w:lang w:eastAsia="zh-CN"/>
          <w14:ligatures w14:val="none"/>
        </w:rPr>
        <w:br w:type="page"/>
      </w:r>
      <w:bookmarkStart w:id="26" w:name="_Toc165222867"/>
      <w:r w:rsidR="007C1CA4" w:rsidRPr="007C1CA4">
        <w:rPr>
          <w:rFonts w:asciiTheme="majorBidi" w:eastAsia="DengXian" w:hAnsiTheme="majorBidi"/>
          <w:b/>
          <w:bCs/>
          <w:color w:val="auto"/>
          <w:kern w:val="0"/>
          <w:sz w:val="26"/>
          <w:szCs w:val="26"/>
          <w:lang w:val="en-US" w:eastAsia="zh-CN"/>
          <w14:ligatures w14:val="none"/>
        </w:rPr>
        <w:lastRenderedPageBreak/>
        <w:t>TÀI LIỆU THAM KHẢO</w:t>
      </w:r>
      <w:bookmarkEnd w:id="26"/>
    </w:p>
    <w:p w14:paraId="245A888F" w14:textId="77777777" w:rsidR="007C1CA4" w:rsidRDefault="007C1CA4" w:rsidP="007C1CA4">
      <w:pPr>
        <w:spacing w:line="360" w:lineRule="auto"/>
        <w:ind w:firstLine="567"/>
        <w:jc w:val="both"/>
        <w:rPr>
          <w:rFonts w:asciiTheme="majorBidi" w:hAnsiTheme="majorBidi" w:cstheme="majorBidi"/>
          <w:sz w:val="26"/>
          <w:szCs w:val="26"/>
          <w:lang w:val="en-US" w:eastAsia="zh-CN"/>
        </w:rPr>
      </w:pPr>
      <w:r w:rsidRPr="007C1CA4">
        <w:rPr>
          <w:rFonts w:asciiTheme="majorBidi" w:hAnsiTheme="majorBidi" w:cstheme="majorBidi"/>
          <w:sz w:val="26"/>
          <w:szCs w:val="26"/>
          <w:lang w:val="en-US" w:eastAsia="zh-CN"/>
        </w:rPr>
        <w:t>1.</w:t>
      </w:r>
      <w:r>
        <w:rPr>
          <w:rFonts w:asciiTheme="majorBidi" w:hAnsiTheme="majorBidi" w:cstheme="majorBidi"/>
          <w:sz w:val="26"/>
          <w:szCs w:val="26"/>
          <w:lang w:val="en-US" w:eastAsia="zh-CN"/>
        </w:rPr>
        <w:t xml:space="preserve"> “</w:t>
      </w:r>
      <w:r w:rsidRPr="007C1CA4">
        <w:rPr>
          <w:rFonts w:asciiTheme="majorBidi" w:hAnsiTheme="majorBidi" w:cstheme="majorBidi"/>
          <w:sz w:val="26"/>
          <w:szCs w:val="26"/>
          <w:lang w:val="en-US" w:eastAsia="zh-CN"/>
        </w:rPr>
        <w:t>Lập Trình Web Là Gì? Những Điều Cơ Bản Bạn Cần Biết</w:t>
      </w:r>
      <w:r>
        <w:rPr>
          <w:rFonts w:asciiTheme="majorBidi" w:hAnsiTheme="majorBidi" w:cstheme="majorBidi"/>
          <w:sz w:val="26"/>
          <w:szCs w:val="26"/>
          <w:lang w:val="en-US" w:eastAsia="zh-CN"/>
        </w:rPr>
        <w:t>”. Truy cập tại:</w:t>
      </w:r>
    </w:p>
    <w:p w14:paraId="337918B1" w14:textId="333BB9A1" w:rsidR="007C1CA4" w:rsidRPr="007C1CA4" w:rsidRDefault="007C1CA4" w:rsidP="007C1CA4">
      <w:pPr>
        <w:spacing w:line="360" w:lineRule="auto"/>
        <w:ind w:firstLine="567"/>
        <w:jc w:val="both"/>
        <w:rPr>
          <w:rFonts w:asciiTheme="majorBidi" w:hAnsiTheme="majorBidi" w:cstheme="majorBidi"/>
          <w:color w:val="215E99" w:themeColor="text2" w:themeTint="BF"/>
          <w:sz w:val="26"/>
          <w:szCs w:val="26"/>
          <w:lang w:val="en-US" w:eastAsia="zh-CN"/>
        </w:rPr>
      </w:pPr>
      <w:hyperlink r:id="rId32" w:history="1">
        <w:r w:rsidRPr="00286283">
          <w:rPr>
            <w:rStyle w:val="Hyperlink"/>
            <w:rFonts w:asciiTheme="majorBidi" w:hAnsiTheme="majorBidi" w:cstheme="majorBidi"/>
            <w:color w:val="68A0B0" w:themeColor="hyperlink" w:themeTint="BF"/>
            <w:sz w:val="26"/>
            <w:szCs w:val="26"/>
            <w:lang w:val="en-US" w:eastAsia="zh-CN"/>
          </w:rPr>
          <w:t>https://algo.edu.vn/tong-hop-vi/lap-trinh-web-la-gi-nhung-dieu-co-ban-can-biet/#:~:text=L%E1%BA%ADp%20tr%C3%ACnh%20web%20l%C3%A0%20qu%C3%A1,ra%20m%E1%BB</w:t>
        </w:r>
        <w:r w:rsidRPr="00286283">
          <w:rPr>
            <w:rStyle w:val="Hyperlink"/>
            <w:rFonts w:asciiTheme="majorBidi" w:hAnsiTheme="majorBidi" w:cstheme="majorBidi"/>
            <w:color w:val="68A0B0" w:themeColor="hyperlink" w:themeTint="BF"/>
            <w:sz w:val="26"/>
            <w:szCs w:val="26"/>
            <w:lang w:val="en-US" w:eastAsia="zh-CN"/>
          </w:rPr>
          <w:t>%</w:t>
        </w:r>
        <w:r w:rsidRPr="00286283">
          <w:rPr>
            <w:rStyle w:val="Hyperlink"/>
            <w:rFonts w:asciiTheme="majorBidi" w:hAnsiTheme="majorBidi" w:cstheme="majorBidi"/>
            <w:color w:val="68A0B0" w:themeColor="hyperlink" w:themeTint="BF"/>
            <w:sz w:val="26"/>
            <w:szCs w:val="26"/>
            <w:lang w:val="en-US" w:eastAsia="zh-CN"/>
          </w:rPr>
          <w:t>99t%20website%20</w:t>
        </w:r>
        <w:r w:rsidRPr="00286283">
          <w:rPr>
            <w:rStyle w:val="Hyperlink"/>
            <w:rFonts w:asciiTheme="majorBidi" w:hAnsiTheme="majorBidi" w:cstheme="majorBidi"/>
            <w:color w:val="68A0B0" w:themeColor="hyperlink" w:themeTint="BF"/>
            <w:sz w:val="26"/>
            <w:szCs w:val="26"/>
            <w:lang w:val="en-US" w:eastAsia="zh-CN"/>
          </w:rPr>
          <w:t>h</w:t>
        </w:r>
        <w:r w:rsidRPr="00286283">
          <w:rPr>
            <w:rStyle w:val="Hyperlink"/>
            <w:rFonts w:asciiTheme="majorBidi" w:hAnsiTheme="majorBidi" w:cstheme="majorBidi"/>
            <w:color w:val="68A0B0" w:themeColor="hyperlink" w:themeTint="BF"/>
            <w:sz w:val="26"/>
            <w:szCs w:val="26"/>
            <w:lang w:val="en-US" w:eastAsia="zh-CN"/>
          </w:rPr>
          <w:t>o%C3%A0n%20ch%E1%BB%89nh</w:t>
        </w:r>
      </w:hyperlink>
    </w:p>
    <w:p w14:paraId="6C59E34A" w14:textId="77777777" w:rsidR="007C1CA4" w:rsidRDefault="007C1CA4" w:rsidP="007C1CA4">
      <w:pPr>
        <w:spacing w:line="360" w:lineRule="auto"/>
        <w:ind w:firstLine="567"/>
        <w:jc w:val="both"/>
        <w:rPr>
          <w:rFonts w:asciiTheme="majorBidi" w:hAnsiTheme="majorBidi" w:cstheme="majorBidi"/>
          <w:sz w:val="26"/>
          <w:szCs w:val="26"/>
          <w:lang w:val="en-US" w:eastAsia="zh-CN"/>
        </w:rPr>
      </w:pPr>
      <w:r w:rsidRPr="007C1CA4">
        <w:rPr>
          <w:rFonts w:asciiTheme="majorBidi" w:hAnsiTheme="majorBidi" w:cstheme="majorBidi"/>
          <w:sz w:val="26"/>
          <w:szCs w:val="26"/>
          <w:lang w:val="en-US" w:eastAsia="zh-CN"/>
        </w:rPr>
        <w:t xml:space="preserve">2. </w:t>
      </w:r>
      <w:r>
        <w:rPr>
          <w:rFonts w:asciiTheme="majorBidi" w:hAnsiTheme="majorBidi" w:cstheme="majorBidi"/>
          <w:sz w:val="26"/>
          <w:szCs w:val="26"/>
          <w:lang w:val="en-US" w:eastAsia="zh-CN"/>
        </w:rPr>
        <w:t xml:space="preserve">  </w:t>
      </w:r>
      <w:r w:rsidRPr="007C1CA4">
        <w:rPr>
          <w:rFonts w:asciiTheme="majorBidi" w:hAnsiTheme="majorBidi" w:cstheme="majorBidi"/>
          <w:sz w:val="26"/>
          <w:szCs w:val="26"/>
          <w:lang w:val="en-US" w:eastAsia="zh-CN"/>
        </w:rPr>
        <w:t xml:space="preserve"> CodeGym</w:t>
      </w:r>
      <w:r>
        <w:rPr>
          <w:rFonts w:asciiTheme="majorBidi" w:hAnsiTheme="majorBidi" w:cstheme="majorBidi"/>
          <w:sz w:val="26"/>
          <w:szCs w:val="26"/>
          <w:lang w:val="en-US" w:eastAsia="zh-CN"/>
        </w:rPr>
        <w:t>, “</w:t>
      </w:r>
      <w:r w:rsidRPr="007C1CA4">
        <w:rPr>
          <w:rFonts w:asciiTheme="majorBidi" w:hAnsiTheme="majorBidi" w:cstheme="majorBidi"/>
          <w:sz w:val="26"/>
          <w:szCs w:val="26"/>
          <w:lang w:val="en-US" w:eastAsia="zh-CN"/>
        </w:rPr>
        <w:t>Tổng quan về lập trình web – Tài liệu dạy lập trình web</w:t>
      </w:r>
      <w:r>
        <w:rPr>
          <w:rFonts w:asciiTheme="majorBidi" w:hAnsiTheme="majorBidi" w:cstheme="majorBidi"/>
          <w:sz w:val="26"/>
          <w:szCs w:val="26"/>
          <w:lang w:val="en-US" w:eastAsia="zh-CN"/>
        </w:rPr>
        <w:t>”, 2023. Truy cập tại:</w:t>
      </w:r>
    </w:p>
    <w:p w14:paraId="78A80C27" w14:textId="73347EDD" w:rsidR="007C1CA4" w:rsidRDefault="007C1CA4" w:rsidP="007C1CA4">
      <w:pPr>
        <w:spacing w:line="360" w:lineRule="auto"/>
        <w:ind w:firstLine="567"/>
        <w:jc w:val="both"/>
        <w:rPr>
          <w:rFonts w:asciiTheme="majorBidi" w:hAnsiTheme="majorBidi" w:cstheme="majorBidi"/>
          <w:color w:val="215E99" w:themeColor="text2" w:themeTint="BF"/>
          <w:sz w:val="26"/>
          <w:szCs w:val="26"/>
          <w:lang w:val="en-US" w:eastAsia="zh-CN"/>
        </w:rPr>
      </w:pPr>
      <w:hyperlink r:id="rId33" w:history="1">
        <w:r w:rsidRPr="00286283">
          <w:rPr>
            <w:rStyle w:val="Hyperlink"/>
            <w:rFonts w:asciiTheme="majorBidi" w:hAnsiTheme="majorBidi" w:cstheme="majorBidi"/>
            <w:color w:val="68A0B0" w:themeColor="hyperlink" w:themeTint="BF"/>
            <w:sz w:val="26"/>
            <w:szCs w:val="26"/>
            <w:lang w:val="en-US" w:eastAsia="zh-CN"/>
          </w:rPr>
          <w:t>https://redirect.zalo.me/v3/verifyv2/pc?token=OM3snTXnMmfZ2l_8rXfRR6eAuARV65jiOWpWfZan&amp;continue</w:t>
        </w:r>
        <w:r w:rsidRPr="00286283">
          <w:rPr>
            <w:rStyle w:val="Hyperlink"/>
            <w:rFonts w:asciiTheme="majorBidi" w:hAnsiTheme="majorBidi" w:cstheme="majorBidi"/>
            <w:color w:val="68A0B0" w:themeColor="hyperlink" w:themeTint="BF"/>
            <w:sz w:val="26"/>
            <w:szCs w:val="26"/>
            <w:lang w:val="en-US" w:eastAsia="zh-CN"/>
          </w:rPr>
          <w:t>=</w:t>
        </w:r>
        <w:r w:rsidRPr="00286283">
          <w:rPr>
            <w:rStyle w:val="Hyperlink"/>
            <w:rFonts w:asciiTheme="majorBidi" w:hAnsiTheme="majorBidi" w:cstheme="majorBidi"/>
            <w:color w:val="68A0B0" w:themeColor="hyperlink" w:themeTint="BF"/>
            <w:sz w:val="26"/>
            <w:szCs w:val="26"/>
            <w:lang w:val="en-US" w:eastAsia="zh-CN"/>
          </w:rPr>
          <w:t>https%3A%2F%2Fcodegym.vn%2Fblog%2Ftai-lieu-day-lap-trinh-web%2F</w:t>
        </w:r>
      </w:hyperlink>
    </w:p>
    <w:p w14:paraId="14C20B34" w14:textId="073BA7A5" w:rsidR="007C1CA4" w:rsidRPr="007C1CA4" w:rsidRDefault="007C1CA4" w:rsidP="007C1CA4">
      <w:pPr>
        <w:rPr>
          <w:rFonts w:asciiTheme="majorBidi" w:hAnsiTheme="majorBidi" w:cstheme="majorBidi"/>
          <w:color w:val="215E99" w:themeColor="text2" w:themeTint="BF"/>
          <w:sz w:val="26"/>
          <w:szCs w:val="26"/>
          <w:lang w:val="en-US" w:eastAsia="zh-CN"/>
        </w:rPr>
      </w:pPr>
      <w:r>
        <w:rPr>
          <w:rFonts w:asciiTheme="majorBidi" w:hAnsiTheme="majorBidi" w:cstheme="majorBidi"/>
          <w:color w:val="215E99" w:themeColor="text2" w:themeTint="BF"/>
          <w:sz w:val="26"/>
          <w:szCs w:val="26"/>
          <w:lang w:val="en-US" w:eastAsia="zh-CN"/>
        </w:rPr>
        <w:br w:type="page"/>
      </w:r>
    </w:p>
    <w:p w14:paraId="10C20542" w14:textId="56CCDE43" w:rsidR="00FA1F97" w:rsidRPr="00040F1F" w:rsidRDefault="00FA1F97" w:rsidP="00040F1F">
      <w:pPr>
        <w:pStyle w:val="Heading1"/>
        <w:spacing w:line="360" w:lineRule="auto"/>
        <w:jc w:val="center"/>
        <w:rPr>
          <w:rFonts w:asciiTheme="majorBidi" w:eastAsia="DengXian" w:hAnsiTheme="majorBidi"/>
          <w:b/>
          <w:bCs/>
          <w:color w:val="auto"/>
          <w:kern w:val="0"/>
          <w:sz w:val="26"/>
          <w:szCs w:val="26"/>
          <w:lang w:val="en-US" w:eastAsia="zh-CN"/>
          <w14:ligatures w14:val="none"/>
        </w:rPr>
      </w:pPr>
      <w:bookmarkStart w:id="27" w:name="_Toc165222868"/>
      <w:r w:rsidRPr="00040F1F">
        <w:rPr>
          <w:rFonts w:asciiTheme="majorBidi" w:eastAsia="DengXian" w:hAnsiTheme="majorBidi"/>
          <w:b/>
          <w:bCs/>
          <w:color w:val="auto"/>
          <w:kern w:val="0"/>
          <w:sz w:val="26"/>
          <w:szCs w:val="26"/>
          <w:lang w:val="en-US" w:eastAsia="zh-CN"/>
          <w14:ligatures w14:val="none"/>
        </w:rPr>
        <w:lastRenderedPageBreak/>
        <w:t>PHỤ LỤC</w:t>
      </w:r>
      <w:bookmarkEnd w:id="27"/>
    </w:p>
    <w:p w14:paraId="6255C8DD" w14:textId="1B17025F" w:rsidR="00FA1F97" w:rsidRPr="0014347E" w:rsidRDefault="00FA1F97" w:rsidP="00FA1F97">
      <w:pPr>
        <w:spacing w:line="360" w:lineRule="auto"/>
        <w:rPr>
          <w:rFonts w:asciiTheme="majorBidi" w:eastAsia="DengXian" w:hAnsiTheme="majorBidi" w:cstheme="majorBidi"/>
          <w:b/>
          <w:bCs/>
          <w:kern w:val="0"/>
          <w:sz w:val="26"/>
          <w:szCs w:val="26"/>
          <w:lang w:val="en-US" w:eastAsia="zh-CN"/>
          <w14:ligatures w14:val="none"/>
        </w:rPr>
      </w:pPr>
      <w:r w:rsidRPr="0014347E">
        <w:rPr>
          <w:rFonts w:asciiTheme="majorBidi" w:eastAsia="DengXian" w:hAnsiTheme="majorBidi" w:cstheme="majorBidi"/>
          <w:b/>
          <w:bCs/>
          <w:kern w:val="0"/>
          <w:sz w:val="26"/>
          <w:szCs w:val="26"/>
          <w:lang w:val="en-US" w:eastAsia="zh-CN"/>
          <w14:ligatures w14:val="none"/>
        </w:rPr>
        <w:t>1. Trang chủ</w:t>
      </w:r>
    </w:p>
    <w:p w14:paraId="3702526A" w14:textId="33F38E4D" w:rsidR="00FA1F97" w:rsidRPr="0014347E" w:rsidRDefault="00FA1F97" w:rsidP="00040F1F">
      <w:pPr>
        <w:spacing w:line="360" w:lineRule="auto"/>
        <w:ind w:firstLine="567"/>
        <w:rPr>
          <w:rFonts w:asciiTheme="majorBidi" w:eastAsia="DengXian" w:hAnsiTheme="majorBidi" w:cstheme="majorBidi"/>
          <w:b/>
          <w:bCs/>
          <w:kern w:val="0"/>
          <w:sz w:val="26"/>
          <w:szCs w:val="26"/>
          <w:lang w:val="en-US" w:eastAsia="zh-CN"/>
          <w14:ligatures w14:val="none"/>
        </w:rPr>
      </w:pPr>
      <w:r w:rsidRPr="0014347E">
        <w:rPr>
          <w:rFonts w:asciiTheme="majorBidi" w:eastAsia="DengXian" w:hAnsiTheme="majorBidi" w:cstheme="majorBidi"/>
          <w:b/>
          <w:bCs/>
          <w:kern w:val="0"/>
          <w:sz w:val="26"/>
          <w:szCs w:val="26"/>
          <w:lang w:val="en-US" w:eastAsia="zh-CN"/>
          <w14:ligatures w14:val="none"/>
        </w:rPr>
        <w:t>*Giao diện website</w:t>
      </w:r>
    </w:p>
    <w:p w14:paraId="1BAB2AAE" w14:textId="1D97A864" w:rsidR="00FA1F97" w:rsidRDefault="00015662" w:rsidP="00CE7DC7">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drawing>
          <wp:inline distT="0" distB="0" distL="0" distR="0" wp14:anchorId="5E23D39A" wp14:editId="26495DC7">
            <wp:extent cx="5836920" cy="3103880"/>
            <wp:effectExtent l="0" t="0" r="0" b="1270"/>
            <wp:docPr id="2103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612" name=""/>
                    <pic:cNvPicPr/>
                  </pic:nvPicPr>
                  <pic:blipFill>
                    <a:blip r:embed="rId34"/>
                    <a:stretch>
                      <a:fillRect/>
                    </a:stretch>
                  </pic:blipFill>
                  <pic:spPr>
                    <a:xfrm>
                      <a:off x="0" y="0"/>
                      <a:ext cx="5836920" cy="3103880"/>
                    </a:xfrm>
                    <a:prstGeom prst="rect">
                      <a:avLst/>
                    </a:prstGeom>
                  </pic:spPr>
                </pic:pic>
              </a:graphicData>
            </a:graphic>
          </wp:inline>
        </w:drawing>
      </w:r>
    </w:p>
    <w:p w14:paraId="67BFEBAB" w14:textId="2067676E" w:rsidR="00015662" w:rsidRDefault="00015662" w:rsidP="00CE7DC7">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drawing>
          <wp:inline distT="0" distB="0" distL="0" distR="0" wp14:anchorId="39F7A9A6" wp14:editId="5A273C0B">
            <wp:extent cx="5836920" cy="3103880"/>
            <wp:effectExtent l="0" t="0" r="0" b="1270"/>
            <wp:docPr id="15248673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7373" name="Picture 1" descr="A screenshot of a website&#10;&#10;Description automatically generated"/>
                    <pic:cNvPicPr/>
                  </pic:nvPicPr>
                  <pic:blipFill>
                    <a:blip r:embed="rId35"/>
                    <a:stretch>
                      <a:fillRect/>
                    </a:stretch>
                  </pic:blipFill>
                  <pic:spPr>
                    <a:xfrm>
                      <a:off x="0" y="0"/>
                      <a:ext cx="5836920" cy="3103880"/>
                    </a:xfrm>
                    <a:prstGeom prst="rect">
                      <a:avLst/>
                    </a:prstGeom>
                  </pic:spPr>
                </pic:pic>
              </a:graphicData>
            </a:graphic>
          </wp:inline>
        </w:drawing>
      </w:r>
    </w:p>
    <w:p w14:paraId="19D9B8BA" w14:textId="375D6141" w:rsidR="00015662" w:rsidRDefault="00015662" w:rsidP="00CE7DC7">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lastRenderedPageBreak/>
        <w:drawing>
          <wp:inline distT="0" distB="0" distL="0" distR="0" wp14:anchorId="1468C745" wp14:editId="11505C76">
            <wp:extent cx="5836920" cy="3103880"/>
            <wp:effectExtent l="0" t="0" r="0" b="1270"/>
            <wp:docPr id="1275750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0673" name="Picture 1" descr="A screenshot of a computer&#10;&#10;Description automatically generated"/>
                    <pic:cNvPicPr/>
                  </pic:nvPicPr>
                  <pic:blipFill>
                    <a:blip r:embed="rId36"/>
                    <a:stretch>
                      <a:fillRect/>
                    </a:stretch>
                  </pic:blipFill>
                  <pic:spPr>
                    <a:xfrm>
                      <a:off x="0" y="0"/>
                      <a:ext cx="5836920" cy="3103880"/>
                    </a:xfrm>
                    <a:prstGeom prst="rect">
                      <a:avLst/>
                    </a:prstGeom>
                  </pic:spPr>
                </pic:pic>
              </a:graphicData>
            </a:graphic>
          </wp:inline>
        </w:drawing>
      </w:r>
    </w:p>
    <w:p w14:paraId="08ADEC65" w14:textId="297AF887" w:rsidR="00015662" w:rsidRDefault="00015662" w:rsidP="00CE7DC7">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drawing>
          <wp:inline distT="0" distB="0" distL="0" distR="0" wp14:anchorId="6D9D0DDC" wp14:editId="5FD89671">
            <wp:extent cx="5836920" cy="3103880"/>
            <wp:effectExtent l="0" t="0" r="0" b="1270"/>
            <wp:docPr id="111148914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89142" name="Picture 1" descr="A screenshot of a website&#10;&#10;Description automatically generated"/>
                    <pic:cNvPicPr/>
                  </pic:nvPicPr>
                  <pic:blipFill>
                    <a:blip r:embed="rId37"/>
                    <a:stretch>
                      <a:fillRect/>
                    </a:stretch>
                  </pic:blipFill>
                  <pic:spPr>
                    <a:xfrm>
                      <a:off x="0" y="0"/>
                      <a:ext cx="5836920" cy="3103880"/>
                    </a:xfrm>
                    <a:prstGeom prst="rect">
                      <a:avLst/>
                    </a:prstGeom>
                  </pic:spPr>
                </pic:pic>
              </a:graphicData>
            </a:graphic>
          </wp:inline>
        </w:drawing>
      </w:r>
    </w:p>
    <w:p w14:paraId="7438588C" w14:textId="058E2859" w:rsidR="00015662" w:rsidRDefault="00015662" w:rsidP="00CE7DC7">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lastRenderedPageBreak/>
        <w:drawing>
          <wp:inline distT="0" distB="0" distL="0" distR="0" wp14:anchorId="39AE8871" wp14:editId="415A78A5">
            <wp:extent cx="5836920" cy="3103880"/>
            <wp:effectExtent l="0" t="0" r="0" b="1270"/>
            <wp:docPr id="82320723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07236" name="Picture 1" descr="A screenshot of a video&#10;&#10;Description automatically generated"/>
                    <pic:cNvPicPr/>
                  </pic:nvPicPr>
                  <pic:blipFill>
                    <a:blip r:embed="rId38"/>
                    <a:stretch>
                      <a:fillRect/>
                    </a:stretch>
                  </pic:blipFill>
                  <pic:spPr>
                    <a:xfrm>
                      <a:off x="0" y="0"/>
                      <a:ext cx="5836920" cy="3103880"/>
                    </a:xfrm>
                    <a:prstGeom prst="rect">
                      <a:avLst/>
                    </a:prstGeom>
                  </pic:spPr>
                </pic:pic>
              </a:graphicData>
            </a:graphic>
          </wp:inline>
        </w:drawing>
      </w:r>
    </w:p>
    <w:p w14:paraId="5F65E533" w14:textId="6C13CAEA" w:rsidR="00015662" w:rsidRDefault="00015662" w:rsidP="00CE7DC7">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drawing>
          <wp:inline distT="0" distB="0" distL="0" distR="0" wp14:anchorId="4E5C6A25" wp14:editId="427BEC8B">
            <wp:extent cx="5836920" cy="3103880"/>
            <wp:effectExtent l="0" t="0" r="0" b="1270"/>
            <wp:docPr id="1494505462" name="Picture 1" descr="A group of people i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5462" name="Picture 1" descr="A group of people in a website&#10;&#10;Description automatically generated"/>
                    <pic:cNvPicPr/>
                  </pic:nvPicPr>
                  <pic:blipFill>
                    <a:blip r:embed="rId39"/>
                    <a:stretch>
                      <a:fillRect/>
                    </a:stretch>
                  </pic:blipFill>
                  <pic:spPr>
                    <a:xfrm>
                      <a:off x="0" y="0"/>
                      <a:ext cx="5836920" cy="3103880"/>
                    </a:xfrm>
                    <a:prstGeom prst="rect">
                      <a:avLst/>
                    </a:prstGeom>
                  </pic:spPr>
                </pic:pic>
              </a:graphicData>
            </a:graphic>
          </wp:inline>
        </w:drawing>
      </w:r>
    </w:p>
    <w:p w14:paraId="5277CBBB" w14:textId="76511593" w:rsidR="000D4375" w:rsidRDefault="00015662" w:rsidP="00015662">
      <w:pPr>
        <w:spacing w:line="360" w:lineRule="auto"/>
        <w:jc w:val="center"/>
        <w:rPr>
          <w:rFonts w:asciiTheme="majorBidi" w:eastAsia="DengXian" w:hAnsiTheme="majorBidi" w:cstheme="majorBidi"/>
          <w:b/>
          <w:bCs/>
          <w:kern w:val="0"/>
          <w:sz w:val="26"/>
          <w:szCs w:val="26"/>
          <w:lang w:eastAsia="zh-CN"/>
          <w14:ligatures w14:val="none"/>
        </w:rPr>
      </w:pPr>
      <w:r w:rsidRPr="00015662">
        <w:rPr>
          <w:rFonts w:asciiTheme="majorBidi" w:eastAsia="DengXian" w:hAnsiTheme="majorBidi" w:cstheme="majorBidi"/>
          <w:b/>
          <w:bCs/>
          <w:kern w:val="0"/>
          <w:sz w:val="26"/>
          <w:szCs w:val="26"/>
          <w:lang w:eastAsia="zh-CN"/>
          <w14:ligatures w14:val="none"/>
        </w:rPr>
        <w:lastRenderedPageBreak/>
        <w:drawing>
          <wp:inline distT="0" distB="0" distL="0" distR="0" wp14:anchorId="22C88E71" wp14:editId="282A3572">
            <wp:extent cx="5836920" cy="3103880"/>
            <wp:effectExtent l="0" t="0" r="0" b="1270"/>
            <wp:docPr id="1206622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22848" name="Picture 1" descr="A screenshot of a computer&#10;&#10;Description automatically generated"/>
                    <pic:cNvPicPr/>
                  </pic:nvPicPr>
                  <pic:blipFill>
                    <a:blip r:embed="rId40"/>
                    <a:stretch>
                      <a:fillRect/>
                    </a:stretch>
                  </pic:blipFill>
                  <pic:spPr>
                    <a:xfrm>
                      <a:off x="0" y="0"/>
                      <a:ext cx="5836920" cy="3103880"/>
                    </a:xfrm>
                    <a:prstGeom prst="rect">
                      <a:avLst/>
                    </a:prstGeom>
                  </pic:spPr>
                </pic:pic>
              </a:graphicData>
            </a:graphic>
          </wp:inline>
        </w:drawing>
      </w:r>
    </w:p>
    <w:p w14:paraId="17C72BFC" w14:textId="54FD3EED" w:rsidR="00015662" w:rsidRDefault="00015662" w:rsidP="00AF2BB0">
      <w:pPr>
        <w:spacing w:line="360" w:lineRule="auto"/>
        <w:ind w:firstLine="567"/>
        <w:jc w:val="both"/>
        <w:rPr>
          <w:rFonts w:asciiTheme="majorBidi" w:eastAsia="DengXian" w:hAnsiTheme="majorBidi" w:cstheme="majorBidi"/>
          <w:b/>
          <w:bCs/>
          <w:kern w:val="0"/>
          <w:sz w:val="26"/>
          <w:szCs w:val="26"/>
          <w:lang w:eastAsia="zh-CN"/>
          <w14:ligatures w14:val="none"/>
        </w:rPr>
      </w:pPr>
      <w:r>
        <w:rPr>
          <w:rFonts w:asciiTheme="majorBidi" w:eastAsia="DengXian" w:hAnsiTheme="majorBidi" w:cstheme="majorBidi"/>
          <w:b/>
          <w:bCs/>
          <w:kern w:val="0"/>
          <w:sz w:val="26"/>
          <w:szCs w:val="26"/>
          <w:lang w:eastAsia="zh-CN"/>
          <w14:ligatures w14:val="none"/>
        </w:rPr>
        <w:t>*Code</w:t>
      </w:r>
    </w:p>
    <w:tbl>
      <w:tblPr>
        <w:tblStyle w:val="TableGrid"/>
        <w:tblW w:w="9200" w:type="dxa"/>
        <w:tblLayout w:type="fixed"/>
        <w:tblLook w:val="04A0" w:firstRow="1" w:lastRow="0" w:firstColumn="1" w:lastColumn="0" w:noHBand="0" w:noVBand="1"/>
      </w:tblPr>
      <w:tblGrid>
        <w:gridCol w:w="3397"/>
        <w:gridCol w:w="3828"/>
        <w:gridCol w:w="1975"/>
      </w:tblGrid>
      <w:tr w:rsidR="00F80D43" w14:paraId="007D3F40" w14:textId="77777777" w:rsidTr="00E20DF4">
        <w:tc>
          <w:tcPr>
            <w:tcW w:w="3397" w:type="dxa"/>
            <w:vAlign w:val="center"/>
          </w:tcPr>
          <w:p w14:paraId="62A7B7CC" w14:textId="4CE0926F" w:rsidR="00F80D43" w:rsidRDefault="00F80D43" w:rsidP="00E20DF4">
            <w:pPr>
              <w:spacing w:line="360" w:lineRule="auto"/>
              <w:jc w:val="center"/>
              <w:rPr>
                <w:rFonts w:asciiTheme="majorBidi" w:hAnsiTheme="majorBidi" w:cstheme="majorBidi"/>
                <w:b/>
                <w:bCs/>
                <w:szCs w:val="26"/>
              </w:rPr>
            </w:pPr>
            <w:r>
              <w:rPr>
                <w:rFonts w:asciiTheme="majorBidi" w:hAnsiTheme="majorBidi" w:cstheme="majorBidi"/>
                <w:b/>
                <w:bCs/>
                <w:szCs w:val="26"/>
              </w:rPr>
              <w:t>HTML</w:t>
            </w:r>
          </w:p>
        </w:tc>
        <w:tc>
          <w:tcPr>
            <w:tcW w:w="3828" w:type="dxa"/>
            <w:vAlign w:val="center"/>
          </w:tcPr>
          <w:p w14:paraId="574308D1" w14:textId="2C4711AB" w:rsidR="00F80D43" w:rsidRDefault="00F80D43" w:rsidP="00E20DF4">
            <w:pPr>
              <w:spacing w:line="360" w:lineRule="auto"/>
              <w:jc w:val="center"/>
              <w:rPr>
                <w:rFonts w:asciiTheme="majorBidi" w:hAnsiTheme="majorBidi" w:cstheme="majorBidi"/>
                <w:b/>
                <w:bCs/>
                <w:szCs w:val="26"/>
              </w:rPr>
            </w:pPr>
            <w:r>
              <w:rPr>
                <w:rFonts w:asciiTheme="majorBidi" w:hAnsiTheme="majorBidi" w:cstheme="majorBidi"/>
                <w:b/>
                <w:bCs/>
                <w:szCs w:val="26"/>
              </w:rPr>
              <w:t>CSS</w:t>
            </w:r>
          </w:p>
        </w:tc>
        <w:tc>
          <w:tcPr>
            <w:tcW w:w="1975" w:type="dxa"/>
            <w:tcBorders>
              <w:bottom w:val="single" w:sz="4" w:space="0" w:color="auto"/>
            </w:tcBorders>
            <w:vAlign w:val="center"/>
          </w:tcPr>
          <w:p w14:paraId="41B60F7E" w14:textId="18A7D11E" w:rsidR="00F80D43" w:rsidRDefault="00F80D43" w:rsidP="00E20DF4">
            <w:pPr>
              <w:spacing w:line="360" w:lineRule="auto"/>
              <w:jc w:val="center"/>
              <w:rPr>
                <w:rFonts w:asciiTheme="majorBidi" w:hAnsiTheme="majorBidi" w:cstheme="majorBidi"/>
                <w:b/>
                <w:bCs/>
                <w:szCs w:val="26"/>
              </w:rPr>
            </w:pPr>
            <w:r>
              <w:rPr>
                <w:rFonts w:asciiTheme="majorBidi" w:hAnsiTheme="majorBidi" w:cstheme="majorBidi"/>
                <w:b/>
                <w:bCs/>
                <w:szCs w:val="26"/>
              </w:rPr>
              <w:t>JAVASCRIPT</w:t>
            </w:r>
          </w:p>
        </w:tc>
      </w:tr>
      <w:tr w:rsidR="00F80D43" w:rsidRPr="00AF2BB0" w14:paraId="7F9B1800" w14:textId="77777777" w:rsidTr="00E20DF4">
        <w:tc>
          <w:tcPr>
            <w:tcW w:w="3397" w:type="dxa"/>
          </w:tcPr>
          <w:p w14:paraId="5945864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&lt;!DOCTYPE html&gt;</w:t>
            </w:r>
          </w:p>
          <w:p w14:paraId="5B3D470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&lt;html lang="en"&gt;</w:t>
            </w:r>
          </w:p>
          <w:p w14:paraId="58DBC83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&lt;head&gt;</w:t>
            </w:r>
          </w:p>
          <w:p w14:paraId="029BCD0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&lt;meta charset="UTF-8"&gt;</w:t>
            </w:r>
          </w:p>
          <w:p w14:paraId="2E164FFA" w14:textId="77777777" w:rsidR="00F80D43" w:rsidRPr="00AF2BB0" w:rsidRDefault="00F80D43" w:rsidP="00AF2BB0">
            <w:pPr>
              <w:spacing w:line="276" w:lineRule="auto"/>
              <w:ind w:right="1127"/>
              <w:rPr>
                <w:rFonts w:asciiTheme="majorBidi" w:hAnsiTheme="majorBidi" w:cstheme="majorBidi"/>
                <w:sz w:val="22"/>
                <w:szCs w:val="22"/>
              </w:rPr>
            </w:pPr>
            <w:r w:rsidRPr="00AF2BB0">
              <w:rPr>
                <w:rFonts w:asciiTheme="majorBidi" w:hAnsiTheme="majorBidi" w:cstheme="majorBidi"/>
                <w:sz w:val="22"/>
                <w:szCs w:val="22"/>
              </w:rPr>
              <w:t xml:space="preserve">    &lt;meta name="viewport" content="width=device-width, initial-scale=1.0"&gt;</w:t>
            </w:r>
          </w:p>
          <w:p w14:paraId="2907050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&lt;link rel="shortcut icon" type="image/png" href="../img/tab1.png"/&gt;</w:t>
            </w:r>
          </w:p>
          <w:p w14:paraId="0D5810B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&lt;title&gt;Trang chủ&lt;/title&gt;</w:t>
            </w:r>
          </w:p>
          <w:p w14:paraId="06871BE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&lt;link rel="stylesheet" href="../css/home.css"&gt;</w:t>
            </w:r>
          </w:p>
          <w:p w14:paraId="0845F5F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&lt;link rel="stylesheet" href="../css/footer.css"&gt;</w:t>
            </w:r>
          </w:p>
          <w:p w14:paraId="7EFA9D8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&lt;link rel="stylesheet" href="https://cdnjs.cloudflare.com/ajax/libs/font-awesome/6.5.1/css/all.min.css"&gt;</w:t>
            </w:r>
          </w:p>
          <w:p w14:paraId="6F7B6F0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&lt;/head&gt;</w:t>
            </w:r>
          </w:p>
          <w:p w14:paraId="6D6072E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&lt;body&gt;</w:t>
            </w:r>
          </w:p>
          <w:p w14:paraId="2824194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 phần đầu trang --&gt;</w:t>
            </w:r>
          </w:p>
          <w:p w14:paraId="0BE97B4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&lt;header&gt;</w:t>
            </w:r>
          </w:p>
          <w:p w14:paraId="172C04A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&lt;nav class="navbar"&gt;</w:t>
            </w:r>
          </w:p>
          <w:p w14:paraId="0EBB3FA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 xml:space="preserve">            &lt;a href="#" class="translateY logo list_link" style="transform: translateY(-2px);"&gt;</w:t>
            </w:r>
          </w:p>
          <w:p w14:paraId="4086B4D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src="../img/BUNI.png" alt="BUNI" srcset="" class="logoChange"&gt;</w:t>
            </w:r>
          </w:p>
          <w:p w14:paraId="0AD4E35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&lt;/a&gt;</w:t>
            </w:r>
          </w:p>
          <w:p w14:paraId="242259C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&lt;ul id="main-menu"&gt;</w:t>
            </w:r>
          </w:p>
          <w:p w14:paraId="54DABA4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 class="menu_item"&gt;&lt;a class="list_link" href="../html/home.html"&gt;Trang chủ&lt;/a&gt;&lt;/li&gt;</w:t>
            </w:r>
          </w:p>
          <w:p w14:paraId="6628015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 class="menu_item"&gt; &lt;a class ="list_link" href="../html/vechungtoi.html"&gt;Về chúng tôi&lt;/a&gt;&lt;/li&gt;</w:t>
            </w:r>
          </w:p>
          <w:p w14:paraId="27C93E0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 class="menu_item dropdown"&gt;&lt;a class ="list_link" href="../html/sản phẩm.html"&gt;Sản phẩm&lt;/a&gt;</w:t>
            </w:r>
          </w:p>
          <w:p w14:paraId="6E5C717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&lt;/li&gt;</w:t>
            </w:r>
          </w:p>
          <w:p w14:paraId="6B790E6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 class="menu_item"&gt;&lt;a class ="list_link" href="../html/lienhe.html"&gt;Liên hệ&lt;/a&gt;&lt;/li&gt;</w:t>
            </w:r>
          </w:p>
          <w:p w14:paraId="1E29BC1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 class="menu_item"&gt;&lt;a class ="list_link" href="../html/order.html"&gt;Đặt hàng&lt;/a&gt;&lt;/li&gt;</w:t>
            </w:r>
          </w:p>
          <w:p w14:paraId="4220926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&lt;/ul&gt;</w:t>
            </w:r>
          </w:p>
          <w:p w14:paraId="769D0BB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class="icon"&gt;</w:t>
            </w:r>
          </w:p>
          <w:p w14:paraId="01D6B82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 class="fas fa-bars" id="menu-bars"&gt;&lt;/i&gt;</w:t>
            </w:r>
          </w:p>
          <w:p w14:paraId="2563A03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&lt;a href="#" class="fas fa-shopping-cart" style="text-decoration: none;"&gt;&lt;/a&gt;</w:t>
            </w:r>
          </w:p>
          <w:p w14:paraId="7A051A1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&lt;a href="../html/Dangnhap.html"&gt;</w:t>
            </w:r>
          </w:p>
          <w:p w14:paraId="30C7E91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&lt;span onclick="show()" class="btn_user"&gt;&lt;i class="fa fa-user" aria-hidden="true"&gt;&lt;/i&gt;&lt;/span&gt;</w:t>
            </w:r>
          </w:p>
          <w:p w14:paraId="0045B1F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 xml:space="preserve">                &lt;/a&gt;</w:t>
            </w:r>
          </w:p>
          <w:p w14:paraId="0CC8C9F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 </w:t>
            </w:r>
          </w:p>
          <w:p w14:paraId="0DF9BB6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&lt;/nav&gt;</w:t>
            </w:r>
          </w:p>
          <w:p w14:paraId="4097A4D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&lt;/header&gt;</w:t>
            </w:r>
          </w:p>
          <w:p w14:paraId="149AD64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&lt;section class="home" id="home"&gt;</w:t>
            </w:r>
          </w:p>
          <w:p w14:paraId="131B5CF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&lt;!--Banner xoay vòng--&gt;</w:t>
            </w:r>
          </w:p>
          <w:p w14:paraId="1BCAADF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class="slider"&gt; </w:t>
            </w:r>
          </w:p>
          <w:p w14:paraId="49810A6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class="slider_list"&gt;</w:t>
            </w:r>
          </w:p>
          <w:p w14:paraId="76795FF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class="item_list"&gt;</w:t>
            </w:r>
          </w:p>
          <w:p w14:paraId="29648B2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src="../img/1.png"&gt;</w:t>
            </w:r>
          </w:p>
          <w:p w14:paraId="113B6F5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302B7FC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class="item_list"&gt;</w:t>
            </w:r>
          </w:p>
          <w:p w14:paraId="0FD2A67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src="../img/2.png"&gt;</w:t>
            </w:r>
          </w:p>
          <w:p w14:paraId="1F49695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5E5B125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class="item_list"&gt;</w:t>
            </w:r>
          </w:p>
          <w:p w14:paraId="66DB3E0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src="../img/3.png"&gt;</w:t>
            </w:r>
          </w:p>
          <w:p w14:paraId="03E6F1F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4DDCD09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 </w:t>
            </w:r>
          </w:p>
          <w:p w14:paraId="2B3B1E7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class="slider_btns"&gt;</w:t>
            </w:r>
          </w:p>
          <w:p w14:paraId="160CFE3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&lt;button id="prev"&gt;&lt;i class="fa-solid fa-angle-left"&gt;&lt;/i&gt;&lt;/button&gt;</w:t>
            </w:r>
          </w:p>
          <w:p w14:paraId="0B808FC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&lt;button id="next"&gt;&lt;i class="fa-solid fa-angle-right"&gt;&lt;/i&gt;&lt;/button&gt;</w:t>
            </w:r>
          </w:p>
          <w:p w14:paraId="5E18369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61F3C16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&lt;ul class="slider_dots"&gt;</w:t>
            </w:r>
          </w:p>
          <w:p w14:paraId="5F50931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 class="active"&gt;&lt;/li&gt;</w:t>
            </w:r>
          </w:p>
          <w:p w14:paraId="3127DC6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&lt;li&gt;&lt;/li&gt;</w:t>
            </w:r>
          </w:p>
          <w:p w14:paraId="613F4FB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&lt;li&gt;&lt;/li&gt;</w:t>
            </w:r>
          </w:p>
          <w:p w14:paraId="54E1A8F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&lt;/ul&gt;</w:t>
            </w:r>
          </w:p>
          <w:p w14:paraId="701D1B1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27A56D7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&lt;!--sản phẩm--&gt;</w:t>
            </w:r>
          </w:p>
          <w:p w14:paraId="106550E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class="product-overall"&gt;</w:t>
            </w:r>
          </w:p>
          <w:p w14:paraId="19DDDCF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class="product-overall-item"&gt;</w:t>
            </w:r>
          </w:p>
          <w:p w14:paraId="6F723C1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src="../img/home1.png"&gt;</w:t>
            </w:r>
          </w:p>
          <w:p w14:paraId="0C78ABE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0C66A91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class="product-overall-item"&gt;</w:t>
            </w:r>
          </w:p>
          <w:p w14:paraId="59717C5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src="../img/home2.png"&gt;</w:t>
            </w:r>
          </w:p>
          <w:p w14:paraId="71BD180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 xml:space="preserve">            &lt;/div&gt;</w:t>
            </w:r>
          </w:p>
          <w:p w14:paraId="7E4EFA3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class="product-overall-item"&gt;</w:t>
            </w:r>
          </w:p>
          <w:p w14:paraId="36E1E2A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src="../img/home3.png"&gt;</w:t>
            </w:r>
          </w:p>
          <w:p w14:paraId="12BFFB7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6A1E571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class="product-overall-item"&gt;</w:t>
            </w:r>
          </w:p>
          <w:p w14:paraId="2901332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src="../img/home4.png"&gt;</w:t>
            </w:r>
          </w:p>
          <w:p w14:paraId="2E133DE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333B64C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class="product-overall-item"&gt;</w:t>
            </w:r>
          </w:p>
          <w:p w14:paraId="0895B1D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src="../img/home5.png"&gt;</w:t>
            </w:r>
          </w:p>
          <w:p w14:paraId="71D4112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6FA381D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6EB8685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class="whyus"&gt;</w:t>
            </w:r>
          </w:p>
          <w:p w14:paraId="3388F3E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class="whyus-content"&gt;</w:t>
            </w:r>
          </w:p>
          <w:p w14:paraId="2802CF3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&lt;h3&gt;Buni - món quà đáng yêu cho mọi độ tuổi&lt;/h3&gt;</w:t>
            </w:r>
          </w:p>
          <w:p w14:paraId="0ED393E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 Buni được làm từ chất liệu cao cấp, an toàn cho sức khỏe. Các sản phẩm </w:t>
            </w:r>
          </w:p>
          <w:p w14:paraId="65DE87A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đều được kiểm tra nghiêm ngặt trước khi đưa ra thị trường, đảm bảo không chứa hóa chất độc hại và </w:t>
            </w:r>
          </w:p>
          <w:p w14:paraId="2506A6A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an toàn cho làn da nhạy cảm. Buni được sản xuất với dây chuyền công nghệ hiện đại. </w:t>
            </w:r>
          </w:p>
          <w:p w14:paraId="0B3402C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Các sản phẩm Buni có độ bền cao, đường may chắc chắn và có thể giặt ủi dễ dàng. Buni có đa dạng các sản phẩm phù hợp với mọi độ tuổi. </w:t>
            </w:r>
          </w:p>
          <w:p w14:paraId="655A4E6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Từ trẻ sơ sinh đến người lớn, ai cũng có thể tìm được món quà Buni ưng ý cho mình.&lt;/p&gt;</w:t>
            </w:r>
          </w:p>
          <w:p w14:paraId="547F7AC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3996BDB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class="whyus-pic"&gt;</w:t>
            </w:r>
          </w:p>
          <w:p w14:paraId="66F9455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src="../img/sp11.png"&gt;</w:t>
            </w:r>
          </w:p>
          <w:p w14:paraId="03E5DA0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23E8D8B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36CFA0F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&lt;!--video sản phẩm--&gt;</w:t>
            </w:r>
          </w:p>
          <w:p w14:paraId="565F7A4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 xml:space="preserve">        &lt;div class="video"&gt;</w:t>
            </w:r>
          </w:p>
          <w:p w14:paraId="27E1C48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&lt;video controls&gt;</w:t>
            </w:r>
          </w:p>
          <w:p w14:paraId="1B3CB89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&lt;source src="../video/video.mp4"&gt;</w:t>
            </w:r>
          </w:p>
          <w:p w14:paraId="038190D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&lt;/video&gt;</w:t>
            </w:r>
          </w:p>
          <w:p w14:paraId="1C9EF6E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class="video-content"&gt;</w:t>
            </w:r>
          </w:p>
          <w:p w14:paraId="1972D17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&lt;h3&gt;Thế giới Buni&lt;/h3&gt;</w:t>
            </w:r>
          </w:p>
          <w:p w14:paraId="64DB6C8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&lt;p&gt;Một nơi thú nhồi bông có thế kết bạn và vui chơi. Nơi đây, mọi người đều là bạn, cùng nhau sinh sống và tận hưởng những niềm vui bất tận.</w:t>
            </w:r>
          </w:p>
          <w:p w14:paraId="50DF086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Hãy trân trọng sự đáng yêu nhẹ nhàng của các nhân vật. </w:t>
            </w:r>
          </w:p>
          <w:p w14:paraId="17531CD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Và nếu một trong những nhân vật này khiến bạn mỉm cười, hãy biến họ thành một phần của gia đình bạn.&lt;/p&gt;</w:t>
            </w:r>
          </w:p>
          <w:p w14:paraId="6A85EC0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2EBD6BF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33E2BF6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&lt;!--ourteam content--&gt;  </w:t>
            </w:r>
          </w:p>
          <w:p w14:paraId="1CD513B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class="aboutus"&gt;</w:t>
            </w:r>
          </w:p>
          <w:p w14:paraId="3561B8F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class="aboutus_wrap"&gt;</w:t>
            </w:r>
          </w:p>
          <w:p w14:paraId="01015D4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class="aboutus_content"&gt;</w:t>
            </w:r>
          </w:p>
          <w:p w14:paraId="2C654C0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src="../img/ourteamtext.png"&gt;</w:t>
            </w:r>
          </w:p>
          <w:p w14:paraId="4523A34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033CD41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class="ourteam"&gt;</w:t>
            </w:r>
          </w:p>
          <w:p w14:paraId="4FA17C5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class="TA"&gt;</w:t>
            </w:r>
          </w:p>
          <w:p w14:paraId="012B73A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src="../img/ta.png"&gt;</w:t>
            </w:r>
          </w:p>
          <w:p w14:paraId="7B0126B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&lt;h3&gt;Hồ Ngọc Tuyết Anh&lt;/h3&gt;</w:t>
            </w:r>
          </w:p>
          <w:p w14:paraId="7637DC4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&lt;p&gt;21059811&lt;/p&gt;</w:t>
            </w:r>
          </w:p>
          <w:p w14:paraId="580B71D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4A1AB59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class="HD"&gt;</w:t>
            </w:r>
          </w:p>
          <w:p w14:paraId="7DB5716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src="../img/hd.png"&gt;</w:t>
            </w:r>
          </w:p>
          <w:p w14:paraId="34CCF09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&lt;h3&gt;Văn Thị Hồng Diệu&lt;/h3&gt;</w:t>
            </w:r>
          </w:p>
          <w:p w14:paraId="3537695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&lt;p&gt;21054791&lt;/p&gt;</w:t>
            </w:r>
          </w:p>
          <w:p w14:paraId="29CFF75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2A50467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class="AK"&gt;</w:t>
            </w:r>
          </w:p>
          <w:p w14:paraId="64ACA4E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src="../img/ak.png"&gt;</w:t>
            </w:r>
          </w:p>
          <w:p w14:paraId="4E3F82B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 xml:space="preserve">                     &lt;h3&gt;Nguyễn Hồng Anh Khoa&lt;/h3&gt;</w:t>
            </w:r>
          </w:p>
          <w:p w14:paraId="758795C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&lt;p&gt;21059491&lt;/p&gt;</w:t>
            </w:r>
          </w:p>
          <w:p w14:paraId="6D89DC9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5CDF887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0682CBF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62D8A0C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w:t>
            </w:r>
          </w:p>
          <w:p w14:paraId="2B9D7D9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w:t>
            </w:r>
          </w:p>
          <w:p w14:paraId="53E6D3C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class="email-form-container"&gt;</w:t>
            </w:r>
          </w:p>
          <w:p w14:paraId="59576AA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&lt;form id="email-form"&gt;</w:t>
            </w:r>
          </w:p>
          <w:p w14:paraId="09A3A86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&lt;input type="email" id="email-input" placeholder="Nhập email của bạn" required&gt;</w:t>
            </w:r>
          </w:p>
          <w:p w14:paraId="6680CE3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&lt;button type="submit" id="submit-btn"&gt;Gửi&lt;/button&gt;</w:t>
            </w:r>
          </w:p>
          <w:p w14:paraId="7674CAE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&lt;/form&gt;</w:t>
            </w:r>
          </w:p>
          <w:p w14:paraId="799A055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id="email-response"&gt;&lt;/div&gt;</w:t>
            </w:r>
          </w:p>
          <w:p w14:paraId="24CAF42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   </w:t>
            </w:r>
          </w:p>
          <w:p w14:paraId="1906570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w:t>
            </w:r>
          </w:p>
          <w:p w14:paraId="2344E0D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&lt;/section&gt;</w:t>
            </w:r>
          </w:p>
          <w:p w14:paraId="2471536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w:t>
            </w:r>
          </w:p>
          <w:p w14:paraId="2A9A112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 phần chân trang --&gt;</w:t>
            </w:r>
          </w:p>
          <w:p w14:paraId="738FEFFC" w14:textId="77777777" w:rsidR="00F80D43" w:rsidRPr="00AF2BB0" w:rsidRDefault="00F80D43" w:rsidP="00AF2BB0">
            <w:pPr>
              <w:spacing w:line="276" w:lineRule="auto"/>
              <w:rPr>
                <w:rFonts w:asciiTheme="majorBidi" w:hAnsiTheme="majorBidi" w:cstheme="majorBidi"/>
                <w:sz w:val="22"/>
                <w:szCs w:val="22"/>
              </w:rPr>
            </w:pPr>
          </w:p>
          <w:p w14:paraId="73F67DF2"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&lt;footer&gt;</w:t>
            </w:r>
          </w:p>
          <w:p w14:paraId="524AA03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class="container"&gt;</w:t>
            </w:r>
          </w:p>
          <w:p w14:paraId="13F1BFE4" w14:textId="77777777" w:rsidR="00F80D43" w:rsidRPr="00AF2BB0" w:rsidRDefault="00F80D43" w:rsidP="00AF2BB0">
            <w:pPr>
              <w:spacing w:line="276" w:lineRule="auto"/>
              <w:rPr>
                <w:rFonts w:asciiTheme="majorBidi" w:hAnsiTheme="majorBidi" w:cstheme="majorBidi"/>
                <w:sz w:val="22"/>
                <w:szCs w:val="22"/>
              </w:rPr>
            </w:pPr>
          </w:p>
          <w:p w14:paraId="3C5B5A1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class="logo"&gt;</w:t>
            </w:r>
          </w:p>
          <w:p w14:paraId="179C943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src="../img/logobunii.png" alt=""&gt;</w:t>
            </w:r>
          </w:p>
          <w:p w14:paraId="6CEE52E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0DF0253E" w14:textId="77777777" w:rsidR="00F80D43" w:rsidRPr="00AF2BB0" w:rsidRDefault="00F80D43" w:rsidP="00AF2BB0">
            <w:pPr>
              <w:spacing w:line="276" w:lineRule="auto"/>
              <w:rPr>
                <w:rFonts w:asciiTheme="majorBidi" w:hAnsiTheme="majorBidi" w:cstheme="majorBidi"/>
                <w:sz w:val="22"/>
                <w:szCs w:val="22"/>
              </w:rPr>
            </w:pPr>
          </w:p>
          <w:p w14:paraId="50D1789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class="footer-content"&gt;</w:t>
            </w:r>
          </w:p>
          <w:p w14:paraId="0F0C141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&lt;h3&gt;Chăm sóc &lt;br&gt;khách hàng&lt;/h3&gt;</w:t>
            </w:r>
          </w:p>
          <w:p w14:paraId="5D6CA5E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&lt;p&gt;Trung tâm hỗ trợ&lt;/p&gt;</w:t>
            </w:r>
          </w:p>
          <w:p w14:paraId="2C24808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&lt;p&gt;Chính sách bảo hành&lt;/p&gt;</w:t>
            </w:r>
          </w:p>
          <w:p w14:paraId="0F649CE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&lt;p&gt;Hướng dẫn mua hàng&lt;/p&gt;</w:t>
            </w:r>
          </w:p>
          <w:p w14:paraId="21E52C0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&lt;p&gt;Chăm sóc khách hàng&lt;/p&gt;  </w:t>
            </w:r>
          </w:p>
          <w:p w14:paraId="6FD6F30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2435BE91" w14:textId="77777777" w:rsidR="00F80D43" w:rsidRPr="00AF2BB0" w:rsidRDefault="00F80D43" w:rsidP="00AF2BB0">
            <w:pPr>
              <w:spacing w:line="276" w:lineRule="auto"/>
              <w:rPr>
                <w:rFonts w:asciiTheme="majorBidi" w:hAnsiTheme="majorBidi" w:cstheme="majorBidi"/>
                <w:sz w:val="22"/>
                <w:szCs w:val="22"/>
              </w:rPr>
            </w:pPr>
          </w:p>
          <w:p w14:paraId="3CDC798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class="footer-content"&gt;</w:t>
            </w:r>
          </w:p>
          <w:p w14:paraId="712FC48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 xml:space="preserve">            &lt;h3&gt;Liên hệ với &lt;br&gt;chúng tôi&lt;/h3&gt;</w:t>
            </w:r>
          </w:p>
          <w:p w14:paraId="5093529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&lt;p&gt;+123 456 789&lt;/p&gt;</w:t>
            </w:r>
          </w:p>
          <w:p w14:paraId="3ED5870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&lt;p&gt;BUNI@gmail.com&lt;/p&gt;</w:t>
            </w:r>
          </w:p>
          <w:p w14:paraId="20AA45FA"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&lt;p&gt;www.BUNI.com.vn&lt;/p&gt;</w:t>
            </w:r>
          </w:p>
          <w:p w14:paraId="3F4B5C4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491F6B6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class="footer-content"&gt;</w:t>
            </w:r>
          </w:p>
          <w:p w14:paraId="5567377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&lt;h3&gt;Phương thức &lt;br&gt;thanh toán&lt;/h3&gt;</w:t>
            </w:r>
          </w:p>
          <w:p w14:paraId="73C69D4D"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&amp;nbsp &amp;nbsp &amp;nbsp &lt;img src="../img/viettinbank.png" alt="" class="imgChange"&gt; </w:t>
            </w:r>
          </w:p>
          <w:p w14:paraId="258D761B"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src="../img/agribank.png" alt="" class="imgChange"&gt;</w:t>
            </w:r>
          </w:p>
          <w:p w14:paraId="3EF8A94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&lt;br&gt;</w:t>
            </w:r>
          </w:p>
          <w:p w14:paraId="6482B67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&amp;nbsp &amp;nbsp &amp;nbsp &lt;img src="../img/techcombank.png" alt="" class="imgChange"&gt;</w:t>
            </w:r>
          </w:p>
          <w:p w14:paraId="05A01EB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&lt;img src="../img/momo.png" alt="" class="imgChange"&gt;        </w:t>
            </w:r>
          </w:p>
          <w:p w14:paraId="6AC67677"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5ABBB15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class="footer-content"&gt;</w:t>
            </w:r>
          </w:p>
          <w:p w14:paraId="6D8EFEB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&lt;h3&gt;Theo dõi &lt;br&gt;chúng tôi trên&lt;/h3&gt;</w:t>
            </w:r>
          </w:p>
          <w:p w14:paraId="21CDACF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&amp;nbsp &amp;nbsp &amp;nbsp &amp;nbsp &amp;nbsp &amp;nbsp &lt;i class="fab fa-facebook fa-2x"&gt;&lt;/i&gt; &amp;nbsp &amp;nbsp  </w:t>
            </w:r>
          </w:p>
          <w:p w14:paraId="6A71192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 class="fab fa-twitter fa-2x"&gt;&lt;/i&gt;</w:t>
            </w:r>
          </w:p>
          <w:p w14:paraId="0FDDF6EF"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&lt;br&gt;&lt;br&gt;</w:t>
            </w:r>
          </w:p>
          <w:p w14:paraId="5156F089"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&amp;nbsp &amp;nbsp &amp;nbsp &amp;nbsp &amp;nbsp &amp;nbsp &lt;i class="fab fa-instagram fa-2x"&gt;&lt;/i&gt; &amp;nbsp &amp;nbsp</w:t>
            </w:r>
          </w:p>
          <w:p w14:paraId="0F569D13"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&lt;i class="fab fa-tiktok fa-2x"&gt;&lt;/i&gt;</w:t>
            </w:r>
          </w:p>
          <w:p w14:paraId="08D4AB9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61C655A1"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         </w:t>
            </w:r>
          </w:p>
          <w:p w14:paraId="10CFE2A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&lt;iframe src="https://www.google.com/maps/embed?pb=!1m18!1m12!1m3!1d3918.8581690910282!2d106.68427047369651!3d10.822164158351162!</w:t>
            </w:r>
            <w:r w:rsidRPr="00AF2BB0">
              <w:rPr>
                <w:rFonts w:asciiTheme="majorBidi" w:hAnsiTheme="majorBidi" w:cstheme="majorBidi"/>
                <w:sz w:val="22"/>
                <w:szCs w:val="22"/>
              </w:rPr>
              <w:lastRenderedPageBreak/>
              <w:t xml:space="preserve">2m3!1f0!2f0!3f0!3m2!1i1024!2i768!4f13.1!3m3!1m2!1s0x3174deb3ef536f31%3A0x8b7bb8b7c956157b!2zVHLGsOG7nW5nIMSQ4bqhaSBo4buNYyBDw7RuZyBuZ2hp4buHcCBUUC5IQ00!5e0!3m2!1svi!2s!4v1713105184926!5m2!1svi!2s" </w:t>
            </w:r>
          </w:p>
          <w:p w14:paraId="1237AA84"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width="270" height="220" style="border:0;" allowfullscreen="" loading="lazy" referrerpolicy="no-referrer-when-downgrade"&gt;&lt;/iframe&gt;</w:t>
            </w:r>
          </w:p>
          <w:p w14:paraId="7C954F1C"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0708D81E"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79579C9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 class="credit"&gt; Copyright @ 2024 by &lt;span&gt;BUNI&lt;/span&gt; &lt;/div&gt;</w:t>
            </w:r>
          </w:p>
          <w:p w14:paraId="311F0E5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&lt;/div&gt;</w:t>
            </w:r>
          </w:p>
          <w:p w14:paraId="0F761685"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&lt;/footer&gt;</w:t>
            </w:r>
          </w:p>
          <w:p w14:paraId="404AA9E8"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&lt;script src="../js/bannerxoay.js"&gt;&lt;/script&gt;</w:t>
            </w:r>
          </w:p>
          <w:p w14:paraId="0B650EF6"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 xml:space="preserve">    &lt;script src="../js/script.js"&gt;&lt;/script&gt;</w:t>
            </w:r>
          </w:p>
          <w:p w14:paraId="3EFBB980" w14:textId="7777777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&lt;/body&gt;</w:t>
            </w:r>
          </w:p>
          <w:p w14:paraId="5FF031FF" w14:textId="5A083DF0"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t>&lt;/html&gt;</w:t>
            </w:r>
          </w:p>
        </w:tc>
        <w:tc>
          <w:tcPr>
            <w:tcW w:w="3828" w:type="dxa"/>
          </w:tcPr>
          <w:p w14:paraId="6CD1513A" w14:textId="52AF8AF6"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rPr>
              <w:lastRenderedPageBreak/>
              <w:t>@import url("https://fonts.googleapis.com/css2?family=Nunito:wght@200;300;400;600;700&amp;display=swap");</w:t>
            </w:r>
          </w:p>
          <w:p w14:paraId="352613D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:root{</w:t>
            </w:r>
          </w:p>
          <w:p w14:paraId="10D4A71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--light-color: #666;</w:t>
            </w:r>
          </w:p>
          <w:p w14:paraId="491A810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--box-shadow: 0.5rem 1.5rem rgba(0,0,0,.1);</w:t>
            </w:r>
          </w:p>
          <w:p w14:paraId="3D0C3F8E" w14:textId="5CC02746"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19EF0FD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html {</w:t>
            </w:r>
          </w:p>
          <w:p w14:paraId="033E879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62.5%;</w:t>
            </w:r>
          </w:p>
          <w:p w14:paraId="10E55ED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overflow-x: hidden;</w:t>
            </w:r>
          </w:p>
          <w:p w14:paraId="4A74188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scroll-padding-top: 5.5rem;</w:t>
            </w:r>
          </w:p>
          <w:p w14:paraId="62DEBDC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scroll-behavior: smooth;</w:t>
            </w:r>
          </w:p>
          <w:p w14:paraId="63271ACD" w14:textId="7291C1AE"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6E3C07E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body {</w:t>
            </w:r>
          </w:p>
          <w:p w14:paraId="10083C8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100%;</w:t>
            </w:r>
          </w:p>
          <w:p w14:paraId="4CFC9AA3" w14:textId="020E1D96"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563BDEFB" w14:textId="41AC177E"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 header */</w:t>
            </w:r>
          </w:p>
          <w:p w14:paraId="51E62A3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xml:space="preserve">header { </w:t>
            </w:r>
          </w:p>
          <w:p w14:paraId="05EE2A1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fixed;</w:t>
            </w:r>
          </w:p>
          <w:p w14:paraId="1CD1915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top:0; left: 0; right: 0;</w:t>
            </w:r>
          </w:p>
          <w:p w14:paraId="2EC1A06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 #F49ECA;</w:t>
            </w:r>
          </w:p>
          <w:p w14:paraId="55337B8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/*padding:0.1rem 1%;*/</w:t>
            </w:r>
          </w:p>
          <w:p w14:paraId="33173B1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1D42D90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center;</w:t>
            </w:r>
          </w:p>
          <w:p w14:paraId="288C4B5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justify-content: space-between;</w:t>
            </w:r>
          </w:p>
          <w:p w14:paraId="2934119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z-index: 1000;</w:t>
            </w:r>
          </w:p>
          <w:p w14:paraId="4D94A44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box-shadow: var(--box-shadow);</w:t>
            </w:r>
          </w:p>
          <w:p w14:paraId="7293FF0E" w14:textId="027E4866"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    height: 80px;</w:t>
            </w:r>
          </w:p>
          <w:p w14:paraId="258CCDFB" w14:textId="33273739"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25C6D24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.logo img{</w:t>
            </w:r>
          </w:p>
          <w:p w14:paraId="577DBB3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max-width: 140px;</w:t>
            </w:r>
          </w:p>
          <w:p w14:paraId="0D8338F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E2E3B3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.navbar .list_link{</w:t>
            </w:r>
          </w:p>
          <w:p w14:paraId="4EA2B01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1.7rem;</w:t>
            </w:r>
          </w:p>
          <w:p w14:paraId="524AD0D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border-radius: 0.5rem;</w:t>
            </w:r>
          </w:p>
          <w:p w14:paraId="1B3B1B4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1.5rem 0.5rem 1.5rem;</w:t>
            </w:r>
          </w:p>
          <w:p w14:paraId="4591613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var(--light-color);</w:t>
            </w:r>
          </w:p>
          <w:p w14:paraId="5AECAD9B" w14:textId="3436BE1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44CCEDB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.translateY {</w:t>
            </w:r>
          </w:p>
          <w:p w14:paraId="04C99B7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transform: translateY(-55px);</w:t>
            </w:r>
          </w:p>
          <w:p w14:paraId="20280EF7" w14:textId="7E198601"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BD2EFA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/*đổi màu khi chọn*/</w:t>
            </w:r>
          </w:p>
          <w:p w14:paraId="2641807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.navbar a.active {</w:t>
            </w:r>
          </w:p>
          <w:p w14:paraId="39E9123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#fff;</w:t>
            </w:r>
          </w:p>
          <w:p w14:paraId="3D6BC2E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 #F2C019;</w:t>
            </w:r>
          </w:p>
          <w:p w14:paraId="14FD1409" w14:textId="7BEE3FFB"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4BF6697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xml:space="preserve">header .icon i, </w:t>
            </w:r>
          </w:p>
          <w:p w14:paraId="4739166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.icon a{</w:t>
            </w:r>
          </w:p>
          <w:p w14:paraId="741C75C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cursor: pointer;</w:t>
            </w:r>
          </w:p>
          <w:p w14:paraId="02DE6A3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margin-left: 0.5rem;</w:t>
            </w:r>
          </w:p>
          <w:p w14:paraId="299EB38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height:4.5rem;</w:t>
            </w:r>
          </w:p>
          <w:p w14:paraId="485AF8B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line-height: 4.5rem;</w:t>
            </w:r>
          </w:p>
          <w:p w14:paraId="6503B8A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4.5rem;</w:t>
            </w:r>
          </w:p>
          <w:p w14:paraId="5ACFBF6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6EEE98F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1.7rem;</w:t>
            </w:r>
          </w:p>
          <w:p w14:paraId="527072E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border-radius: 50%;</w:t>
            </w:r>
          </w:p>
          <w:p w14:paraId="3EF438D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 #eee;</w:t>
            </w:r>
          </w:p>
          <w:p w14:paraId="588BB2A3" w14:textId="0978C742"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    color: black;</w:t>
            </w:r>
          </w:p>
          <w:p w14:paraId="7A2D6A5C" w14:textId="7980D2B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B56567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xml:space="preserve">header .icon i.active, </w:t>
            </w:r>
          </w:p>
          <w:p w14:paraId="7A40EF1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.icon a.active {</w:t>
            </w:r>
          </w:p>
          <w:p w14:paraId="28225FD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#fff;</w:t>
            </w:r>
          </w:p>
          <w:p w14:paraId="49C2899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 #F2C019;</w:t>
            </w:r>
          </w:p>
          <w:p w14:paraId="0A854F00" w14:textId="5E20BFF7"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73460D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.icon #menu-bars{</w:t>
            </w:r>
          </w:p>
          <w:p w14:paraId="6F7491B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display:none;</w:t>
            </w:r>
          </w:p>
          <w:p w14:paraId="11750CEE" w14:textId="29713D46"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527DB55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.icon {</w:t>
            </w:r>
          </w:p>
          <w:p w14:paraId="3BA3A5C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transform: translateY(65px);</w:t>
            </w:r>
          </w:p>
          <w:p w14:paraId="638640EB" w14:textId="78487866"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0755A2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.icon :active{</w:t>
            </w:r>
          </w:p>
          <w:p w14:paraId="210F66E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color: #fff;</w:t>
            </w:r>
          </w:p>
          <w:p w14:paraId="66EB674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 #F2C019;</w:t>
            </w:r>
          </w:p>
          <w:p w14:paraId="4A4C72B2" w14:textId="0F3FD652"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71D8E60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.btn_user{</w:t>
            </w:r>
          </w:p>
          <w:p w14:paraId="28FCE8A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black;</w:t>
            </w:r>
          </w:p>
          <w:p w14:paraId="03EB997A" w14:textId="588EDE2D"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    position:relative;</w:t>
            </w:r>
          </w:p>
          <w:p w14:paraId="006B9B2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B2B61E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.user-icon:active{</w:t>
            </w:r>
          </w:p>
          <w:p w14:paraId="0A58EDF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#fff;</w:t>
            </w:r>
          </w:p>
          <w:p w14:paraId="10ADB70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 #F2C019;</w:t>
            </w:r>
          </w:p>
          <w:p w14:paraId="73537E6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5242C39" w14:textId="77777777" w:rsidR="00F80D43" w:rsidRPr="00AF2BB0" w:rsidRDefault="00F80D43" w:rsidP="00AF2BB0">
            <w:pPr>
              <w:spacing w:line="276" w:lineRule="auto"/>
              <w:rPr>
                <w:rFonts w:asciiTheme="majorBidi" w:hAnsiTheme="majorBidi" w:cstheme="majorBidi"/>
                <w:sz w:val="22"/>
                <w:szCs w:val="22"/>
                <w:lang w:val="en-US"/>
              </w:rPr>
            </w:pPr>
          </w:p>
          <w:p w14:paraId="37C1709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.user-icon #menu-bars{</w:t>
            </w:r>
          </w:p>
          <w:p w14:paraId="1308D0D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display:none;</w:t>
            </w:r>
          </w:p>
          <w:p w14:paraId="54413B6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59089B9" w14:textId="77777777" w:rsidR="00F80D43" w:rsidRPr="00AF2BB0" w:rsidRDefault="00F80D43" w:rsidP="00AF2BB0">
            <w:pPr>
              <w:spacing w:line="276" w:lineRule="auto"/>
              <w:rPr>
                <w:rFonts w:asciiTheme="majorBidi" w:hAnsiTheme="majorBidi" w:cstheme="majorBidi"/>
                <w:sz w:val="22"/>
                <w:szCs w:val="22"/>
                <w:lang w:val="en-US"/>
              </w:rPr>
            </w:pPr>
          </w:p>
          <w:p w14:paraId="75007DF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.navbar{</w:t>
            </w:r>
          </w:p>
          <w:p w14:paraId="2EED149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max-width: 960px;</w:t>
            </w:r>
          </w:p>
          <w:p w14:paraId="583BD6F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0px auto;</w:t>
            </w:r>
          </w:p>
          <w:p w14:paraId="0AB2DA7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start !important;</w:t>
            </w:r>
          </w:p>
          <w:p w14:paraId="0A72B53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D9E86C5" w14:textId="77777777" w:rsidR="00F80D43" w:rsidRPr="00AF2BB0" w:rsidRDefault="00F80D43" w:rsidP="00AF2BB0">
            <w:pPr>
              <w:spacing w:line="276" w:lineRule="auto"/>
              <w:rPr>
                <w:rFonts w:asciiTheme="majorBidi" w:hAnsiTheme="majorBidi" w:cstheme="majorBidi"/>
                <w:sz w:val="22"/>
                <w:szCs w:val="22"/>
                <w:lang w:val="en-US"/>
              </w:rPr>
            </w:pPr>
          </w:p>
          <w:p w14:paraId="75A52F9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w:t>
            </w:r>
          </w:p>
          <w:p w14:paraId="5D1EE58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rgb(235, 161, 216);</w:t>
            </w:r>
          </w:p>
          <w:p w14:paraId="0559599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4FCFE4DB" w14:textId="77777777" w:rsidR="00F80D43" w:rsidRPr="00AF2BB0" w:rsidRDefault="00F80D43" w:rsidP="00AF2BB0">
            <w:pPr>
              <w:spacing w:line="276" w:lineRule="auto"/>
              <w:rPr>
                <w:rFonts w:asciiTheme="majorBidi" w:hAnsiTheme="majorBidi" w:cstheme="majorBidi"/>
                <w:sz w:val="22"/>
                <w:szCs w:val="22"/>
                <w:lang w:val="en-US"/>
              </w:rPr>
            </w:pPr>
          </w:p>
          <w:p w14:paraId="758B72F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nav{</w:t>
            </w:r>
          </w:p>
          <w:p w14:paraId="01C6133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26DB381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space-between;</w:t>
            </w:r>
          </w:p>
          <w:p w14:paraId="430466F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justify-items: center;</w:t>
            </w:r>
          </w:p>
          <w:p w14:paraId="1AEDCAB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F86E443" w14:textId="77777777" w:rsidR="00F80D43" w:rsidRPr="00AF2BB0" w:rsidRDefault="00F80D43" w:rsidP="00AF2BB0">
            <w:pPr>
              <w:spacing w:line="276" w:lineRule="auto"/>
              <w:rPr>
                <w:rFonts w:asciiTheme="majorBidi" w:hAnsiTheme="majorBidi" w:cstheme="majorBidi"/>
                <w:sz w:val="22"/>
                <w:szCs w:val="22"/>
                <w:lang w:val="en-US"/>
              </w:rPr>
            </w:pPr>
          </w:p>
          <w:p w14:paraId="64EFBC0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#logo img{</w:t>
            </w:r>
          </w:p>
          <w:p w14:paraId="5C0C27C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max-width: 150px;</w:t>
            </w:r>
          </w:p>
          <w:p w14:paraId="595F376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auto;</w:t>
            </w:r>
          </w:p>
          <w:p w14:paraId="39EF1612" w14:textId="08990C62"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242E93D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#main-menu{</w:t>
            </w:r>
          </w:p>
          <w:p w14:paraId="29E9AC9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048FEE4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list-style: none;</w:t>
            </w:r>
          </w:p>
          <w:p w14:paraId="20B4310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50px;</w:t>
            </w:r>
          </w:p>
          <w:p w14:paraId="3BCA4F6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50px;</w:t>
            </w:r>
          </w:p>
          <w:p w14:paraId="4968EF2E" w14:textId="74821130"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    transform: translateY(10px);</w:t>
            </w:r>
          </w:p>
          <w:p w14:paraId="4C83BDF4" w14:textId="3CDA4C22"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751B21F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#main-menu li{</w:t>
            </w:r>
          </w:p>
          <w:p w14:paraId="2CF1EE6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relative;</w:t>
            </w:r>
          </w:p>
          <w:p w14:paraId="15D90C03" w14:textId="1DA78B32"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42AE7B3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#main-menu li a{</w:t>
            </w:r>
          </w:p>
          <w:p w14:paraId="3ABA130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color: #fff;</w:t>
            </w:r>
          </w:p>
          <w:p w14:paraId="0F78947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block;</w:t>
            </w:r>
          </w:p>
          <w:p w14:paraId="1FE35C9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18px 20px;</w:t>
            </w:r>
          </w:p>
          <w:p w14:paraId="7062CBE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xml:space="preserve">    text-decoration: none; }/*gạch chân*/ </w:t>
            </w:r>
          </w:p>
          <w:p w14:paraId="1935B46A" w14:textId="77777777" w:rsidR="00F80D43" w:rsidRPr="00AF2BB0" w:rsidRDefault="00F80D43" w:rsidP="00AF2BB0">
            <w:pPr>
              <w:spacing w:line="276" w:lineRule="auto"/>
              <w:rPr>
                <w:rFonts w:asciiTheme="majorBidi" w:hAnsiTheme="majorBidi" w:cstheme="majorBidi"/>
                <w:sz w:val="22"/>
                <w:szCs w:val="22"/>
                <w:lang w:val="en-US"/>
              </w:rPr>
            </w:pPr>
          </w:p>
          <w:p w14:paraId="3C57094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#main-menu ul.sub-menu{</w:t>
            </w:r>
          </w:p>
          <w:p w14:paraId="720B6FD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absolute;</w:t>
            </w:r>
          </w:p>
          <w:p w14:paraId="3BCE416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rgb(231, 186, 220);</w:t>
            </w:r>
          </w:p>
          <w:p w14:paraId="72B0E6F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15px 0px;</w:t>
            </w:r>
          </w:p>
          <w:p w14:paraId="0799489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list-style: none;</w:t>
            </w:r>
          </w:p>
          <w:p w14:paraId="1E822E1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200px;</w:t>
            </w:r>
          </w:p>
          <w:p w14:paraId="032FA19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55616C2" w14:textId="77777777" w:rsidR="00F80D43" w:rsidRPr="00AF2BB0" w:rsidRDefault="00F80D43" w:rsidP="00AF2BB0">
            <w:pPr>
              <w:spacing w:line="276" w:lineRule="auto"/>
              <w:rPr>
                <w:rFonts w:asciiTheme="majorBidi" w:hAnsiTheme="majorBidi" w:cstheme="majorBidi"/>
                <w:sz w:val="22"/>
                <w:szCs w:val="22"/>
                <w:lang w:val="en-US"/>
              </w:rPr>
            </w:pPr>
          </w:p>
          <w:p w14:paraId="62B3FD9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#main-menu ul.sub-menu a{</w:t>
            </w:r>
          </w:p>
          <w:p w14:paraId="2E13CCD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8px 15px;</w:t>
            </w:r>
          </w:p>
          <w:p w14:paraId="48A719A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border-bottom: 1px solid rgb(226, 204, 221);</w:t>
            </w:r>
          </w:p>
          <w:p w14:paraId="4D9097B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F1995E9" w14:textId="77777777" w:rsidR="00F80D43" w:rsidRPr="00AF2BB0" w:rsidRDefault="00F80D43" w:rsidP="00AF2BB0">
            <w:pPr>
              <w:spacing w:line="276" w:lineRule="auto"/>
              <w:rPr>
                <w:rFonts w:asciiTheme="majorBidi" w:hAnsiTheme="majorBidi" w:cstheme="majorBidi"/>
                <w:sz w:val="22"/>
                <w:szCs w:val="22"/>
                <w:lang w:val="en-US"/>
              </w:rPr>
            </w:pPr>
          </w:p>
          <w:p w14:paraId="5398CF3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#main-menu ul.sub-menu li:last-child a{</w:t>
            </w:r>
          </w:p>
          <w:p w14:paraId="2852DE2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 none;</w:t>
            </w:r>
          </w:p>
          <w:p w14:paraId="0E206DB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0D1D8ACE" w14:textId="77777777" w:rsidR="00F80D43" w:rsidRPr="00AF2BB0" w:rsidRDefault="00F80D43" w:rsidP="00AF2BB0">
            <w:pPr>
              <w:spacing w:line="276" w:lineRule="auto"/>
              <w:rPr>
                <w:rFonts w:asciiTheme="majorBidi" w:hAnsiTheme="majorBidi" w:cstheme="majorBidi"/>
                <w:sz w:val="22"/>
                <w:szCs w:val="22"/>
                <w:lang w:val="en-US"/>
              </w:rPr>
            </w:pPr>
          </w:p>
          <w:p w14:paraId="4162B05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header .icon #menu-bars{</w:t>
            </w:r>
          </w:p>
          <w:p w14:paraId="0213D99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display:none;</w:t>
            </w:r>
          </w:p>
          <w:p w14:paraId="4E8F437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91CA66B" w14:textId="77777777" w:rsidR="00F80D43" w:rsidRPr="00AF2BB0" w:rsidRDefault="00F80D43" w:rsidP="00AF2BB0">
            <w:pPr>
              <w:spacing w:line="276" w:lineRule="auto"/>
              <w:rPr>
                <w:rFonts w:asciiTheme="majorBidi" w:hAnsiTheme="majorBidi" w:cstheme="majorBidi"/>
                <w:sz w:val="22"/>
                <w:szCs w:val="22"/>
                <w:lang w:val="en-US"/>
              </w:rPr>
            </w:pPr>
          </w:p>
          <w:p w14:paraId="0B29347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:root{</w:t>
            </w:r>
          </w:p>
          <w:p w14:paraId="46CE415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--green: #6ad9ce;</w:t>
            </w:r>
          </w:p>
          <w:p w14:paraId="71ACD84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--black: #060606;</w:t>
            </w:r>
          </w:p>
          <w:p w14:paraId="0EF3094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--light-color:#666;</w:t>
            </w:r>
          </w:p>
          <w:p w14:paraId="1CB85DE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--box-shadow: 0 .5rem 1.5rem #343434;</w:t>
            </w:r>
          </w:p>
          <w:p w14:paraId="67F6868F" w14:textId="77777777" w:rsidR="00F80D43" w:rsidRPr="00AF2BB0" w:rsidRDefault="00F80D43" w:rsidP="00AF2BB0">
            <w:pPr>
              <w:spacing w:line="276" w:lineRule="auto"/>
              <w:rPr>
                <w:rFonts w:asciiTheme="majorBidi" w:hAnsiTheme="majorBidi" w:cstheme="majorBidi"/>
                <w:sz w:val="22"/>
                <w:szCs w:val="22"/>
                <w:lang w:val="en-US"/>
              </w:rPr>
            </w:pPr>
          </w:p>
          <w:p w14:paraId="7795058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B01BCE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CB8878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font-family: 'Nunito', sans-serif;</w:t>
            </w:r>
          </w:p>
          <w:p w14:paraId="4E33A32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0;</w:t>
            </w:r>
          </w:p>
          <w:p w14:paraId="2E05EA4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0;</w:t>
            </w:r>
          </w:p>
          <w:p w14:paraId="33F87B1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box-sizing: border-box;</w:t>
            </w:r>
          </w:p>
          <w:p w14:paraId="5E979D3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text-decoration: none;</w:t>
            </w:r>
          </w:p>
          <w:p w14:paraId="7976273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outline: none;</w:t>
            </w:r>
          </w:p>
          <w:p w14:paraId="44CBF8B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 none;</w:t>
            </w:r>
          </w:p>
          <w:p w14:paraId="60128A0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transition: all .2s linear;</w:t>
            </w:r>
          </w:p>
          <w:p w14:paraId="42463C2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1B7EAFE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section{</w:t>
            </w:r>
          </w:p>
          <w:p w14:paraId="662F4E4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margin-top: 65px;</w:t>
            </w:r>
          </w:p>
          <w:p w14:paraId="3FDA71A0" w14:textId="77777777" w:rsidR="00F80D43" w:rsidRPr="00AF2BB0" w:rsidRDefault="00F80D43" w:rsidP="00AF2BB0">
            <w:pPr>
              <w:spacing w:line="276" w:lineRule="auto"/>
              <w:rPr>
                <w:rFonts w:asciiTheme="majorBidi" w:hAnsiTheme="majorBidi" w:cstheme="majorBidi"/>
                <w:sz w:val="22"/>
                <w:szCs w:val="22"/>
                <w:lang w:val="en-US"/>
              </w:rPr>
            </w:pPr>
          </w:p>
          <w:p w14:paraId="3A45E8A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6FC481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html{</w:t>
            </w:r>
          </w:p>
          <w:p w14:paraId="3766248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62.5%;</w:t>
            </w:r>
          </w:p>
          <w:p w14:paraId="6494DD4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scroll-padding-top: 5.5rem;</w:t>
            </w:r>
          </w:p>
          <w:p w14:paraId="3DFB005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scroll-behavior: smooth;</w:t>
            </w:r>
          </w:p>
          <w:p w14:paraId="6149890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D1B0046" w14:textId="77777777" w:rsidR="00F80D43" w:rsidRPr="00AF2BB0" w:rsidRDefault="00F80D43" w:rsidP="00AF2BB0">
            <w:pPr>
              <w:spacing w:line="276" w:lineRule="auto"/>
              <w:rPr>
                <w:rFonts w:asciiTheme="majorBidi" w:hAnsiTheme="majorBidi" w:cstheme="majorBidi"/>
                <w:sz w:val="22"/>
                <w:szCs w:val="22"/>
                <w:lang w:val="en-US"/>
              </w:rPr>
            </w:pPr>
          </w:p>
          <w:p w14:paraId="6FE66DB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body{</w:t>
            </w:r>
          </w:p>
          <w:p w14:paraId="760D1CF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#FDF7E3;</w:t>
            </w:r>
          </w:p>
          <w:p w14:paraId="701C1A6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012D9499" w14:textId="77777777" w:rsidR="00F80D43" w:rsidRPr="00AF2BB0" w:rsidRDefault="00F80D43" w:rsidP="00AF2BB0">
            <w:pPr>
              <w:spacing w:line="276" w:lineRule="auto"/>
              <w:rPr>
                <w:rFonts w:asciiTheme="majorBidi" w:hAnsiTheme="majorBidi" w:cstheme="majorBidi"/>
                <w:sz w:val="22"/>
                <w:szCs w:val="22"/>
                <w:lang w:val="en-US"/>
              </w:rPr>
            </w:pPr>
          </w:p>
          <w:p w14:paraId="4CAA677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/*banner xoay vòng*/</w:t>
            </w:r>
          </w:p>
          <w:p w14:paraId="404FBDF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.slider{</w:t>
            </w:r>
          </w:p>
          <w:p w14:paraId="4E38409E" w14:textId="77777777" w:rsidR="00F80D43" w:rsidRPr="00AF2BB0" w:rsidRDefault="00F80D43" w:rsidP="00AF2BB0">
            <w:pPr>
              <w:spacing w:line="276" w:lineRule="auto"/>
              <w:rPr>
                <w:rFonts w:asciiTheme="majorBidi" w:hAnsiTheme="majorBidi" w:cstheme="majorBidi"/>
                <w:sz w:val="22"/>
                <w:szCs w:val="22"/>
                <w:lang w:val="en-US"/>
              </w:rPr>
            </w:pPr>
          </w:p>
          <w:p w14:paraId="5F13BF9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max-width: 100vw;</w:t>
            </w:r>
          </w:p>
          <w:p w14:paraId="13AA0E0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650px;</w:t>
            </w:r>
          </w:p>
          <w:p w14:paraId="7DE8D3E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auto;</w:t>
            </w:r>
          </w:p>
          <w:p w14:paraId="6816D31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relative;</w:t>
            </w:r>
          </w:p>
          <w:p w14:paraId="4EADB30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overflow: hidden;</w:t>
            </w:r>
          </w:p>
          <w:p w14:paraId="78B94BC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779C513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.slider_list{</w:t>
            </w:r>
          </w:p>
          <w:p w14:paraId="42E512B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absolute;</w:t>
            </w:r>
          </w:p>
          <w:p w14:paraId="690C891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top: 0;</w:t>
            </w:r>
          </w:p>
          <w:p w14:paraId="20F42C8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left: 0;</w:t>
            </w:r>
          </w:p>
          <w:p w14:paraId="525DADA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100%;</w:t>
            </w:r>
          </w:p>
          <w:p w14:paraId="6EDAF13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6064FB9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max-content;</w:t>
            </w:r>
          </w:p>
          <w:p w14:paraId="1D14884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transition: 1s;</w:t>
            </w:r>
          </w:p>
          <w:p w14:paraId="37BCDD0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6377B86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.slider_list img{</w:t>
            </w:r>
          </w:p>
          <w:p w14:paraId="02E9E1A6" w14:textId="77777777" w:rsidR="00F80D43" w:rsidRPr="00AF2BB0" w:rsidRDefault="00F80D43" w:rsidP="00AF2BB0">
            <w:pPr>
              <w:spacing w:line="276" w:lineRule="auto"/>
              <w:rPr>
                <w:rFonts w:asciiTheme="majorBidi" w:hAnsiTheme="majorBidi" w:cstheme="majorBidi"/>
                <w:sz w:val="22"/>
                <w:szCs w:val="22"/>
                <w:lang w:val="en-US"/>
              </w:rPr>
            </w:pPr>
          </w:p>
          <w:p w14:paraId="6182407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max-width: 100vw;</w:t>
            </w:r>
          </w:p>
          <w:p w14:paraId="5CEF368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100%;</w:t>
            </w:r>
          </w:p>
          <w:p w14:paraId="600B8CB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object-fit: cover;</w:t>
            </w:r>
          </w:p>
          <w:p w14:paraId="36233B9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00B24FF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.slider_btns{</w:t>
            </w:r>
          </w:p>
          <w:p w14:paraId="53B2D2C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absolute;</w:t>
            </w:r>
          </w:p>
          <w:p w14:paraId="0E4E106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top:45%;</w:t>
            </w:r>
          </w:p>
          <w:p w14:paraId="63D78C5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left: 5%;</w:t>
            </w:r>
          </w:p>
          <w:p w14:paraId="5F2EDDE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90%;</w:t>
            </w:r>
          </w:p>
          <w:p w14:paraId="24040F5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4ACDFC7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space-between;</w:t>
            </w:r>
          </w:p>
          <w:p w14:paraId="5B5C068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7472341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.slider_btns button{</w:t>
            </w:r>
          </w:p>
          <w:p w14:paraId="5C453D2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50px;</w:t>
            </w:r>
          </w:p>
          <w:p w14:paraId="6748097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50px;</w:t>
            </w:r>
          </w:p>
          <w:p w14:paraId="519FDD3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border-radius: 50%;</w:t>
            </w:r>
          </w:p>
          <w:p w14:paraId="7CF66FA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#fff5;</w:t>
            </w:r>
          </w:p>
          <w:p w14:paraId="1526505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#fff;</w:t>
            </w:r>
          </w:p>
          <w:p w14:paraId="79E5821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 none;</w:t>
            </w:r>
          </w:p>
          <w:p w14:paraId="74BD37D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font-family: monospace;</w:t>
            </w:r>
          </w:p>
          <w:p w14:paraId="1A146B5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font-weight: bold;</w:t>
            </w:r>
          </w:p>
          <w:p w14:paraId="1C674EB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cursor: pointer;</w:t>
            </w:r>
          </w:p>
          <w:p w14:paraId="42436EF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3005B5B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.slider_dots{</w:t>
            </w:r>
          </w:p>
          <w:p w14:paraId="6618936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absolute;</w:t>
            </w:r>
          </w:p>
          <w:p w14:paraId="57DBCE8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bottom: 1px;</w:t>
            </w:r>
          </w:p>
          <w:p w14:paraId="268EF16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#fff;</w:t>
            </w:r>
          </w:p>
          <w:p w14:paraId="54CFC68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left: 0;</w:t>
            </w:r>
          </w:p>
          <w:p w14:paraId="41FFCEC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100%;</w:t>
            </w:r>
          </w:p>
          <w:p w14:paraId="0DADA3A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0;</w:t>
            </w:r>
          </w:p>
          <w:p w14:paraId="596C304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0;</w:t>
            </w:r>
          </w:p>
          <w:p w14:paraId="26861D1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0216E5C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4378F44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cursor: pointer;</w:t>
            </w:r>
          </w:p>
          <w:p w14:paraId="123F44F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2045C96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.slider_dots li{</w:t>
            </w:r>
          </w:p>
          <w:p w14:paraId="304BDF5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list-style: none;</w:t>
            </w:r>
          </w:p>
          <w:p w14:paraId="69C4CB0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10px;</w:t>
            </w:r>
          </w:p>
          <w:p w14:paraId="3DAE8A8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10px;</w:t>
            </w:r>
          </w:p>
          <w:p w14:paraId="6C04A6C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#fff;</w:t>
            </w:r>
          </w:p>
          <w:p w14:paraId="097FA67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15px;</w:t>
            </w:r>
          </w:p>
          <w:p w14:paraId="012212A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border-radius: 20px;</w:t>
            </w:r>
          </w:p>
          <w:p w14:paraId="133247F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transition: 1s;</w:t>
            </w:r>
          </w:p>
          <w:p w14:paraId="0AFFAA8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0D3D82D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.slider_dots li.active{</w:t>
            </w:r>
          </w:p>
          <w:p w14:paraId="0BD1AED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30px;</w:t>
            </w:r>
          </w:p>
          <w:p w14:paraId="062C39F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69B7A29C" w14:textId="77777777" w:rsidR="00F80D43" w:rsidRPr="00AF2BB0" w:rsidRDefault="00F80D43" w:rsidP="00AF2BB0">
            <w:pPr>
              <w:spacing w:line="276" w:lineRule="auto"/>
              <w:rPr>
                <w:rFonts w:asciiTheme="majorBidi" w:hAnsiTheme="majorBidi" w:cstheme="majorBidi"/>
                <w:sz w:val="22"/>
                <w:szCs w:val="22"/>
                <w:lang w:val="en-US"/>
              </w:rPr>
            </w:pPr>
          </w:p>
          <w:p w14:paraId="44E62AE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 banner*/</w:t>
            </w:r>
          </w:p>
          <w:p w14:paraId="4D07C09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.slide1__footer{</w:t>
            </w:r>
          </w:p>
          <w:p w14:paraId="3D75672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#ffffff;</w:t>
            </w:r>
          </w:p>
          <w:p w14:paraId="5C0349B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background-size: contain;</w:t>
            </w:r>
          </w:p>
          <w:p w14:paraId="0530BA3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180px;</w:t>
            </w:r>
          </w:p>
          <w:p w14:paraId="3963BE2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grid;</w:t>
            </w:r>
          </w:p>
          <w:p w14:paraId="428365B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grid-template-columns: repeat(4, 1fr);</w:t>
            </w:r>
          </w:p>
          <w:p w14:paraId="45E10A9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justify-content:space-evenly;</w:t>
            </w:r>
          </w:p>
          <w:p w14:paraId="65614F0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center;</w:t>
            </w:r>
          </w:p>
          <w:p w14:paraId="612099A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1rem 5%;</w:t>
            </w:r>
          </w:p>
          <w:p w14:paraId="3AB36FA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gap: 20px;</w:t>
            </w:r>
          </w:p>
          <w:p w14:paraId="10CF97F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0706867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.slide1__footer-item-cover{</w:t>
            </w:r>
          </w:p>
          <w:p w14:paraId="2061A75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#fceadd;</w:t>
            </w:r>
          </w:p>
          <w:p w14:paraId="5D5CED0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border: none;</w:t>
            </w:r>
          </w:p>
          <w:p w14:paraId="50FED3A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border-radius: 15px;</w:t>
            </w:r>
          </w:p>
          <w:p w14:paraId="5B0A95E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40px 0 40px 0;</w:t>
            </w:r>
          </w:p>
          <w:p w14:paraId="40253F1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6FF156F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18A1981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gap: 20px;</w:t>
            </w:r>
          </w:p>
          <w:p w14:paraId="0A53C4A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center;</w:t>
            </w:r>
          </w:p>
          <w:p w14:paraId="4AAD0E6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C0E019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.slide1__footer-item-cover img{</w:t>
            </w:r>
          </w:p>
          <w:p w14:paraId="70601A4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40px;</w:t>
            </w:r>
          </w:p>
          <w:p w14:paraId="31DE065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DA70A8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.slide1__footer-item-cover h3{</w:t>
            </w:r>
          </w:p>
          <w:p w14:paraId="7C4AE63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0 0 5px 0;</w:t>
            </w:r>
          </w:p>
          <w:p w14:paraId="606E55F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1.4rem;</w:t>
            </w:r>
          </w:p>
          <w:p w14:paraId="03E404E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#666;</w:t>
            </w:r>
          </w:p>
          <w:p w14:paraId="5D9CB92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078FA7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.slide1__footer-item-cover span{</w:t>
            </w:r>
          </w:p>
          <w:p w14:paraId="1C2CAE0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1.3rem;</w:t>
            </w:r>
          </w:p>
          <w:p w14:paraId="791BED8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font-weight: 400;</w:t>
            </w:r>
          </w:p>
          <w:p w14:paraId="3F73F80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EFE45C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/*sp*/</w:t>
            </w:r>
          </w:p>
          <w:p w14:paraId="5BC705E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.whyus{</w:t>
            </w:r>
          </w:p>
          <w:p w14:paraId="7D3B6F3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background-image: url(../img/bg-whyus.png);</w:t>
            </w:r>
          </w:p>
          <w:p w14:paraId="6C26CFE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background-size: cover;</w:t>
            </w:r>
          </w:p>
          <w:p w14:paraId="28027D8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#D1ECEA;</w:t>
            </w:r>
          </w:p>
          <w:p w14:paraId="0295745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grid;</w:t>
            </w:r>
          </w:p>
          <w:p w14:paraId="3A9CE31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grid-template-columns: repeat(2, 1fr);</w:t>
            </w:r>
          </w:p>
          <w:p w14:paraId="2FC150D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gap: 1.5rem;</w:t>
            </w:r>
          </w:p>
          <w:p w14:paraId="2646096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0 5%;</w:t>
            </w:r>
          </w:p>
          <w:p w14:paraId="67E3F6C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center;</w:t>
            </w:r>
          </w:p>
          <w:p w14:paraId="2F7F373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E76FE2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.whyus-content{</w:t>
            </w:r>
          </w:p>
          <w:p w14:paraId="76019DB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370D985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0 5% 0 5%;</w:t>
            </w:r>
          </w:p>
          <w:p w14:paraId="1F99B6B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670463E6" w14:textId="77777777" w:rsidR="00F80D43" w:rsidRPr="00AF2BB0" w:rsidRDefault="00F80D43" w:rsidP="00AF2BB0">
            <w:pPr>
              <w:spacing w:line="276" w:lineRule="auto"/>
              <w:rPr>
                <w:rFonts w:asciiTheme="majorBidi" w:hAnsiTheme="majorBidi" w:cstheme="majorBidi"/>
                <w:sz w:val="22"/>
                <w:szCs w:val="22"/>
                <w:lang w:val="en-US"/>
              </w:rPr>
            </w:pPr>
          </w:p>
          <w:p w14:paraId="2E79565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FF1C44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.whyus-content h3{</w:t>
            </w:r>
          </w:p>
          <w:p w14:paraId="7904E4D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font-weight: bolder;</w:t>
            </w:r>
          </w:p>
          <w:p w14:paraId="4BCBD35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#f39c3f;</w:t>
            </w:r>
          </w:p>
          <w:p w14:paraId="657866B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xx-large;</w:t>
            </w:r>
          </w:p>
          <w:p w14:paraId="570A0CD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79C80E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.whyus-content p{</w:t>
            </w:r>
          </w:p>
          <w:p w14:paraId="0A0B13F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#6c6c6c;</w:t>
            </w:r>
          </w:p>
          <w:p w14:paraId="6609949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padding-top: 20px;</w:t>
            </w:r>
          </w:p>
          <w:p w14:paraId="1897397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small;</w:t>
            </w:r>
          </w:p>
          <w:p w14:paraId="7C84F37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w:t>
            </w:r>
          </w:p>
          <w:p w14:paraId="137DA0A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.whyus-pic img{</w:t>
            </w:r>
          </w:p>
          <w:p w14:paraId="558A1BB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100%;</w:t>
            </w:r>
          </w:p>
          <w:p w14:paraId="2E56E40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67777A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.whyus-pic img:hover{</w:t>
            </w:r>
          </w:p>
          <w:p w14:paraId="40360C9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transform: scale(1.1,1.1);</w:t>
            </w:r>
          </w:p>
          <w:p w14:paraId="748E15A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09E0CFB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/*product overall*/</w:t>
            </w:r>
          </w:p>
          <w:p w14:paraId="108CFCF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.product-overall{</w:t>
            </w:r>
          </w:p>
          <w:p w14:paraId="0BD0672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#ffffff;</w:t>
            </w:r>
          </w:p>
          <w:p w14:paraId="5511B5C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2376999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padding:0 8%;</w:t>
            </w:r>
          </w:p>
          <w:p w14:paraId="17EFD01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justify-content:space-between;</w:t>
            </w:r>
          </w:p>
          <w:p w14:paraId="660FA53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014280D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.product-overall-item{</w:t>
            </w:r>
          </w:p>
          <w:p w14:paraId="6F5622C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20px;</w:t>
            </w:r>
          </w:p>
          <w:p w14:paraId="5681289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200px;</w:t>
            </w:r>
          </w:p>
          <w:p w14:paraId="33FF682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center;</w:t>
            </w:r>
          </w:p>
          <w:p w14:paraId="684B493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2B45249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.product-overall-item img{</w:t>
            </w:r>
          </w:p>
          <w:p w14:paraId="16998BA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100%;</w:t>
            </w:r>
          </w:p>
          <w:p w14:paraId="1B8E39A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3A460B1D" w14:textId="77777777" w:rsidR="00F80D43" w:rsidRPr="00AF2BB0" w:rsidRDefault="00F80D43" w:rsidP="00AF2BB0">
            <w:pPr>
              <w:spacing w:line="276" w:lineRule="auto"/>
              <w:rPr>
                <w:rFonts w:asciiTheme="majorBidi" w:hAnsiTheme="majorBidi" w:cstheme="majorBidi"/>
                <w:sz w:val="22"/>
                <w:szCs w:val="22"/>
                <w:lang w:val="en-US"/>
              </w:rPr>
            </w:pPr>
          </w:p>
          <w:p w14:paraId="2C253CC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.video{</w:t>
            </w:r>
          </w:p>
          <w:p w14:paraId="2B98EDE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grid;</w:t>
            </w:r>
          </w:p>
          <w:p w14:paraId="24EB10A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grid-template-columns: repeat(2, 1fr);</w:t>
            </w:r>
          </w:p>
          <w:p w14:paraId="68E9D14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6D0F1E2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7804E4A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gap: 60px;</w:t>
            </w:r>
          </w:p>
          <w:p w14:paraId="6EC4F23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padding:0 50px 0 50px;</w:t>
            </w:r>
          </w:p>
          <w:p w14:paraId="148E466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#D1ECEA;</w:t>
            </w:r>
          </w:p>
          <w:p w14:paraId="312FF6C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align-items: center;</w:t>
            </w:r>
          </w:p>
          <w:p w14:paraId="181BC2F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C13ECF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.video-content{</w:t>
            </w:r>
          </w:p>
          <w:p w14:paraId="23770BD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290DE27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14B6B5C5" w14:textId="77777777" w:rsidR="00F80D43" w:rsidRPr="00AF2BB0" w:rsidRDefault="00F80D43" w:rsidP="00AF2BB0">
            <w:pPr>
              <w:spacing w:line="276" w:lineRule="auto"/>
              <w:rPr>
                <w:rFonts w:asciiTheme="majorBidi" w:hAnsiTheme="majorBidi" w:cstheme="majorBidi"/>
                <w:sz w:val="22"/>
                <w:szCs w:val="22"/>
                <w:lang w:val="en-US"/>
              </w:rPr>
            </w:pPr>
          </w:p>
          <w:p w14:paraId="406810A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354629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.video h3{</w:t>
            </w:r>
          </w:p>
          <w:p w14:paraId="0757E97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font-weight: bolder;</w:t>
            </w:r>
          </w:p>
          <w:p w14:paraId="52A5532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#f39c3f;</w:t>
            </w:r>
          </w:p>
          <w:p w14:paraId="2B72CFF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xx-large;</w:t>
            </w:r>
          </w:p>
          <w:p w14:paraId="6EA1DCD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2A1622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.video p{</w:t>
            </w:r>
          </w:p>
          <w:p w14:paraId="143FEB7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#6c6c6c;</w:t>
            </w:r>
          </w:p>
          <w:p w14:paraId="7338A73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padding-top: 20px;</w:t>
            </w:r>
          </w:p>
          <w:p w14:paraId="5F72EBC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medium;</w:t>
            </w:r>
          </w:p>
          <w:p w14:paraId="56CBF73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text-align: justify;</w:t>
            </w:r>
          </w:p>
          <w:p w14:paraId="69D74B6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03755DA8" w14:textId="77777777" w:rsidR="00F80D43" w:rsidRPr="00AF2BB0" w:rsidRDefault="00F80D43" w:rsidP="00AF2BB0">
            <w:pPr>
              <w:spacing w:line="276" w:lineRule="auto"/>
              <w:rPr>
                <w:rFonts w:asciiTheme="majorBidi" w:hAnsiTheme="majorBidi" w:cstheme="majorBidi"/>
                <w:sz w:val="22"/>
                <w:szCs w:val="22"/>
                <w:lang w:val="en-US"/>
              </w:rPr>
            </w:pPr>
          </w:p>
          <w:p w14:paraId="4896AD5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/*about us*/</w:t>
            </w:r>
          </w:p>
          <w:p w14:paraId="57844B4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.aboutus{</w:t>
            </w:r>
          </w:p>
          <w:p w14:paraId="0949B65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6BE6157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height:fit-content;</w:t>
            </w:r>
          </w:p>
          <w:p w14:paraId="74D2E7A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auto;</w:t>
            </w:r>
          </w:p>
          <w:p w14:paraId="5A0DAEB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display:block;</w:t>
            </w:r>
          </w:p>
          <w:p w14:paraId="59F53DA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position: relative;</w:t>
            </w:r>
          </w:p>
          <w:p w14:paraId="304A59C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2F63E12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5C20457" w14:textId="77777777" w:rsidR="00F80D43" w:rsidRPr="00AF2BB0" w:rsidRDefault="00F80D43" w:rsidP="00AF2BB0">
            <w:pPr>
              <w:spacing w:line="276" w:lineRule="auto"/>
              <w:rPr>
                <w:rFonts w:asciiTheme="majorBidi" w:hAnsiTheme="majorBidi" w:cstheme="majorBidi"/>
                <w:sz w:val="22"/>
                <w:szCs w:val="22"/>
                <w:lang w:val="en-US"/>
              </w:rPr>
            </w:pPr>
          </w:p>
          <w:p w14:paraId="1F2D4FA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.aboutus_content img{</w:t>
            </w:r>
          </w:p>
          <w:p w14:paraId="28558F8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400px;</w:t>
            </w:r>
          </w:p>
          <w:p w14:paraId="75705AC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2566BB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.aboutus_content h2{</w:t>
            </w:r>
          </w:p>
          <w:p w14:paraId="7870126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font-family:'Franklin Gothic Medium', 'Arial Narrow', Arial, sans-serif;</w:t>
            </w:r>
          </w:p>
          <w:p w14:paraId="7E7E735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7rem;</w:t>
            </w:r>
          </w:p>
          <w:p w14:paraId="541C024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font-weight: bolder;</w:t>
            </w:r>
          </w:p>
          <w:p w14:paraId="518F919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#F7A44A;</w:t>
            </w:r>
          </w:p>
          <w:p w14:paraId="0BD1321D" w14:textId="77777777" w:rsidR="00F80D43" w:rsidRPr="00AF2BB0" w:rsidRDefault="00F80D43" w:rsidP="00AF2BB0">
            <w:pPr>
              <w:spacing w:line="276" w:lineRule="auto"/>
              <w:rPr>
                <w:rFonts w:asciiTheme="majorBidi" w:hAnsiTheme="majorBidi" w:cstheme="majorBidi"/>
                <w:sz w:val="22"/>
                <w:szCs w:val="22"/>
                <w:lang w:val="en-US"/>
              </w:rPr>
            </w:pPr>
          </w:p>
          <w:p w14:paraId="737C375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F64A06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.ourteam h3{</w:t>
            </w:r>
          </w:p>
          <w:p w14:paraId="526B9E4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font-family:Verdana, Geneva, Tahoma, sans-serif;</w:t>
            </w:r>
          </w:p>
          <w:p w14:paraId="05A3456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2.5rem;</w:t>
            </w:r>
          </w:p>
          <w:p w14:paraId="63A9A0A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#F7A44A;</w:t>
            </w:r>
          </w:p>
          <w:p w14:paraId="7D8547F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D27918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.ourteam p{</w:t>
            </w:r>
          </w:p>
          <w:p w14:paraId="720688A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padding-top: 5px;</w:t>
            </w:r>
          </w:p>
          <w:p w14:paraId="7FB4AFA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font-family:Verdana, Geneva, Tahoma, sans-serif;</w:t>
            </w:r>
          </w:p>
          <w:p w14:paraId="51C37CC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2rem;</w:t>
            </w:r>
          </w:p>
          <w:p w14:paraId="539783F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#F7A44A;</w:t>
            </w:r>
          </w:p>
          <w:p w14:paraId="76AD624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49F502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.ourteam{</w:t>
            </w:r>
          </w:p>
          <w:p w14:paraId="1ED38BD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grid;</w:t>
            </w:r>
          </w:p>
          <w:p w14:paraId="34A97C1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grid-template-columns: repeat(3, 1fr);</w:t>
            </w:r>
          </w:p>
          <w:p w14:paraId="65098FC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0 5% 0 5%;</w:t>
            </w:r>
          </w:p>
          <w:p w14:paraId="3ADD01C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4B9A3C9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713F62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.aboutus_wrap{</w:t>
            </w:r>
          </w:p>
          <w:p w14:paraId="53D7FD7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background-image: url(../img/Our.png);</w:t>
            </w:r>
          </w:p>
          <w:p w14:paraId="2023349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background-size: contain;</w:t>
            </w:r>
          </w:p>
          <w:p w14:paraId="01A467F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background-repeat: no-repeat;</w:t>
            </w:r>
          </w:p>
          <w:p w14:paraId="1B34EE3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height: 900px;</w:t>
            </w:r>
          </w:p>
          <w:p w14:paraId="58A336A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padding-top: 100px;</w:t>
            </w:r>
          </w:p>
          <w:p w14:paraId="087584D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padding-bottom: 100px;</w:t>
            </w:r>
          </w:p>
          <w:p w14:paraId="1F771E1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7CAA30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.ourteam img{</w:t>
            </w:r>
          </w:p>
          <w:p w14:paraId="73DD771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10px 0 20px 0;</w:t>
            </w:r>
          </w:p>
          <w:p w14:paraId="122DCF7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width:400px;</w:t>
            </w:r>
          </w:p>
          <w:p w14:paraId="027D180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xml:space="preserve">  </w:t>
            </w:r>
          </w:p>
          <w:p w14:paraId="140F411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841284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.ourteam img:hover{</w:t>
            </w:r>
          </w:p>
          <w:p w14:paraId="66B35EF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transform: scale(1.1,1.1);</w:t>
            </w:r>
          </w:p>
          <w:p w14:paraId="0A4E4F5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947A0BD" w14:textId="77777777" w:rsidR="00F80D43" w:rsidRPr="00AF2BB0" w:rsidRDefault="00F80D43" w:rsidP="00AF2BB0">
            <w:pPr>
              <w:spacing w:line="276" w:lineRule="auto"/>
              <w:rPr>
                <w:rFonts w:asciiTheme="majorBidi" w:hAnsiTheme="majorBidi" w:cstheme="majorBidi"/>
                <w:sz w:val="22"/>
                <w:szCs w:val="22"/>
                <w:lang w:val="en-US"/>
              </w:rPr>
            </w:pPr>
          </w:p>
          <w:p w14:paraId="4BEE5976" w14:textId="060B91C3" w:rsidR="00F80D43" w:rsidRPr="00AF2BB0" w:rsidRDefault="00F80D43" w:rsidP="00AF2BB0">
            <w:pPr>
              <w:tabs>
                <w:tab w:val="right" w:pos="3612"/>
              </w:tabs>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/*nhập email*/</w:t>
            </w:r>
            <w:r w:rsidR="00E20DF4" w:rsidRPr="00AF2BB0">
              <w:rPr>
                <w:rFonts w:asciiTheme="majorBidi" w:hAnsiTheme="majorBidi" w:cstheme="majorBidi"/>
                <w:sz w:val="22"/>
                <w:szCs w:val="22"/>
                <w:lang w:val="en-US"/>
              </w:rPr>
              <w:tab/>
            </w:r>
          </w:p>
          <w:p w14:paraId="11EAE5C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.email-form-container {</w:t>
            </w:r>
          </w:p>
          <w:p w14:paraId="7B7EAC7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max-width: 400px;</w:t>
            </w:r>
          </w:p>
          <w:p w14:paraId="45AAED2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0 auto;</w:t>
            </w:r>
          </w:p>
          <w:p w14:paraId="4959CE1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1544DE3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0E0CC55C" w14:textId="77777777" w:rsidR="00F80D43" w:rsidRPr="00AF2BB0" w:rsidRDefault="00F80D43" w:rsidP="00AF2BB0">
            <w:pPr>
              <w:spacing w:line="276" w:lineRule="auto"/>
              <w:rPr>
                <w:rFonts w:asciiTheme="majorBidi" w:hAnsiTheme="majorBidi" w:cstheme="majorBidi"/>
                <w:sz w:val="22"/>
                <w:szCs w:val="22"/>
                <w:lang w:val="en-US"/>
              </w:rPr>
            </w:pPr>
          </w:p>
          <w:p w14:paraId="1AFC1FC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#email-input {</w:t>
            </w:r>
          </w:p>
          <w:p w14:paraId="555D035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100%;</w:t>
            </w:r>
          </w:p>
          <w:p w14:paraId="6C55205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10px;</w:t>
            </w:r>
          </w:p>
          <w:p w14:paraId="18C6118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margin-bottom: 10px;</w:t>
            </w:r>
          </w:p>
          <w:p w14:paraId="019C42BE"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2B91171" w14:textId="77777777" w:rsidR="00F80D43" w:rsidRPr="00AF2BB0" w:rsidRDefault="00F80D43" w:rsidP="00AF2BB0">
            <w:pPr>
              <w:spacing w:line="276" w:lineRule="auto"/>
              <w:rPr>
                <w:rFonts w:asciiTheme="majorBidi" w:hAnsiTheme="majorBidi" w:cstheme="majorBidi"/>
                <w:sz w:val="22"/>
                <w:szCs w:val="22"/>
                <w:lang w:val="en-US"/>
              </w:rPr>
            </w:pPr>
          </w:p>
          <w:p w14:paraId="70DF128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#submit-btn {</w:t>
            </w:r>
          </w:p>
          <w:p w14:paraId="38D6179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10px 20px;</w:t>
            </w:r>
          </w:p>
          <w:p w14:paraId="0852BF6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#6ad9ce;</w:t>
            </w:r>
          </w:p>
          <w:p w14:paraId="6985FFA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white;</w:t>
            </w:r>
          </w:p>
          <w:p w14:paraId="54AD81B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 none;</w:t>
            </w:r>
          </w:p>
          <w:p w14:paraId="1F55E70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cursor: pointer;</w:t>
            </w:r>
          </w:p>
          <w:p w14:paraId="3D8BDA9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94CD846" w14:textId="77777777" w:rsidR="00F80D43" w:rsidRPr="00AF2BB0" w:rsidRDefault="00F80D43" w:rsidP="00AF2BB0">
            <w:pPr>
              <w:spacing w:line="276" w:lineRule="auto"/>
              <w:rPr>
                <w:rFonts w:asciiTheme="majorBidi" w:hAnsiTheme="majorBidi" w:cstheme="majorBidi"/>
                <w:sz w:val="22"/>
                <w:szCs w:val="22"/>
                <w:lang w:val="en-US"/>
              </w:rPr>
            </w:pPr>
          </w:p>
          <w:p w14:paraId="5411C8F9"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#email-response {</w:t>
            </w:r>
          </w:p>
          <w:p w14:paraId="4957E69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margin-top: 10px;</w:t>
            </w:r>
          </w:p>
          <w:p w14:paraId="4C367C3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font-weight: bold;</w:t>
            </w:r>
          </w:p>
          <w:p w14:paraId="6148DEE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55E87F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@import url("https://fonts.googleapis.com/css2?family=Nunito:wght@200;300;400;600;700&amp;display=swap");</w:t>
            </w:r>
          </w:p>
          <w:p w14:paraId="7693215D" w14:textId="77777777" w:rsidR="00B900A7" w:rsidRPr="00AF2BB0" w:rsidRDefault="00B900A7" w:rsidP="00AF2BB0">
            <w:pPr>
              <w:spacing w:line="276" w:lineRule="auto"/>
              <w:rPr>
                <w:rFonts w:asciiTheme="majorBidi" w:hAnsiTheme="majorBidi" w:cstheme="majorBidi"/>
                <w:sz w:val="22"/>
                <w:szCs w:val="22"/>
                <w:lang w:val="en-US"/>
              </w:rPr>
            </w:pPr>
          </w:p>
          <w:p w14:paraId="0573D8B0"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w:t>
            </w:r>
          </w:p>
          <w:p w14:paraId="484C7AA1"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39095026"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5549D9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0;</w:t>
            </w:r>
          </w:p>
          <w:p w14:paraId="0A2E9741"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padding: 0;</w:t>
            </w:r>
          </w:p>
          <w:p w14:paraId="386D5395"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font-family: 'Nunito', sans-serif;</w:t>
            </w:r>
          </w:p>
          <w:p w14:paraId="552C531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16px;</w:t>
            </w:r>
          </w:p>
          <w:p w14:paraId="207CA300"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rgb(224, 89, 168);</w:t>
            </w:r>
          </w:p>
          <w:p w14:paraId="7860CF5F" w14:textId="2AFC4B67"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5006CF1"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w:t>
            </w:r>
          </w:p>
          <w:p w14:paraId="6C603616"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#FEF2F7;</w:t>
            </w:r>
          </w:p>
          <w:p w14:paraId="4207D05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padding-top: 10px;</w:t>
            </w:r>
          </w:p>
          <w:p w14:paraId="1E616399" w14:textId="3C6FE04A"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19369C6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.container{</w:t>
            </w:r>
          </w:p>
          <w:p w14:paraId="5F1B019E"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1140px;</w:t>
            </w:r>
          </w:p>
          <w:p w14:paraId="2A1A0150"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auto;</w:t>
            </w:r>
          </w:p>
          <w:p w14:paraId="42B117A7"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flex;</w:t>
            </w:r>
          </w:p>
          <w:p w14:paraId="1EE54759"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54329AAB" w14:textId="1CA33689"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464752D"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.container .logo img{</w:t>
            </w:r>
          </w:p>
          <w:p w14:paraId="0CF01E23"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23rem;</w:t>
            </w:r>
          </w:p>
          <w:p w14:paraId="72C0CF92"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margin-left: -70px;</w:t>
            </w:r>
          </w:p>
          <w:p w14:paraId="06C7E700" w14:textId="0FBE8FE6"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DF5951C"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h3{</w:t>
            </w:r>
          </w:p>
          <w:p w14:paraId="11663029"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19px;</w:t>
            </w:r>
          </w:p>
          <w:p w14:paraId="18525855"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margin-bottom: 10px;</w:t>
            </w:r>
          </w:p>
          <w:p w14:paraId="2A137AA4"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711E98A4" w14:textId="07F9A86A"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DD2CEDA"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.footer-content p{</w:t>
            </w:r>
          </w:p>
          <w:p w14:paraId="5B566406"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190px;</w:t>
            </w:r>
          </w:p>
          <w:p w14:paraId="1C482A6D"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margin: auto;</w:t>
            </w:r>
          </w:p>
          <w:p w14:paraId="17904ED3"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7px;</w:t>
            </w:r>
          </w:p>
          <w:p w14:paraId="162CA31C"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7036351B" w14:textId="375661FB"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6AA04EA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.footer-content i{</w:t>
            </w:r>
          </w:p>
          <w:p w14:paraId="22F67AFE"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size: 30px;</w:t>
            </w:r>
          </w:p>
          <w:p w14:paraId="64D934B1"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7BC76302"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2B2E3578" w14:textId="77777777" w:rsidR="00B900A7" w:rsidRPr="00AF2BB0" w:rsidRDefault="00B900A7" w:rsidP="00AF2BB0">
            <w:pPr>
              <w:spacing w:line="276" w:lineRule="auto"/>
              <w:rPr>
                <w:rFonts w:asciiTheme="majorBidi" w:hAnsiTheme="majorBidi" w:cstheme="majorBidi"/>
                <w:sz w:val="22"/>
                <w:szCs w:val="22"/>
                <w:lang w:val="en-US"/>
              </w:rPr>
            </w:pPr>
          </w:p>
          <w:p w14:paraId="26C60C3F"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 .container{</w:t>
            </w:r>
          </w:p>
          <w:p w14:paraId="16D08396"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display: grid;</w:t>
            </w:r>
          </w:p>
          <w:p w14:paraId="5854DBE5"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grid-template-columns: repeat(auto-fit, minmax(7rem, 1fr));</w:t>
            </w:r>
          </w:p>
          <w:p w14:paraId="4A84C831"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#FEF2F7;</w:t>
            </w:r>
          </w:p>
          <w:p w14:paraId="6300DE22"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gap: 0.5rem;</w:t>
            </w:r>
          </w:p>
          <w:p w14:paraId="3356B27E"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border-top: .1rem #F49DC3;</w:t>
            </w:r>
          </w:p>
          <w:p w14:paraId="474867F8" w14:textId="0F011384"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FC973BB"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 .credit {</w:t>
            </w:r>
          </w:p>
          <w:p w14:paraId="2E69903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text-align: center;</w:t>
            </w:r>
          </w:p>
          <w:p w14:paraId="22CE928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border-top: .1rem solid rgba(0, 0, 0, .1);</w:t>
            </w:r>
          </w:p>
          <w:p w14:paraId="69D82B3E"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font-size: 1.3rem;</w:t>
            </w:r>
          </w:p>
          <w:p w14:paraId="24FFE070"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#fff;</w:t>
            </w:r>
          </w:p>
          <w:p w14:paraId="0751E64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background-color: #F49DC3;</w:t>
            </w:r>
          </w:p>
          <w:p w14:paraId="6BFC1778"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padding: 0.5rem;</w:t>
            </w:r>
          </w:p>
          <w:p w14:paraId="411D4317"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xml:space="preserve">    top:0; </w:t>
            </w:r>
          </w:p>
          <w:p w14:paraId="12CF85CE" w14:textId="1F0824E5"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E4CE842"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 .credit span {</w:t>
            </w:r>
          </w:p>
          <w:p w14:paraId="2776FD33"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color: lightgray;</w:t>
            </w:r>
          </w:p>
          <w:p w14:paraId="1ADC6379"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font-size: 1.3rem;</w:t>
            </w:r>
          </w:p>
          <w:p w14:paraId="3406995D" w14:textId="2BE58410" w:rsidR="00B900A7" w:rsidRPr="00AF2BB0" w:rsidRDefault="00B900A7"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7C3665E4"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.footer-content .imgChange {</w:t>
            </w:r>
          </w:p>
          <w:p w14:paraId="4DEFC540"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width: 55px;</w:t>
            </w:r>
          </w:p>
          <w:p w14:paraId="026F17F9"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height: auto;</w:t>
            </w:r>
          </w:p>
          <w:p w14:paraId="7AF75843"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justify-content: center;</w:t>
            </w:r>
          </w:p>
          <w:p w14:paraId="7E01F401" w14:textId="77777777" w:rsidR="00B900A7" w:rsidRPr="00AF2BB0" w:rsidRDefault="00B900A7"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1CBAE2E0" w14:textId="77777777" w:rsidR="00F80D43" w:rsidRPr="00AF2BB0" w:rsidRDefault="00F80D43" w:rsidP="00AF2BB0">
            <w:pPr>
              <w:spacing w:line="276" w:lineRule="auto"/>
              <w:rPr>
                <w:rFonts w:asciiTheme="majorBidi" w:hAnsiTheme="majorBidi" w:cstheme="majorBidi"/>
                <w:sz w:val="22"/>
                <w:szCs w:val="22"/>
              </w:rPr>
            </w:pPr>
          </w:p>
        </w:tc>
        <w:tc>
          <w:tcPr>
            <w:tcW w:w="1975" w:type="dxa"/>
          </w:tcPr>
          <w:p w14:paraId="34A9379F" w14:textId="0A88A7FE"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let list = document.querySelector('.slider .slider_list');</w:t>
            </w:r>
          </w:p>
          <w:p w14:paraId="5AC7ADC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items = document.querySelectorAll('.slider .slider_list .item_list');</w:t>
            </w:r>
          </w:p>
          <w:p w14:paraId="396244B2"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dots = document.querySelectorAll('.slider .slider_dots li');</w:t>
            </w:r>
          </w:p>
          <w:p w14:paraId="09F22A3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prev = document.getElementById('prev');</w:t>
            </w:r>
          </w:p>
          <w:p w14:paraId="2BC4F6E3" w14:textId="657B3DD5"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let next = document.getElementById('next');</w:t>
            </w:r>
          </w:p>
          <w:p w14:paraId="3E402C1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active = 0;</w:t>
            </w:r>
          </w:p>
          <w:p w14:paraId="1B9223BC" w14:textId="43FFF1D1"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let lengthItems = items.length - 1;</w:t>
            </w:r>
          </w:p>
          <w:p w14:paraId="5071AD5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next.onclick = function(){</w:t>
            </w:r>
          </w:p>
          <w:p w14:paraId="341334A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if(active + 1 &gt; lengthItems){</w:t>
            </w:r>
          </w:p>
          <w:p w14:paraId="5FD89D6C"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active = 0;</w:t>
            </w:r>
          </w:p>
          <w:p w14:paraId="141C2A8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}else{</w:t>
            </w:r>
          </w:p>
          <w:p w14:paraId="17974A6B"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active = active + 1;</w:t>
            </w:r>
          </w:p>
          <w:p w14:paraId="220E9D2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25AF9013"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reloadSlider();</w:t>
            </w:r>
          </w:p>
          <w:p w14:paraId="5B36F78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66C1D81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prev.onclick = function(){</w:t>
            </w:r>
          </w:p>
          <w:p w14:paraId="358BEE7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if(active - 1 &lt; 0){</w:t>
            </w:r>
          </w:p>
          <w:p w14:paraId="5447BAE5"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active = lengthItems;</w:t>
            </w:r>
          </w:p>
          <w:p w14:paraId="5ED9CC7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}else{</w:t>
            </w:r>
          </w:p>
          <w:p w14:paraId="6485D2E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active = active - 1;</w:t>
            </w:r>
          </w:p>
          <w:p w14:paraId="7CFA15A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211CB687"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reloadSlider();</w:t>
            </w:r>
          </w:p>
          <w:p w14:paraId="65932864"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9816BE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refreshSlider = setInterval(()=&gt; {next.click()}, 3000);</w:t>
            </w:r>
          </w:p>
          <w:p w14:paraId="551471A0"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function reloadSlider(){</w:t>
            </w:r>
          </w:p>
          <w:p w14:paraId="0C57EDA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let checkLeft = items[active].offsetLeft;</w:t>
            </w:r>
          </w:p>
          <w:p w14:paraId="5FAF7154" w14:textId="20F59AB8" w:rsidR="00F80D43"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    list.style.left = -checkLeft + 'px';</w:t>
            </w:r>
          </w:p>
          <w:p w14:paraId="689B8AB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let lastActiveDot = document.querySelector('.slider .slider_dots li.active');</w:t>
            </w:r>
          </w:p>
          <w:p w14:paraId="322486B6"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lastActiveDot.classList.remove('active');</w:t>
            </w:r>
          </w:p>
          <w:p w14:paraId="3E50C8D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dots[active].classList.add('active');</w:t>
            </w:r>
          </w:p>
          <w:p w14:paraId="3C368A78"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clearInterval(refreshSlider);</w:t>
            </w:r>
          </w:p>
          <w:p w14:paraId="136B02AD"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refreshSlider = setInterval(()=&gt; {next.click()}, 3000);</w:t>
            </w:r>
          </w:p>
          <w:p w14:paraId="0B525B9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7190D19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dots.forEach((li, key) =&gt; {</w:t>
            </w:r>
          </w:p>
          <w:p w14:paraId="5BC6C72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li.addEventListener('click', function(){</w:t>
            </w:r>
          </w:p>
          <w:p w14:paraId="73D42AD1"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active = key;</w:t>
            </w:r>
          </w:p>
          <w:p w14:paraId="2D7B7E7A"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reloadSlider();</w:t>
            </w:r>
          </w:p>
          <w:p w14:paraId="75AFCD2F" w14:textId="77777777" w:rsidR="00F80D43" w:rsidRPr="00AF2BB0" w:rsidRDefault="00F80D43"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5175BCD3" w14:textId="4CECA5CF" w:rsidR="000E7E22" w:rsidRPr="00AF2BB0" w:rsidRDefault="00F80D43"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6B5FD616"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menu = document.querySelector('#menu-bars');</w:t>
            </w:r>
          </w:p>
          <w:p w14:paraId="56A4FEF4"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navbar = document.querySelector('.navbar');</w:t>
            </w:r>
          </w:p>
          <w:p w14:paraId="12D5C550"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let section = document.querySelectorAll('section');</w:t>
            </w:r>
          </w:p>
          <w:p w14:paraId="3622EA0E" w14:textId="2DA1C999"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let navLinks = document.querySelectorAll('header .navbar a');</w:t>
            </w:r>
          </w:p>
          <w:p w14:paraId="7479DE5E"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menu.onclick = () =&gt;{</w:t>
            </w:r>
          </w:p>
          <w:p w14:paraId="0254C0B3"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menu.classList.toggle('fa-times');</w:t>
            </w:r>
          </w:p>
          <w:p w14:paraId="087152F2"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navbar.classList.toggle('active');</w:t>
            </w:r>
          </w:p>
          <w:p w14:paraId="38B9E601" w14:textId="32BFAC6E"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4EB98237"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window.onscroll = () =&gt;{</w:t>
            </w:r>
          </w:p>
          <w:p w14:paraId="3DC54741"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menu.classList.remove('fa-times');</w:t>
            </w:r>
          </w:p>
          <w:p w14:paraId="544B6932"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navbar.classList.remove('active');</w:t>
            </w:r>
          </w:p>
          <w:p w14:paraId="2A01B81D" w14:textId="7E46B420"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1F00FA31"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section.forEach(sec =&gt; {</w:t>
            </w:r>
          </w:p>
          <w:p w14:paraId="038AF27C"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let top = window.scrollY;</w:t>
            </w:r>
          </w:p>
          <w:p w14:paraId="048539DF"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let height = sec.offsetHeight;</w:t>
            </w:r>
          </w:p>
          <w:p w14:paraId="0609C3AE"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let offset = sec.offsetTop - 150;</w:t>
            </w:r>
          </w:p>
          <w:p w14:paraId="3FA4AF5F"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let id = sec.getAttribute('id');</w:t>
            </w:r>
          </w:p>
          <w:p w14:paraId="2BE89C17" w14:textId="77777777" w:rsidR="000E7E22" w:rsidRPr="00AF2BB0" w:rsidRDefault="000E7E22" w:rsidP="00AF2BB0">
            <w:pPr>
              <w:spacing w:line="276" w:lineRule="auto"/>
              <w:rPr>
                <w:rFonts w:asciiTheme="majorBidi" w:hAnsiTheme="majorBidi" w:cstheme="majorBidi"/>
                <w:sz w:val="22"/>
                <w:szCs w:val="22"/>
                <w:lang w:val="en-US"/>
              </w:rPr>
            </w:pPr>
          </w:p>
          <w:p w14:paraId="15B8EA43"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    if( top =&gt; offset &amp;&amp; top &lt; offset + height){</w:t>
            </w:r>
          </w:p>
          <w:p w14:paraId="71FFBFE3"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navLinks.forEach(links =&gt; {</w:t>
            </w:r>
          </w:p>
          <w:p w14:paraId="7B716677"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links.classList.remove('active');</w:t>
            </w:r>
          </w:p>
          <w:p w14:paraId="4874DEF0"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document.querySelector('header .navbar a[href*='+id+']').classList.add('active');</w:t>
            </w:r>
          </w:p>
          <w:p w14:paraId="469972D5"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07D72076"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w:t>
            </w:r>
          </w:p>
          <w:p w14:paraId="6305027E"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523D7B62" w14:textId="77777777" w:rsidR="000E7E22" w:rsidRPr="00AF2BB0" w:rsidRDefault="000E7E22" w:rsidP="00AF2BB0">
            <w:pPr>
              <w:spacing w:line="276" w:lineRule="auto"/>
              <w:rPr>
                <w:rFonts w:asciiTheme="majorBidi" w:hAnsiTheme="majorBidi" w:cstheme="majorBidi"/>
                <w:sz w:val="22"/>
                <w:szCs w:val="22"/>
                <w:lang w:val="en-US"/>
              </w:rPr>
            </w:pPr>
          </w:p>
          <w:p w14:paraId="1BB32FC0"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document.querySelector('#search-icon').onclick = () =&gt;{</w:t>
            </w:r>
          </w:p>
          <w:p w14:paraId="443BA7B9"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document.querySelector('#search-form').classList.toggle('active');</w:t>
            </w:r>
          </w:p>
          <w:p w14:paraId="3F9E4F48"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w:t>
            </w:r>
          </w:p>
          <w:p w14:paraId="3754464A" w14:textId="77777777" w:rsidR="000E7E22" w:rsidRPr="00AF2BB0" w:rsidRDefault="000E7E22" w:rsidP="00AF2BB0">
            <w:pPr>
              <w:spacing w:line="276" w:lineRule="auto"/>
              <w:rPr>
                <w:rFonts w:asciiTheme="majorBidi" w:hAnsiTheme="majorBidi" w:cstheme="majorBidi"/>
                <w:sz w:val="22"/>
                <w:szCs w:val="22"/>
                <w:lang w:val="en-US"/>
              </w:rPr>
            </w:pPr>
          </w:p>
          <w:p w14:paraId="37194326"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document.querySelector('#close').onclick = () =&gt;{</w:t>
            </w:r>
          </w:p>
          <w:p w14:paraId="5F31E078"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document.querySelector('#search-form').classList.remove('active');</w:t>
            </w:r>
          </w:p>
          <w:p w14:paraId="3C745299" w14:textId="3E7989F5"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53BEAC8F" w14:textId="77777777" w:rsidR="000E7E22" w:rsidRPr="00AF2BB0" w:rsidRDefault="000E7E22" w:rsidP="00AF2BB0">
            <w:pPr>
              <w:spacing w:line="276" w:lineRule="auto"/>
              <w:rPr>
                <w:rFonts w:asciiTheme="majorBidi" w:hAnsiTheme="majorBidi" w:cstheme="majorBidi"/>
                <w:sz w:val="22"/>
                <w:szCs w:val="22"/>
              </w:rPr>
            </w:pPr>
          </w:p>
          <w:p w14:paraId="492654B4" w14:textId="198C8290"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/*phần loader*/</w:t>
            </w:r>
          </w:p>
          <w:p w14:paraId="5E8C5F78"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function loader(){</w:t>
            </w:r>
          </w:p>
          <w:p w14:paraId="4A3775E1"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document.querySelector('.loader-container').classList.add('fade-out');</w:t>
            </w:r>
          </w:p>
          <w:p w14:paraId="677C7E0E" w14:textId="28427B9A"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2DFCCD75"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function fadeOut(){</w:t>
            </w:r>
          </w:p>
          <w:p w14:paraId="5662CA55"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t>    setInterval(loader, 3000);</w:t>
            </w:r>
          </w:p>
          <w:p w14:paraId="3B9AD7CA" w14:textId="54EEBAA5" w:rsidR="000E7E22" w:rsidRPr="00AF2BB0" w:rsidRDefault="000E7E22" w:rsidP="00AF2BB0">
            <w:pPr>
              <w:spacing w:line="276" w:lineRule="auto"/>
              <w:rPr>
                <w:rFonts w:asciiTheme="majorBidi" w:hAnsiTheme="majorBidi" w:cstheme="majorBidi"/>
                <w:sz w:val="22"/>
                <w:szCs w:val="22"/>
              </w:rPr>
            </w:pPr>
            <w:r w:rsidRPr="00AF2BB0">
              <w:rPr>
                <w:rFonts w:asciiTheme="majorBidi" w:hAnsiTheme="majorBidi" w:cstheme="majorBidi"/>
                <w:sz w:val="22"/>
                <w:szCs w:val="22"/>
                <w:lang w:val="en-US"/>
              </w:rPr>
              <w:t>}</w:t>
            </w:r>
          </w:p>
          <w:p w14:paraId="3E55264B" w14:textId="77777777" w:rsidR="000E7E22" w:rsidRPr="00AF2BB0" w:rsidRDefault="000E7E22" w:rsidP="00AF2BB0">
            <w:pPr>
              <w:spacing w:line="276" w:lineRule="auto"/>
              <w:rPr>
                <w:rFonts w:asciiTheme="majorBidi" w:hAnsiTheme="majorBidi" w:cstheme="majorBidi"/>
                <w:sz w:val="22"/>
                <w:szCs w:val="22"/>
                <w:lang w:val="en-US"/>
              </w:rPr>
            </w:pPr>
            <w:r w:rsidRPr="00AF2BB0">
              <w:rPr>
                <w:rFonts w:asciiTheme="majorBidi" w:hAnsiTheme="majorBidi" w:cstheme="majorBidi"/>
                <w:sz w:val="22"/>
                <w:szCs w:val="22"/>
                <w:lang w:val="en-US"/>
              </w:rPr>
              <w:lastRenderedPageBreak/>
              <w:t>window.onload = fadeOut;</w:t>
            </w:r>
          </w:p>
          <w:p w14:paraId="04EFA922" w14:textId="77777777" w:rsidR="000E7E22" w:rsidRPr="00AF2BB0" w:rsidRDefault="000E7E22" w:rsidP="00AF2BB0">
            <w:pPr>
              <w:spacing w:line="276" w:lineRule="auto"/>
              <w:rPr>
                <w:rFonts w:asciiTheme="majorBidi" w:hAnsiTheme="majorBidi" w:cstheme="majorBidi"/>
                <w:sz w:val="22"/>
                <w:szCs w:val="22"/>
                <w:lang w:val="en-US"/>
              </w:rPr>
            </w:pPr>
          </w:p>
          <w:p w14:paraId="489E6525" w14:textId="3B3B6D92" w:rsidR="000E7E22" w:rsidRPr="00AF2BB0" w:rsidRDefault="000E7E22" w:rsidP="00AF2BB0">
            <w:pPr>
              <w:spacing w:line="276" w:lineRule="auto"/>
              <w:rPr>
                <w:rFonts w:asciiTheme="majorBidi" w:hAnsiTheme="majorBidi" w:cstheme="majorBidi"/>
                <w:sz w:val="22"/>
                <w:szCs w:val="22"/>
              </w:rPr>
            </w:pPr>
          </w:p>
        </w:tc>
      </w:tr>
    </w:tbl>
    <w:p w14:paraId="1D713CC2" w14:textId="77777777" w:rsidR="00015662" w:rsidRPr="00015662" w:rsidRDefault="00015662" w:rsidP="00015662">
      <w:pPr>
        <w:spacing w:line="360" w:lineRule="auto"/>
        <w:jc w:val="both"/>
        <w:rPr>
          <w:rFonts w:asciiTheme="majorBidi" w:eastAsia="DengXian" w:hAnsiTheme="majorBidi" w:cstheme="majorBidi"/>
          <w:b/>
          <w:bCs/>
          <w:kern w:val="0"/>
          <w:sz w:val="26"/>
          <w:szCs w:val="26"/>
          <w:lang w:eastAsia="zh-CN"/>
          <w14:ligatures w14:val="none"/>
        </w:rPr>
      </w:pPr>
    </w:p>
    <w:p w14:paraId="15AE99A4" w14:textId="53982D9B" w:rsidR="00242BA1" w:rsidRPr="000E7E22" w:rsidRDefault="00242BA1" w:rsidP="00242BA1">
      <w:pPr>
        <w:rPr>
          <w:rFonts w:asciiTheme="majorBidi" w:hAnsiTheme="majorBidi" w:cstheme="majorBidi"/>
          <w:b/>
          <w:bCs/>
          <w:sz w:val="26"/>
          <w:szCs w:val="26"/>
          <w:lang w:val="en-US"/>
        </w:rPr>
      </w:pPr>
      <w:r w:rsidRPr="000E7E22">
        <w:rPr>
          <w:rFonts w:asciiTheme="majorBidi" w:hAnsiTheme="majorBidi" w:cstheme="majorBidi"/>
          <w:b/>
          <w:bCs/>
          <w:sz w:val="26"/>
          <w:szCs w:val="26"/>
          <w:lang w:val="en-US"/>
        </w:rPr>
        <w:t xml:space="preserve">2. Trang về chúng tôi </w:t>
      </w:r>
    </w:p>
    <w:p w14:paraId="02E0DEB3" w14:textId="25B3EA18" w:rsidR="000E7E22" w:rsidRPr="000E7E22" w:rsidRDefault="00242BA1" w:rsidP="000E7E22">
      <w:pPr>
        <w:ind w:firstLine="567"/>
        <w:rPr>
          <w:rFonts w:asciiTheme="majorBidi" w:hAnsiTheme="majorBidi" w:cstheme="majorBidi"/>
          <w:b/>
          <w:bCs/>
          <w:i/>
          <w:iCs/>
          <w:sz w:val="26"/>
          <w:szCs w:val="26"/>
        </w:rPr>
      </w:pPr>
      <w:r w:rsidRPr="000E7E22">
        <w:rPr>
          <w:rFonts w:asciiTheme="majorBidi" w:hAnsiTheme="majorBidi" w:cstheme="majorBidi"/>
          <w:b/>
          <w:bCs/>
          <w:i/>
          <w:iCs/>
          <w:sz w:val="26"/>
          <w:szCs w:val="26"/>
          <w:lang w:val="en-US"/>
        </w:rPr>
        <w:t>*Giao diện website</w:t>
      </w:r>
    </w:p>
    <w:p w14:paraId="2AB6F9D3" w14:textId="1330D812" w:rsidR="00242BA1" w:rsidRPr="0014347E" w:rsidRDefault="000E7E22" w:rsidP="00242BA1">
      <w:pPr>
        <w:rPr>
          <w:rFonts w:asciiTheme="majorBidi" w:hAnsiTheme="majorBidi" w:cstheme="majorBidi"/>
          <w:sz w:val="26"/>
          <w:szCs w:val="26"/>
          <w:lang w:val="en-US"/>
        </w:rPr>
      </w:pPr>
      <w:r w:rsidRPr="000E7E22">
        <w:rPr>
          <w:rFonts w:asciiTheme="majorBidi" w:hAnsiTheme="majorBidi" w:cstheme="majorBidi"/>
          <w:sz w:val="26"/>
          <w:szCs w:val="26"/>
          <w:lang w:val="en-US"/>
        </w:rPr>
        <w:drawing>
          <wp:inline distT="0" distB="0" distL="0" distR="0" wp14:anchorId="53DDE642" wp14:editId="5866CD8E">
            <wp:extent cx="5836920" cy="3103880"/>
            <wp:effectExtent l="0" t="0" r="0" b="1270"/>
            <wp:docPr id="73961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5585" name="Picture 1" descr="A screenshot of a computer&#10;&#10;Description automatically generated"/>
                    <pic:cNvPicPr/>
                  </pic:nvPicPr>
                  <pic:blipFill>
                    <a:blip r:embed="rId41"/>
                    <a:stretch>
                      <a:fillRect/>
                    </a:stretch>
                  </pic:blipFill>
                  <pic:spPr>
                    <a:xfrm>
                      <a:off x="0" y="0"/>
                      <a:ext cx="5836920" cy="3103880"/>
                    </a:xfrm>
                    <a:prstGeom prst="rect">
                      <a:avLst/>
                    </a:prstGeom>
                  </pic:spPr>
                </pic:pic>
              </a:graphicData>
            </a:graphic>
          </wp:inline>
        </w:drawing>
      </w:r>
    </w:p>
    <w:p w14:paraId="1F975CEC" w14:textId="1FD31B75" w:rsidR="00242BA1" w:rsidRPr="0014347E" w:rsidRDefault="000E7E22" w:rsidP="00242BA1">
      <w:pPr>
        <w:rPr>
          <w:rFonts w:asciiTheme="majorBidi" w:hAnsiTheme="majorBidi" w:cstheme="majorBidi"/>
          <w:sz w:val="26"/>
          <w:szCs w:val="26"/>
          <w:lang w:val="en-US"/>
        </w:rPr>
      </w:pPr>
      <w:r w:rsidRPr="000E7E22">
        <w:rPr>
          <w:rFonts w:asciiTheme="majorBidi" w:hAnsiTheme="majorBidi" w:cstheme="majorBidi"/>
          <w:sz w:val="26"/>
          <w:szCs w:val="26"/>
          <w:lang w:val="en-US"/>
        </w:rPr>
        <w:lastRenderedPageBreak/>
        <w:drawing>
          <wp:inline distT="0" distB="0" distL="0" distR="0" wp14:anchorId="00D10870" wp14:editId="6BAA3406">
            <wp:extent cx="5836920" cy="3103880"/>
            <wp:effectExtent l="0" t="0" r="0" b="1270"/>
            <wp:docPr id="1616095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5302" name="Picture 1" descr="A screenshot of a computer&#10;&#10;Description automatically generated"/>
                    <pic:cNvPicPr/>
                  </pic:nvPicPr>
                  <pic:blipFill>
                    <a:blip r:embed="rId42"/>
                    <a:stretch>
                      <a:fillRect/>
                    </a:stretch>
                  </pic:blipFill>
                  <pic:spPr>
                    <a:xfrm>
                      <a:off x="0" y="0"/>
                      <a:ext cx="5836920" cy="3103880"/>
                    </a:xfrm>
                    <a:prstGeom prst="rect">
                      <a:avLst/>
                    </a:prstGeom>
                  </pic:spPr>
                </pic:pic>
              </a:graphicData>
            </a:graphic>
          </wp:inline>
        </w:drawing>
      </w:r>
    </w:p>
    <w:p w14:paraId="242E1305" w14:textId="7FBBD09F" w:rsidR="000E7E22" w:rsidRDefault="00242BA1" w:rsidP="000E7E22">
      <w:pPr>
        <w:ind w:firstLine="567"/>
        <w:rPr>
          <w:rFonts w:asciiTheme="majorBidi" w:hAnsiTheme="majorBidi" w:cstheme="majorBidi"/>
          <w:b/>
          <w:bCs/>
          <w:i/>
          <w:iCs/>
          <w:sz w:val="26"/>
          <w:szCs w:val="26"/>
        </w:rPr>
      </w:pPr>
      <w:r w:rsidRPr="000E7E22">
        <w:rPr>
          <w:rFonts w:asciiTheme="majorBidi" w:hAnsiTheme="majorBidi" w:cstheme="majorBidi"/>
          <w:b/>
          <w:bCs/>
          <w:i/>
          <w:iCs/>
          <w:sz w:val="26"/>
          <w:szCs w:val="26"/>
          <w:lang w:val="en-US"/>
        </w:rPr>
        <w:t>*Code</w:t>
      </w:r>
    </w:p>
    <w:tbl>
      <w:tblPr>
        <w:tblStyle w:val="TableGrid"/>
        <w:tblW w:w="9209" w:type="dxa"/>
        <w:tblLayout w:type="fixed"/>
        <w:tblLook w:val="04A0" w:firstRow="1" w:lastRow="0" w:firstColumn="1" w:lastColumn="0" w:noHBand="0" w:noVBand="1"/>
      </w:tblPr>
      <w:tblGrid>
        <w:gridCol w:w="4390"/>
        <w:gridCol w:w="4819"/>
      </w:tblGrid>
      <w:tr w:rsidR="00B900A7" w:rsidRPr="00B900A7" w14:paraId="6200D2DC" w14:textId="1C5D0929" w:rsidTr="00B900A7">
        <w:tc>
          <w:tcPr>
            <w:tcW w:w="4390" w:type="dxa"/>
          </w:tcPr>
          <w:p w14:paraId="13DDA9FF" w14:textId="15D3900A" w:rsidR="00B900A7" w:rsidRPr="00B900A7" w:rsidRDefault="00B900A7" w:rsidP="00B900A7">
            <w:pPr>
              <w:ind w:right="-1080"/>
              <w:jc w:val="center"/>
              <w:rPr>
                <w:rFonts w:asciiTheme="majorBidi" w:hAnsiTheme="majorBidi" w:cstheme="majorBidi"/>
                <w:b/>
                <w:bCs/>
                <w:szCs w:val="26"/>
              </w:rPr>
            </w:pPr>
            <w:r w:rsidRPr="00B900A7">
              <w:rPr>
                <w:rFonts w:asciiTheme="majorBidi" w:hAnsiTheme="majorBidi" w:cstheme="majorBidi"/>
                <w:b/>
                <w:bCs/>
                <w:szCs w:val="26"/>
              </w:rPr>
              <w:t>HTML</w:t>
            </w:r>
          </w:p>
        </w:tc>
        <w:tc>
          <w:tcPr>
            <w:tcW w:w="4819" w:type="dxa"/>
          </w:tcPr>
          <w:p w14:paraId="39CF551C" w14:textId="38C3882C" w:rsidR="00B900A7" w:rsidRPr="00B900A7" w:rsidRDefault="00B900A7" w:rsidP="00B900A7">
            <w:pPr>
              <w:jc w:val="center"/>
              <w:rPr>
                <w:rFonts w:asciiTheme="majorBidi" w:hAnsiTheme="majorBidi" w:cstheme="majorBidi"/>
                <w:b/>
                <w:bCs/>
                <w:szCs w:val="26"/>
              </w:rPr>
            </w:pPr>
            <w:r w:rsidRPr="00B900A7">
              <w:rPr>
                <w:rFonts w:asciiTheme="majorBidi" w:hAnsiTheme="majorBidi" w:cstheme="majorBidi"/>
                <w:b/>
                <w:bCs/>
                <w:szCs w:val="26"/>
              </w:rPr>
              <w:t>CSS</w:t>
            </w:r>
          </w:p>
        </w:tc>
      </w:tr>
      <w:tr w:rsidR="00B900A7" w:rsidRPr="00B900A7" w14:paraId="77CBDDE4" w14:textId="683BDC9D" w:rsidTr="00B900A7">
        <w:tc>
          <w:tcPr>
            <w:tcW w:w="4390" w:type="dxa"/>
          </w:tcPr>
          <w:p w14:paraId="1FDA9E1E" w14:textId="77777777" w:rsidR="00B900A7" w:rsidRPr="000E7E22" w:rsidRDefault="00B900A7" w:rsidP="006A7A16">
            <w:pPr>
              <w:spacing w:line="276" w:lineRule="auto"/>
              <w:rPr>
                <w:rFonts w:asciiTheme="majorBidi" w:hAnsiTheme="majorBidi" w:cstheme="majorBidi"/>
                <w:lang w:val="en-US"/>
              </w:rPr>
            </w:pPr>
            <w:r w:rsidRPr="000E7E22">
              <w:rPr>
                <w:rFonts w:asciiTheme="majorBidi" w:hAnsiTheme="majorBidi" w:cstheme="majorBidi"/>
                <w:lang w:val="en-US"/>
              </w:rPr>
              <w:t>&lt;!DOCTYPE html&gt;</w:t>
            </w:r>
          </w:p>
          <w:p w14:paraId="20F0B9D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&lt;html lang="en"&gt;</w:t>
            </w:r>
          </w:p>
          <w:p w14:paraId="4E1752B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&lt;head&gt;</w:t>
            </w:r>
          </w:p>
          <w:p w14:paraId="6FCDF55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&lt;meta charset="UTF-8"&gt;</w:t>
            </w:r>
          </w:p>
          <w:p w14:paraId="4B4B401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&lt;meta http-equiv="X-UA-Compatible" content="IE=edge"&gt;</w:t>
            </w:r>
          </w:p>
          <w:p w14:paraId="20E7631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&lt;meta name="viewpoint" content="width=device-width, initial-scale=1.0"&gt;</w:t>
            </w:r>
          </w:p>
          <w:p w14:paraId="67D138E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&lt;title&gt;Về chúng tôi&lt;/title&gt;</w:t>
            </w:r>
          </w:p>
          <w:p w14:paraId="6081D88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&lt;link rel="shortcut icon" type="image/png" href="../img/tab1.png"/&gt;</w:t>
            </w:r>
          </w:p>
          <w:p w14:paraId="705D8E1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&lt;link rel="stylesheet" href="https://cdnjs.cloudflare.com/ajax/libs/font-awesome/5.15.3/css/all.min.css"&gt;</w:t>
            </w:r>
          </w:p>
          <w:p w14:paraId="5021AFC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&lt;link rel="stylesheet" href="../css/vechungtoi.css"&gt;</w:t>
            </w:r>
          </w:p>
          <w:p w14:paraId="3762070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&lt;link rel="stylesheet" href="../css/footer.css"&gt;</w:t>
            </w:r>
          </w:p>
          <w:p w14:paraId="46B4F3F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w:t>
            </w:r>
          </w:p>
          <w:p w14:paraId="2700CCD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&lt;/head&gt;</w:t>
            </w:r>
          </w:p>
          <w:p w14:paraId="64BFE43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&lt;body&gt;</w:t>
            </w:r>
          </w:p>
          <w:p w14:paraId="30A413F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 phần đầu trang --&gt;</w:t>
            </w:r>
          </w:p>
          <w:p w14:paraId="219DA9D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&lt;header&gt;</w:t>
            </w:r>
          </w:p>
          <w:p w14:paraId="388A6EA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&lt;nav class="navbar"&gt;</w:t>
            </w:r>
          </w:p>
          <w:p w14:paraId="31C4080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&lt;a href="#" class="translateY logo list_link" style="transform: translateY(-2px);"&gt;</w:t>
            </w:r>
          </w:p>
          <w:p w14:paraId="4875156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                &lt;img src="../img/BUNI.png" alt="BUNI" srcset="" class="logoChange"&gt;</w:t>
            </w:r>
          </w:p>
          <w:p w14:paraId="4EC35CA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&lt;/a&gt;</w:t>
            </w:r>
          </w:p>
          <w:p w14:paraId="37C7122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&lt;ul id="main-menu"&gt;</w:t>
            </w:r>
          </w:p>
          <w:p w14:paraId="6B10D3B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 class="menu_item"&gt;&lt;a class="list_link" href="../html/home.html"&gt;Trang chủ&lt;/a&gt;&lt;/li&gt;</w:t>
            </w:r>
          </w:p>
          <w:p w14:paraId="7F97C48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 class="menu_item"&gt; &lt;a class ="active list_link" href="../html/vechungtoi.html"&gt;Về chúng tôi&lt;/a&gt;&lt;/li&gt;</w:t>
            </w:r>
          </w:p>
          <w:p w14:paraId="7C5AC11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 class="menu_item dropdown"&gt;&lt;a class ="list_link" href="../html/sản phẩm.html"&gt;Sản phẩm&lt;/a&gt;</w:t>
            </w:r>
          </w:p>
          <w:p w14:paraId="40AF423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&lt;/li&gt;</w:t>
            </w:r>
          </w:p>
          <w:p w14:paraId="1E8AFE6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 class="menu_item"&gt;&lt;a class ="list_link" href="../html/lienhe.html"&gt;Liên hệ&lt;/a&gt;&lt;/li&gt;</w:t>
            </w:r>
          </w:p>
          <w:p w14:paraId="554DD25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&lt;li class="menu_item"&gt;&lt;a class ="list_link" href="../html/order.html"&gt;Đặt hàng&lt;/a&gt;&lt;/li&gt;</w:t>
            </w:r>
          </w:p>
          <w:p w14:paraId="258C0EA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&lt;/ul&gt;</w:t>
            </w:r>
          </w:p>
          <w:p w14:paraId="091BFB5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class="icon"&gt;</w:t>
            </w:r>
          </w:p>
          <w:p w14:paraId="1185C8B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 class="fas fa-bars" id="menu-bars"&gt;&lt;/i&gt;</w:t>
            </w:r>
          </w:p>
          <w:p w14:paraId="5471F05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&lt;a href="#" class="fas fa-shopping-cart" style="text-decoration: none;"&gt;&lt;/a&gt;</w:t>
            </w:r>
          </w:p>
          <w:p w14:paraId="321E2DF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&lt;a href="../html/Dangnhap.html"&gt;</w:t>
            </w:r>
          </w:p>
          <w:p w14:paraId="4AD6604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&lt;span onclick="show()" class="btn_user"&gt;&lt;i class="fa fa-user" aria-hidden="true"&gt;&lt;/i&gt;&lt;/span&gt;</w:t>
            </w:r>
          </w:p>
          <w:p w14:paraId="1D3968A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&lt;/a&gt;</w:t>
            </w:r>
          </w:p>
          <w:p w14:paraId="3E71949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&lt;/div&gt; </w:t>
            </w:r>
          </w:p>
          <w:p w14:paraId="265EDD6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&lt;/nav&gt;</w:t>
            </w:r>
          </w:p>
          <w:p w14:paraId="2060326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&lt;/header&gt;</w:t>
            </w:r>
          </w:p>
          <w:p w14:paraId="257B450F" w14:textId="77777777" w:rsidR="00B900A7" w:rsidRPr="000E7E22" w:rsidRDefault="00B900A7" w:rsidP="006A7A16">
            <w:pPr>
              <w:spacing w:line="276" w:lineRule="auto"/>
              <w:rPr>
                <w:rFonts w:asciiTheme="majorBidi" w:hAnsiTheme="majorBidi" w:cstheme="majorBidi"/>
                <w:sz w:val="22"/>
                <w:szCs w:val="22"/>
                <w:lang w:val="en-US"/>
              </w:rPr>
            </w:pPr>
          </w:p>
          <w:p w14:paraId="0515128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 vechungtoi --&gt;</w:t>
            </w:r>
          </w:p>
          <w:p w14:paraId="1474F38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&lt;div class="section"&gt;</w:t>
            </w:r>
          </w:p>
          <w:p w14:paraId="65B043A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class="container-vct"&gt;</w:t>
            </w:r>
          </w:p>
          <w:p w14:paraId="361F8EC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class="content-section"&gt;</w:t>
            </w:r>
          </w:p>
          <w:p w14:paraId="73B4EB2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class="content"&gt;</w:t>
            </w:r>
          </w:p>
          <w:p w14:paraId="7EAD9A2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&lt;p&gt;Chào mừng bạn đến với BUNI - trang web bán hàng chuyên về Gấu bông - </w:t>
            </w:r>
          </w:p>
          <w:p w14:paraId="6500589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nơi lý tưởng để khám phá và mua sắm những món quà dễ thương và ý nghĩa </w:t>
            </w:r>
          </w:p>
          <w:p w14:paraId="59533AC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cho mọi người xung quanh bạn. Với sự đa dạng về kích thước, màu sắc và kiểu dáng, </w:t>
            </w:r>
          </w:p>
          <w:p w14:paraId="690388D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                    BUNI tự hào là điểm đến lý tưởng cho những người yêu thích Gấu bông từ nhỏ đến lớn.</w:t>
            </w:r>
          </w:p>
          <w:p w14:paraId="47A4723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&lt;br&gt;&lt;br&gt;</w:t>
            </w:r>
          </w:p>
          <w:p w14:paraId="0ABDD1D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Đến với BUNI, bạn sẽ được trải nghiệm một không gian mua sắm trực tuyến thú vị </w:t>
            </w:r>
          </w:p>
          <w:p w14:paraId="2F26F6C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và tiện lợi, với hàng ngàn sản phẩm Gấu bông từ các thương hiệu uy tín trên khắp thế giới. </w:t>
            </w:r>
          </w:p>
          <w:p w14:paraId="04D4E39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Từ những bé Gấu bông mềm mại và dễ thương dành cho trẻ em đến những mẫu thiết kế độc đáo và </w:t>
            </w:r>
          </w:p>
          <w:p w14:paraId="762BE86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sang trọng dành cho người lớn, BUNI cam kết mang đến cho bạn sự lựa chọn phong phú và đa dạng.</w:t>
            </w:r>
          </w:p>
          <w:p w14:paraId="0D7F9B6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&lt;br&gt;&lt;br&gt;</w:t>
            </w:r>
          </w:p>
          <w:p w14:paraId="7378715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Bên cạnh đó, BUNI luôn đảm bảo về chất lượng sản phẩm và dịch vụ khách hàng tốt nhất. </w:t>
            </w:r>
          </w:p>
          <w:p w14:paraId="6EA0EAA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Tất cả các sản phẩm trên trang web của chúng mình đều được chọn lọc kỹ lưỡng để đảm bảo rằng </w:t>
            </w:r>
          </w:p>
          <w:p w14:paraId="2E57C13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bạn nhận được sản phẩm chất lượng nhất mà bạn xứng đáng.</w:t>
            </w:r>
          </w:p>
          <w:p w14:paraId="779B669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&lt;br&gt;&lt;br&gt;</w:t>
            </w:r>
          </w:p>
          <w:p w14:paraId="1FBC91D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Hãy cùng chúng mình khám phá thế giới đáng yêu của Gấu bông và tạo ra những khoảnh khắc đáng nhớ </w:t>
            </w:r>
          </w:p>
          <w:p w14:paraId="2034BCC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cho bạn và những người thân yêu của bạn ngay hôm nay nhé!</w:t>
            </w:r>
          </w:p>
          <w:p w14:paraId="223BE56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w:t>
            </w:r>
          </w:p>
          <w:p w14:paraId="6EDD887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w:t>
            </w:r>
          </w:p>
          <w:p w14:paraId="43C8754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class="button"&gt;</w:t>
            </w:r>
          </w:p>
          <w:p w14:paraId="7C48D66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&lt;a href="../html/sản phẩm.html"&gt;Mua sắm ngay&lt;/a&gt;</w:t>
            </w:r>
          </w:p>
          <w:p w14:paraId="1156EA1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4E5E5954" w14:textId="77777777" w:rsidR="00B900A7" w:rsidRPr="000E7E22" w:rsidRDefault="00B900A7" w:rsidP="006A7A16">
            <w:pPr>
              <w:spacing w:line="276" w:lineRule="auto"/>
              <w:rPr>
                <w:rFonts w:asciiTheme="majorBidi" w:hAnsiTheme="majorBidi" w:cstheme="majorBidi"/>
                <w:sz w:val="22"/>
                <w:szCs w:val="22"/>
                <w:lang w:val="en-US"/>
              </w:rPr>
            </w:pPr>
          </w:p>
          <w:p w14:paraId="1495CC7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51D2197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w:t>
            </w:r>
          </w:p>
          <w:p w14:paraId="0426FBF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669BF1A3" w14:textId="77777777" w:rsidR="00B900A7" w:rsidRPr="000E7E22" w:rsidRDefault="00B900A7" w:rsidP="006A7A16">
            <w:pPr>
              <w:spacing w:line="276" w:lineRule="auto"/>
              <w:rPr>
                <w:rFonts w:asciiTheme="majorBidi" w:hAnsiTheme="majorBidi" w:cstheme="majorBidi"/>
                <w:sz w:val="22"/>
                <w:szCs w:val="22"/>
                <w:lang w:val="en-US"/>
              </w:rPr>
            </w:pPr>
          </w:p>
          <w:p w14:paraId="0791F70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class="image-section"&gt;</w:t>
            </w:r>
          </w:p>
          <w:p w14:paraId="05BF525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&lt;img src="../img/dogdoll1.png" alt=""&gt;</w:t>
            </w:r>
          </w:p>
          <w:p w14:paraId="17C78CC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5D719E9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6ADCF172" w14:textId="77777777" w:rsidR="00B900A7" w:rsidRPr="000E7E22" w:rsidRDefault="00B900A7" w:rsidP="006A7A16">
            <w:pPr>
              <w:spacing w:line="276" w:lineRule="auto"/>
              <w:rPr>
                <w:rFonts w:asciiTheme="majorBidi" w:hAnsiTheme="majorBidi" w:cstheme="majorBidi"/>
                <w:sz w:val="22"/>
                <w:szCs w:val="22"/>
                <w:lang w:val="en-US"/>
              </w:rPr>
            </w:pPr>
          </w:p>
          <w:p w14:paraId="39279B4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&lt;/div&gt;</w:t>
            </w:r>
          </w:p>
          <w:p w14:paraId="3F7CA5D2" w14:textId="77777777" w:rsidR="00B900A7" w:rsidRPr="000E7E22" w:rsidRDefault="00B900A7" w:rsidP="006A7A16">
            <w:pPr>
              <w:spacing w:line="276" w:lineRule="auto"/>
              <w:rPr>
                <w:rFonts w:asciiTheme="majorBidi" w:hAnsiTheme="majorBidi" w:cstheme="majorBidi"/>
                <w:sz w:val="22"/>
                <w:szCs w:val="22"/>
                <w:lang w:val="en-US"/>
              </w:rPr>
            </w:pPr>
          </w:p>
          <w:p w14:paraId="2BF2378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 phần chân trang --&gt;</w:t>
            </w:r>
          </w:p>
          <w:p w14:paraId="06488EB6" w14:textId="77777777" w:rsidR="00B900A7" w:rsidRPr="000E7E22" w:rsidRDefault="00B900A7" w:rsidP="006A7A16">
            <w:pPr>
              <w:spacing w:line="276" w:lineRule="auto"/>
              <w:rPr>
                <w:rFonts w:asciiTheme="majorBidi" w:hAnsiTheme="majorBidi" w:cstheme="majorBidi"/>
                <w:sz w:val="22"/>
                <w:szCs w:val="22"/>
                <w:lang w:val="en-US"/>
              </w:rPr>
            </w:pPr>
          </w:p>
          <w:p w14:paraId="289781B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&lt;footer&gt;</w:t>
            </w:r>
          </w:p>
          <w:p w14:paraId="5758C3D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class="container"&gt;</w:t>
            </w:r>
          </w:p>
          <w:p w14:paraId="035CFD73" w14:textId="77777777" w:rsidR="00B900A7" w:rsidRPr="000E7E22" w:rsidRDefault="00B900A7" w:rsidP="006A7A16">
            <w:pPr>
              <w:spacing w:line="276" w:lineRule="auto"/>
              <w:rPr>
                <w:rFonts w:asciiTheme="majorBidi" w:hAnsiTheme="majorBidi" w:cstheme="majorBidi"/>
                <w:sz w:val="22"/>
                <w:szCs w:val="22"/>
                <w:lang w:val="en-US"/>
              </w:rPr>
            </w:pPr>
          </w:p>
          <w:p w14:paraId="2173D40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class="logo"&gt;</w:t>
            </w:r>
          </w:p>
          <w:p w14:paraId="739B0E8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&lt;img src="../img/logobunii.png" alt=""&gt;</w:t>
            </w:r>
          </w:p>
          <w:p w14:paraId="1E892B0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0F44B198" w14:textId="77777777" w:rsidR="00B900A7" w:rsidRPr="000E7E22" w:rsidRDefault="00B900A7" w:rsidP="006A7A16">
            <w:pPr>
              <w:spacing w:line="276" w:lineRule="auto"/>
              <w:rPr>
                <w:rFonts w:asciiTheme="majorBidi" w:hAnsiTheme="majorBidi" w:cstheme="majorBidi"/>
                <w:sz w:val="22"/>
                <w:szCs w:val="22"/>
                <w:lang w:val="en-US"/>
              </w:rPr>
            </w:pPr>
          </w:p>
          <w:p w14:paraId="595DC5F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class="footer-content"&gt;</w:t>
            </w:r>
          </w:p>
          <w:p w14:paraId="7D80AC4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&lt;h3&gt;Chăm sóc &lt;br&gt;khách hàng&lt;/h3&gt;</w:t>
            </w:r>
          </w:p>
          <w:p w14:paraId="4C5F3E2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&lt;p&gt;Trung tâm hỗ trợ&lt;/p&gt;</w:t>
            </w:r>
          </w:p>
          <w:p w14:paraId="7CDFFD8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&lt;p&gt;Chính sách bảo hành&lt;/p&gt;</w:t>
            </w:r>
          </w:p>
          <w:p w14:paraId="380F5B4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&lt;p&gt;Hướng dẫn mua hàng&lt;/p&gt;</w:t>
            </w:r>
          </w:p>
          <w:p w14:paraId="402D5DE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&lt;p&gt;Chăm sóc khách hàng&lt;/p&gt;  </w:t>
            </w:r>
          </w:p>
          <w:p w14:paraId="2777453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25A7764C" w14:textId="77777777" w:rsidR="00B900A7" w:rsidRPr="000E7E22" w:rsidRDefault="00B900A7" w:rsidP="006A7A16">
            <w:pPr>
              <w:spacing w:line="276" w:lineRule="auto"/>
              <w:rPr>
                <w:rFonts w:asciiTheme="majorBidi" w:hAnsiTheme="majorBidi" w:cstheme="majorBidi"/>
                <w:sz w:val="22"/>
                <w:szCs w:val="22"/>
                <w:lang w:val="en-US"/>
              </w:rPr>
            </w:pPr>
          </w:p>
          <w:p w14:paraId="24720C3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class="footer-content"&gt;</w:t>
            </w:r>
          </w:p>
          <w:p w14:paraId="464C56B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&lt;h3&gt;Liên hệ với &lt;br&gt;chúng tôi&lt;/h3&gt;</w:t>
            </w:r>
          </w:p>
          <w:p w14:paraId="79A7095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&lt;p&gt;+123 456 789&lt;/p&gt;</w:t>
            </w:r>
          </w:p>
          <w:p w14:paraId="181F03B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&lt;p&gt;BUNI@gmail.com&lt;/p&gt;</w:t>
            </w:r>
          </w:p>
          <w:p w14:paraId="78DD34C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&lt;p&gt;www.BUNI.com.vn&lt;/p&gt;</w:t>
            </w:r>
          </w:p>
          <w:p w14:paraId="593DA45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2CD63103" w14:textId="77777777" w:rsidR="00B900A7" w:rsidRPr="000E7E22" w:rsidRDefault="00B900A7" w:rsidP="006A7A16">
            <w:pPr>
              <w:spacing w:line="276" w:lineRule="auto"/>
              <w:rPr>
                <w:rFonts w:asciiTheme="majorBidi" w:hAnsiTheme="majorBidi" w:cstheme="majorBidi"/>
                <w:sz w:val="22"/>
                <w:szCs w:val="22"/>
                <w:lang w:val="en-US"/>
              </w:rPr>
            </w:pPr>
          </w:p>
          <w:p w14:paraId="30231BA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class="footer-content"&gt;</w:t>
            </w:r>
          </w:p>
          <w:p w14:paraId="4DE8AE2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&lt;h3&gt;Phương thức &lt;br&gt;thanh toán&lt;/h3&gt;</w:t>
            </w:r>
          </w:p>
          <w:p w14:paraId="726E223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&amp;nbsp &amp;nbsp &amp;nbsp &lt;img src="../img/viettinbank.png" alt="" class="imgChange"&gt; </w:t>
            </w:r>
          </w:p>
          <w:p w14:paraId="0623E1E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&lt;img src="../img/agribank.png" alt="" class="imgChange"&gt;</w:t>
            </w:r>
          </w:p>
          <w:p w14:paraId="299E959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&lt;br&gt;</w:t>
            </w:r>
          </w:p>
          <w:p w14:paraId="43DCA10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&amp;nbsp &amp;nbsp &amp;nbsp &lt;img src="../img/techcombank.png" alt="" class="imgChange"&gt;</w:t>
            </w:r>
          </w:p>
          <w:p w14:paraId="021B9DE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&lt;img src="../img/momo.png" alt="" class="imgChange"&gt;        </w:t>
            </w:r>
          </w:p>
          <w:p w14:paraId="7886995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5EB65FD3" w14:textId="77777777" w:rsidR="00B900A7" w:rsidRPr="000E7E22" w:rsidRDefault="00B900A7" w:rsidP="006A7A16">
            <w:pPr>
              <w:spacing w:line="276" w:lineRule="auto"/>
              <w:rPr>
                <w:rFonts w:asciiTheme="majorBidi" w:hAnsiTheme="majorBidi" w:cstheme="majorBidi"/>
                <w:sz w:val="22"/>
                <w:szCs w:val="22"/>
                <w:lang w:val="en-US"/>
              </w:rPr>
            </w:pPr>
          </w:p>
          <w:p w14:paraId="158706B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class="footer-content"&gt;</w:t>
            </w:r>
          </w:p>
          <w:p w14:paraId="781A0F0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&lt;h3&gt;Theo dõi &lt;br&gt;chúng tôi trên&lt;/h3&gt;</w:t>
            </w:r>
          </w:p>
          <w:p w14:paraId="1AC0146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&amp;nbsp &amp;nbsp &amp;nbsp &amp;nbsp &amp;nbsp &amp;nbsp &lt;i class="fab fa-facebook fa-2x"&gt;&lt;/i&gt; &amp;nbsp &amp;nbsp  </w:t>
            </w:r>
          </w:p>
          <w:p w14:paraId="55DB938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 class="fab fa-twitter fa-2x"&gt;&lt;/i&gt;</w:t>
            </w:r>
          </w:p>
          <w:p w14:paraId="63B863C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                &lt;br&gt;&lt;br&gt;</w:t>
            </w:r>
          </w:p>
          <w:p w14:paraId="33D8EE8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&amp;nbsp &amp;nbsp &amp;nbsp &amp;nbsp &amp;nbsp &amp;nbsp &lt;i class="fab fa-instagram fa-2x"&gt;&lt;/i&gt; &amp;nbsp &amp;nbsp</w:t>
            </w:r>
          </w:p>
          <w:p w14:paraId="2442DEE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&lt;i class="fab fa-tiktok fa-2x"&gt;&lt;/i&gt;</w:t>
            </w:r>
          </w:p>
          <w:p w14:paraId="346EDA9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1BC42740" w14:textId="77777777" w:rsidR="00B900A7" w:rsidRPr="000E7E22" w:rsidRDefault="00B900A7" w:rsidP="006A7A16">
            <w:pPr>
              <w:spacing w:line="276" w:lineRule="auto"/>
              <w:rPr>
                <w:rFonts w:asciiTheme="majorBidi" w:hAnsiTheme="majorBidi" w:cstheme="majorBidi"/>
                <w:sz w:val="22"/>
                <w:szCs w:val="22"/>
                <w:lang w:val="en-US"/>
              </w:rPr>
            </w:pPr>
          </w:p>
          <w:p w14:paraId="4F2280A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79AEDF5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&lt;iframe src="https://www.google.com/maps/embed?pb=!1m18!1m12!1m3!1d3918.8581690910282!2d106.68427047369651!3d10.822164158351162!2m3!1f0!2f0!3f0!3m2!1i1024!2i768!4f13.1!3m3!1m2!1s0x3174deb3ef536f31%3A0x8b7bb8b7c956157b!2zVHLGsOG7nW5nIMSQ4bqhaSBo4buNYyBDw7RuZyBuZ2hp4buHcCBUUC5IQ00!5e0!3m2!1svi!2s!4v1713105184926!5m2!1svi!2s" </w:t>
            </w:r>
          </w:p>
          <w:p w14:paraId="44BBB1F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width="270" height="220" style="border:0;" allowfullscreen="" loading="lazy" referrerpolicy="no-referrer-when-downgrade"&gt;&lt;/iframe&gt;</w:t>
            </w:r>
          </w:p>
          <w:p w14:paraId="6FA695E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64D1F54B" w14:textId="77777777" w:rsidR="00B900A7" w:rsidRPr="000E7E22" w:rsidRDefault="00B900A7" w:rsidP="006A7A16">
            <w:pPr>
              <w:spacing w:line="276" w:lineRule="auto"/>
              <w:rPr>
                <w:rFonts w:asciiTheme="majorBidi" w:hAnsiTheme="majorBidi" w:cstheme="majorBidi"/>
                <w:sz w:val="22"/>
                <w:szCs w:val="22"/>
                <w:lang w:val="en-US"/>
              </w:rPr>
            </w:pPr>
          </w:p>
          <w:p w14:paraId="65BC1C9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7CA14DE7" w14:textId="77777777" w:rsidR="00B900A7" w:rsidRPr="000E7E22" w:rsidRDefault="00B900A7" w:rsidP="006A7A16">
            <w:pPr>
              <w:spacing w:line="276" w:lineRule="auto"/>
              <w:rPr>
                <w:rFonts w:asciiTheme="majorBidi" w:hAnsiTheme="majorBidi" w:cstheme="majorBidi"/>
                <w:sz w:val="22"/>
                <w:szCs w:val="22"/>
                <w:lang w:val="en-US"/>
              </w:rPr>
            </w:pPr>
          </w:p>
          <w:p w14:paraId="5336859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 class="credit"&gt; Copyright @ 2024 by &lt;span&gt;BUNI&lt;/span&gt; &lt;/div&gt;</w:t>
            </w:r>
          </w:p>
          <w:p w14:paraId="6DAFB04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w:t>
            </w:r>
          </w:p>
          <w:p w14:paraId="080A2CA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&lt;/div&gt;</w:t>
            </w:r>
          </w:p>
          <w:p w14:paraId="096081A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&lt;/footer&gt;</w:t>
            </w:r>
          </w:p>
          <w:p w14:paraId="565A9BD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&lt;/body&gt;</w:t>
            </w:r>
          </w:p>
          <w:p w14:paraId="6D1A4FF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&lt;/html&gt;</w:t>
            </w:r>
          </w:p>
          <w:p w14:paraId="54A62AE5" w14:textId="77777777" w:rsidR="00B900A7" w:rsidRPr="006A7A16" w:rsidRDefault="00B900A7" w:rsidP="006A7A16">
            <w:pPr>
              <w:spacing w:line="276" w:lineRule="auto"/>
              <w:rPr>
                <w:rFonts w:asciiTheme="majorBidi" w:hAnsiTheme="majorBidi" w:cstheme="majorBidi"/>
                <w:sz w:val="22"/>
                <w:szCs w:val="22"/>
              </w:rPr>
            </w:pPr>
          </w:p>
        </w:tc>
        <w:tc>
          <w:tcPr>
            <w:tcW w:w="4819" w:type="dxa"/>
          </w:tcPr>
          <w:p w14:paraId="2120AADD" w14:textId="77777777" w:rsidR="00B900A7" w:rsidRPr="00595930" w:rsidRDefault="00B900A7" w:rsidP="006A7A16">
            <w:pPr>
              <w:spacing w:line="276" w:lineRule="auto"/>
              <w:rPr>
                <w:rFonts w:asciiTheme="majorBidi" w:hAnsiTheme="majorBidi" w:cstheme="majorBidi"/>
              </w:rPr>
            </w:pPr>
          </w:p>
          <w:p w14:paraId="7D47988E" w14:textId="77777777" w:rsidR="00B900A7" w:rsidRPr="00595930" w:rsidRDefault="00B900A7" w:rsidP="006A7A16">
            <w:pPr>
              <w:spacing w:line="276" w:lineRule="auto"/>
              <w:rPr>
                <w:rFonts w:asciiTheme="majorBidi" w:hAnsiTheme="majorBidi" w:cstheme="majorBidi"/>
                <w:sz w:val="22"/>
                <w:szCs w:val="22"/>
              </w:rPr>
            </w:pPr>
            <w:r w:rsidRPr="00595930">
              <w:rPr>
                <w:rFonts w:asciiTheme="majorBidi" w:hAnsiTheme="majorBidi" w:cstheme="majorBidi"/>
                <w:sz w:val="22"/>
                <w:szCs w:val="22"/>
              </w:rPr>
              <w:t>@import url("https://fonts.googleapis.com/css2?family=Nunito:wght@200;300;400;600;700&amp;display=swap");</w:t>
            </w:r>
          </w:p>
          <w:p w14:paraId="3EB4693C" w14:textId="77777777" w:rsidR="00B900A7" w:rsidRPr="00595930" w:rsidRDefault="00B900A7" w:rsidP="006A7A16">
            <w:pPr>
              <w:spacing w:line="276" w:lineRule="auto"/>
              <w:rPr>
                <w:rFonts w:asciiTheme="majorBidi" w:hAnsiTheme="majorBidi" w:cstheme="majorBidi"/>
                <w:sz w:val="22"/>
                <w:szCs w:val="22"/>
              </w:rPr>
            </w:pPr>
          </w:p>
          <w:p w14:paraId="2A36012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:root{</w:t>
            </w:r>
          </w:p>
          <w:p w14:paraId="74D6432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--light-color: #666;</w:t>
            </w:r>
          </w:p>
          <w:p w14:paraId="5ADA114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--box-shadow: 0.5rem 1.5rem rgba(0,0,0,.1);</w:t>
            </w:r>
          </w:p>
          <w:p w14:paraId="7AD64F0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0AA27EC9" w14:textId="77777777" w:rsidR="00B900A7" w:rsidRPr="000E7E22" w:rsidRDefault="00B900A7" w:rsidP="006A7A16">
            <w:pPr>
              <w:spacing w:line="276" w:lineRule="auto"/>
              <w:rPr>
                <w:rFonts w:asciiTheme="majorBidi" w:hAnsiTheme="majorBidi" w:cstheme="majorBidi"/>
                <w:sz w:val="22"/>
                <w:szCs w:val="22"/>
                <w:lang w:val="en-US"/>
              </w:rPr>
            </w:pPr>
          </w:p>
          <w:p w14:paraId="16E6A43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html {</w:t>
            </w:r>
          </w:p>
          <w:p w14:paraId="29357DA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62.5%;</w:t>
            </w:r>
          </w:p>
          <w:p w14:paraId="0421928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overflow-x: hidden;</w:t>
            </w:r>
          </w:p>
          <w:p w14:paraId="16FF4DB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scroll-padding-top: 5.5rem;</w:t>
            </w:r>
          </w:p>
          <w:p w14:paraId="5B5524F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scroll-behavior: smooth;</w:t>
            </w:r>
          </w:p>
          <w:p w14:paraId="6C772BF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32DF34BF" w14:textId="77777777" w:rsidR="00B900A7" w:rsidRPr="000E7E22" w:rsidRDefault="00B900A7" w:rsidP="006A7A16">
            <w:pPr>
              <w:spacing w:line="276" w:lineRule="auto"/>
              <w:rPr>
                <w:rFonts w:asciiTheme="majorBidi" w:hAnsiTheme="majorBidi" w:cstheme="majorBidi"/>
                <w:sz w:val="22"/>
                <w:szCs w:val="22"/>
                <w:lang w:val="en-US"/>
              </w:rPr>
            </w:pPr>
          </w:p>
          <w:p w14:paraId="37F740E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body {</w:t>
            </w:r>
          </w:p>
          <w:p w14:paraId="2381BCA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height: 100%;</w:t>
            </w:r>
          </w:p>
          <w:p w14:paraId="432E36B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5EF6F116" w14:textId="77777777" w:rsidR="00B900A7" w:rsidRPr="000E7E22" w:rsidRDefault="00B900A7" w:rsidP="006A7A16">
            <w:pPr>
              <w:spacing w:line="276" w:lineRule="auto"/>
              <w:rPr>
                <w:rFonts w:asciiTheme="majorBidi" w:hAnsiTheme="majorBidi" w:cstheme="majorBidi"/>
                <w:sz w:val="22"/>
                <w:szCs w:val="22"/>
                <w:lang w:val="en-US"/>
              </w:rPr>
            </w:pPr>
          </w:p>
          <w:p w14:paraId="428BBF9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header */</w:t>
            </w:r>
          </w:p>
          <w:p w14:paraId="06411112" w14:textId="77777777" w:rsidR="00B900A7" w:rsidRPr="000E7E22" w:rsidRDefault="00B900A7" w:rsidP="006A7A16">
            <w:pPr>
              <w:spacing w:line="276" w:lineRule="auto"/>
              <w:rPr>
                <w:rFonts w:asciiTheme="majorBidi" w:hAnsiTheme="majorBidi" w:cstheme="majorBidi"/>
                <w:sz w:val="22"/>
                <w:szCs w:val="22"/>
                <w:lang w:val="en-US"/>
              </w:rPr>
            </w:pPr>
          </w:p>
          <w:p w14:paraId="0938888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header { </w:t>
            </w:r>
          </w:p>
          <w:p w14:paraId="58DA643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position: fixed;</w:t>
            </w:r>
          </w:p>
          <w:p w14:paraId="4D44065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top:0; left: 0; right: 0;</w:t>
            </w:r>
          </w:p>
          <w:p w14:paraId="45B35E4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#F49ECA;</w:t>
            </w:r>
          </w:p>
          <w:p w14:paraId="0D35294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    /*padding:0.1rem 1%;*/</w:t>
            </w:r>
          </w:p>
          <w:p w14:paraId="4B7E68C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 flex;</w:t>
            </w:r>
          </w:p>
          <w:p w14:paraId="4B878E0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align-items: center;</w:t>
            </w:r>
          </w:p>
          <w:p w14:paraId="2A5FE78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justify-content: space-between;</w:t>
            </w:r>
          </w:p>
          <w:p w14:paraId="3C40EE3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z-index: 1000;</w:t>
            </w:r>
          </w:p>
          <w:p w14:paraId="2200AB1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box-shadow: var(--box-shadow);</w:t>
            </w:r>
          </w:p>
          <w:p w14:paraId="0EAFB69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height: 80px;</w:t>
            </w:r>
          </w:p>
          <w:p w14:paraId="05FDA684" w14:textId="77777777" w:rsidR="00B900A7" w:rsidRPr="000E7E22" w:rsidRDefault="00B900A7" w:rsidP="006A7A16">
            <w:pPr>
              <w:spacing w:line="276" w:lineRule="auto"/>
              <w:rPr>
                <w:rFonts w:asciiTheme="majorBidi" w:hAnsiTheme="majorBidi" w:cstheme="majorBidi"/>
                <w:sz w:val="22"/>
                <w:szCs w:val="22"/>
                <w:lang w:val="en-US"/>
              </w:rPr>
            </w:pPr>
          </w:p>
          <w:p w14:paraId="6EE9C4A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19295AEA" w14:textId="77777777" w:rsidR="00B900A7" w:rsidRPr="000E7E22" w:rsidRDefault="00B900A7" w:rsidP="006A7A16">
            <w:pPr>
              <w:spacing w:line="276" w:lineRule="auto"/>
              <w:rPr>
                <w:rFonts w:asciiTheme="majorBidi" w:hAnsiTheme="majorBidi" w:cstheme="majorBidi"/>
                <w:sz w:val="22"/>
                <w:szCs w:val="22"/>
                <w:lang w:val="en-US"/>
              </w:rPr>
            </w:pPr>
          </w:p>
          <w:p w14:paraId="6291716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.logo img{</w:t>
            </w:r>
          </w:p>
          <w:p w14:paraId="00B7CD8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max-width: 140px;</w:t>
            </w:r>
          </w:p>
          <w:p w14:paraId="2653FFA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7F841E3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.navbar .list_link{</w:t>
            </w:r>
          </w:p>
          <w:p w14:paraId="0A88C45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1.7rem;</w:t>
            </w:r>
          </w:p>
          <w:p w14:paraId="3BE12C6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border-radius: 0.5rem;</w:t>
            </w:r>
          </w:p>
          <w:p w14:paraId="48721DE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 1.5rem 0.5rem 1.5rem;</w:t>
            </w:r>
          </w:p>
          <w:p w14:paraId="5CF0F0C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var(--light-color);</w:t>
            </w:r>
          </w:p>
          <w:p w14:paraId="2251799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2AB2E017" w14:textId="77777777" w:rsidR="00B900A7" w:rsidRPr="000E7E22" w:rsidRDefault="00B900A7" w:rsidP="006A7A16">
            <w:pPr>
              <w:spacing w:line="276" w:lineRule="auto"/>
              <w:rPr>
                <w:rFonts w:asciiTheme="majorBidi" w:hAnsiTheme="majorBidi" w:cstheme="majorBidi"/>
                <w:sz w:val="22"/>
                <w:szCs w:val="22"/>
                <w:lang w:val="en-US"/>
              </w:rPr>
            </w:pPr>
          </w:p>
          <w:p w14:paraId="2B4B8F5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.translateY {</w:t>
            </w:r>
          </w:p>
          <w:p w14:paraId="0CC71DA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transform: translateY(-2px);</w:t>
            </w:r>
          </w:p>
          <w:p w14:paraId="4DC86A3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1CA00A84" w14:textId="77777777" w:rsidR="00B900A7" w:rsidRPr="000E7E22" w:rsidRDefault="00B900A7" w:rsidP="006A7A16">
            <w:pPr>
              <w:spacing w:line="276" w:lineRule="auto"/>
              <w:rPr>
                <w:rFonts w:asciiTheme="majorBidi" w:hAnsiTheme="majorBidi" w:cstheme="majorBidi"/>
                <w:sz w:val="22"/>
                <w:szCs w:val="22"/>
                <w:lang w:val="en-US"/>
              </w:rPr>
            </w:pPr>
          </w:p>
          <w:p w14:paraId="42C01C7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/*đổi màu khi chọn*/</w:t>
            </w:r>
          </w:p>
          <w:p w14:paraId="5F10785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.navbar a.active {</w:t>
            </w:r>
          </w:p>
          <w:p w14:paraId="15E47DA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#fff;</w:t>
            </w:r>
          </w:p>
          <w:p w14:paraId="79B5AC1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#F2C019;</w:t>
            </w:r>
          </w:p>
          <w:p w14:paraId="4998A7B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00669636" w14:textId="77777777" w:rsidR="00B900A7" w:rsidRPr="000E7E22" w:rsidRDefault="00B900A7" w:rsidP="006A7A16">
            <w:pPr>
              <w:spacing w:line="276" w:lineRule="auto"/>
              <w:rPr>
                <w:rFonts w:asciiTheme="majorBidi" w:hAnsiTheme="majorBidi" w:cstheme="majorBidi"/>
                <w:sz w:val="22"/>
                <w:szCs w:val="22"/>
                <w:lang w:val="en-US"/>
              </w:rPr>
            </w:pPr>
          </w:p>
          <w:p w14:paraId="7A9D45B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header .icon i, </w:t>
            </w:r>
          </w:p>
          <w:p w14:paraId="7E88953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.icon a{</w:t>
            </w:r>
          </w:p>
          <w:p w14:paraId="58D11A1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cursor: pointer;</w:t>
            </w:r>
          </w:p>
          <w:p w14:paraId="68E3170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margin-left: 0.5rem;</w:t>
            </w:r>
          </w:p>
          <w:p w14:paraId="6AF87C7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height:4.5rem;</w:t>
            </w:r>
          </w:p>
          <w:p w14:paraId="59CB5E7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line-height: 4.5rem;</w:t>
            </w:r>
          </w:p>
          <w:p w14:paraId="69F3932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4.5rem;</w:t>
            </w:r>
          </w:p>
          <w:p w14:paraId="4060570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text-align: center;</w:t>
            </w:r>
          </w:p>
          <w:p w14:paraId="4AF7223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1.7rem;</w:t>
            </w:r>
          </w:p>
          <w:p w14:paraId="05E8C28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border-radius: 50%;</w:t>
            </w:r>
          </w:p>
          <w:p w14:paraId="4D7B2BA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#eee;</w:t>
            </w:r>
          </w:p>
          <w:p w14:paraId="0947710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black;</w:t>
            </w:r>
          </w:p>
          <w:p w14:paraId="14C6EF1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w:t>
            </w:r>
          </w:p>
          <w:p w14:paraId="2ECEC98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4E1706A8" w14:textId="77777777" w:rsidR="00B900A7" w:rsidRPr="000E7E22" w:rsidRDefault="00B900A7" w:rsidP="006A7A16">
            <w:pPr>
              <w:spacing w:line="276" w:lineRule="auto"/>
              <w:rPr>
                <w:rFonts w:asciiTheme="majorBidi" w:hAnsiTheme="majorBidi" w:cstheme="majorBidi"/>
                <w:sz w:val="22"/>
                <w:szCs w:val="22"/>
                <w:lang w:val="en-US"/>
              </w:rPr>
            </w:pPr>
          </w:p>
          <w:p w14:paraId="64672C1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header .icon i.active, </w:t>
            </w:r>
          </w:p>
          <w:p w14:paraId="6513CFD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.icon a.active {</w:t>
            </w:r>
          </w:p>
          <w:p w14:paraId="44184DC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     color: #fff;</w:t>
            </w:r>
          </w:p>
          <w:p w14:paraId="736BD43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#F2C019;</w:t>
            </w:r>
          </w:p>
          <w:p w14:paraId="0AB9C39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1391178E" w14:textId="77777777" w:rsidR="00B900A7" w:rsidRPr="000E7E22" w:rsidRDefault="00B900A7" w:rsidP="006A7A16">
            <w:pPr>
              <w:spacing w:line="276" w:lineRule="auto"/>
              <w:rPr>
                <w:rFonts w:asciiTheme="majorBidi" w:hAnsiTheme="majorBidi" w:cstheme="majorBidi"/>
                <w:sz w:val="22"/>
                <w:szCs w:val="22"/>
                <w:lang w:val="en-US"/>
              </w:rPr>
            </w:pPr>
          </w:p>
          <w:p w14:paraId="40414FB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.icon #menu-bars{</w:t>
            </w:r>
          </w:p>
          <w:p w14:paraId="249B207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display:none;</w:t>
            </w:r>
          </w:p>
          <w:p w14:paraId="6E39C6B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3989C8AE" w14:textId="77777777" w:rsidR="00B900A7" w:rsidRPr="000E7E22" w:rsidRDefault="00B900A7" w:rsidP="006A7A16">
            <w:pPr>
              <w:spacing w:line="276" w:lineRule="auto"/>
              <w:rPr>
                <w:rFonts w:asciiTheme="majorBidi" w:hAnsiTheme="majorBidi" w:cstheme="majorBidi"/>
                <w:sz w:val="22"/>
                <w:szCs w:val="22"/>
                <w:lang w:val="en-US"/>
              </w:rPr>
            </w:pPr>
          </w:p>
          <w:p w14:paraId="75E47F7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.icon {</w:t>
            </w:r>
          </w:p>
          <w:p w14:paraId="59FB0AA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transform: translateY(0px);</w:t>
            </w:r>
          </w:p>
          <w:p w14:paraId="0ED40CB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77F8D232" w14:textId="77777777" w:rsidR="00B900A7" w:rsidRPr="000E7E22" w:rsidRDefault="00B900A7" w:rsidP="006A7A16">
            <w:pPr>
              <w:spacing w:line="276" w:lineRule="auto"/>
              <w:rPr>
                <w:rFonts w:asciiTheme="majorBidi" w:hAnsiTheme="majorBidi" w:cstheme="majorBidi"/>
                <w:sz w:val="22"/>
                <w:szCs w:val="22"/>
                <w:lang w:val="en-US"/>
              </w:rPr>
            </w:pPr>
          </w:p>
          <w:p w14:paraId="1FA4C2D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.icon :active{</w:t>
            </w:r>
          </w:p>
          <w:p w14:paraId="0ED2D97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#fff;</w:t>
            </w:r>
          </w:p>
          <w:p w14:paraId="49ED88A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#F2C019;</w:t>
            </w:r>
          </w:p>
          <w:p w14:paraId="389FD05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6607C456" w14:textId="77777777" w:rsidR="00B900A7" w:rsidRPr="000E7E22" w:rsidRDefault="00B900A7" w:rsidP="006A7A16">
            <w:pPr>
              <w:spacing w:line="276" w:lineRule="auto"/>
              <w:rPr>
                <w:rFonts w:asciiTheme="majorBidi" w:hAnsiTheme="majorBidi" w:cstheme="majorBidi"/>
                <w:sz w:val="22"/>
                <w:szCs w:val="22"/>
                <w:lang w:val="en-US"/>
              </w:rPr>
            </w:pPr>
          </w:p>
          <w:p w14:paraId="5303FC5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.user-icon {</w:t>
            </w:r>
          </w:p>
          <w:p w14:paraId="5AF3B0E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cursor: pointer;</w:t>
            </w:r>
          </w:p>
          <w:p w14:paraId="51D662F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margin-left: 0.5rem;</w:t>
            </w:r>
          </w:p>
          <w:p w14:paraId="289F576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height:4.5rem;</w:t>
            </w:r>
          </w:p>
          <w:p w14:paraId="03E9C53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line-height: 4.5rem;</w:t>
            </w:r>
          </w:p>
          <w:p w14:paraId="3A3EC56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4.5rem;</w:t>
            </w:r>
          </w:p>
          <w:p w14:paraId="15283A7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text-align: center;</w:t>
            </w:r>
          </w:p>
          <w:p w14:paraId="4357C19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1.7rem;</w:t>
            </w:r>
          </w:p>
          <w:p w14:paraId="18AAC04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border-radius: 50%;</w:t>
            </w:r>
          </w:p>
          <w:p w14:paraId="69A0533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#eee;</w:t>
            </w:r>
          </w:p>
          <w:p w14:paraId="46A6425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black;</w:t>
            </w:r>
          </w:p>
          <w:p w14:paraId="734D0FF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6E6ABF0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.user-icon .btn_user{</w:t>
            </w:r>
          </w:p>
          <w:p w14:paraId="102EC42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black;</w:t>
            </w:r>
          </w:p>
          <w:p w14:paraId="6D282C4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position:relative;</w:t>
            </w:r>
          </w:p>
          <w:p w14:paraId="3937F31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top: 12px;</w:t>
            </w:r>
          </w:p>
          <w:p w14:paraId="32759BE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64EA27D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.user-icon:active{</w:t>
            </w:r>
          </w:p>
          <w:p w14:paraId="0607047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#fff;</w:t>
            </w:r>
          </w:p>
          <w:p w14:paraId="5642831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 #F2C019;</w:t>
            </w:r>
          </w:p>
          <w:p w14:paraId="50AC2F5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78A04370" w14:textId="77777777" w:rsidR="00B900A7" w:rsidRPr="000E7E22" w:rsidRDefault="00B900A7" w:rsidP="006A7A16">
            <w:pPr>
              <w:spacing w:line="276" w:lineRule="auto"/>
              <w:rPr>
                <w:rFonts w:asciiTheme="majorBidi" w:hAnsiTheme="majorBidi" w:cstheme="majorBidi"/>
                <w:sz w:val="22"/>
                <w:szCs w:val="22"/>
                <w:lang w:val="en-US"/>
              </w:rPr>
            </w:pPr>
          </w:p>
          <w:p w14:paraId="37481A0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.user-icon #menu-bars{</w:t>
            </w:r>
          </w:p>
          <w:p w14:paraId="641C09A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display:none;</w:t>
            </w:r>
          </w:p>
          <w:p w14:paraId="22AB874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2971F521" w14:textId="77777777" w:rsidR="00B900A7" w:rsidRPr="000E7E22" w:rsidRDefault="00B900A7" w:rsidP="006A7A16">
            <w:pPr>
              <w:spacing w:line="276" w:lineRule="auto"/>
              <w:rPr>
                <w:rFonts w:asciiTheme="majorBidi" w:hAnsiTheme="majorBidi" w:cstheme="majorBidi"/>
                <w:sz w:val="22"/>
                <w:szCs w:val="22"/>
                <w:lang w:val="en-US"/>
              </w:rPr>
            </w:pPr>
          </w:p>
          <w:p w14:paraId="13D5C54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.navbar{</w:t>
            </w:r>
          </w:p>
          <w:p w14:paraId="0AFD5FC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max-width: 960px;</w:t>
            </w:r>
          </w:p>
          <w:p w14:paraId="354F1C5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margin: 0px auto;</w:t>
            </w:r>
          </w:p>
          <w:p w14:paraId="3700374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align-items: center;</w:t>
            </w:r>
          </w:p>
          <w:p w14:paraId="1E54DB8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w:t>
            </w:r>
          </w:p>
          <w:p w14:paraId="3875DFB8" w14:textId="77777777" w:rsidR="00B900A7" w:rsidRPr="000E7E22" w:rsidRDefault="00B900A7" w:rsidP="006A7A16">
            <w:pPr>
              <w:spacing w:line="276" w:lineRule="auto"/>
              <w:rPr>
                <w:rFonts w:asciiTheme="majorBidi" w:hAnsiTheme="majorBidi" w:cstheme="majorBidi"/>
                <w:sz w:val="22"/>
                <w:szCs w:val="22"/>
                <w:lang w:val="en-US"/>
              </w:rPr>
            </w:pPr>
          </w:p>
          <w:p w14:paraId="1D14795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w:t>
            </w:r>
          </w:p>
          <w:p w14:paraId="35802D9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background-color: rgb(235, 161, 216);</w:t>
            </w:r>
          </w:p>
          <w:p w14:paraId="1160CC2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49858C2D" w14:textId="77777777" w:rsidR="00B900A7" w:rsidRPr="000E7E22" w:rsidRDefault="00B900A7" w:rsidP="006A7A16">
            <w:pPr>
              <w:spacing w:line="276" w:lineRule="auto"/>
              <w:rPr>
                <w:rFonts w:asciiTheme="majorBidi" w:hAnsiTheme="majorBidi" w:cstheme="majorBidi"/>
                <w:sz w:val="22"/>
                <w:szCs w:val="22"/>
                <w:lang w:val="en-US"/>
              </w:rPr>
            </w:pPr>
          </w:p>
          <w:p w14:paraId="235F6C2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nav{</w:t>
            </w:r>
          </w:p>
          <w:p w14:paraId="1EC594F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 flex;</w:t>
            </w:r>
          </w:p>
          <w:p w14:paraId="1CEFF44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justify-content: space-between;</w:t>
            </w:r>
          </w:p>
          <w:p w14:paraId="3C7A7AD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justify-items: center;</w:t>
            </w:r>
          </w:p>
          <w:p w14:paraId="41C7756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1BEFCE75" w14:textId="77777777" w:rsidR="00B900A7" w:rsidRPr="000E7E22" w:rsidRDefault="00B900A7" w:rsidP="006A7A16">
            <w:pPr>
              <w:spacing w:line="276" w:lineRule="auto"/>
              <w:rPr>
                <w:rFonts w:asciiTheme="majorBidi" w:hAnsiTheme="majorBidi" w:cstheme="majorBidi"/>
                <w:sz w:val="22"/>
                <w:szCs w:val="22"/>
                <w:lang w:val="en-US"/>
              </w:rPr>
            </w:pPr>
          </w:p>
          <w:p w14:paraId="59D0106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#logo img{</w:t>
            </w:r>
          </w:p>
          <w:p w14:paraId="1E123E9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max-width: 150px;</w:t>
            </w:r>
          </w:p>
          <w:p w14:paraId="3CF74A3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height: auto;</w:t>
            </w:r>
          </w:p>
          <w:p w14:paraId="75E8193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641D4EDD" w14:textId="77777777" w:rsidR="00B900A7" w:rsidRPr="000E7E22" w:rsidRDefault="00B900A7" w:rsidP="006A7A16">
            <w:pPr>
              <w:spacing w:line="276" w:lineRule="auto"/>
              <w:rPr>
                <w:rFonts w:asciiTheme="majorBidi" w:hAnsiTheme="majorBidi" w:cstheme="majorBidi"/>
                <w:sz w:val="22"/>
                <w:szCs w:val="22"/>
                <w:lang w:val="en-US"/>
              </w:rPr>
            </w:pPr>
          </w:p>
          <w:p w14:paraId="5367717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#main-menu{</w:t>
            </w:r>
          </w:p>
          <w:p w14:paraId="4279B64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 flex;</w:t>
            </w:r>
          </w:p>
          <w:p w14:paraId="5251C06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list-style: none;</w:t>
            </w:r>
          </w:p>
          <w:p w14:paraId="254EA1E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50px;</w:t>
            </w:r>
          </w:p>
          <w:p w14:paraId="54A70CF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 50px;</w:t>
            </w:r>
          </w:p>
          <w:p w14:paraId="27AA247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w:t>
            </w:r>
          </w:p>
          <w:p w14:paraId="4545F24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276C49BD" w14:textId="77777777" w:rsidR="00B900A7" w:rsidRPr="000E7E22" w:rsidRDefault="00B900A7" w:rsidP="006A7A16">
            <w:pPr>
              <w:spacing w:line="276" w:lineRule="auto"/>
              <w:rPr>
                <w:rFonts w:asciiTheme="majorBidi" w:hAnsiTheme="majorBidi" w:cstheme="majorBidi"/>
                <w:sz w:val="22"/>
                <w:szCs w:val="22"/>
                <w:lang w:val="en-US"/>
              </w:rPr>
            </w:pPr>
          </w:p>
          <w:p w14:paraId="0055972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#main-menu li{</w:t>
            </w:r>
          </w:p>
          <w:p w14:paraId="6E937AB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position: relative;</w:t>
            </w:r>
          </w:p>
          <w:p w14:paraId="2AD6D0D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0E177A31" w14:textId="77777777" w:rsidR="00B900A7" w:rsidRPr="000E7E22" w:rsidRDefault="00B900A7" w:rsidP="006A7A16">
            <w:pPr>
              <w:spacing w:line="276" w:lineRule="auto"/>
              <w:rPr>
                <w:rFonts w:asciiTheme="majorBidi" w:hAnsiTheme="majorBidi" w:cstheme="majorBidi"/>
                <w:sz w:val="22"/>
                <w:szCs w:val="22"/>
                <w:lang w:val="en-US"/>
              </w:rPr>
            </w:pPr>
          </w:p>
          <w:p w14:paraId="35B75D5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#main-menu li a{</w:t>
            </w:r>
          </w:p>
          <w:p w14:paraId="56851E5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#fff;</w:t>
            </w:r>
          </w:p>
          <w:p w14:paraId="4BE99E8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 block;</w:t>
            </w:r>
          </w:p>
          <w:p w14:paraId="5C72D63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 18px 20px;</w:t>
            </w:r>
          </w:p>
          <w:p w14:paraId="3C8FDE0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xml:space="preserve">    text-decoration: none; }/*gạch chân*/ </w:t>
            </w:r>
          </w:p>
          <w:p w14:paraId="7645B6A3" w14:textId="77777777" w:rsidR="00B900A7" w:rsidRPr="000E7E22" w:rsidRDefault="00B900A7" w:rsidP="006A7A16">
            <w:pPr>
              <w:spacing w:line="276" w:lineRule="auto"/>
              <w:rPr>
                <w:rFonts w:asciiTheme="majorBidi" w:hAnsiTheme="majorBidi" w:cstheme="majorBidi"/>
                <w:sz w:val="22"/>
                <w:szCs w:val="22"/>
                <w:lang w:val="en-US"/>
              </w:rPr>
            </w:pPr>
          </w:p>
          <w:p w14:paraId="6B7C945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#main-menu ul.sub-menu{</w:t>
            </w:r>
          </w:p>
          <w:p w14:paraId="25536A4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position: absolute;</w:t>
            </w:r>
          </w:p>
          <w:p w14:paraId="0C21FBB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background-color: rgb(231, 186, 220);</w:t>
            </w:r>
          </w:p>
          <w:p w14:paraId="0EC1887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 15px 0px;</w:t>
            </w:r>
          </w:p>
          <w:p w14:paraId="319D554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list-style: none;</w:t>
            </w:r>
          </w:p>
          <w:p w14:paraId="7BDCB3D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200px;</w:t>
            </w:r>
          </w:p>
          <w:p w14:paraId="5CED454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1586C753" w14:textId="77777777" w:rsidR="00B900A7" w:rsidRPr="000E7E22" w:rsidRDefault="00B900A7" w:rsidP="006A7A16">
            <w:pPr>
              <w:spacing w:line="276" w:lineRule="auto"/>
              <w:rPr>
                <w:rFonts w:asciiTheme="majorBidi" w:hAnsiTheme="majorBidi" w:cstheme="majorBidi"/>
                <w:sz w:val="22"/>
                <w:szCs w:val="22"/>
                <w:lang w:val="en-US"/>
              </w:rPr>
            </w:pPr>
          </w:p>
          <w:p w14:paraId="6E99868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#main-menu ul.sub-menu a{</w:t>
            </w:r>
          </w:p>
          <w:p w14:paraId="12CADEE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 8px 15px;</w:t>
            </w:r>
          </w:p>
          <w:p w14:paraId="0BD6397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border-bottom: 1px solid rgb(226, 204, 221);</w:t>
            </w:r>
          </w:p>
          <w:p w14:paraId="3467FD4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146D2FBE" w14:textId="77777777" w:rsidR="00B900A7" w:rsidRPr="000E7E22" w:rsidRDefault="00B900A7" w:rsidP="006A7A16">
            <w:pPr>
              <w:spacing w:line="276" w:lineRule="auto"/>
              <w:rPr>
                <w:rFonts w:asciiTheme="majorBidi" w:hAnsiTheme="majorBidi" w:cstheme="majorBidi"/>
                <w:sz w:val="22"/>
                <w:szCs w:val="22"/>
                <w:lang w:val="en-US"/>
              </w:rPr>
            </w:pPr>
          </w:p>
          <w:p w14:paraId="3BCD4B6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#main-menu ul.sub-menu li:last-child a{</w:t>
            </w:r>
          </w:p>
          <w:p w14:paraId="4DD2EE9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border: none;</w:t>
            </w:r>
          </w:p>
          <w:p w14:paraId="3018ACF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3DB14957" w14:textId="77777777" w:rsidR="00B900A7" w:rsidRPr="000E7E22" w:rsidRDefault="00B900A7" w:rsidP="006A7A16">
            <w:pPr>
              <w:spacing w:line="276" w:lineRule="auto"/>
              <w:rPr>
                <w:rFonts w:asciiTheme="majorBidi" w:hAnsiTheme="majorBidi" w:cstheme="majorBidi"/>
                <w:sz w:val="22"/>
                <w:szCs w:val="22"/>
                <w:lang w:val="en-US"/>
              </w:rPr>
            </w:pPr>
          </w:p>
          <w:p w14:paraId="555769D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header .icon #menu-bars{</w:t>
            </w:r>
          </w:p>
          <w:p w14:paraId="15854CA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display:none;</w:t>
            </w:r>
          </w:p>
          <w:p w14:paraId="35D9944E"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771B49AD" w14:textId="77777777" w:rsidR="00B900A7" w:rsidRPr="000E7E22" w:rsidRDefault="00B900A7" w:rsidP="006A7A16">
            <w:pPr>
              <w:spacing w:line="276" w:lineRule="auto"/>
              <w:rPr>
                <w:rFonts w:asciiTheme="majorBidi" w:hAnsiTheme="majorBidi" w:cstheme="majorBidi"/>
                <w:sz w:val="22"/>
                <w:szCs w:val="22"/>
                <w:lang w:val="en-US"/>
              </w:rPr>
            </w:pPr>
          </w:p>
          <w:p w14:paraId="6CE66DC7"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vechungtoi */</w:t>
            </w:r>
          </w:p>
          <w:p w14:paraId="5F0E55E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.section{</w:t>
            </w:r>
          </w:p>
          <w:p w14:paraId="4402DE2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100%;</w:t>
            </w:r>
          </w:p>
          <w:p w14:paraId="3D1075F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min-height: 100vh;</w:t>
            </w:r>
          </w:p>
          <w:p w14:paraId="3B89BC9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background-image: url(../img/bg-aboutus.jpg);</w:t>
            </w:r>
          </w:p>
          <w:p w14:paraId="2E14305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578E4FE4" w14:textId="77777777" w:rsidR="00B900A7" w:rsidRPr="000E7E22" w:rsidRDefault="00B900A7" w:rsidP="006A7A16">
            <w:pPr>
              <w:spacing w:line="276" w:lineRule="auto"/>
              <w:rPr>
                <w:rFonts w:asciiTheme="majorBidi" w:hAnsiTheme="majorBidi" w:cstheme="majorBidi"/>
                <w:sz w:val="22"/>
                <w:szCs w:val="22"/>
                <w:lang w:val="en-US"/>
              </w:rPr>
            </w:pPr>
          </w:p>
          <w:p w14:paraId="099BCE1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.container-vct{</w:t>
            </w:r>
          </w:p>
          <w:p w14:paraId="393D662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80%;</w:t>
            </w:r>
          </w:p>
          <w:p w14:paraId="0383AE7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display: block;</w:t>
            </w:r>
          </w:p>
          <w:p w14:paraId="6DC8169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margin: auto;</w:t>
            </w:r>
          </w:p>
          <w:p w14:paraId="301699A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padding-top: 150px;</w:t>
            </w:r>
          </w:p>
          <w:p w14:paraId="6E10B77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t>
            </w:r>
          </w:p>
          <w:p w14:paraId="125C15D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71BFCF5F" w14:textId="77777777" w:rsidR="00B900A7" w:rsidRPr="000E7E22" w:rsidRDefault="00B900A7" w:rsidP="006A7A16">
            <w:pPr>
              <w:spacing w:line="276" w:lineRule="auto"/>
              <w:rPr>
                <w:rFonts w:asciiTheme="majorBidi" w:hAnsiTheme="majorBidi" w:cstheme="majorBidi"/>
                <w:sz w:val="22"/>
                <w:szCs w:val="22"/>
                <w:lang w:val="en-US"/>
              </w:rPr>
            </w:pPr>
          </w:p>
          <w:p w14:paraId="668354A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.content-section{</w:t>
            </w:r>
          </w:p>
          <w:p w14:paraId="5753DFF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float: left;</w:t>
            </w:r>
          </w:p>
          <w:p w14:paraId="47C4CBC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60%;</w:t>
            </w:r>
          </w:p>
          <w:p w14:paraId="63CA1CC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5BBE104C" w14:textId="77777777" w:rsidR="00B900A7" w:rsidRPr="000E7E22" w:rsidRDefault="00B900A7" w:rsidP="006A7A16">
            <w:pPr>
              <w:spacing w:line="276" w:lineRule="auto"/>
              <w:rPr>
                <w:rFonts w:asciiTheme="majorBidi" w:hAnsiTheme="majorBidi" w:cstheme="majorBidi"/>
                <w:sz w:val="22"/>
                <w:szCs w:val="22"/>
                <w:lang w:val="en-US"/>
              </w:rPr>
            </w:pPr>
          </w:p>
          <w:p w14:paraId="25841AF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.content-section .content p{</w:t>
            </w:r>
          </w:p>
          <w:p w14:paraId="580A2F2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font-family: sans-serif;</w:t>
            </w:r>
          </w:p>
          <w:p w14:paraId="19C0777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1.8rem;</w:t>
            </w:r>
          </w:p>
          <w:p w14:paraId="07B4BB5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text-align: justify;</w:t>
            </w:r>
          </w:p>
          <w:p w14:paraId="3B83FD0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line-height: 1.5;</w:t>
            </w:r>
          </w:p>
          <w:p w14:paraId="518DE7A1"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4BFBE447" w14:textId="77777777" w:rsidR="00B900A7" w:rsidRPr="000E7E22" w:rsidRDefault="00B900A7" w:rsidP="006A7A16">
            <w:pPr>
              <w:spacing w:line="276" w:lineRule="auto"/>
              <w:rPr>
                <w:rFonts w:asciiTheme="majorBidi" w:hAnsiTheme="majorBidi" w:cstheme="majorBidi"/>
                <w:sz w:val="22"/>
                <w:szCs w:val="22"/>
                <w:lang w:val="en-US"/>
              </w:rPr>
            </w:pPr>
          </w:p>
          <w:p w14:paraId="19715B0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.image-section{</w:t>
            </w:r>
          </w:p>
          <w:p w14:paraId="2CBCD55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float: right;</w:t>
            </w:r>
          </w:p>
          <w:p w14:paraId="6351F36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40%;</w:t>
            </w:r>
          </w:p>
          <w:p w14:paraId="59F38D1C"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6F794B14" w14:textId="77777777" w:rsidR="00B900A7" w:rsidRPr="000E7E22" w:rsidRDefault="00B900A7" w:rsidP="006A7A16">
            <w:pPr>
              <w:spacing w:line="276" w:lineRule="auto"/>
              <w:rPr>
                <w:rFonts w:asciiTheme="majorBidi" w:hAnsiTheme="majorBidi" w:cstheme="majorBidi"/>
                <w:sz w:val="22"/>
                <w:szCs w:val="22"/>
                <w:lang w:val="en-US"/>
              </w:rPr>
            </w:pPr>
          </w:p>
          <w:p w14:paraId="1B422B4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.image-section img{</w:t>
            </w:r>
          </w:p>
          <w:p w14:paraId="54837472"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width: 100%;</w:t>
            </w:r>
          </w:p>
          <w:p w14:paraId="52172CF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height: auto;</w:t>
            </w:r>
          </w:p>
          <w:p w14:paraId="5E2469ED"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36008868" w14:textId="77777777" w:rsidR="00B900A7" w:rsidRPr="000E7E22" w:rsidRDefault="00B900A7" w:rsidP="006A7A16">
            <w:pPr>
              <w:spacing w:line="276" w:lineRule="auto"/>
              <w:rPr>
                <w:rFonts w:asciiTheme="majorBidi" w:hAnsiTheme="majorBidi" w:cstheme="majorBidi"/>
                <w:sz w:val="22"/>
                <w:szCs w:val="22"/>
                <w:lang w:val="en-US"/>
              </w:rPr>
            </w:pPr>
          </w:p>
          <w:p w14:paraId="4D7DD96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.content-section .content .button{</w:t>
            </w:r>
          </w:p>
          <w:p w14:paraId="700ABD54"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lastRenderedPageBreak/>
              <w:t>    margin-top: 30px;</w:t>
            </w:r>
          </w:p>
          <w:p w14:paraId="670E2916" w14:textId="77777777" w:rsidR="00B900A7" w:rsidRPr="000E7E22" w:rsidRDefault="00B900A7" w:rsidP="006A7A16">
            <w:pPr>
              <w:spacing w:line="276" w:lineRule="auto"/>
              <w:rPr>
                <w:rFonts w:asciiTheme="majorBidi" w:hAnsiTheme="majorBidi" w:cstheme="majorBidi"/>
                <w:sz w:val="22"/>
                <w:szCs w:val="22"/>
                <w:lang w:val="en-US"/>
              </w:rPr>
            </w:pPr>
          </w:p>
          <w:p w14:paraId="254B2EA6"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5049613B" w14:textId="77777777" w:rsidR="00B900A7" w:rsidRPr="000E7E22" w:rsidRDefault="00B900A7" w:rsidP="006A7A16">
            <w:pPr>
              <w:spacing w:line="276" w:lineRule="auto"/>
              <w:rPr>
                <w:rFonts w:asciiTheme="majorBidi" w:hAnsiTheme="majorBidi" w:cstheme="majorBidi"/>
                <w:sz w:val="22"/>
                <w:szCs w:val="22"/>
                <w:lang w:val="en-US"/>
              </w:rPr>
            </w:pPr>
          </w:p>
          <w:p w14:paraId="2A2406D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.content-section .content .button a{</w:t>
            </w:r>
          </w:p>
          <w:p w14:paraId="43279AA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background-color: #F49ECA;</w:t>
            </w:r>
          </w:p>
          <w:p w14:paraId="6165FBF8"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padding: 12px 30px;</w:t>
            </w:r>
          </w:p>
          <w:p w14:paraId="2080557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text-decoration: none;</w:t>
            </w:r>
          </w:p>
          <w:p w14:paraId="765BF0E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#fff;</w:t>
            </w:r>
          </w:p>
          <w:p w14:paraId="4034AD1F"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font-size: 1.6rem;</w:t>
            </w:r>
          </w:p>
          <w:p w14:paraId="3FE25FE5"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letter-spacing: 1.5px;</w:t>
            </w:r>
          </w:p>
          <w:p w14:paraId="6A85A1AA"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border-radius: 25px;</w:t>
            </w:r>
          </w:p>
          <w:p w14:paraId="2397EFE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text-align: center;</w:t>
            </w:r>
          </w:p>
          <w:p w14:paraId="16DBD933"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0B28304E" w14:textId="77777777" w:rsidR="00B900A7" w:rsidRPr="000E7E22" w:rsidRDefault="00B900A7" w:rsidP="006A7A16">
            <w:pPr>
              <w:spacing w:line="276" w:lineRule="auto"/>
              <w:rPr>
                <w:rFonts w:asciiTheme="majorBidi" w:hAnsiTheme="majorBidi" w:cstheme="majorBidi"/>
                <w:sz w:val="22"/>
                <w:szCs w:val="22"/>
                <w:lang w:val="en-US"/>
              </w:rPr>
            </w:pPr>
          </w:p>
          <w:p w14:paraId="1FD1CB5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.content-section .content .button a:hover{</w:t>
            </w:r>
          </w:p>
          <w:p w14:paraId="4E72D2D9"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background-color: #fcb3d7;</w:t>
            </w:r>
          </w:p>
          <w:p w14:paraId="260FAD8B"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    color: #fff;</w:t>
            </w:r>
          </w:p>
          <w:p w14:paraId="428177C0" w14:textId="77777777" w:rsidR="00B900A7" w:rsidRPr="000E7E22" w:rsidRDefault="00B900A7" w:rsidP="006A7A16">
            <w:pPr>
              <w:spacing w:line="276" w:lineRule="auto"/>
              <w:rPr>
                <w:rFonts w:asciiTheme="majorBidi" w:hAnsiTheme="majorBidi" w:cstheme="majorBidi"/>
                <w:sz w:val="22"/>
                <w:szCs w:val="22"/>
                <w:lang w:val="en-US"/>
              </w:rPr>
            </w:pPr>
            <w:r w:rsidRPr="000E7E22">
              <w:rPr>
                <w:rFonts w:asciiTheme="majorBidi" w:hAnsiTheme="majorBidi" w:cstheme="majorBidi"/>
                <w:sz w:val="22"/>
                <w:szCs w:val="22"/>
                <w:lang w:val="en-US"/>
              </w:rPr>
              <w:t>}</w:t>
            </w:r>
          </w:p>
          <w:p w14:paraId="0C1146F8" w14:textId="77777777" w:rsidR="00B900A7" w:rsidRPr="006A7A16" w:rsidRDefault="00B900A7" w:rsidP="006A7A16">
            <w:pPr>
              <w:spacing w:line="276" w:lineRule="auto"/>
              <w:rPr>
                <w:rFonts w:asciiTheme="majorBidi" w:hAnsiTheme="majorBidi" w:cstheme="majorBidi"/>
                <w:sz w:val="22"/>
                <w:szCs w:val="22"/>
              </w:rPr>
            </w:pPr>
          </w:p>
          <w:p w14:paraId="00E739A9" w14:textId="77777777" w:rsidR="00B900A7" w:rsidRPr="00B900A7" w:rsidRDefault="00B900A7" w:rsidP="006A7A16">
            <w:pPr>
              <w:spacing w:line="276" w:lineRule="auto"/>
              <w:rPr>
                <w:rFonts w:asciiTheme="majorBidi" w:hAnsiTheme="majorBidi" w:cstheme="majorBidi"/>
              </w:rPr>
            </w:pPr>
            <w:r w:rsidRPr="00B900A7">
              <w:rPr>
                <w:rFonts w:asciiTheme="majorBidi" w:hAnsiTheme="majorBidi" w:cstheme="majorBidi"/>
              </w:rPr>
              <w:t>@import url("https://fonts.googleapis.com/css2?family=Nunito:wght@200;300;400;600;700&amp;display=swap");</w:t>
            </w:r>
          </w:p>
          <w:p w14:paraId="419BCA68" w14:textId="77777777" w:rsidR="00B900A7" w:rsidRPr="00B900A7" w:rsidRDefault="00B900A7" w:rsidP="006A7A16">
            <w:pPr>
              <w:spacing w:line="276" w:lineRule="auto"/>
              <w:rPr>
                <w:rFonts w:asciiTheme="majorBidi" w:hAnsiTheme="majorBidi" w:cstheme="majorBidi"/>
                <w:sz w:val="22"/>
                <w:szCs w:val="22"/>
              </w:rPr>
            </w:pPr>
          </w:p>
          <w:p w14:paraId="10B0D299"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w:t>
            </w:r>
          </w:p>
          <w:p w14:paraId="6A8BFC37"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w:t>
            </w:r>
          </w:p>
          <w:p w14:paraId="1757B282"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1A67E79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margin: 0;</w:t>
            </w:r>
          </w:p>
          <w:p w14:paraId="1F2D4954"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padding: 0;</w:t>
            </w:r>
          </w:p>
          <w:p w14:paraId="2762E672"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font-family: 'Nunito', sans-serif;</w:t>
            </w:r>
          </w:p>
          <w:p w14:paraId="182F6F78"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font-size: 16px;</w:t>
            </w:r>
          </w:p>
          <w:p w14:paraId="6ED41014"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color: rgb(224, 89, 168);</w:t>
            </w:r>
          </w:p>
          <w:p w14:paraId="5879C607"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52AED0A2" w14:textId="77777777" w:rsidR="00B900A7" w:rsidRPr="00B900A7" w:rsidRDefault="00B900A7" w:rsidP="006A7A16">
            <w:pPr>
              <w:spacing w:line="276" w:lineRule="auto"/>
              <w:rPr>
                <w:rFonts w:asciiTheme="majorBidi" w:hAnsiTheme="majorBidi" w:cstheme="majorBidi"/>
                <w:sz w:val="22"/>
                <w:szCs w:val="22"/>
                <w:lang w:val="en-US"/>
              </w:rPr>
            </w:pPr>
          </w:p>
          <w:p w14:paraId="1786CBB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w:t>
            </w:r>
          </w:p>
          <w:p w14:paraId="2942F94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background-color: #FEF2F7;</w:t>
            </w:r>
          </w:p>
          <w:p w14:paraId="09624761"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padding-top: 10px;</w:t>
            </w:r>
          </w:p>
          <w:p w14:paraId="1A591042"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65D17A68" w14:textId="77777777" w:rsidR="00B900A7" w:rsidRPr="00B900A7" w:rsidRDefault="00B900A7" w:rsidP="006A7A16">
            <w:pPr>
              <w:spacing w:line="276" w:lineRule="auto"/>
              <w:rPr>
                <w:rFonts w:asciiTheme="majorBidi" w:hAnsiTheme="majorBidi" w:cstheme="majorBidi"/>
                <w:sz w:val="22"/>
                <w:szCs w:val="22"/>
                <w:lang w:val="en-US"/>
              </w:rPr>
            </w:pPr>
          </w:p>
          <w:p w14:paraId="3051DE18"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.container{</w:t>
            </w:r>
          </w:p>
          <w:p w14:paraId="4FC2114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width: 1140px;</w:t>
            </w:r>
          </w:p>
          <w:p w14:paraId="631E242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margin: auto;</w:t>
            </w:r>
          </w:p>
          <w:p w14:paraId="165E48C2"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display: flex;</w:t>
            </w:r>
          </w:p>
          <w:p w14:paraId="3A1A0AB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justify-content: center;</w:t>
            </w:r>
          </w:p>
          <w:p w14:paraId="141A49A8"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4F885B77" w14:textId="77777777" w:rsidR="00B900A7" w:rsidRPr="00B900A7" w:rsidRDefault="00B900A7" w:rsidP="006A7A16">
            <w:pPr>
              <w:spacing w:line="276" w:lineRule="auto"/>
              <w:rPr>
                <w:rFonts w:asciiTheme="majorBidi" w:hAnsiTheme="majorBidi" w:cstheme="majorBidi"/>
                <w:sz w:val="22"/>
                <w:szCs w:val="22"/>
                <w:lang w:val="en-US"/>
              </w:rPr>
            </w:pPr>
          </w:p>
          <w:p w14:paraId="3D29CF3B"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lastRenderedPageBreak/>
              <w:t>.container .logo img{</w:t>
            </w:r>
          </w:p>
          <w:p w14:paraId="07FFCC99"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width: 23rem;</w:t>
            </w:r>
          </w:p>
          <w:p w14:paraId="7B58CBF7"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margin-left: -70px;</w:t>
            </w:r>
          </w:p>
          <w:p w14:paraId="1895C063"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440260F8" w14:textId="77777777" w:rsidR="00B900A7" w:rsidRPr="00B900A7" w:rsidRDefault="00B900A7" w:rsidP="006A7A16">
            <w:pPr>
              <w:spacing w:line="276" w:lineRule="auto"/>
              <w:rPr>
                <w:rFonts w:asciiTheme="majorBidi" w:hAnsiTheme="majorBidi" w:cstheme="majorBidi"/>
                <w:sz w:val="22"/>
                <w:szCs w:val="22"/>
                <w:lang w:val="en-US"/>
              </w:rPr>
            </w:pPr>
          </w:p>
          <w:p w14:paraId="2A4EDD1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h3{</w:t>
            </w:r>
          </w:p>
          <w:p w14:paraId="2E858544"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font-size: 19px;</w:t>
            </w:r>
          </w:p>
          <w:p w14:paraId="5356527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margin-bottom: 10px;</w:t>
            </w:r>
          </w:p>
          <w:p w14:paraId="31A6E4D1"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text-align: center;</w:t>
            </w:r>
          </w:p>
          <w:p w14:paraId="6AA4FF3D"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56E0B4C7" w14:textId="77777777" w:rsidR="00B900A7" w:rsidRPr="00B900A7" w:rsidRDefault="00B900A7" w:rsidP="006A7A16">
            <w:pPr>
              <w:spacing w:line="276" w:lineRule="auto"/>
              <w:rPr>
                <w:rFonts w:asciiTheme="majorBidi" w:hAnsiTheme="majorBidi" w:cstheme="majorBidi"/>
                <w:sz w:val="22"/>
                <w:szCs w:val="22"/>
                <w:lang w:val="en-US"/>
              </w:rPr>
            </w:pPr>
          </w:p>
          <w:p w14:paraId="05842C89"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.footer-content p{</w:t>
            </w:r>
          </w:p>
          <w:p w14:paraId="3AAD2902"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width: 190px;</w:t>
            </w:r>
          </w:p>
          <w:p w14:paraId="200B1622"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margin: auto;</w:t>
            </w:r>
          </w:p>
          <w:p w14:paraId="645CD91C"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padding: 7px;</w:t>
            </w:r>
          </w:p>
          <w:p w14:paraId="5902014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text-align: center;</w:t>
            </w:r>
          </w:p>
          <w:p w14:paraId="3CF8EA06"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3436B61B" w14:textId="77777777" w:rsidR="00B900A7" w:rsidRPr="00B900A7" w:rsidRDefault="00B900A7" w:rsidP="006A7A16">
            <w:pPr>
              <w:spacing w:line="276" w:lineRule="auto"/>
              <w:rPr>
                <w:rFonts w:asciiTheme="majorBidi" w:hAnsiTheme="majorBidi" w:cstheme="majorBidi"/>
                <w:sz w:val="22"/>
                <w:szCs w:val="22"/>
                <w:lang w:val="en-US"/>
              </w:rPr>
            </w:pPr>
          </w:p>
          <w:p w14:paraId="31F5000D"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.footer-content i{</w:t>
            </w:r>
          </w:p>
          <w:p w14:paraId="1F0FCF30"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size: 30px;</w:t>
            </w:r>
          </w:p>
          <w:p w14:paraId="3C8C1D75"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text-align: center;</w:t>
            </w:r>
          </w:p>
          <w:p w14:paraId="6652F41C"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176BB183" w14:textId="77777777" w:rsidR="00B900A7" w:rsidRPr="00B900A7" w:rsidRDefault="00B900A7" w:rsidP="006A7A16">
            <w:pPr>
              <w:spacing w:line="276" w:lineRule="auto"/>
              <w:rPr>
                <w:rFonts w:asciiTheme="majorBidi" w:hAnsiTheme="majorBidi" w:cstheme="majorBidi"/>
                <w:sz w:val="22"/>
                <w:szCs w:val="22"/>
                <w:lang w:val="en-US"/>
              </w:rPr>
            </w:pPr>
          </w:p>
          <w:p w14:paraId="1985B22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 .container{</w:t>
            </w:r>
          </w:p>
          <w:p w14:paraId="39113C0B"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display: grid;</w:t>
            </w:r>
          </w:p>
          <w:p w14:paraId="653947B6"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grid-template-columns: repeat(auto-fit, minmax(7rem, 1fr));</w:t>
            </w:r>
          </w:p>
          <w:p w14:paraId="61810986"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background-color: #FEF2F7;</w:t>
            </w:r>
          </w:p>
          <w:p w14:paraId="2E5755E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gap: 0.5rem;</w:t>
            </w:r>
          </w:p>
          <w:p w14:paraId="6787ABA0"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border-top: .1rem #F49DC3;</w:t>
            </w:r>
          </w:p>
          <w:p w14:paraId="5AD00D1D"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7A93F244" w14:textId="77777777" w:rsidR="00B900A7" w:rsidRPr="00B900A7" w:rsidRDefault="00B900A7" w:rsidP="006A7A16">
            <w:pPr>
              <w:spacing w:line="276" w:lineRule="auto"/>
              <w:rPr>
                <w:rFonts w:asciiTheme="majorBidi" w:hAnsiTheme="majorBidi" w:cstheme="majorBidi"/>
                <w:sz w:val="22"/>
                <w:szCs w:val="22"/>
                <w:lang w:val="en-US"/>
              </w:rPr>
            </w:pPr>
          </w:p>
          <w:p w14:paraId="18C207A7"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 .credit {</w:t>
            </w:r>
          </w:p>
          <w:p w14:paraId="66AC4956"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text-align: center;</w:t>
            </w:r>
          </w:p>
          <w:p w14:paraId="7A8666D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border-top: .1rem solid rgba(0, 0, 0, .1);</w:t>
            </w:r>
          </w:p>
          <w:p w14:paraId="112551CE"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font-size: 1.3rem;</w:t>
            </w:r>
          </w:p>
          <w:p w14:paraId="5FC008C0"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color: #fff;</w:t>
            </w:r>
          </w:p>
          <w:p w14:paraId="651CA170"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background-color: #F49DC3;</w:t>
            </w:r>
          </w:p>
          <w:p w14:paraId="166A30EA"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padding: 0.5rem;</w:t>
            </w:r>
          </w:p>
          <w:p w14:paraId="02E331B7"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xml:space="preserve">    top:0; </w:t>
            </w:r>
          </w:p>
          <w:p w14:paraId="60F6EF81"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7C4F0047" w14:textId="77777777" w:rsidR="00B900A7" w:rsidRPr="00B900A7" w:rsidRDefault="00B900A7" w:rsidP="006A7A16">
            <w:pPr>
              <w:spacing w:line="276" w:lineRule="auto"/>
              <w:rPr>
                <w:rFonts w:asciiTheme="majorBidi" w:hAnsiTheme="majorBidi" w:cstheme="majorBidi"/>
                <w:sz w:val="22"/>
                <w:szCs w:val="22"/>
                <w:lang w:val="en-US"/>
              </w:rPr>
            </w:pPr>
          </w:p>
          <w:p w14:paraId="7DCAA185"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footer .credit span {</w:t>
            </w:r>
          </w:p>
          <w:p w14:paraId="61A363B9"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color: lightgray;</w:t>
            </w:r>
          </w:p>
          <w:p w14:paraId="5435AC83"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font-size: 1.3rem;</w:t>
            </w:r>
          </w:p>
          <w:p w14:paraId="2A28048B"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5C431200" w14:textId="77777777" w:rsidR="00B900A7" w:rsidRPr="00B900A7" w:rsidRDefault="00B900A7" w:rsidP="006A7A16">
            <w:pPr>
              <w:spacing w:line="276" w:lineRule="auto"/>
              <w:rPr>
                <w:rFonts w:asciiTheme="majorBidi" w:hAnsiTheme="majorBidi" w:cstheme="majorBidi"/>
                <w:sz w:val="22"/>
                <w:szCs w:val="22"/>
                <w:lang w:val="en-US"/>
              </w:rPr>
            </w:pPr>
          </w:p>
          <w:p w14:paraId="14166B1C"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lastRenderedPageBreak/>
              <w:t>.footer-content .imgChange {</w:t>
            </w:r>
          </w:p>
          <w:p w14:paraId="3B17D43C"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width: 55px;</w:t>
            </w:r>
          </w:p>
          <w:p w14:paraId="1C35CB14"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height: auto;</w:t>
            </w:r>
          </w:p>
          <w:p w14:paraId="56BC8A77"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    justify-content: center;</w:t>
            </w:r>
          </w:p>
          <w:p w14:paraId="1A18ED05" w14:textId="77777777" w:rsidR="00B900A7" w:rsidRPr="00B900A7" w:rsidRDefault="00B900A7" w:rsidP="006A7A16">
            <w:pPr>
              <w:spacing w:line="276" w:lineRule="auto"/>
              <w:rPr>
                <w:rFonts w:asciiTheme="majorBidi" w:hAnsiTheme="majorBidi" w:cstheme="majorBidi"/>
                <w:sz w:val="22"/>
                <w:szCs w:val="22"/>
                <w:lang w:val="en-US"/>
              </w:rPr>
            </w:pPr>
            <w:r w:rsidRPr="00B900A7">
              <w:rPr>
                <w:rFonts w:asciiTheme="majorBidi" w:hAnsiTheme="majorBidi" w:cstheme="majorBidi"/>
                <w:sz w:val="22"/>
                <w:szCs w:val="22"/>
                <w:lang w:val="en-US"/>
              </w:rPr>
              <w:t>}</w:t>
            </w:r>
          </w:p>
          <w:p w14:paraId="05C87F64" w14:textId="77777777" w:rsidR="00B900A7" w:rsidRPr="006A7A16" w:rsidRDefault="00B900A7" w:rsidP="006A7A16">
            <w:pPr>
              <w:spacing w:line="276" w:lineRule="auto"/>
              <w:rPr>
                <w:rFonts w:asciiTheme="majorBidi" w:hAnsiTheme="majorBidi" w:cstheme="majorBidi"/>
                <w:sz w:val="22"/>
                <w:szCs w:val="22"/>
              </w:rPr>
            </w:pPr>
          </w:p>
        </w:tc>
      </w:tr>
    </w:tbl>
    <w:p w14:paraId="0F7548BA" w14:textId="77777777" w:rsidR="000E7E22" w:rsidRPr="000E7E22" w:rsidRDefault="000E7E22" w:rsidP="000E7E22">
      <w:pPr>
        <w:rPr>
          <w:rFonts w:asciiTheme="majorBidi" w:hAnsiTheme="majorBidi" w:cstheme="majorBidi"/>
          <w:sz w:val="26"/>
          <w:szCs w:val="26"/>
        </w:rPr>
      </w:pPr>
    </w:p>
    <w:p w14:paraId="01DB5D37" w14:textId="6252986E" w:rsidR="000D4375" w:rsidRPr="00B900A7" w:rsidRDefault="00242BA1" w:rsidP="00B900A7">
      <w:pPr>
        <w:rPr>
          <w:rFonts w:asciiTheme="majorBidi" w:hAnsiTheme="majorBidi" w:cstheme="majorBidi"/>
          <w:b/>
          <w:bCs/>
          <w:sz w:val="26"/>
          <w:szCs w:val="26"/>
          <w:lang w:val="en-US"/>
        </w:rPr>
      </w:pPr>
      <w:r w:rsidRPr="00B900A7">
        <w:rPr>
          <w:rFonts w:asciiTheme="majorBidi" w:hAnsiTheme="majorBidi" w:cstheme="majorBidi"/>
          <w:b/>
          <w:bCs/>
          <w:sz w:val="26"/>
          <w:szCs w:val="26"/>
          <w:lang w:val="en-US"/>
        </w:rPr>
        <w:t>3. Trang sản phẩm</w:t>
      </w:r>
    </w:p>
    <w:p w14:paraId="66880794" w14:textId="2DF6C12D" w:rsidR="00242BA1" w:rsidRPr="00B900A7" w:rsidRDefault="00242BA1" w:rsidP="00B900A7">
      <w:pPr>
        <w:ind w:firstLine="567"/>
        <w:rPr>
          <w:rFonts w:asciiTheme="majorBidi" w:hAnsiTheme="majorBidi" w:cstheme="majorBidi"/>
          <w:b/>
          <w:bCs/>
          <w:i/>
          <w:iCs/>
          <w:sz w:val="26"/>
          <w:szCs w:val="26"/>
          <w:lang w:val="en-US"/>
        </w:rPr>
      </w:pPr>
      <w:r w:rsidRPr="00B900A7">
        <w:rPr>
          <w:rFonts w:asciiTheme="majorBidi" w:hAnsiTheme="majorBidi" w:cstheme="majorBidi"/>
          <w:b/>
          <w:bCs/>
          <w:i/>
          <w:iCs/>
          <w:sz w:val="26"/>
          <w:szCs w:val="26"/>
          <w:lang w:val="en-US"/>
        </w:rPr>
        <w:t>*Giao diện website</w:t>
      </w:r>
    </w:p>
    <w:p w14:paraId="3AB0572D" w14:textId="45B6852A" w:rsidR="00242BA1" w:rsidRPr="0014347E" w:rsidRDefault="00242BA1" w:rsidP="00242BA1">
      <w:pPr>
        <w:jc w:val="cente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061F76DA" wp14:editId="3270402F">
            <wp:extent cx="5836920" cy="3103880"/>
            <wp:effectExtent l="0" t="0" r="0" b="1270"/>
            <wp:docPr id="1445480036" name="Picture 1" descr="A screenshot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0036" name="Picture 1" descr="A screenshot of a toy&#10;&#10;Description automatically generated"/>
                    <pic:cNvPicPr/>
                  </pic:nvPicPr>
                  <pic:blipFill>
                    <a:blip r:embed="rId43"/>
                    <a:stretch>
                      <a:fillRect/>
                    </a:stretch>
                  </pic:blipFill>
                  <pic:spPr>
                    <a:xfrm>
                      <a:off x="0" y="0"/>
                      <a:ext cx="5836920" cy="3103880"/>
                    </a:xfrm>
                    <a:prstGeom prst="rect">
                      <a:avLst/>
                    </a:prstGeom>
                  </pic:spPr>
                </pic:pic>
              </a:graphicData>
            </a:graphic>
          </wp:inline>
        </w:drawing>
      </w:r>
    </w:p>
    <w:p w14:paraId="64CC3220" w14:textId="4CC599A3" w:rsidR="00242BA1" w:rsidRPr="0014347E" w:rsidRDefault="00242BA1" w:rsidP="00242BA1">
      <w:pPr>
        <w:jc w:val="cente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53A3EE43" wp14:editId="7A1106CA">
            <wp:extent cx="5836920" cy="3103880"/>
            <wp:effectExtent l="0" t="0" r="0" b="1270"/>
            <wp:docPr id="755449202" name="Picture 1" descr="A screenshot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49202" name="Picture 1" descr="A screenshot of a toy&#10;&#10;Description automatically generated"/>
                    <pic:cNvPicPr/>
                  </pic:nvPicPr>
                  <pic:blipFill>
                    <a:blip r:embed="rId44"/>
                    <a:stretch>
                      <a:fillRect/>
                    </a:stretch>
                  </pic:blipFill>
                  <pic:spPr>
                    <a:xfrm>
                      <a:off x="0" y="0"/>
                      <a:ext cx="5836920" cy="3103880"/>
                    </a:xfrm>
                    <a:prstGeom prst="rect">
                      <a:avLst/>
                    </a:prstGeom>
                  </pic:spPr>
                </pic:pic>
              </a:graphicData>
            </a:graphic>
          </wp:inline>
        </w:drawing>
      </w:r>
    </w:p>
    <w:p w14:paraId="464E487B" w14:textId="4ECE89AD" w:rsidR="008D1E5B" w:rsidRPr="0014347E" w:rsidRDefault="008D1E5B" w:rsidP="00242BA1">
      <w:pPr>
        <w:jc w:val="center"/>
        <w:rPr>
          <w:rFonts w:asciiTheme="majorBidi" w:hAnsiTheme="majorBidi" w:cstheme="majorBidi"/>
          <w:sz w:val="26"/>
          <w:szCs w:val="26"/>
          <w:lang w:val="en-US"/>
        </w:rPr>
      </w:pPr>
      <w:r w:rsidRPr="0014347E">
        <w:rPr>
          <w:rFonts w:asciiTheme="majorBidi" w:hAnsiTheme="majorBidi" w:cstheme="majorBidi"/>
          <w:sz w:val="26"/>
          <w:szCs w:val="26"/>
          <w:lang w:val="en-US"/>
        </w:rPr>
        <w:lastRenderedPageBreak/>
        <w:drawing>
          <wp:inline distT="0" distB="0" distL="0" distR="0" wp14:anchorId="64847F9F" wp14:editId="2796B70E">
            <wp:extent cx="5836920" cy="3103880"/>
            <wp:effectExtent l="0" t="0" r="0" b="1270"/>
            <wp:docPr id="144416085" name="Picture 1" descr="A screenshot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85" name="Picture 1" descr="A screenshot of a toy&#10;&#10;Description automatically generated"/>
                    <pic:cNvPicPr/>
                  </pic:nvPicPr>
                  <pic:blipFill>
                    <a:blip r:embed="rId45"/>
                    <a:stretch>
                      <a:fillRect/>
                    </a:stretch>
                  </pic:blipFill>
                  <pic:spPr>
                    <a:xfrm>
                      <a:off x="0" y="0"/>
                      <a:ext cx="5836920" cy="3103880"/>
                    </a:xfrm>
                    <a:prstGeom prst="rect">
                      <a:avLst/>
                    </a:prstGeom>
                  </pic:spPr>
                </pic:pic>
              </a:graphicData>
            </a:graphic>
          </wp:inline>
        </w:drawing>
      </w:r>
    </w:p>
    <w:p w14:paraId="6184F21D" w14:textId="4449255E" w:rsidR="00B900A7" w:rsidRDefault="00242BA1" w:rsidP="00B900A7">
      <w:pPr>
        <w:ind w:firstLine="567"/>
        <w:rPr>
          <w:rFonts w:asciiTheme="majorBidi" w:hAnsiTheme="majorBidi" w:cstheme="majorBidi"/>
          <w:b/>
          <w:bCs/>
          <w:i/>
          <w:iCs/>
          <w:sz w:val="26"/>
          <w:szCs w:val="26"/>
        </w:rPr>
      </w:pPr>
      <w:r w:rsidRPr="00B900A7">
        <w:rPr>
          <w:rFonts w:asciiTheme="majorBidi" w:hAnsiTheme="majorBidi" w:cstheme="majorBidi"/>
          <w:b/>
          <w:bCs/>
          <w:i/>
          <w:iCs/>
          <w:sz w:val="26"/>
          <w:szCs w:val="26"/>
          <w:lang w:val="en-US"/>
        </w:rPr>
        <w:t>*Code</w:t>
      </w:r>
    </w:p>
    <w:tbl>
      <w:tblPr>
        <w:tblStyle w:val="TableGrid"/>
        <w:tblW w:w="9200" w:type="dxa"/>
        <w:tblLayout w:type="fixed"/>
        <w:tblLook w:val="04A0" w:firstRow="1" w:lastRow="0" w:firstColumn="1" w:lastColumn="0" w:noHBand="0" w:noVBand="1"/>
      </w:tblPr>
      <w:tblGrid>
        <w:gridCol w:w="2689"/>
        <w:gridCol w:w="3260"/>
        <w:gridCol w:w="3251"/>
      </w:tblGrid>
      <w:tr w:rsidR="006A7A16" w14:paraId="6BF50455" w14:textId="77777777" w:rsidTr="006A7A16">
        <w:tc>
          <w:tcPr>
            <w:tcW w:w="2689" w:type="dxa"/>
            <w:vAlign w:val="center"/>
          </w:tcPr>
          <w:p w14:paraId="719B1155" w14:textId="77777777" w:rsidR="009739D8" w:rsidRDefault="009739D8" w:rsidP="00B01F6C">
            <w:pPr>
              <w:spacing w:line="360" w:lineRule="auto"/>
              <w:jc w:val="center"/>
              <w:rPr>
                <w:rFonts w:asciiTheme="majorBidi" w:hAnsiTheme="majorBidi" w:cstheme="majorBidi"/>
                <w:b/>
                <w:bCs/>
                <w:szCs w:val="26"/>
              </w:rPr>
            </w:pPr>
            <w:bookmarkStart w:id="28" w:name="_Hlk165219592"/>
            <w:r>
              <w:rPr>
                <w:rFonts w:asciiTheme="majorBidi" w:hAnsiTheme="majorBidi" w:cstheme="majorBidi"/>
                <w:b/>
                <w:bCs/>
                <w:szCs w:val="26"/>
              </w:rPr>
              <w:t>HTML</w:t>
            </w:r>
          </w:p>
        </w:tc>
        <w:tc>
          <w:tcPr>
            <w:tcW w:w="3260" w:type="dxa"/>
            <w:vAlign w:val="center"/>
          </w:tcPr>
          <w:p w14:paraId="64F4E5CF" w14:textId="77777777" w:rsidR="009739D8" w:rsidRDefault="009739D8" w:rsidP="00B01F6C">
            <w:pPr>
              <w:spacing w:line="360" w:lineRule="auto"/>
              <w:jc w:val="center"/>
              <w:rPr>
                <w:rFonts w:asciiTheme="majorBidi" w:hAnsiTheme="majorBidi" w:cstheme="majorBidi"/>
                <w:b/>
                <w:bCs/>
                <w:szCs w:val="26"/>
              </w:rPr>
            </w:pPr>
            <w:r>
              <w:rPr>
                <w:rFonts w:asciiTheme="majorBidi" w:hAnsiTheme="majorBidi" w:cstheme="majorBidi"/>
                <w:b/>
                <w:bCs/>
                <w:szCs w:val="26"/>
              </w:rPr>
              <w:t>CSS</w:t>
            </w:r>
          </w:p>
        </w:tc>
        <w:tc>
          <w:tcPr>
            <w:tcW w:w="3251" w:type="dxa"/>
            <w:tcBorders>
              <w:bottom w:val="single" w:sz="4" w:space="0" w:color="auto"/>
            </w:tcBorders>
            <w:vAlign w:val="center"/>
          </w:tcPr>
          <w:p w14:paraId="222120D3" w14:textId="77777777" w:rsidR="009739D8" w:rsidRDefault="009739D8" w:rsidP="00B01F6C">
            <w:pPr>
              <w:spacing w:line="360" w:lineRule="auto"/>
              <w:jc w:val="center"/>
              <w:rPr>
                <w:rFonts w:asciiTheme="majorBidi" w:hAnsiTheme="majorBidi" w:cstheme="majorBidi"/>
                <w:b/>
                <w:bCs/>
                <w:szCs w:val="26"/>
              </w:rPr>
            </w:pPr>
            <w:r>
              <w:rPr>
                <w:rFonts w:asciiTheme="majorBidi" w:hAnsiTheme="majorBidi" w:cstheme="majorBidi"/>
                <w:b/>
                <w:bCs/>
                <w:szCs w:val="26"/>
              </w:rPr>
              <w:t>JAVASCRIPT</w:t>
            </w:r>
          </w:p>
        </w:tc>
      </w:tr>
      <w:tr w:rsidR="009739D8" w:rsidRPr="000E7E22" w14:paraId="0C18E98D" w14:textId="77777777" w:rsidTr="006A7A16">
        <w:tc>
          <w:tcPr>
            <w:tcW w:w="2689" w:type="dxa"/>
          </w:tcPr>
          <w:p w14:paraId="32498CED" w14:textId="77777777" w:rsidR="00155FCA" w:rsidRPr="00155FCA" w:rsidRDefault="00155FCA" w:rsidP="006A7A16">
            <w:pPr>
              <w:spacing w:line="276" w:lineRule="auto"/>
              <w:rPr>
                <w:rFonts w:asciiTheme="majorBidi" w:hAnsiTheme="majorBidi" w:cstheme="majorBidi"/>
                <w:lang w:val="en-US"/>
              </w:rPr>
            </w:pPr>
            <w:r w:rsidRPr="00155FCA">
              <w:rPr>
                <w:rFonts w:asciiTheme="majorBidi" w:hAnsiTheme="majorBidi" w:cstheme="majorBidi"/>
                <w:lang w:val="en-US"/>
              </w:rPr>
              <w:t>&lt;!DOCTYPE html&gt;</w:t>
            </w:r>
          </w:p>
          <w:p w14:paraId="4AB03AD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&lt;html lang="en"&gt;</w:t>
            </w:r>
          </w:p>
          <w:p w14:paraId="65CDFC4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&lt;head&gt;</w:t>
            </w:r>
          </w:p>
          <w:p w14:paraId="2A55310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&lt;meta charset="UTF-8" /&gt;</w:t>
            </w:r>
          </w:p>
          <w:p w14:paraId="21459FB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&lt;meta name="viewport" content="width=device-width, initial-scale=1.0" /&gt;</w:t>
            </w:r>
          </w:p>
          <w:p w14:paraId="070D441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w:t>
            </w:r>
          </w:p>
          <w:p w14:paraId="22F8FB1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href="https://unpkg.com/boxicons@2.1.4/css/boxicons.min.css"</w:t>
            </w:r>
          </w:p>
          <w:p w14:paraId="44C4B28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rel="stylesheet"</w:t>
            </w:r>
          </w:p>
          <w:p w14:paraId="4902192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/&gt;</w:t>
            </w:r>
          </w:p>
          <w:p w14:paraId="708C79E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w:t>
            </w:r>
          </w:p>
          <w:p w14:paraId="582EB49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ref="https://fonts.googleapis.com/css2?family=Poppins:ital,wght@0,100;0,200;0,300;0,400;0,500;0,600;0,700;0,800;0,900;1,100;1,200;1,300;1,400;1,500;1,600;1,700;1,800;1,900&amp;family=Roboto:ital,wght@0,100;0,300;0,400;0,500;0,700;0,900;1,100;1,300;1,400;1,500;1,700;1,900&amp;display=swap"</w:t>
            </w:r>
          </w:p>
          <w:p w14:paraId="12D20A8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rel="stylesheet"</w:t>
            </w:r>
          </w:p>
          <w:p w14:paraId="1EE9929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/&gt;</w:t>
            </w:r>
          </w:p>
          <w:p w14:paraId="01A9664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w:t>
            </w:r>
          </w:p>
          <w:p w14:paraId="5AC566D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ref="https://fonts.googleapis.com/css2?family=Poppins:ital,wght@0,100;0,200;0,300;0,400;0,500;0,600;0,700;0,800;0,900;1,100;1,200;1,300;1,400;1,500;1,600;1,700;1,800;1,900&amp;family=Roboto:ital,wght@0,100;0,300;0,400;0,500;0,700;0,900;1,100;1,300;1,400;1,500;1,700;1,900&amp;display=swap"</w:t>
            </w:r>
          </w:p>
          <w:p w14:paraId="6207370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rel="stylesheet"</w:t>
            </w:r>
          </w:p>
          <w:p w14:paraId="49D6BC3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/&gt;</w:t>
            </w:r>
          </w:p>
          <w:p w14:paraId="4DFF7E6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w:t>
            </w:r>
          </w:p>
          <w:p w14:paraId="5DA1B30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rel="stylesheet"</w:t>
            </w:r>
          </w:p>
          <w:p w14:paraId="1F5ECDF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href="https://cdnjs.cloudflare.com/ajax/libs/font-awesome/5.15.3/css/all.min.css"</w:t>
            </w:r>
          </w:p>
          <w:p w14:paraId="130F76B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/&gt;</w:t>
            </w:r>
          </w:p>
          <w:p w14:paraId="5348F32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 rel="stylesheet" href="../css/sản phẩm.css" /&gt;</w:t>
            </w:r>
          </w:p>
          <w:p w14:paraId="30A45E3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 rel="stylesheet" href="../css/Style.css" /&gt;</w:t>
            </w:r>
          </w:p>
          <w:p w14:paraId="2CBEDE9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&lt;link rel="stylesheet" href="../css/footer.css" /&gt;</w:t>
            </w:r>
          </w:p>
          <w:p w14:paraId="316DF75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&lt;title&gt;Sản phẩm&lt;/title&gt;</w:t>
            </w:r>
          </w:p>
          <w:p w14:paraId="62B665B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&lt;/head&gt;</w:t>
            </w:r>
          </w:p>
          <w:p w14:paraId="0A694EF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&lt;style&gt;&lt;/style&gt;</w:t>
            </w:r>
          </w:p>
          <w:p w14:paraId="0507FF2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&lt;body&gt;</w:t>
            </w:r>
          </w:p>
          <w:p w14:paraId="1ED43A5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w:t>
            </w:r>
          </w:p>
          <w:p w14:paraId="4ECEAD7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phần đầu trang --&gt;</w:t>
            </w:r>
          </w:p>
          <w:p w14:paraId="69E0845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&lt;header&gt;</w:t>
            </w:r>
          </w:p>
          <w:p w14:paraId="6542EC7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&lt;nav class="navbar"&gt;</w:t>
            </w:r>
          </w:p>
          <w:p w14:paraId="537603F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&lt;a href="#" class="translateY logo list_link" style="transform: translateY(-2px);"&gt;</w:t>
            </w:r>
          </w:p>
          <w:p w14:paraId="7183152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src="../img/BUNI.png" alt="BUNI" srcset="" class="logoChange"&gt;</w:t>
            </w:r>
          </w:p>
          <w:p w14:paraId="4CCFBE7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&lt;/a&gt;</w:t>
            </w:r>
          </w:p>
          <w:p w14:paraId="58CA4C0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&lt;ul id="main-menu"&gt;</w:t>
            </w:r>
          </w:p>
          <w:p w14:paraId="63D33A8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 class="menu_item"&gt;&lt;a class="list_link" href="../html/home.html"&gt;Trang chủ&lt;/a&gt;&lt;/li&gt;</w:t>
            </w:r>
          </w:p>
          <w:p w14:paraId="3979174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 class="menu_item"&gt; &lt;a class ="list_link" href="../html/vechungtoi.html"&gt;Về chúng tôi&lt;/a&gt;&lt;/li&gt;</w:t>
            </w:r>
          </w:p>
          <w:p w14:paraId="757F98A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 class="menu_item dropdown"&gt;&lt;a class ="active list_link" href="../html/sản phẩm.html"&gt;Sản phẩm&lt;/a&gt;</w:t>
            </w:r>
          </w:p>
          <w:p w14:paraId="3B10E51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&lt;/li&gt;</w:t>
            </w:r>
          </w:p>
          <w:p w14:paraId="123063E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 class="menu_item"&gt;&lt;a class ="list_link" href="../html/lienhe.html"&gt;Liên hệ&lt;/a&gt;&lt;/li&gt;</w:t>
            </w:r>
          </w:p>
          <w:p w14:paraId="6575DE5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&lt;li class="menu_item"&gt;&lt;a class ="list_link" href="../html/order.html"&gt;Đặt hàng&lt;/a&gt;&lt;/li&gt;</w:t>
            </w:r>
          </w:p>
          <w:p w14:paraId="75DEF99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&lt;/ul&gt;</w:t>
            </w:r>
          </w:p>
          <w:p w14:paraId="0619A46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class="icon"&gt;</w:t>
            </w:r>
          </w:p>
          <w:p w14:paraId="20C4737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class="fas fa-bars" id="menu-bars"&gt;&lt;/i&gt;</w:t>
            </w:r>
          </w:p>
          <w:p w14:paraId="2B8E354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class='fas fa-shopping-cart' id="cart-icon"&gt;&lt;/i&gt;</w:t>
            </w:r>
          </w:p>
          <w:p w14:paraId="099DF21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CART  --&gt;</w:t>
            </w:r>
          </w:p>
          <w:p w14:paraId="0B5CBF9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class="cart"&gt;</w:t>
            </w:r>
          </w:p>
          <w:p w14:paraId="002E9A9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&lt;h2 class="cart-title"&gt;GIỎ HÀNG CỦA BẠN&lt;/h2&gt;</w:t>
            </w:r>
          </w:p>
          <w:p w14:paraId="16EC3B37" w14:textId="77777777" w:rsidR="00155FCA" w:rsidRPr="00155FCA" w:rsidRDefault="00155FCA" w:rsidP="006A7A16">
            <w:pPr>
              <w:spacing w:line="276" w:lineRule="auto"/>
              <w:rPr>
                <w:rFonts w:asciiTheme="majorBidi" w:hAnsiTheme="majorBidi" w:cstheme="majorBidi"/>
                <w:sz w:val="22"/>
                <w:szCs w:val="22"/>
                <w:lang w:val="en-US"/>
              </w:rPr>
            </w:pPr>
          </w:p>
          <w:p w14:paraId="7FA8699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CONTENT  --&gt;</w:t>
            </w:r>
          </w:p>
          <w:p w14:paraId="7AE7F8C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class="cart-content"&gt;&lt;/div&gt;</w:t>
            </w:r>
          </w:p>
          <w:p w14:paraId="303F4FB2" w14:textId="77777777" w:rsidR="00155FCA" w:rsidRPr="00155FCA" w:rsidRDefault="00155FCA" w:rsidP="006A7A16">
            <w:pPr>
              <w:spacing w:line="276" w:lineRule="auto"/>
              <w:rPr>
                <w:rFonts w:asciiTheme="majorBidi" w:hAnsiTheme="majorBidi" w:cstheme="majorBidi"/>
                <w:sz w:val="22"/>
                <w:szCs w:val="22"/>
                <w:lang w:val="en-US"/>
              </w:rPr>
            </w:pPr>
          </w:p>
          <w:p w14:paraId="07E1271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TOTAL   --&gt;</w:t>
            </w:r>
          </w:p>
          <w:p w14:paraId="63A4BB5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&lt;div class="total"&gt;</w:t>
            </w:r>
          </w:p>
          <w:p w14:paraId="41B42F0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class="total-title"&gt;TỔNG&lt;/div&gt;</w:t>
            </w:r>
          </w:p>
          <w:p w14:paraId="387E113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class="total-price" value="0"&gt;&lt;/div&gt;</w:t>
            </w:r>
          </w:p>
          <w:p w14:paraId="5768333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5382A27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BUY BUTTON  --&gt;</w:t>
            </w:r>
          </w:p>
          <w:p w14:paraId="559ECFD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&lt;button type="button" class="btn-buy"&gt;Mua Ngay&lt;/button&gt;</w:t>
            </w:r>
          </w:p>
          <w:p w14:paraId="489888E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CART CLOSE  --&gt;</w:t>
            </w:r>
          </w:p>
          <w:p w14:paraId="1EC8F44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class="bx bx-x" id="cart-close"&gt;&lt;/i&gt;</w:t>
            </w:r>
          </w:p>
          <w:p w14:paraId="1E5083B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&lt;/div&gt;&lt;/a&gt;</w:t>
            </w:r>
          </w:p>
          <w:p w14:paraId="11D9CC3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&lt;a href="../html/Dangnhap.html"&gt;</w:t>
            </w:r>
          </w:p>
          <w:p w14:paraId="6B7D01F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&lt;span onclick="show()" class="btn_user"&gt;&lt;i class="fa fa-user" aria-hidden="true"&gt;&lt;/i&gt;&lt;/span&gt;</w:t>
            </w:r>
          </w:p>
          <w:p w14:paraId="35C08D3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&lt;/a&gt;</w:t>
            </w:r>
          </w:p>
          <w:p w14:paraId="36F5300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&lt;/div&gt; </w:t>
            </w:r>
          </w:p>
          <w:p w14:paraId="77410C6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&lt;/nav&gt;</w:t>
            </w:r>
          </w:p>
          <w:p w14:paraId="1584E52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&lt;/header&gt;</w:t>
            </w:r>
          </w:p>
          <w:p w14:paraId="26577251" w14:textId="77777777" w:rsidR="00155FCA" w:rsidRPr="00155FCA" w:rsidRDefault="00155FCA" w:rsidP="006A7A16">
            <w:pPr>
              <w:spacing w:line="276" w:lineRule="auto"/>
              <w:rPr>
                <w:rFonts w:asciiTheme="majorBidi" w:hAnsiTheme="majorBidi" w:cstheme="majorBidi"/>
                <w:sz w:val="22"/>
                <w:szCs w:val="22"/>
                <w:lang w:val="en-US"/>
              </w:rPr>
            </w:pPr>
          </w:p>
          <w:p w14:paraId="03C957E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&lt;section class="allproduct"&gt;</w:t>
            </w:r>
          </w:p>
          <w:p w14:paraId="5E3E27E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class="product-top"&gt;</w:t>
            </w:r>
          </w:p>
          <w:p w14:paraId="118D09A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&lt;a href="#home"&gt;&lt;span&gt;Trang chủ&lt;/span&gt; &lt;/a&gt;</w:t>
            </w:r>
          </w:p>
          <w:p w14:paraId="6AB9265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&lt;p&gt;/&lt;/p&gt;</w:t>
            </w:r>
          </w:p>
          <w:p w14:paraId="5C01829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&lt;a href="#allproduct"&gt;&lt;span&gt;Sản phẩm&lt;/span&gt;&lt;/a&gt;</w:t>
            </w:r>
          </w:p>
          <w:p w14:paraId="40FAEB2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751B7E3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&lt;h1 class="sub-heading"&gt;&lt;/h1&gt;</w:t>
            </w:r>
          </w:p>
          <w:p w14:paraId="3AC628C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&lt;h2 class="heading"&gt;Tất cả sản phẩm&lt;/h2&gt;</w:t>
            </w:r>
          </w:p>
          <w:p w14:paraId="5F1611B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class="cartegory"&gt;</w:t>
            </w:r>
          </w:p>
          <w:p w14:paraId="6CB2434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&lt;div class="cartegory_first"&gt;</w:t>
            </w:r>
          </w:p>
          <w:p w14:paraId="0DCC555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&lt;select name="cartegory_value" id=""&gt;</w:t>
            </w:r>
          </w:p>
          <w:p w14:paraId="72F37E6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&lt;option value="Sắp xếp"&gt;Sắp xếp&lt;/option&gt;</w:t>
            </w:r>
          </w:p>
          <w:p w14:paraId="02459A1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&lt;option value=""&gt;Giá cao đến thấp&lt;/option&gt;</w:t>
            </w:r>
          </w:p>
          <w:p w14:paraId="4335990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&lt;option value=""&gt;Giá thấp đến cao&lt;/option&gt;</w:t>
            </w:r>
          </w:p>
          <w:p w14:paraId="7A3BB91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&lt;/select&gt;</w:t>
            </w:r>
          </w:p>
          <w:p w14:paraId="6038B69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7AC2B0A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19FED32D" w14:textId="77777777" w:rsidR="00155FCA" w:rsidRPr="00155FCA" w:rsidRDefault="00155FCA" w:rsidP="006A7A16">
            <w:pPr>
              <w:spacing w:line="276" w:lineRule="auto"/>
              <w:rPr>
                <w:rFonts w:asciiTheme="majorBidi" w:hAnsiTheme="majorBidi" w:cstheme="majorBidi"/>
                <w:sz w:val="22"/>
                <w:szCs w:val="22"/>
                <w:lang w:val="en-US"/>
              </w:rPr>
            </w:pPr>
          </w:p>
          <w:p w14:paraId="5FF8324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CONTENT  --&gt;</w:t>
            </w:r>
          </w:p>
          <w:p w14:paraId="4FAE7C5A" w14:textId="77777777" w:rsidR="00155FCA" w:rsidRPr="00155FCA" w:rsidRDefault="00155FCA" w:rsidP="006A7A16">
            <w:pPr>
              <w:spacing w:line="276" w:lineRule="auto"/>
              <w:rPr>
                <w:rFonts w:asciiTheme="majorBidi" w:hAnsiTheme="majorBidi" w:cstheme="majorBidi"/>
                <w:sz w:val="22"/>
                <w:szCs w:val="22"/>
                <w:lang w:val="en-US"/>
              </w:rPr>
            </w:pPr>
          </w:p>
          <w:p w14:paraId="73E5745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class="shop_content card-container" id="shop_content"&gt;</w:t>
            </w:r>
          </w:p>
          <w:p w14:paraId="44AE14A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&lt;script src="../js/sp.js"&gt;&lt;/script&gt;</w:t>
            </w:r>
          </w:p>
          <w:p w14:paraId="655B816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0280C08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&lt;/section&gt;</w:t>
            </w:r>
          </w:p>
          <w:p w14:paraId="2067195E" w14:textId="77777777" w:rsidR="00155FCA" w:rsidRPr="00155FCA" w:rsidRDefault="00155FCA" w:rsidP="006A7A16">
            <w:pPr>
              <w:spacing w:line="276" w:lineRule="auto"/>
              <w:rPr>
                <w:rFonts w:asciiTheme="majorBidi" w:hAnsiTheme="majorBidi" w:cstheme="majorBidi"/>
                <w:sz w:val="22"/>
                <w:szCs w:val="22"/>
                <w:lang w:val="en-US"/>
              </w:rPr>
            </w:pPr>
          </w:p>
          <w:p w14:paraId="2E44FD9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 phần chân trang--&gt;</w:t>
            </w:r>
          </w:p>
          <w:p w14:paraId="27C0B364" w14:textId="77777777" w:rsidR="00155FCA" w:rsidRPr="00155FCA" w:rsidRDefault="00155FCA" w:rsidP="006A7A16">
            <w:pPr>
              <w:spacing w:line="276" w:lineRule="auto"/>
              <w:rPr>
                <w:rFonts w:asciiTheme="majorBidi" w:hAnsiTheme="majorBidi" w:cstheme="majorBidi"/>
                <w:sz w:val="22"/>
                <w:szCs w:val="22"/>
                <w:lang w:val="en-US"/>
              </w:rPr>
            </w:pPr>
          </w:p>
          <w:p w14:paraId="26AEC5A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&lt;footer&gt;</w:t>
            </w:r>
          </w:p>
          <w:p w14:paraId="19E0F4E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class="container"&gt;</w:t>
            </w:r>
          </w:p>
          <w:p w14:paraId="662010F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class="logo"&gt;</w:t>
            </w:r>
          </w:p>
          <w:p w14:paraId="7737C5C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src="../img/logobunii.png" alt="" /&gt;</w:t>
            </w:r>
          </w:p>
          <w:p w14:paraId="31AB01F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08763945" w14:textId="77777777" w:rsidR="00155FCA" w:rsidRPr="00155FCA" w:rsidRDefault="00155FCA" w:rsidP="006A7A16">
            <w:pPr>
              <w:spacing w:line="276" w:lineRule="auto"/>
              <w:rPr>
                <w:rFonts w:asciiTheme="majorBidi" w:hAnsiTheme="majorBidi" w:cstheme="majorBidi"/>
                <w:sz w:val="22"/>
                <w:szCs w:val="22"/>
                <w:lang w:val="en-US"/>
              </w:rPr>
            </w:pPr>
          </w:p>
          <w:p w14:paraId="3A7FC0D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class="footer-content"&gt;</w:t>
            </w:r>
          </w:p>
          <w:p w14:paraId="5214E6F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&lt;h3&gt;Chăm sóc &lt;br /&gt;khách hàng&lt;/h3&gt;</w:t>
            </w:r>
          </w:p>
          <w:p w14:paraId="06ED982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&lt;p&gt;Trung tâm hỗ trợ&lt;/p&gt;</w:t>
            </w:r>
          </w:p>
          <w:p w14:paraId="63F2E4C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&lt;p&gt;Chính sách bảo hành&lt;/p&gt;</w:t>
            </w:r>
          </w:p>
          <w:p w14:paraId="783EE97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&lt;p&gt;Hướng dẫn mua hàng&lt;/p&gt;</w:t>
            </w:r>
          </w:p>
          <w:p w14:paraId="208ECE1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&lt;p&gt;Chăm sóc khách hàng&lt;/p&gt;</w:t>
            </w:r>
          </w:p>
          <w:p w14:paraId="21856F8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17142460" w14:textId="77777777" w:rsidR="00155FCA" w:rsidRPr="00155FCA" w:rsidRDefault="00155FCA" w:rsidP="006A7A16">
            <w:pPr>
              <w:spacing w:line="276" w:lineRule="auto"/>
              <w:rPr>
                <w:rFonts w:asciiTheme="majorBidi" w:hAnsiTheme="majorBidi" w:cstheme="majorBidi"/>
                <w:sz w:val="22"/>
                <w:szCs w:val="22"/>
                <w:lang w:val="en-US"/>
              </w:rPr>
            </w:pPr>
          </w:p>
          <w:p w14:paraId="7AC42F4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class="footer-content"&gt;</w:t>
            </w:r>
          </w:p>
          <w:p w14:paraId="535747D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&lt;h3&gt;Liên hệ với &lt;br /&gt;chúng tôi&lt;/h3&gt;</w:t>
            </w:r>
          </w:p>
          <w:p w14:paraId="566B8C5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&lt;p&gt;+123 456 789&lt;/p&gt;</w:t>
            </w:r>
          </w:p>
          <w:p w14:paraId="76F30CB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&lt;p&gt;BUNI@gmail.com&lt;/p&gt;</w:t>
            </w:r>
          </w:p>
          <w:p w14:paraId="653C9E8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&lt;p&gt;www.BUNI.com.vn&lt;/p&gt;</w:t>
            </w:r>
          </w:p>
          <w:p w14:paraId="619A823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7F82B519" w14:textId="77777777" w:rsidR="00155FCA" w:rsidRPr="00155FCA" w:rsidRDefault="00155FCA" w:rsidP="006A7A16">
            <w:pPr>
              <w:spacing w:line="276" w:lineRule="auto"/>
              <w:rPr>
                <w:rFonts w:asciiTheme="majorBidi" w:hAnsiTheme="majorBidi" w:cstheme="majorBidi"/>
                <w:sz w:val="22"/>
                <w:szCs w:val="22"/>
                <w:lang w:val="en-US"/>
              </w:rPr>
            </w:pPr>
          </w:p>
          <w:p w14:paraId="546A6B9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class="footer-content"&gt;</w:t>
            </w:r>
          </w:p>
          <w:p w14:paraId="11AEE5F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&lt;h3&gt;Phương thức &lt;br /&gt;thanh toán&lt;/h3&gt;</w:t>
            </w:r>
          </w:p>
          <w:p w14:paraId="7DB8E13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&amp;nbsp &amp;nbsp &amp;nbsp</w:t>
            </w:r>
          </w:p>
          <w:p w14:paraId="38A5B6F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src="../img/viettinbank.jpg" alt="" class="imgChange" /&gt;</w:t>
            </w:r>
          </w:p>
          <w:p w14:paraId="486887B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src="../img/agribank.jpg" alt="" class="imgChange" /&gt;</w:t>
            </w:r>
          </w:p>
          <w:p w14:paraId="6D2BE9A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&lt;br /&gt;</w:t>
            </w:r>
          </w:p>
          <w:p w14:paraId="48AF618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&amp;nbsp &amp;nbsp &amp;nbsp</w:t>
            </w:r>
          </w:p>
          <w:p w14:paraId="0B3DDC0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src="../img/techcombank.jpg" alt="" class="imgChange" /&gt;</w:t>
            </w:r>
          </w:p>
          <w:p w14:paraId="5F2FAE4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src="../img/momo.jpg" alt="" class="imgChange" /&gt;</w:t>
            </w:r>
          </w:p>
          <w:p w14:paraId="433E6FB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4D501AEA" w14:textId="77777777" w:rsidR="00155FCA" w:rsidRPr="00155FCA" w:rsidRDefault="00155FCA" w:rsidP="006A7A16">
            <w:pPr>
              <w:spacing w:line="276" w:lineRule="auto"/>
              <w:rPr>
                <w:rFonts w:asciiTheme="majorBidi" w:hAnsiTheme="majorBidi" w:cstheme="majorBidi"/>
                <w:sz w:val="22"/>
                <w:szCs w:val="22"/>
                <w:lang w:val="en-US"/>
              </w:rPr>
            </w:pPr>
          </w:p>
          <w:p w14:paraId="15256AA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class="footer-content"&gt;</w:t>
            </w:r>
          </w:p>
          <w:p w14:paraId="5778AAB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&lt;h3&gt;Theo dõi &lt;br /&gt;chúng tôi trên&lt;/h3&gt;</w:t>
            </w:r>
          </w:p>
          <w:p w14:paraId="4B39C42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&amp;nbsp &amp;nbsp &amp;nbsp &amp;nbsp &amp;nbsp &amp;nbsp</w:t>
            </w:r>
          </w:p>
          <w:p w14:paraId="0226392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class="fab fa-facebook fa-2x"&gt;&lt;/i&gt; &amp;nbsp &amp;nbsp</w:t>
            </w:r>
          </w:p>
          <w:p w14:paraId="0F6B36C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class="fab fa-twitter fa-2x"&gt;&lt;/i&gt;</w:t>
            </w:r>
          </w:p>
          <w:p w14:paraId="1F205CB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&lt;br /&gt;&lt;br /&gt;</w:t>
            </w:r>
          </w:p>
          <w:p w14:paraId="37909CD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&amp;nbsp &amp;nbsp &amp;nbsp &amp;nbsp &amp;nbsp &amp;nbsp</w:t>
            </w:r>
          </w:p>
          <w:p w14:paraId="41DE845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class="fab fa-instagram fa-2x"&gt;&lt;/i&gt; &amp;nbsp &amp;nbsp</w:t>
            </w:r>
          </w:p>
          <w:p w14:paraId="1088682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class="fab fa-tiktok fa-2x"&gt;&lt;/i&gt;</w:t>
            </w:r>
          </w:p>
          <w:p w14:paraId="5C0FA85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5FBA9A40" w14:textId="77777777" w:rsidR="00155FCA" w:rsidRPr="00155FCA" w:rsidRDefault="00155FCA" w:rsidP="006A7A16">
            <w:pPr>
              <w:spacing w:line="276" w:lineRule="auto"/>
              <w:rPr>
                <w:rFonts w:asciiTheme="majorBidi" w:hAnsiTheme="majorBidi" w:cstheme="majorBidi"/>
                <w:sz w:val="22"/>
                <w:szCs w:val="22"/>
                <w:lang w:val="en-US"/>
              </w:rPr>
            </w:pPr>
          </w:p>
          <w:p w14:paraId="14BC785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1D62964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&lt;iframe</w:t>
            </w:r>
          </w:p>
          <w:p w14:paraId="6A2CCDE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rc="https://www.google.com/maps/embed?pb=!1m18!1m12!1m3!1d3918.8581690910282!2d106.68427047369651!3d10.822164158351162!2m3!1f0!2f0!3f0!3m2!1i1024!2i768!4f13.1!3m3!1m2!1s0x3174deb3ef536f31%3A0x8b7bb8b7c956157b!2zVHLGsOG7nW5nIMSQ4bqhaSBo4buNYyBDw7RuZyBuZ2hp4buHcCBUUC5IQ00!5e0!3m2!1svi!2s!4v1713105184926!5m2!1svi!2s"</w:t>
            </w:r>
          </w:p>
          <w:p w14:paraId="53E31CA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width="270"</w:t>
            </w:r>
          </w:p>
          <w:p w14:paraId="4ACE624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height="220"</w:t>
            </w:r>
          </w:p>
          <w:p w14:paraId="6A9CCEB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style="border: 0;"</w:t>
            </w:r>
          </w:p>
          <w:p w14:paraId="1CB3915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allowfullscreen=""</w:t>
            </w:r>
          </w:p>
          <w:p w14:paraId="2FDC3D7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loading="lazy"</w:t>
            </w:r>
          </w:p>
          <w:p w14:paraId="2F2E6C7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referrerpolicy="no-referrer-when-downgrade"</w:t>
            </w:r>
          </w:p>
          <w:p w14:paraId="230435E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&gt;&lt;/iframe&gt;</w:t>
            </w:r>
          </w:p>
          <w:p w14:paraId="739582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0B89DD85" w14:textId="1D298D80"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4303E80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&lt;div class="credit"&gt;Copyright @ 2024 by </w:t>
            </w:r>
            <w:r w:rsidRPr="00155FCA">
              <w:rPr>
                <w:rFonts w:asciiTheme="majorBidi" w:hAnsiTheme="majorBidi" w:cstheme="majorBidi"/>
                <w:sz w:val="22"/>
                <w:szCs w:val="22"/>
                <w:lang w:val="en-US"/>
              </w:rPr>
              <w:lastRenderedPageBreak/>
              <w:t>&lt;span&gt;BUNI&lt;/span&gt;&lt;/div&gt;</w:t>
            </w:r>
          </w:p>
          <w:p w14:paraId="0C87774F" w14:textId="39236013"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    &lt;/footer&gt;</w:t>
            </w:r>
          </w:p>
          <w:p w14:paraId="43F8D21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&lt;script src="../js/sp.js"&gt;&lt;/script&gt;</w:t>
            </w:r>
          </w:p>
          <w:p w14:paraId="3B9F8AC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&lt;script src="../js/trangsanpham.js"&gt;&lt;/script&gt;</w:t>
            </w:r>
          </w:p>
          <w:p w14:paraId="729BBB6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&lt;/body&gt;</w:t>
            </w:r>
          </w:p>
          <w:p w14:paraId="5B71205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&lt;/html&gt;</w:t>
            </w:r>
          </w:p>
          <w:p w14:paraId="1DF316E8" w14:textId="77777777" w:rsidR="00155FCA" w:rsidRPr="00155FCA" w:rsidRDefault="00155FCA" w:rsidP="006A7A16">
            <w:pPr>
              <w:spacing w:line="276" w:lineRule="auto"/>
              <w:rPr>
                <w:rFonts w:asciiTheme="majorBidi" w:hAnsiTheme="majorBidi" w:cstheme="majorBidi"/>
                <w:sz w:val="22"/>
                <w:szCs w:val="22"/>
                <w:lang w:val="en-US"/>
              </w:rPr>
            </w:pPr>
          </w:p>
          <w:p w14:paraId="48F0E64C" w14:textId="46C9442F" w:rsidR="009739D8" w:rsidRPr="006A7A16" w:rsidRDefault="009739D8" w:rsidP="006A7A16">
            <w:pPr>
              <w:spacing w:line="276" w:lineRule="auto"/>
              <w:rPr>
                <w:rFonts w:asciiTheme="majorBidi" w:hAnsiTheme="majorBidi" w:cstheme="majorBidi"/>
                <w:sz w:val="22"/>
                <w:szCs w:val="22"/>
              </w:rPr>
            </w:pPr>
          </w:p>
        </w:tc>
        <w:tc>
          <w:tcPr>
            <w:tcW w:w="3260" w:type="dxa"/>
          </w:tcPr>
          <w:p w14:paraId="18599B4E" w14:textId="53EED465"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rPr>
              <w:lastRenderedPageBreak/>
              <w:t>@import url("https://fonts.googleapis.com/css2?family=Nunito:wght@200;300;400;600;700&amp;display=swap");</w:t>
            </w:r>
          </w:p>
          <w:p w14:paraId="40A7C23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:root{</w:t>
            </w:r>
          </w:p>
          <w:p w14:paraId="7ED3CC9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--light-color: #666;</w:t>
            </w:r>
          </w:p>
          <w:p w14:paraId="1E5CB7A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--box-shadow: 0.5rem 1.5rem rgba(0,0,0,.1);</w:t>
            </w:r>
          </w:p>
          <w:p w14:paraId="799F2864" w14:textId="20395E99"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69DD802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html {</w:t>
            </w:r>
          </w:p>
          <w:p w14:paraId="718B6EA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font-size: 62.5%;</w:t>
            </w:r>
          </w:p>
          <w:p w14:paraId="0D20E5D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overflow-x: hidden;</w:t>
            </w:r>
          </w:p>
          <w:p w14:paraId="421F506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scroll-padding-top: 5.5rem;</w:t>
            </w:r>
          </w:p>
          <w:p w14:paraId="465BBE8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scroll-behavior: smooth;</w:t>
            </w:r>
          </w:p>
          <w:p w14:paraId="1E7E337A" w14:textId="0EDBC5A1"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6A89972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body {</w:t>
            </w:r>
          </w:p>
          <w:p w14:paraId="3B797A9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height: 100%;</w:t>
            </w:r>
          </w:p>
          <w:p w14:paraId="384560BD" w14:textId="292BC2C5"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589CFF9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header */</w:t>
            </w:r>
          </w:p>
          <w:p w14:paraId="1A06F26B" w14:textId="77777777" w:rsidR="00155FCA" w:rsidRPr="00155FCA" w:rsidRDefault="00155FCA" w:rsidP="006A7A16">
            <w:pPr>
              <w:spacing w:line="276" w:lineRule="auto"/>
              <w:rPr>
                <w:rFonts w:asciiTheme="majorBidi" w:hAnsiTheme="majorBidi" w:cstheme="majorBidi"/>
                <w:sz w:val="22"/>
                <w:szCs w:val="22"/>
                <w:lang w:val="en-US"/>
              </w:rPr>
            </w:pPr>
          </w:p>
          <w:p w14:paraId="178EB82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header { </w:t>
            </w:r>
          </w:p>
          <w:p w14:paraId="593C973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position: fixed;</w:t>
            </w:r>
          </w:p>
          <w:p w14:paraId="04824FB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top:0; left: 0; right: 0;</w:t>
            </w:r>
          </w:p>
          <w:p w14:paraId="1639939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#F49ECA;</w:t>
            </w:r>
          </w:p>
          <w:p w14:paraId="39E0262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/*padding:0.1rem 1%;*/</w:t>
            </w:r>
          </w:p>
          <w:p w14:paraId="6725852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display: flex;</w:t>
            </w:r>
          </w:p>
          <w:p w14:paraId="25713BB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align-items: center;</w:t>
            </w:r>
          </w:p>
          <w:p w14:paraId="040C0D6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justify-content: space-between;</w:t>
            </w:r>
          </w:p>
          <w:p w14:paraId="5D6B1E4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z-index: 1000;</w:t>
            </w:r>
          </w:p>
          <w:p w14:paraId="71757F4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box-shadow: var(--box-shadow);</w:t>
            </w:r>
          </w:p>
          <w:p w14:paraId="08EB02CD" w14:textId="4B738114"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    height: 80px;</w:t>
            </w:r>
          </w:p>
          <w:p w14:paraId="6D9DAD01" w14:textId="63C659E5"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5502EAA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.logo img{</w:t>
            </w:r>
          </w:p>
          <w:p w14:paraId="6BF1336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max-width: 140px;</w:t>
            </w:r>
          </w:p>
          <w:p w14:paraId="1F4EDB3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2F3D19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.navbar .list_link{</w:t>
            </w:r>
          </w:p>
          <w:p w14:paraId="55F552D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font-size: 1.7rem;</w:t>
            </w:r>
          </w:p>
          <w:p w14:paraId="3F78F32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border-radius: 0.5rem;</w:t>
            </w:r>
          </w:p>
          <w:p w14:paraId="1E1402B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padding: 1.5rem 0.5rem 1.5rem;</w:t>
            </w:r>
          </w:p>
          <w:p w14:paraId="00B91C7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var(--light-color);</w:t>
            </w:r>
          </w:p>
          <w:p w14:paraId="4AEBDE26" w14:textId="38886639"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55B624E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.translateY {</w:t>
            </w:r>
          </w:p>
          <w:p w14:paraId="47B2AE9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transform: translateY(-2px);</w:t>
            </w:r>
          </w:p>
          <w:p w14:paraId="4FD6D95A" w14:textId="4F84E66B"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005D34A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/*đổi màu khi chọn*/</w:t>
            </w:r>
          </w:p>
          <w:p w14:paraId="12BAA8A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.navbar a.active {</w:t>
            </w:r>
          </w:p>
          <w:p w14:paraId="1DE5571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#fff;</w:t>
            </w:r>
          </w:p>
          <w:p w14:paraId="024B646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#F2C019;</w:t>
            </w:r>
          </w:p>
          <w:p w14:paraId="19AE49EE" w14:textId="7E95AFC4"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4E56EFD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header .icon i, </w:t>
            </w:r>
          </w:p>
          <w:p w14:paraId="783B4C9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.icon a{</w:t>
            </w:r>
          </w:p>
          <w:p w14:paraId="15F7108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cursor: pointer;</w:t>
            </w:r>
          </w:p>
          <w:p w14:paraId="42410D3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margin-left: 0.5rem;</w:t>
            </w:r>
          </w:p>
          <w:p w14:paraId="54A5B7F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height:4.5rem;</w:t>
            </w:r>
          </w:p>
          <w:p w14:paraId="748FAAF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line-height: 4.5rem;</w:t>
            </w:r>
          </w:p>
          <w:p w14:paraId="469F9C7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width: 4.5rem;</w:t>
            </w:r>
          </w:p>
          <w:p w14:paraId="7441E16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text-align: center;</w:t>
            </w:r>
          </w:p>
          <w:p w14:paraId="1E70653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font-size: 1.7rem;</w:t>
            </w:r>
          </w:p>
          <w:p w14:paraId="58E899B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border-radius: 50%;</w:t>
            </w:r>
          </w:p>
          <w:p w14:paraId="6E5E096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#eee;</w:t>
            </w:r>
          </w:p>
          <w:p w14:paraId="6FC7AD16" w14:textId="6E4C423A"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color: black; </w:t>
            </w:r>
          </w:p>
          <w:p w14:paraId="1C1E2878" w14:textId="1A17BB62"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4C03439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header .icon i.active, </w:t>
            </w:r>
          </w:p>
          <w:p w14:paraId="3444899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.icon a.active {</w:t>
            </w:r>
          </w:p>
          <w:p w14:paraId="446027B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#fff;</w:t>
            </w:r>
          </w:p>
          <w:p w14:paraId="37E1B0D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#F2C019;</w:t>
            </w:r>
          </w:p>
          <w:p w14:paraId="53B8CE0B" w14:textId="10DD6FD3"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73C562C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.icon #menu-bars{</w:t>
            </w:r>
          </w:p>
          <w:p w14:paraId="766C0E0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display:none;</w:t>
            </w:r>
          </w:p>
          <w:p w14:paraId="460E2BCE" w14:textId="49385338"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28B3510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.icon {</w:t>
            </w:r>
          </w:p>
          <w:p w14:paraId="0237850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transform: translateY(0px);</w:t>
            </w:r>
          </w:p>
          <w:p w14:paraId="783C37EF" w14:textId="52C42124"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393AB51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.icon :active{</w:t>
            </w:r>
          </w:p>
          <w:p w14:paraId="1C4261D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#fff;</w:t>
            </w:r>
          </w:p>
          <w:p w14:paraId="39B136B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#F2C019;</w:t>
            </w:r>
          </w:p>
          <w:p w14:paraId="44D692B4" w14:textId="5D70FDC4"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76C6D97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.user-icon {</w:t>
            </w:r>
          </w:p>
          <w:p w14:paraId="4592389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cursor: pointer;</w:t>
            </w:r>
          </w:p>
          <w:p w14:paraId="159120A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margin-left: 0.5rem;</w:t>
            </w:r>
          </w:p>
          <w:p w14:paraId="7B9EFB9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height:4.5rem;</w:t>
            </w:r>
          </w:p>
          <w:p w14:paraId="1D27986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line-height: 4.5rem;</w:t>
            </w:r>
          </w:p>
          <w:p w14:paraId="130F076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width: 4.5rem;</w:t>
            </w:r>
          </w:p>
          <w:p w14:paraId="429AEB2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text-align: center;</w:t>
            </w:r>
          </w:p>
          <w:p w14:paraId="4C3C2BF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font-size: 1.7rem;</w:t>
            </w:r>
          </w:p>
          <w:p w14:paraId="3B701CD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border-radius: 50%;</w:t>
            </w:r>
          </w:p>
          <w:p w14:paraId="570F4A1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#eee;</w:t>
            </w:r>
          </w:p>
          <w:p w14:paraId="0099E9A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black;</w:t>
            </w:r>
          </w:p>
          <w:p w14:paraId="2BA4DC2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6E9F422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.user-icon .btn_user{</w:t>
            </w:r>
          </w:p>
          <w:p w14:paraId="6EBA948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black;</w:t>
            </w:r>
          </w:p>
          <w:p w14:paraId="06E1992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position:relative;</w:t>
            </w:r>
          </w:p>
          <w:p w14:paraId="17BD1C0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top: 12px;</w:t>
            </w:r>
          </w:p>
          <w:p w14:paraId="4CE7F3A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797A5A3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.user-icon:active{</w:t>
            </w:r>
          </w:p>
          <w:p w14:paraId="65E35A4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#fff;</w:t>
            </w:r>
          </w:p>
          <w:p w14:paraId="5E0A2FA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 #F2C019;</w:t>
            </w:r>
          </w:p>
          <w:p w14:paraId="27109291" w14:textId="3A0B455E"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41D3851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.user-icon #menu-bars{</w:t>
            </w:r>
          </w:p>
          <w:p w14:paraId="6AA68B7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display:none;</w:t>
            </w:r>
          </w:p>
          <w:p w14:paraId="6BE43F70" w14:textId="23C790D0"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2E62A26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.navbar{</w:t>
            </w:r>
          </w:p>
          <w:p w14:paraId="18FC0BE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max-width: 960px;</w:t>
            </w:r>
          </w:p>
          <w:p w14:paraId="18624EC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margin: 0px auto;</w:t>
            </w:r>
          </w:p>
          <w:p w14:paraId="0E74ED4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align-items: center;</w:t>
            </w:r>
          </w:p>
          <w:p w14:paraId="132D55F8" w14:textId="36EC8230"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4D47BDE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w:t>
            </w:r>
          </w:p>
          <w:p w14:paraId="544CD9E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background-color: rgb(235, 161, 216);</w:t>
            </w:r>
          </w:p>
          <w:p w14:paraId="321D32A1" w14:textId="2A4B3F49"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252C0F9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nav{</w:t>
            </w:r>
          </w:p>
          <w:p w14:paraId="265E40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display: flex;</w:t>
            </w:r>
          </w:p>
          <w:p w14:paraId="08CA831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justify-content: space-between;</w:t>
            </w:r>
          </w:p>
          <w:p w14:paraId="5C14C91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justify-items: center;</w:t>
            </w:r>
          </w:p>
          <w:p w14:paraId="6058E1AF" w14:textId="6B304C50"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4CD6E9A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#logo img{</w:t>
            </w:r>
          </w:p>
          <w:p w14:paraId="6BCEF89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max-width: 150px;</w:t>
            </w:r>
          </w:p>
          <w:p w14:paraId="7E23D74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height: auto;</w:t>
            </w:r>
          </w:p>
          <w:p w14:paraId="35905E68" w14:textId="138B5CDD"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7E82864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#main-menu{</w:t>
            </w:r>
          </w:p>
          <w:p w14:paraId="706580F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display: flex;</w:t>
            </w:r>
          </w:p>
          <w:p w14:paraId="01109E3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list-style: none;</w:t>
            </w:r>
          </w:p>
          <w:p w14:paraId="7592061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font-size: 50px;</w:t>
            </w:r>
          </w:p>
          <w:p w14:paraId="6AE26F03" w14:textId="504A66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padding: 20px; </w:t>
            </w:r>
          </w:p>
          <w:p w14:paraId="572AB898" w14:textId="5149B401"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1CF88CE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#main-menu li{</w:t>
            </w:r>
          </w:p>
          <w:p w14:paraId="0642C3D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position: relative;</w:t>
            </w:r>
          </w:p>
          <w:p w14:paraId="6AF756A0" w14:textId="74DBD706"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2DC31DB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#main-menu li a{</w:t>
            </w:r>
          </w:p>
          <w:p w14:paraId="31584E1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color: #fff;</w:t>
            </w:r>
          </w:p>
          <w:p w14:paraId="23B8F3A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display: block;</w:t>
            </w:r>
          </w:p>
          <w:p w14:paraId="0967BD4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padding: 18px 20px;</w:t>
            </w:r>
          </w:p>
          <w:p w14:paraId="4FBE02FC" w14:textId="0DA7AE71"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 xml:space="preserve">    text-decoration: none; }/*gạch chân*/ </w:t>
            </w:r>
          </w:p>
          <w:p w14:paraId="478551B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#main-menu ul.sub-menu{</w:t>
            </w:r>
          </w:p>
          <w:p w14:paraId="609BCC7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position: absolute;</w:t>
            </w:r>
          </w:p>
          <w:p w14:paraId="53FFD0E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background-color: rgb(231, 186, 220);</w:t>
            </w:r>
          </w:p>
          <w:p w14:paraId="17FE792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padding: 15px 0px;</w:t>
            </w:r>
          </w:p>
          <w:p w14:paraId="18798B7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list-style: none;</w:t>
            </w:r>
          </w:p>
          <w:p w14:paraId="09E8B2C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width: 200px;</w:t>
            </w:r>
          </w:p>
          <w:p w14:paraId="21B08F60" w14:textId="06C34E83"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0D79090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#main-menu ul.sub-menu a{</w:t>
            </w:r>
          </w:p>
          <w:p w14:paraId="775D13E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padding: 8px 15px;</w:t>
            </w:r>
          </w:p>
          <w:p w14:paraId="48D0AEF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border-bottom: 1px solid rgb(226, 204, 221);</w:t>
            </w:r>
          </w:p>
          <w:p w14:paraId="00A7A993" w14:textId="3ADB366A"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3B21139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#main-menu ul.sub-menu li:last-child a{</w:t>
            </w:r>
          </w:p>
          <w:p w14:paraId="7EF9619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border: none;</w:t>
            </w:r>
          </w:p>
          <w:p w14:paraId="16020E1B" w14:textId="619561F1" w:rsidR="00155FCA" w:rsidRPr="00155FCA"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67E3ECE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header .icon #menu-bars{</w:t>
            </w:r>
          </w:p>
          <w:p w14:paraId="2E039A7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display:none;</w:t>
            </w:r>
          </w:p>
          <w:p w14:paraId="3A3AD637" w14:textId="194AB1D8" w:rsidR="00155FCA" w:rsidRPr="006A7A16"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w:t>
            </w:r>
          </w:p>
          <w:p w14:paraId="5EA771F7" w14:textId="39B6F0A6" w:rsidR="009739D8" w:rsidRPr="006A7A16" w:rsidRDefault="00155FCA" w:rsidP="006A7A16">
            <w:pPr>
              <w:spacing w:line="276" w:lineRule="auto"/>
              <w:rPr>
                <w:rFonts w:asciiTheme="majorBidi" w:hAnsiTheme="majorBidi" w:cstheme="majorBidi"/>
                <w:sz w:val="22"/>
                <w:szCs w:val="22"/>
              </w:rPr>
            </w:pPr>
            <w:r w:rsidRPr="006A7A16">
              <w:rPr>
                <w:rFonts w:asciiTheme="majorBidi" w:hAnsiTheme="majorBidi" w:cstheme="majorBidi"/>
                <w:sz w:val="22"/>
                <w:szCs w:val="22"/>
              </w:rPr>
              <w:t>/*phần sản phẩm*/</w:t>
            </w:r>
          </w:p>
          <w:p w14:paraId="03106DFB" w14:textId="07F860D5" w:rsidR="009739D8" w:rsidRPr="009739D8" w:rsidRDefault="009739D8" w:rsidP="006A7A16">
            <w:pPr>
              <w:spacing w:line="276" w:lineRule="auto"/>
              <w:rPr>
                <w:rFonts w:asciiTheme="majorBidi" w:hAnsiTheme="majorBidi" w:cstheme="majorBidi"/>
              </w:rPr>
            </w:pPr>
            <w:r w:rsidRPr="009739D8">
              <w:rPr>
                <w:rFonts w:asciiTheme="majorBidi" w:hAnsiTheme="majorBidi" w:cstheme="majorBidi"/>
              </w:rPr>
              <w:t>@import url('https://fonts.googleapis.com/css2?family=Poppins:ital,wght@0,100;0,200;0,300;0,400;0,500;0,600;0,700;0,800;0,900;1,100;1,200;1,300;1,400;1,500;1,...=swap');</w:t>
            </w:r>
          </w:p>
          <w:p w14:paraId="2857E01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:root{</w:t>
            </w:r>
          </w:p>
          <w:p w14:paraId="4E3BDA9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--color-1: ;</w:t>
            </w:r>
          </w:p>
          <w:p w14:paraId="693EEC9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--primary-color: #F2C018;</w:t>
            </w:r>
          </w:p>
          <w:p w14:paraId="2E06323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--shadow:0 0 1.5rem #f0e5c2;</w:t>
            </w:r>
          </w:p>
          <w:p w14:paraId="3EC25DD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--shado-hover:0 0 1.5rem #f9c6e0;</w:t>
            </w:r>
          </w:p>
          <w:p w14:paraId="41981CB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3915C4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A8D456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0;</w:t>
            </w:r>
          </w:p>
          <w:p w14:paraId="18ABD90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0;</w:t>
            </w:r>
          </w:p>
          <w:p w14:paraId="13B0E6E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box-sizing: border-box;</w:t>
            </w:r>
          </w:p>
          <w:p w14:paraId="04965F0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7C8F4E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body{</w:t>
            </w:r>
          </w:p>
          <w:p w14:paraId="1367F57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 #FFFCE9;</w:t>
            </w:r>
          </w:p>
          <w:p w14:paraId="1640D53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font-family: "roboto", sans-serif;</w:t>
            </w:r>
          </w:p>
          <w:p w14:paraId="5041341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0773EC6" w14:textId="77777777" w:rsidR="009739D8" w:rsidRPr="009739D8" w:rsidRDefault="009739D8" w:rsidP="006A7A16">
            <w:pPr>
              <w:spacing w:line="276" w:lineRule="auto"/>
              <w:rPr>
                <w:rFonts w:asciiTheme="majorBidi" w:hAnsiTheme="majorBidi" w:cstheme="majorBidi"/>
                <w:sz w:val="22"/>
                <w:szCs w:val="22"/>
                <w:lang w:val="en-US"/>
              </w:rPr>
            </w:pPr>
          </w:p>
          <w:p w14:paraId="29B0208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.allproduct{</w:t>
            </w:r>
          </w:p>
          <w:p w14:paraId="64DC926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130px 0 0 0;</w:t>
            </w:r>
          </w:p>
          <w:p w14:paraId="7CE9CF4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background-image: url(../img/bg.png);</w:t>
            </w:r>
          </w:p>
          <w:p w14:paraId="30C1269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background-repeat: no-repeat;</w:t>
            </w:r>
          </w:p>
          <w:p w14:paraId="7CF336D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background-size: cover;</w:t>
            </w:r>
          </w:p>
          <w:p w14:paraId="198ACB5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CA79328" w14:textId="77777777" w:rsidR="009739D8" w:rsidRPr="009739D8" w:rsidRDefault="009739D8" w:rsidP="006A7A16">
            <w:pPr>
              <w:spacing w:line="276" w:lineRule="auto"/>
              <w:rPr>
                <w:rFonts w:asciiTheme="majorBidi" w:hAnsiTheme="majorBidi" w:cstheme="majorBidi"/>
                <w:sz w:val="22"/>
                <w:szCs w:val="22"/>
                <w:lang w:val="en-US"/>
              </w:rPr>
            </w:pPr>
          </w:p>
          <w:p w14:paraId="43C55B7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.allproduct h2{</w:t>
            </w:r>
          </w:p>
          <w:p w14:paraId="0552E0D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2.5rem;</w:t>
            </w:r>
          </w:p>
          <w:p w14:paraId="57884E3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32D0047" w14:textId="77777777" w:rsidR="009739D8" w:rsidRPr="009739D8" w:rsidRDefault="009739D8" w:rsidP="006A7A16">
            <w:pPr>
              <w:spacing w:line="276" w:lineRule="auto"/>
              <w:rPr>
                <w:rFonts w:asciiTheme="majorBidi" w:hAnsiTheme="majorBidi" w:cstheme="majorBidi"/>
                <w:sz w:val="22"/>
                <w:szCs w:val="22"/>
                <w:lang w:val="en-US"/>
              </w:rPr>
            </w:pPr>
          </w:p>
          <w:p w14:paraId="1070600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/*.header_cart{</w:t>
            </w:r>
          </w:p>
          <w:p w14:paraId="4221149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37px;</w:t>
            </w:r>
          </w:p>
          <w:p w14:paraId="0A20684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relative;</w:t>
            </w:r>
          </w:p>
          <w:p w14:paraId="184C7FA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49CABF3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.carttotal{</w:t>
            </w:r>
          </w:p>
          <w:p w14:paraId="0215FFF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#fd4646;</w:t>
            </w:r>
          </w:p>
          <w:p w14:paraId="2108700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none;</w:t>
            </w:r>
          </w:p>
          <w:p w14:paraId="5BBFA91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15px;</w:t>
            </w:r>
          </w:p>
          <w:p w14:paraId="62C5FC2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1px 5px;</w:t>
            </w:r>
          </w:p>
          <w:p w14:paraId="6067D54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absolute;</w:t>
            </w:r>
          </w:p>
          <w:p w14:paraId="0A6E3F4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white;</w:t>
            </w:r>
          </w:p>
          <w:p w14:paraId="427ED7B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top: 15px;</w:t>
            </w:r>
          </w:p>
          <w:p w14:paraId="17258B0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15px;</w:t>
            </w:r>
          </w:p>
          <w:p w14:paraId="16534A5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6px;</w:t>
            </w:r>
          </w:p>
          <w:p w14:paraId="145780F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BFB2E4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CART  */</w:t>
            </w:r>
          </w:p>
          <w:p w14:paraId="6E2BAD5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CART  */</w:t>
            </w:r>
          </w:p>
          <w:p w14:paraId="1CA4CD9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w:t>
            </w:r>
          </w:p>
          <w:p w14:paraId="796F4F7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fixed;</w:t>
            </w:r>
          </w:p>
          <w:p w14:paraId="3E47E0D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top: 0;</w:t>
            </w:r>
          </w:p>
          <w:p w14:paraId="66889D7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-277%;</w:t>
            </w:r>
          </w:p>
          <w:p w14:paraId="220D115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xml:space="preserve">    right: -620%; </w:t>
            </w:r>
          </w:p>
          <w:p w14:paraId="6A5F9BF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width: 360px;</w:t>
            </w:r>
          </w:p>
          <w:p w14:paraId="70EF064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100vh;</w:t>
            </w:r>
          </w:p>
          <w:p w14:paraId="1CD0D0C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overflow-y: auto;</w:t>
            </w:r>
          </w:p>
          <w:p w14:paraId="11E6F77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overflow-x: hidden;</w:t>
            </w:r>
          </w:p>
          <w:p w14:paraId="64AFF2B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20px;</w:t>
            </w:r>
          </w:p>
          <w:p w14:paraId="4CFEF43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background-image: url(../img/bg-form.jpg);</w:t>
            </w:r>
          </w:p>
          <w:p w14:paraId="6BEC332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var(--bg-color);</w:t>
            </w:r>
          </w:p>
          <w:p w14:paraId="5F744AF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box-shadow: -2px solid 4px hsl(0 4% 15% / 10%);</w:t>
            </w:r>
          </w:p>
          <w:p w14:paraId="0B6BFAA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 1.5s;</w:t>
            </w:r>
          </w:p>
          <w:p w14:paraId="487BE99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4BCB7D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.cart.active{</w:t>
            </w:r>
          </w:p>
          <w:p w14:paraId="66E5B49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-277%;</w:t>
            </w:r>
          </w:p>
          <w:p w14:paraId="154D8D2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 .5s;</w:t>
            </w:r>
          </w:p>
          <w:p w14:paraId="5B2DB10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2EDC79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.cart-title{</w:t>
            </w:r>
          </w:p>
          <w:p w14:paraId="770EC87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0D2D6A8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#ff6584;</w:t>
            </w:r>
          </w:p>
          <w:p w14:paraId="225D949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2rem;</w:t>
            </w:r>
          </w:p>
          <w:p w14:paraId="7B1A37D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600;</w:t>
            </w:r>
          </w:p>
          <w:p w14:paraId="37DE701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2rem;</w:t>
            </w:r>
          </w:p>
          <w:p w14:paraId="6B7F8CA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743E28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.cart_box{</w:t>
            </w:r>
          </w:p>
          <w:p w14:paraId="2254F77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grid;</w:t>
            </w:r>
          </w:p>
          <w:p w14:paraId="30A6FF4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grid-template-columns: 32% 50% 18%;</w:t>
            </w:r>
          </w:p>
          <w:p w14:paraId="119B24B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align-items: center;</w:t>
            </w:r>
          </w:p>
          <w:p w14:paraId="07DCAB5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gap: 1rem;</w:t>
            </w:r>
          </w:p>
          <w:p w14:paraId="37A521A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1rem;</w:t>
            </w:r>
          </w:p>
          <w:p w14:paraId="5509251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ADFBA6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.cart-img{</w:t>
            </w:r>
          </w:p>
          <w:p w14:paraId="53FE778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100px;</w:t>
            </w:r>
          </w:p>
          <w:p w14:paraId="643C50C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100px;</w:t>
            </w:r>
          </w:p>
          <w:p w14:paraId="78F3E13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object-fit: contain;</w:t>
            </w:r>
          </w:p>
          <w:p w14:paraId="3F14160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10px;</w:t>
            </w:r>
          </w:p>
          <w:p w14:paraId="009D1D8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6826C8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.detail-box{</w:t>
            </w:r>
          </w:p>
          <w:p w14:paraId="74896DF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grid;</w:t>
            </w:r>
          </w:p>
          <w:p w14:paraId="574DD2D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row-gap: .5rem;</w:t>
            </w:r>
          </w:p>
          <w:p w14:paraId="5F9FA79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AECA83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.cart-product-title{</w:t>
            </w:r>
          </w:p>
          <w:p w14:paraId="33FD27F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2.5rem;</w:t>
            </w:r>
          </w:p>
          <w:p w14:paraId="11F2B8C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bolder;</w:t>
            </w:r>
          </w:p>
          <w:p w14:paraId="27A7447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6F98BF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.cart-price{</w:t>
            </w:r>
          </w:p>
          <w:p w14:paraId="3E7ACE8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font-weight: 500;</w:t>
            </w:r>
          </w:p>
          <w:p w14:paraId="085113E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975C4D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.cart-quantity{</w:t>
            </w:r>
          </w:p>
          <w:p w14:paraId="260C1A0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1px solid var(--text-color);</w:t>
            </w:r>
          </w:p>
          <w:p w14:paraId="394E8C4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outline-color: var(--main-color);</w:t>
            </w:r>
          </w:p>
          <w:p w14:paraId="1568598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2.4rem;</w:t>
            </w:r>
          </w:p>
          <w:p w14:paraId="5F408DA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4A871D2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1rem;</w:t>
            </w:r>
          </w:p>
          <w:p w14:paraId="3C773B9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4534D29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.cart-remove{</w:t>
            </w:r>
          </w:p>
          <w:p w14:paraId="167FA51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24px;</w:t>
            </w:r>
          </w:p>
          <w:p w14:paraId="39ECA8E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var(--main-color);</w:t>
            </w:r>
          </w:p>
          <w:p w14:paraId="4718D8C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1F40ED8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8E47C4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.cart-content {</w:t>
            </w:r>
          </w:p>
          <w:p w14:paraId="10817B4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20px;</w:t>
            </w:r>
          </w:p>
          <w:p w14:paraId="52631C7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3F473075" w14:textId="77777777" w:rsidR="009739D8" w:rsidRPr="009739D8" w:rsidRDefault="009739D8" w:rsidP="006A7A16">
            <w:pPr>
              <w:spacing w:line="276" w:lineRule="auto"/>
              <w:rPr>
                <w:rFonts w:asciiTheme="majorBidi" w:hAnsiTheme="majorBidi" w:cstheme="majorBidi"/>
                <w:sz w:val="22"/>
                <w:szCs w:val="22"/>
                <w:lang w:val="en-US"/>
              </w:rPr>
            </w:pPr>
          </w:p>
          <w:p w14:paraId="291AD9B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.cart_box {</w:t>
            </w:r>
          </w:p>
          <w:p w14:paraId="061DFEF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#fff2f2;</w:t>
            </w:r>
          </w:p>
          <w:p w14:paraId="47CB354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15px;</w:t>
            </w:r>
          </w:p>
          <w:p w14:paraId="59C6CB3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5px;</w:t>
            </w:r>
          </w:p>
          <w:p w14:paraId="3A6DE2B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flex;</w:t>
            </w:r>
          </w:p>
          <w:p w14:paraId="249EED4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align-items: center;</w:t>
            </w:r>
          </w:p>
          <w:p w14:paraId="0002A1F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15px;</w:t>
            </w:r>
          </w:p>
          <w:p w14:paraId="000CC91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58B45F6" w14:textId="77777777" w:rsidR="009739D8" w:rsidRPr="009739D8" w:rsidRDefault="009739D8" w:rsidP="006A7A16">
            <w:pPr>
              <w:spacing w:line="276" w:lineRule="auto"/>
              <w:rPr>
                <w:rFonts w:asciiTheme="majorBidi" w:hAnsiTheme="majorBidi" w:cstheme="majorBidi"/>
                <w:sz w:val="22"/>
                <w:szCs w:val="22"/>
                <w:lang w:val="en-US"/>
              </w:rPr>
            </w:pPr>
          </w:p>
          <w:p w14:paraId="4B079E1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.cart-img {</w:t>
            </w:r>
          </w:p>
          <w:p w14:paraId="7E47EBD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80px;</w:t>
            </w:r>
          </w:p>
          <w:p w14:paraId="2830BA1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80px;</w:t>
            </w:r>
          </w:p>
          <w:p w14:paraId="70606D7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object-fit: cover;</w:t>
            </w:r>
          </w:p>
          <w:p w14:paraId="3E53FE9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8px;</w:t>
            </w:r>
          </w:p>
          <w:p w14:paraId="3759CB3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margin-right: 10px;</w:t>
            </w:r>
          </w:p>
          <w:p w14:paraId="0AD6660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E1430D1" w14:textId="77777777" w:rsidR="009739D8" w:rsidRPr="009739D8" w:rsidRDefault="009739D8" w:rsidP="006A7A16">
            <w:pPr>
              <w:spacing w:line="276" w:lineRule="auto"/>
              <w:rPr>
                <w:rFonts w:asciiTheme="majorBidi" w:hAnsiTheme="majorBidi" w:cstheme="majorBidi"/>
                <w:sz w:val="22"/>
                <w:szCs w:val="22"/>
                <w:lang w:val="en-US"/>
              </w:rPr>
            </w:pPr>
          </w:p>
          <w:p w14:paraId="47A1B6D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.cart-product-title {</w:t>
            </w:r>
          </w:p>
          <w:p w14:paraId="21EF313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16px;</w:t>
            </w:r>
          </w:p>
          <w:p w14:paraId="703EE04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bold;</w:t>
            </w:r>
          </w:p>
          <w:p w14:paraId="372F7FA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5px;</w:t>
            </w:r>
          </w:p>
          <w:p w14:paraId="344009F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7CC528E" w14:textId="77777777" w:rsidR="009739D8" w:rsidRPr="009739D8" w:rsidRDefault="009739D8" w:rsidP="006A7A16">
            <w:pPr>
              <w:spacing w:line="276" w:lineRule="auto"/>
              <w:rPr>
                <w:rFonts w:asciiTheme="majorBidi" w:hAnsiTheme="majorBidi" w:cstheme="majorBidi"/>
                <w:sz w:val="22"/>
                <w:szCs w:val="22"/>
                <w:lang w:val="en-US"/>
              </w:rPr>
            </w:pPr>
          </w:p>
          <w:p w14:paraId="1487E00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.cart-price {</w:t>
            </w:r>
          </w:p>
          <w:p w14:paraId="3BAA99E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14px;</w:t>
            </w:r>
          </w:p>
          <w:p w14:paraId="1ADFFF1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E495DE9" w14:textId="77777777" w:rsidR="009739D8" w:rsidRPr="009739D8" w:rsidRDefault="009739D8" w:rsidP="006A7A16">
            <w:pPr>
              <w:spacing w:line="276" w:lineRule="auto"/>
              <w:rPr>
                <w:rFonts w:asciiTheme="majorBidi" w:hAnsiTheme="majorBidi" w:cstheme="majorBidi"/>
                <w:sz w:val="22"/>
                <w:szCs w:val="22"/>
                <w:lang w:val="en-US"/>
              </w:rPr>
            </w:pPr>
          </w:p>
          <w:p w14:paraId="7FA47D9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.cart-quantity {</w:t>
            </w:r>
          </w:p>
          <w:p w14:paraId="64733B2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width: 50px;</w:t>
            </w:r>
          </w:p>
          <w:p w14:paraId="33B07E9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30px;</w:t>
            </w:r>
          </w:p>
          <w:p w14:paraId="14F433C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1px solid #ccc;</w:t>
            </w:r>
          </w:p>
          <w:p w14:paraId="77732E7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5px;</w:t>
            </w:r>
          </w:p>
          <w:p w14:paraId="18CB390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4758275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margin-right: 10px;</w:t>
            </w:r>
          </w:p>
          <w:p w14:paraId="1BEA5EB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93F929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.below_items{</w:t>
            </w:r>
          </w:p>
          <w:p w14:paraId="66E70F4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150px</w:t>
            </w:r>
          </w:p>
          <w:p w14:paraId="49421CF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85EFBF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.cart-remove{</w:t>
            </w:r>
          </w:p>
          <w:p w14:paraId="3EF4F55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20px;</w:t>
            </w:r>
          </w:p>
          <w:p w14:paraId="5674F6C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#ff0000;</w:t>
            </w:r>
          </w:p>
          <w:p w14:paraId="602CFB6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38B56B9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margin-left: 60px;</w:t>
            </w:r>
          </w:p>
          <w:p w14:paraId="22ED838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CDACB2D" w14:textId="77777777" w:rsidR="009739D8" w:rsidRPr="009739D8" w:rsidRDefault="009739D8" w:rsidP="006A7A16">
            <w:pPr>
              <w:spacing w:line="276" w:lineRule="auto"/>
              <w:rPr>
                <w:rFonts w:asciiTheme="majorBidi" w:hAnsiTheme="majorBidi" w:cstheme="majorBidi"/>
                <w:sz w:val="22"/>
                <w:szCs w:val="22"/>
                <w:lang w:val="en-US"/>
              </w:rPr>
            </w:pPr>
          </w:p>
          <w:p w14:paraId="40B1329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w:t>
            </w:r>
          </w:p>
          <w:p w14:paraId="68EFDD3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fixed;</w:t>
            </w:r>
          </w:p>
          <w:p w14:paraId="550696E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top: 0;</w:t>
            </w:r>
          </w:p>
          <w:p w14:paraId="78D88C9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0;</w:t>
            </w:r>
          </w:p>
          <w:p w14:paraId="269640D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xml:space="preserve">  right: -100%; </w:t>
            </w:r>
          </w:p>
          <w:p w14:paraId="6D41622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360px;</w:t>
            </w:r>
          </w:p>
          <w:p w14:paraId="0060206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100vh;</w:t>
            </w:r>
          </w:p>
          <w:p w14:paraId="02C8EBE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overflow-y: auto;</w:t>
            </w:r>
          </w:p>
          <w:p w14:paraId="710F1C3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overflow-x: hidden;</w:t>
            </w:r>
          </w:p>
          <w:p w14:paraId="6BBA58A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20px;</w:t>
            </w:r>
          </w:p>
          <w:p w14:paraId="66E74A2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background-image: url(../img/bg-form.jpg);</w:t>
            </w:r>
          </w:p>
          <w:p w14:paraId="52143AB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var(--bg-color);</w:t>
            </w:r>
          </w:p>
          <w:p w14:paraId="6D1C7C8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box-shadow: -2px solid 4px hsl(0 4% 15% / 10%);</w:t>
            </w:r>
          </w:p>
          <w:p w14:paraId="78E32EC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 1.5s;</w:t>
            </w:r>
          </w:p>
          <w:p w14:paraId="3E863E0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3F06026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.cart.active{</w:t>
            </w:r>
          </w:p>
          <w:p w14:paraId="6498342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0;</w:t>
            </w:r>
          </w:p>
          <w:p w14:paraId="3E151E6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 .5s;</w:t>
            </w:r>
          </w:p>
          <w:p w14:paraId="4B3CEAC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B08A4F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.cart-title{</w:t>
            </w:r>
          </w:p>
          <w:p w14:paraId="15ACB60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1DCFE36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#ff6584;</w:t>
            </w:r>
          </w:p>
          <w:p w14:paraId="4B542E2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1.5rem;</w:t>
            </w:r>
          </w:p>
          <w:p w14:paraId="777C57E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600;</w:t>
            </w:r>
          </w:p>
          <w:p w14:paraId="7846084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2rem;</w:t>
            </w:r>
          </w:p>
          <w:p w14:paraId="31B9265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2700FCF9" w14:textId="77777777" w:rsidR="009739D8" w:rsidRPr="009739D8" w:rsidRDefault="009739D8" w:rsidP="006A7A16">
            <w:pPr>
              <w:spacing w:line="276" w:lineRule="auto"/>
              <w:rPr>
                <w:rFonts w:asciiTheme="majorBidi" w:hAnsiTheme="majorBidi" w:cstheme="majorBidi"/>
                <w:sz w:val="22"/>
                <w:szCs w:val="22"/>
                <w:lang w:val="en-US"/>
              </w:rPr>
            </w:pPr>
          </w:p>
          <w:p w14:paraId="6BF5B1B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/*.cart_box{</w:t>
            </w:r>
          </w:p>
          <w:p w14:paraId="4BAFFB2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grid;</w:t>
            </w:r>
          </w:p>
          <w:p w14:paraId="39438F4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grid-template-columns: 32% 50% 18%;</w:t>
            </w:r>
          </w:p>
          <w:p w14:paraId="6FDCEE9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align-items: center;</w:t>
            </w:r>
          </w:p>
          <w:p w14:paraId="09B9CF2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gap: 1rem;</w:t>
            </w:r>
          </w:p>
          <w:p w14:paraId="384BE85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1rem;</w:t>
            </w:r>
          </w:p>
          <w:p w14:paraId="531D837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E4A0E2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.cart-img{</w:t>
            </w:r>
          </w:p>
          <w:p w14:paraId="6A0CD8E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100px;</w:t>
            </w:r>
          </w:p>
          <w:p w14:paraId="09EA431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100px;</w:t>
            </w:r>
          </w:p>
          <w:p w14:paraId="7B1C275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object-fit: contain;</w:t>
            </w:r>
          </w:p>
          <w:p w14:paraId="021DFC9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10px;</w:t>
            </w:r>
          </w:p>
          <w:p w14:paraId="5370DBF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BB27C4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.detail-box{</w:t>
            </w:r>
          </w:p>
          <w:p w14:paraId="7956847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grid;</w:t>
            </w:r>
          </w:p>
          <w:p w14:paraId="0724867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row-gap: .5rem;</w:t>
            </w:r>
          </w:p>
          <w:p w14:paraId="1F46ACB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55BBDA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/*.cart-product-title{</w:t>
            </w:r>
          </w:p>
          <w:p w14:paraId="5B87376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1rem;</w:t>
            </w:r>
          </w:p>
          <w:p w14:paraId="6D649FB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485005A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/*.cart-price{</w:t>
            </w:r>
          </w:p>
          <w:p w14:paraId="40F586F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500;</w:t>
            </w:r>
          </w:p>
          <w:p w14:paraId="2646E35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88CF40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/*.cart-quantity{</w:t>
            </w:r>
          </w:p>
          <w:p w14:paraId="227B4FF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1px solid var(--text-color);</w:t>
            </w:r>
          </w:p>
          <w:p w14:paraId="6FB7AE3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outline-color: var(--main-color);</w:t>
            </w:r>
          </w:p>
          <w:p w14:paraId="74A44F7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2.4rem;</w:t>
            </w:r>
          </w:p>
          <w:p w14:paraId="5E8AA65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081CEE9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1rem;</w:t>
            </w:r>
          </w:p>
          <w:p w14:paraId="58F8EDA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60C28D6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.cart-remove{</w:t>
            </w:r>
          </w:p>
          <w:p w14:paraId="22B8029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24px;</w:t>
            </w:r>
          </w:p>
          <w:p w14:paraId="0848F21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var(--main-color);</w:t>
            </w:r>
          </w:p>
          <w:p w14:paraId="717D1B6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6791023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410F53B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.total{</w:t>
            </w:r>
          </w:p>
          <w:p w14:paraId="040C96B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flex;</w:t>
            </w:r>
          </w:p>
          <w:p w14:paraId="71FE932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justify-content: flex-end;</w:t>
            </w:r>
          </w:p>
          <w:p w14:paraId="4E60A44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1.5rem;</w:t>
            </w:r>
          </w:p>
          <w:p w14:paraId="6C8BE32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border-top: 1px solid var(--text-color);</w:t>
            </w:r>
          </w:p>
          <w:p w14:paraId="4D955BE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5F4858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.total-title{</w:t>
            </w:r>
          </w:p>
          <w:p w14:paraId="40B2DA7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1rem;</w:t>
            </w:r>
          </w:p>
          <w:p w14:paraId="2872F19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600;</w:t>
            </w:r>
          </w:p>
          <w:p w14:paraId="5CAB5E8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w:t>
            </w:r>
          </w:p>
          <w:p w14:paraId="3556937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.total-price{</w:t>
            </w:r>
          </w:p>
          <w:p w14:paraId="556368E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margin-left: .5rem;</w:t>
            </w:r>
          </w:p>
          <w:p w14:paraId="61BC8D1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97D41B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.btn-buy{</w:t>
            </w:r>
          </w:p>
          <w:p w14:paraId="754DB55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flex;</w:t>
            </w:r>
          </w:p>
          <w:p w14:paraId="41335BA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1.5rem auto 0 auto;</w:t>
            </w:r>
          </w:p>
          <w:p w14:paraId="6A4F9EE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12px 20px;</w:t>
            </w:r>
          </w:p>
          <w:p w14:paraId="0B8F2B0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none;</w:t>
            </w:r>
          </w:p>
          <w:p w14:paraId="0E73819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#ff6584;</w:t>
            </w:r>
          </w:p>
          <w:p w14:paraId="003F5EF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white;</w:t>
            </w:r>
          </w:p>
          <w:p w14:paraId="1A2AECC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1rem;</w:t>
            </w:r>
          </w:p>
          <w:p w14:paraId="7BCAF10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500;</w:t>
            </w:r>
          </w:p>
          <w:p w14:paraId="338D741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54AC4F0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160BF3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.btn-buy:hover{</w:t>
            </w:r>
          </w:p>
          <w:p w14:paraId="2794B4F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var(--text-color);</w:t>
            </w:r>
          </w:p>
          <w:p w14:paraId="0EEF37A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A37E0C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#cart-close{</w:t>
            </w:r>
          </w:p>
          <w:p w14:paraId="1CB738F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absolute;</w:t>
            </w:r>
          </w:p>
          <w:p w14:paraId="3C1038B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top: 1rem;</w:t>
            </w:r>
          </w:p>
          <w:p w14:paraId="555B882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.8rem;</w:t>
            </w:r>
          </w:p>
          <w:p w14:paraId="3384618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2rem;</w:t>
            </w:r>
          </w:p>
          <w:p w14:paraId="789DFB1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var(--text-color);</w:t>
            </w:r>
          </w:p>
          <w:p w14:paraId="5FB7728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1BB1B3E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B509A37" w14:textId="77777777" w:rsidR="009739D8" w:rsidRPr="009739D8" w:rsidRDefault="009739D8" w:rsidP="006A7A16">
            <w:pPr>
              <w:spacing w:line="276" w:lineRule="auto"/>
              <w:rPr>
                <w:rFonts w:asciiTheme="majorBidi" w:hAnsiTheme="majorBidi" w:cstheme="majorBidi"/>
                <w:sz w:val="22"/>
                <w:szCs w:val="22"/>
                <w:lang w:val="en-US"/>
              </w:rPr>
            </w:pPr>
          </w:p>
          <w:p w14:paraId="2E38E0E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/*đường dẫn*/</w:t>
            </w:r>
          </w:p>
          <w:p w14:paraId="5719159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.product-top{</w:t>
            </w:r>
          </w:p>
          <w:p w14:paraId="785D747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flex;</w:t>
            </w:r>
          </w:p>
          <w:p w14:paraId="34496DF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text-align:left;</w:t>
            </w:r>
          </w:p>
          <w:p w14:paraId="000D79D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1.5rem 5%;</w:t>
            </w:r>
          </w:p>
          <w:p w14:paraId="2007513F" w14:textId="77777777" w:rsidR="009739D8" w:rsidRPr="009739D8" w:rsidRDefault="009739D8" w:rsidP="006A7A16">
            <w:pPr>
              <w:spacing w:line="276" w:lineRule="auto"/>
              <w:rPr>
                <w:rFonts w:asciiTheme="majorBidi" w:hAnsiTheme="majorBidi" w:cstheme="majorBidi"/>
                <w:sz w:val="22"/>
                <w:szCs w:val="22"/>
                <w:lang w:val="en-US"/>
              </w:rPr>
            </w:pPr>
          </w:p>
          <w:p w14:paraId="53C49D3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38CFA7A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.product-top span{</w:t>
            </w:r>
          </w:p>
          <w:p w14:paraId="115FDB1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position:relative;</w:t>
            </w:r>
          </w:p>
          <w:p w14:paraId="2564828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BF157D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.product-top a, p{</w:t>
            </w:r>
          </w:p>
          <w:p w14:paraId="14C33C7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1.5rem;</w:t>
            </w:r>
          </w:p>
          <w:p w14:paraId="20F3F3B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#F49ECA;</w:t>
            </w:r>
          </w:p>
          <w:p w14:paraId="49D922F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text-decoration: none</w:t>
            </w:r>
          </w:p>
          <w:p w14:paraId="2A206BF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38DB196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.product-top p{</w:t>
            </w:r>
          </w:p>
          <w:p w14:paraId="486A7E7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padding-left: 10px;</w:t>
            </w:r>
          </w:p>
          <w:p w14:paraId="3882E40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padding-right: 10px;</w:t>
            </w:r>
          </w:p>
          <w:p w14:paraId="107325A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C795A1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/*cartergory*/</w:t>
            </w:r>
          </w:p>
          <w:p w14:paraId="4681914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.cartegory{</w:t>
            </w:r>
          </w:p>
          <w:p w14:paraId="73AE11D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.1rem 5%;</w:t>
            </w:r>
          </w:p>
          <w:p w14:paraId="77F09F1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flex;</w:t>
            </w:r>
          </w:p>
          <w:p w14:paraId="6514BBD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align-items:end ;</w:t>
            </w:r>
          </w:p>
          <w:p w14:paraId="677698F1" w14:textId="77777777" w:rsidR="009739D8" w:rsidRPr="009739D8" w:rsidRDefault="009739D8" w:rsidP="006A7A16">
            <w:pPr>
              <w:spacing w:line="276" w:lineRule="auto"/>
              <w:rPr>
                <w:rFonts w:asciiTheme="majorBidi" w:hAnsiTheme="majorBidi" w:cstheme="majorBidi"/>
                <w:sz w:val="22"/>
                <w:szCs w:val="22"/>
                <w:lang w:val="en-US"/>
              </w:rPr>
            </w:pPr>
          </w:p>
          <w:p w14:paraId="4BD6491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6BED4A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.cartegory_first{</w:t>
            </w:r>
          </w:p>
          <w:p w14:paraId="11F076E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55px;</w:t>
            </w:r>
          </w:p>
          <w:p w14:paraId="510DBE1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25px;</w:t>
            </w:r>
          </w:p>
          <w:p w14:paraId="1742CAE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absolute;</w:t>
            </w:r>
          </w:p>
          <w:p w14:paraId="786EE97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80px;</w:t>
            </w:r>
          </w:p>
          <w:p w14:paraId="52005DF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200px;</w:t>
            </w:r>
          </w:p>
          <w:p w14:paraId="73229D3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1F6D6F9" w14:textId="77777777" w:rsidR="009739D8" w:rsidRPr="009739D8" w:rsidRDefault="009739D8" w:rsidP="006A7A16">
            <w:pPr>
              <w:spacing w:line="276" w:lineRule="auto"/>
              <w:rPr>
                <w:rFonts w:asciiTheme="majorBidi" w:hAnsiTheme="majorBidi" w:cstheme="majorBidi"/>
                <w:sz w:val="22"/>
                <w:szCs w:val="22"/>
                <w:lang w:val="en-US"/>
              </w:rPr>
            </w:pPr>
          </w:p>
          <w:p w14:paraId="45A1CFB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.cartegory_value{</w:t>
            </w:r>
          </w:p>
          <w:p w14:paraId="6BAAA7B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min-width: 350px;</w:t>
            </w:r>
          </w:p>
          <w:p w14:paraId="0CF0606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CAF62A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.header_cart{</w:t>
            </w:r>
          </w:p>
          <w:p w14:paraId="6F68779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37px;</w:t>
            </w:r>
          </w:p>
          <w:p w14:paraId="15C083F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2.5rem;</w:t>
            </w:r>
          </w:p>
          <w:p w14:paraId="1592954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relative;</w:t>
            </w:r>
          </w:p>
          <w:p w14:paraId="3375D81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4AF03B55" w14:textId="77777777" w:rsidR="009739D8" w:rsidRPr="009739D8" w:rsidRDefault="009739D8" w:rsidP="006A7A16">
            <w:pPr>
              <w:spacing w:line="276" w:lineRule="auto"/>
              <w:rPr>
                <w:rFonts w:asciiTheme="majorBidi" w:hAnsiTheme="majorBidi" w:cstheme="majorBidi"/>
                <w:sz w:val="22"/>
                <w:szCs w:val="22"/>
                <w:lang w:val="en-US"/>
              </w:rPr>
            </w:pPr>
          </w:p>
          <w:p w14:paraId="7D20F63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select {</w:t>
            </w:r>
          </w:p>
          <w:p w14:paraId="7492304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100%;</w:t>
            </w:r>
          </w:p>
          <w:p w14:paraId="2753430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0.4em 1em 0.4em 1em;</w:t>
            </w:r>
          </w:p>
          <w:p w14:paraId="40401E2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1em;</w:t>
            </w:r>
          </w:p>
          <w:p w14:paraId="76D2264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#fff;</w:t>
            </w:r>
          </w:p>
          <w:p w14:paraId="771400C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1px solid #caced1;</w:t>
            </w:r>
          </w:p>
          <w:p w14:paraId="556FDEE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0.5rem;</w:t>
            </w:r>
          </w:p>
          <w:p w14:paraId="3FC694A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#F2C018;</w:t>
            </w:r>
          </w:p>
          <w:p w14:paraId="404119D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1C88304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FB10D5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/*font chữ thoi*/</w:t>
            </w:r>
          </w:p>
          <w:p w14:paraId="36591AD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.sub-heading{</w:t>
            </w:r>
          </w:p>
          <w:p w14:paraId="1366B2D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65E6F58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bold;</w:t>
            </w:r>
          </w:p>
          <w:p w14:paraId="68665B0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var(--green);</w:t>
            </w:r>
          </w:p>
          <w:p w14:paraId="39BF796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1.5rem;</w:t>
            </w:r>
          </w:p>
          <w:p w14:paraId="01A15E6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padding-top: 1rem;</w:t>
            </w:r>
          </w:p>
          <w:p w14:paraId="26AF642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31A29BC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.heading{</w:t>
            </w:r>
          </w:p>
          <w:p w14:paraId="463F756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0B86D60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#F49ECA;</w:t>
            </w:r>
          </w:p>
          <w:p w14:paraId="4ECDAD2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bold;</w:t>
            </w:r>
          </w:p>
          <w:p w14:paraId="4378662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4rem;</w:t>
            </w:r>
          </w:p>
          <w:p w14:paraId="7CF35D0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padding-bottom: 7rem;</w:t>
            </w:r>
          </w:p>
          <w:p w14:paraId="1F44A93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text-transform: uppercase;</w:t>
            </w:r>
          </w:p>
          <w:p w14:paraId="281D5EF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9D08FA9" w14:textId="77777777" w:rsidR="009739D8" w:rsidRPr="009739D8" w:rsidRDefault="009739D8" w:rsidP="006A7A16">
            <w:pPr>
              <w:spacing w:line="276" w:lineRule="auto"/>
              <w:rPr>
                <w:rFonts w:asciiTheme="majorBidi" w:hAnsiTheme="majorBidi" w:cstheme="majorBidi"/>
                <w:sz w:val="22"/>
                <w:szCs w:val="22"/>
                <w:lang w:val="en-US"/>
              </w:rPr>
            </w:pPr>
          </w:p>
          <w:p w14:paraId="2123F1C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/*card sp*/</w:t>
            </w:r>
          </w:p>
          <w:p w14:paraId="7AFF3FA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SHOP SECTION  */</w:t>
            </w:r>
          </w:p>
          <w:p w14:paraId="2D39B3C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.section_title{</w:t>
            </w:r>
          </w:p>
          <w:p w14:paraId="19B27F2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#F49ECA;</w:t>
            </w:r>
          </w:p>
          <w:p w14:paraId="6FC40AC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2rem;</w:t>
            </w:r>
          </w:p>
          <w:p w14:paraId="4EDE3C7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600;</w:t>
            </w:r>
          </w:p>
          <w:p w14:paraId="3EC1DE9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2E86413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1.5rem;</w:t>
            </w:r>
          </w:p>
          <w:p w14:paraId="6F81CC4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61878B9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.shop_content{</w:t>
            </w:r>
          </w:p>
          <w:p w14:paraId="28026BE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padding-bottom: 50px;</w:t>
            </w:r>
          </w:p>
          <w:p w14:paraId="7FF3680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0 6%;</w:t>
            </w:r>
          </w:p>
          <w:p w14:paraId="37EA6A7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grid;</w:t>
            </w:r>
          </w:p>
          <w:p w14:paraId="37046C8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grid-template-columns: repeat(auto-fit, minmax(280px, auto));</w:t>
            </w:r>
          </w:p>
          <w:p w14:paraId="3FC3F0C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gap: 1.5rem;</w:t>
            </w:r>
          </w:p>
          <w:p w14:paraId="5AF7C5B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6E68369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.product_box{</w:t>
            </w:r>
          </w:p>
          <w:p w14:paraId="2F036BD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relative;</w:t>
            </w:r>
          </w:p>
          <w:p w14:paraId="314DE6D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385px;</w:t>
            </w:r>
          </w:p>
          <w:p w14:paraId="149E5D2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 azure;</w:t>
            </w:r>
          </w:p>
          <w:p w14:paraId="1A67F20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background-image: radial-gradient(closest-side at 47% 40%, #fff3fc,#fff3fc, #fdf0fa, white);</w:t>
            </w:r>
          </w:p>
          <w:p w14:paraId="20BD39C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15px;</w:t>
            </w:r>
          </w:p>
          <w:p w14:paraId="165F7B5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#F49ECA;</w:t>
            </w:r>
          </w:p>
          <w:p w14:paraId="680A7FF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box-shadow: var(--shadow);</w:t>
            </w:r>
          </w:p>
          <w:p w14:paraId="75DCAAC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align-items: center;</w:t>
            </w:r>
          </w:p>
          <w:p w14:paraId="2D918CE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43D6913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98EDAE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.product_box:hover{</w:t>
            </w:r>
          </w:p>
          <w:p w14:paraId="186FBE0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relative;</w:t>
            </w:r>
          </w:p>
          <w:p w14:paraId="11DA200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385px;</w:t>
            </w:r>
          </w:p>
          <w:p w14:paraId="780AC42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 azure;</w:t>
            </w:r>
          </w:p>
          <w:p w14:paraId="50147E7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background-image: radial-gradient(closest-side at 47% 40%, #fff3fc,#fff3fc, #fdf0fa, white);</w:t>
            </w:r>
          </w:p>
          <w:p w14:paraId="3D45455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15px;</w:t>
            </w:r>
          </w:p>
          <w:p w14:paraId="25831DB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box-shadow: var(--shado-hover);</w:t>
            </w:r>
          </w:p>
          <w:p w14:paraId="3216AA0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#F49ECA;</w:t>
            </w:r>
          </w:p>
          <w:p w14:paraId="2A8688A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align-items: center;</w:t>
            </w:r>
          </w:p>
          <w:p w14:paraId="0634E634" w14:textId="77777777" w:rsidR="009739D8" w:rsidRPr="009739D8" w:rsidRDefault="009739D8" w:rsidP="006A7A16">
            <w:pPr>
              <w:spacing w:line="276" w:lineRule="auto"/>
              <w:rPr>
                <w:rFonts w:asciiTheme="majorBidi" w:hAnsiTheme="majorBidi" w:cstheme="majorBidi"/>
                <w:sz w:val="22"/>
                <w:szCs w:val="22"/>
                <w:lang w:val="en-US"/>
              </w:rPr>
            </w:pPr>
          </w:p>
          <w:p w14:paraId="36701E9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w:t>
            </w:r>
          </w:p>
          <w:p w14:paraId="0651C46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.product_img{</w:t>
            </w:r>
          </w:p>
          <w:p w14:paraId="09E82C1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padding-top: 15px;</w:t>
            </w:r>
          </w:p>
          <w:p w14:paraId="2AF10AB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padding-left: 10px;</w:t>
            </w:r>
          </w:p>
          <w:p w14:paraId="7C34A81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 .5s;</w:t>
            </w:r>
          </w:p>
          <w:p w14:paraId="0B21F24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80%;</w:t>
            </w:r>
          </w:p>
          <w:p w14:paraId="3059030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object-fit: contain;</w:t>
            </w:r>
          </w:p>
          <w:p w14:paraId="61D6374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.5rem;</w:t>
            </w:r>
          </w:p>
          <w:p w14:paraId="7214664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3A5964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.product_box:hover .product_img{</w:t>
            </w:r>
          </w:p>
          <w:p w14:paraId="5283EB6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transform: scale(1.1,1.1);</w:t>
            </w:r>
          </w:p>
          <w:p w14:paraId="29EAA9A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A7C5B3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.product_title{</w:t>
            </w:r>
          </w:p>
          <w:p w14:paraId="7FC33E9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1.5rem;</w:t>
            </w:r>
          </w:p>
          <w:p w14:paraId="004608B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600;</w:t>
            </w:r>
          </w:p>
          <w:p w14:paraId="19CA36A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.5rem;</w:t>
            </w:r>
          </w:p>
          <w:p w14:paraId="7DA0093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F8DD1E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.product_price{</w:t>
            </w:r>
          </w:p>
          <w:p w14:paraId="7EB9ADC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20px;</w:t>
            </w:r>
          </w:p>
          <w:p w14:paraId="344CB40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bold;</w:t>
            </w:r>
          </w:p>
          <w:p w14:paraId="7DA3AA2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0AC2FE0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596EE1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.product_box:hover .product_title{</w:t>
            </w:r>
          </w:p>
          <w:p w14:paraId="3A38A2A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transform: translateY(-8px) ;</w:t>
            </w:r>
          </w:p>
          <w:p w14:paraId="29C4A06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74B8BE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.product_box:hover .product_price{</w:t>
            </w:r>
          </w:p>
          <w:p w14:paraId="284304F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transform: translateY(-8px) ;</w:t>
            </w:r>
          </w:p>
          <w:p w14:paraId="2E2369A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F98FC4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.product_action{</w:t>
            </w:r>
          </w:p>
          <w:p w14:paraId="4B138DC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visibility: hidden;</w:t>
            </w:r>
          </w:p>
          <w:p w14:paraId="4833F96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opacity:0;</w:t>
            </w:r>
          </w:p>
          <w:p w14:paraId="0CF35E3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transition:0.5s;</w:t>
            </w:r>
          </w:p>
          <w:p w14:paraId="6F71A17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transition-delay:0.1s;</w:t>
            </w:r>
          </w:p>
          <w:p w14:paraId="754B60D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67CFDF04" w14:textId="77777777" w:rsidR="009739D8" w:rsidRPr="009739D8" w:rsidRDefault="009739D8" w:rsidP="006A7A16">
            <w:pPr>
              <w:spacing w:line="276" w:lineRule="auto"/>
              <w:rPr>
                <w:rFonts w:asciiTheme="majorBidi" w:hAnsiTheme="majorBidi" w:cstheme="majorBidi"/>
                <w:sz w:val="22"/>
                <w:szCs w:val="22"/>
                <w:lang w:val="en-US"/>
              </w:rPr>
            </w:pPr>
          </w:p>
          <w:p w14:paraId="2CAB897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.product_action button{</w:t>
            </w:r>
          </w:p>
          <w:p w14:paraId="4BC5CBC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15px;</w:t>
            </w:r>
          </w:p>
          <w:p w14:paraId="7E28B0C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7A1256F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100%;</w:t>
            </w:r>
          </w:p>
          <w:p w14:paraId="2C9F6D6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#F49ECA;</w:t>
            </w:r>
          </w:p>
          <w:p w14:paraId="7B34748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0 0 15px 15px;</w:t>
            </w:r>
          </w:p>
          <w:p w14:paraId="26688CF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font-weight: bold;</w:t>
            </w:r>
          </w:p>
          <w:p w14:paraId="13F55CE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 none;</w:t>
            </w:r>
          </w:p>
          <w:p w14:paraId="46FA4DC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outline: none;</w:t>
            </w:r>
          </w:p>
          <w:p w14:paraId="0B86C42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text-transform: uppercase;</w:t>
            </w:r>
          </w:p>
          <w:p w14:paraId="4C1FE57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white;</w:t>
            </w:r>
          </w:p>
          <w:p w14:paraId="7EB38D4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16px 10px;</w:t>
            </w:r>
          </w:p>
          <w:p w14:paraId="4940B93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transition: 0.25s;</w:t>
            </w:r>
          </w:p>
          <w:p w14:paraId="530E185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5EC9C07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CEA5C4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.product_box:hover .product_action{</w:t>
            </w:r>
          </w:p>
          <w:p w14:paraId="45E37DC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visibility: visible;</w:t>
            </w:r>
          </w:p>
          <w:p w14:paraId="435C9DD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opacity:100;</w:t>
            </w:r>
          </w:p>
          <w:p w14:paraId="532058E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AFFBCA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.product_action button:hover{</w:t>
            </w:r>
          </w:p>
          <w:p w14:paraId="5FF4727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#F2C018;</w:t>
            </w:r>
          </w:p>
          <w:p w14:paraId="3FD7EA0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9396A6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.add_cart{</w:t>
            </w:r>
          </w:p>
          <w:p w14:paraId="0AB4C2A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position: absolute;</w:t>
            </w:r>
          </w:p>
          <w:p w14:paraId="539D099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border-radius: 30px;</w:t>
            </w:r>
          </w:p>
          <w:p w14:paraId="4A86B0A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25px;</w:t>
            </w:r>
          </w:p>
          <w:p w14:paraId="2C34416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top: 15px;</w:t>
            </w:r>
          </w:p>
          <w:p w14:paraId="6BBEBA0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right: 15px;</w:t>
            </w:r>
          </w:p>
          <w:p w14:paraId="0EF2962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#F49ECA;</w:t>
            </w:r>
          </w:p>
          <w:p w14:paraId="0B77FFB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12px;</w:t>
            </w:r>
          </w:p>
          <w:p w14:paraId="1599A7E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cursor: pointer;</w:t>
            </w:r>
          </w:p>
          <w:p w14:paraId="42CB515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CFD2DB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.add_cart:hover{</w:t>
            </w:r>
          </w:p>
          <w:p w14:paraId="67CF592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#F49ECA;</w:t>
            </w:r>
          </w:p>
          <w:p w14:paraId="189D578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white;</w:t>
            </w:r>
          </w:p>
          <w:p w14:paraId="6733049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B442A6A" w14:textId="77777777" w:rsidR="009739D8" w:rsidRPr="009739D8" w:rsidRDefault="009739D8" w:rsidP="006A7A16">
            <w:pPr>
              <w:spacing w:line="276" w:lineRule="auto"/>
              <w:rPr>
                <w:rFonts w:asciiTheme="majorBidi" w:hAnsiTheme="majorBidi" w:cstheme="majorBidi"/>
                <w:sz w:val="22"/>
                <w:szCs w:val="22"/>
                <w:lang w:val="en-US"/>
              </w:rPr>
            </w:pPr>
          </w:p>
          <w:p w14:paraId="711BED4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 RESPONSIVE &amp; BREAKPOINTS ============= */</w:t>
            </w:r>
          </w:p>
          <w:p w14:paraId="576A0B7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@media (max-width: 1080px){</w:t>
            </w:r>
          </w:p>
          <w:p w14:paraId="1A47A6D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.nav{</w:t>
            </w:r>
          </w:p>
          <w:p w14:paraId="49D80CD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15px;</w:t>
            </w:r>
          </w:p>
          <w:p w14:paraId="0071C80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2812D32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.container{</w:t>
            </w:r>
          </w:p>
          <w:p w14:paraId="753ABA7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90%;</w:t>
            </w:r>
          </w:p>
          <w:p w14:paraId="6910108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0 auto;</w:t>
            </w:r>
          </w:p>
          <w:p w14:paraId="2857E4F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4EF889B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section{</w:t>
            </w:r>
          </w:p>
          <w:p w14:paraId="2FC8EA9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3rem 0 2rem;</w:t>
            </w:r>
          </w:p>
          <w:p w14:paraId="49DD191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42179C6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.shop{</w:t>
            </w:r>
          </w:p>
          <w:p w14:paraId="1ED9207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2rem;</w:t>
            </w:r>
          </w:p>
          <w:p w14:paraId="0ABE924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4BFD7D1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w:t>
            </w:r>
          </w:p>
          <w:p w14:paraId="56B58F89" w14:textId="77777777" w:rsidR="009739D8" w:rsidRPr="009739D8" w:rsidRDefault="009739D8" w:rsidP="006A7A16">
            <w:pPr>
              <w:spacing w:line="276" w:lineRule="auto"/>
              <w:rPr>
                <w:rFonts w:asciiTheme="majorBidi" w:hAnsiTheme="majorBidi" w:cstheme="majorBidi"/>
                <w:sz w:val="22"/>
                <w:szCs w:val="22"/>
                <w:lang w:val="en-US"/>
              </w:rPr>
            </w:pPr>
          </w:p>
          <w:p w14:paraId="0E5057F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For Medium Devices */</w:t>
            </w:r>
          </w:p>
          <w:p w14:paraId="3B4C108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@media (max-width: 400px){</w:t>
            </w:r>
          </w:p>
          <w:p w14:paraId="7022C46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.nav{</w:t>
            </w:r>
          </w:p>
          <w:p w14:paraId="00D6DBC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11px;</w:t>
            </w:r>
          </w:p>
          <w:p w14:paraId="4DBA01B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73E17C1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.logo{</w:t>
            </w:r>
          </w:p>
          <w:p w14:paraId="2C6247C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1rem;</w:t>
            </w:r>
          </w:p>
          <w:p w14:paraId="5168C42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3B3A201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.cart{</w:t>
            </w:r>
          </w:p>
          <w:p w14:paraId="3FED682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320px;</w:t>
            </w:r>
          </w:p>
          <w:p w14:paraId="11C22FB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61AD16C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484FE34D" w14:textId="77777777" w:rsidR="009739D8" w:rsidRPr="009739D8" w:rsidRDefault="009739D8" w:rsidP="006A7A16">
            <w:pPr>
              <w:spacing w:line="276" w:lineRule="auto"/>
              <w:rPr>
                <w:rFonts w:asciiTheme="majorBidi" w:hAnsiTheme="majorBidi" w:cstheme="majorBidi"/>
                <w:sz w:val="22"/>
                <w:szCs w:val="22"/>
                <w:lang w:val="en-US"/>
              </w:rPr>
            </w:pPr>
          </w:p>
          <w:p w14:paraId="3BCFE95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For Small Devices */</w:t>
            </w:r>
          </w:p>
          <w:p w14:paraId="3237D62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@media (max-width: 360px){</w:t>
            </w:r>
          </w:p>
          <w:p w14:paraId="231F28F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.shop{</w:t>
            </w:r>
          </w:p>
          <w:p w14:paraId="7D73C8F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margin-top: 1rem;</w:t>
            </w:r>
          </w:p>
          <w:p w14:paraId="5DF2D81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4858FB7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.cart{</w:t>
            </w:r>
          </w:p>
          <w:p w14:paraId="18B4E46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280px;</w:t>
            </w:r>
          </w:p>
          <w:p w14:paraId="6EAAC57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2865563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2A977FC" w14:textId="77777777" w:rsidR="009739D8" w:rsidRPr="009739D8" w:rsidRDefault="009739D8" w:rsidP="006A7A16">
            <w:pPr>
              <w:spacing w:line="276" w:lineRule="auto"/>
              <w:rPr>
                <w:rFonts w:asciiTheme="majorBidi" w:hAnsiTheme="majorBidi" w:cstheme="majorBidi"/>
                <w:sz w:val="22"/>
                <w:szCs w:val="22"/>
                <w:lang w:val="en-US"/>
              </w:rPr>
            </w:pPr>
          </w:p>
          <w:p w14:paraId="08539AEB" w14:textId="77777777" w:rsidR="009739D8" w:rsidRPr="009739D8" w:rsidRDefault="009739D8" w:rsidP="006A7A16">
            <w:pPr>
              <w:spacing w:line="276" w:lineRule="auto"/>
              <w:rPr>
                <w:rFonts w:asciiTheme="majorBidi" w:hAnsiTheme="majorBidi" w:cstheme="majorBidi"/>
                <w:lang w:val="en-US"/>
              </w:rPr>
            </w:pPr>
            <w:r w:rsidRPr="009739D8">
              <w:rPr>
                <w:rFonts w:asciiTheme="majorBidi" w:hAnsiTheme="majorBidi" w:cstheme="majorBidi"/>
                <w:lang w:val="en-US"/>
              </w:rPr>
              <w:t>@import url("https://fonts.googleapis.com/css2?family=Nunito:wght@200;300;400;600;700&amp;display=swap");</w:t>
            </w:r>
          </w:p>
          <w:p w14:paraId="0A6ADA14" w14:textId="77777777" w:rsidR="009739D8" w:rsidRPr="009739D8" w:rsidRDefault="009739D8" w:rsidP="006A7A16">
            <w:pPr>
              <w:spacing w:line="276" w:lineRule="auto"/>
              <w:rPr>
                <w:rFonts w:asciiTheme="majorBidi" w:hAnsiTheme="majorBidi" w:cstheme="majorBidi"/>
                <w:sz w:val="22"/>
                <w:szCs w:val="22"/>
                <w:lang w:val="en-US"/>
              </w:rPr>
            </w:pPr>
          </w:p>
          <w:p w14:paraId="403CE74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w:t>
            </w:r>
          </w:p>
          <w:p w14:paraId="7B81DA4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t>
            </w:r>
          </w:p>
          <w:p w14:paraId="3FA07C5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ACECA4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0;</w:t>
            </w:r>
          </w:p>
          <w:p w14:paraId="3A32FA3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0;</w:t>
            </w:r>
          </w:p>
          <w:p w14:paraId="50B68D9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font-family: 'Nunito', sans-serif;</w:t>
            </w:r>
          </w:p>
          <w:p w14:paraId="0663944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16px;</w:t>
            </w:r>
          </w:p>
          <w:p w14:paraId="353B61B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rgb(224, 89, 168);</w:t>
            </w:r>
          </w:p>
          <w:p w14:paraId="4221B7F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29ABDC5" w14:textId="77777777" w:rsidR="009739D8" w:rsidRPr="009739D8" w:rsidRDefault="009739D8" w:rsidP="006A7A16">
            <w:pPr>
              <w:spacing w:line="276" w:lineRule="auto"/>
              <w:rPr>
                <w:rFonts w:asciiTheme="majorBidi" w:hAnsiTheme="majorBidi" w:cstheme="majorBidi"/>
                <w:sz w:val="22"/>
                <w:szCs w:val="22"/>
                <w:lang w:val="en-US"/>
              </w:rPr>
            </w:pPr>
          </w:p>
          <w:p w14:paraId="256EF5E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w:t>
            </w:r>
          </w:p>
          <w:p w14:paraId="2CDC4F6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#FEF2F7;</w:t>
            </w:r>
          </w:p>
          <w:p w14:paraId="1ADEC38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padding-top: 10px;</w:t>
            </w:r>
          </w:p>
          <w:p w14:paraId="6F00438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82C3776" w14:textId="77777777" w:rsidR="009739D8" w:rsidRPr="009739D8" w:rsidRDefault="009739D8" w:rsidP="006A7A16">
            <w:pPr>
              <w:spacing w:line="276" w:lineRule="auto"/>
              <w:rPr>
                <w:rFonts w:asciiTheme="majorBidi" w:hAnsiTheme="majorBidi" w:cstheme="majorBidi"/>
                <w:sz w:val="22"/>
                <w:szCs w:val="22"/>
                <w:lang w:val="en-US"/>
              </w:rPr>
            </w:pPr>
          </w:p>
          <w:p w14:paraId="53588F6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.container{</w:t>
            </w:r>
          </w:p>
          <w:p w14:paraId="0781F45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1140px;</w:t>
            </w:r>
          </w:p>
          <w:p w14:paraId="1F86FDC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auto;</w:t>
            </w:r>
          </w:p>
          <w:p w14:paraId="18C37FA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flex;</w:t>
            </w:r>
          </w:p>
          <w:p w14:paraId="1F05363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justify-content: center;</w:t>
            </w:r>
          </w:p>
          <w:p w14:paraId="25FE6C5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2C8F4FED" w14:textId="77777777" w:rsidR="009739D8" w:rsidRPr="009739D8" w:rsidRDefault="009739D8" w:rsidP="006A7A16">
            <w:pPr>
              <w:spacing w:line="276" w:lineRule="auto"/>
              <w:rPr>
                <w:rFonts w:asciiTheme="majorBidi" w:hAnsiTheme="majorBidi" w:cstheme="majorBidi"/>
                <w:sz w:val="22"/>
                <w:szCs w:val="22"/>
                <w:lang w:val="en-US"/>
              </w:rPr>
            </w:pPr>
          </w:p>
          <w:p w14:paraId="10F9F66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.container .logo img{</w:t>
            </w:r>
          </w:p>
          <w:p w14:paraId="606F06A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23rem;</w:t>
            </w:r>
          </w:p>
          <w:p w14:paraId="1E5E9C0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margin-left: -70px;</w:t>
            </w:r>
          </w:p>
          <w:p w14:paraId="2E94288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4E2E204" w14:textId="77777777" w:rsidR="009739D8" w:rsidRPr="009739D8" w:rsidRDefault="009739D8" w:rsidP="006A7A16">
            <w:pPr>
              <w:spacing w:line="276" w:lineRule="auto"/>
              <w:rPr>
                <w:rFonts w:asciiTheme="majorBidi" w:hAnsiTheme="majorBidi" w:cstheme="majorBidi"/>
                <w:sz w:val="22"/>
                <w:szCs w:val="22"/>
                <w:lang w:val="en-US"/>
              </w:rPr>
            </w:pPr>
          </w:p>
          <w:p w14:paraId="0F055E5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h3{</w:t>
            </w:r>
          </w:p>
          <w:p w14:paraId="5BFFF901"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19px;</w:t>
            </w:r>
          </w:p>
          <w:p w14:paraId="0600825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margin-bottom: 10px;</w:t>
            </w:r>
          </w:p>
          <w:p w14:paraId="5C9426E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3AA6599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AC6F91A" w14:textId="77777777" w:rsidR="009739D8" w:rsidRPr="009739D8" w:rsidRDefault="009739D8" w:rsidP="006A7A16">
            <w:pPr>
              <w:spacing w:line="276" w:lineRule="auto"/>
              <w:rPr>
                <w:rFonts w:asciiTheme="majorBidi" w:hAnsiTheme="majorBidi" w:cstheme="majorBidi"/>
                <w:sz w:val="22"/>
                <w:szCs w:val="22"/>
                <w:lang w:val="en-US"/>
              </w:rPr>
            </w:pPr>
          </w:p>
          <w:p w14:paraId="5E4F23B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.footer-content p{</w:t>
            </w:r>
          </w:p>
          <w:p w14:paraId="1D1A62C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190px;</w:t>
            </w:r>
          </w:p>
          <w:p w14:paraId="184C155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margin: auto;</w:t>
            </w:r>
          </w:p>
          <w:p w14:paraId="39DC0C3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padding: 7px;</w:t>
            </w:r>
          </w:p>
          <w:p w14:paraId="49CD70B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696B364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10D913D" w14:textId="77777777" w:rsidR="009739D8" w:rsidRPr="009739D8" w:rsidRDefault="009739D8" w:rsidP="006A7A16">
            <w:pPr>
              <w:spacing w:line="276" w:lineRule="auto"/>
              <w:rPr>
                <w:rFonts w:asciiTheme="majorBidi" w:hAnsiTheme="majorBidi" w:cstheme="majorBidi"/>
                <w:sz w:val="22"/>
                <w:szCs w:val="22"/>
                <w:lang w:val="en-US"/>
              </w:rPr>
            </w:pPr>
          </w:p>
          <w:p w14:paraId="1089B66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.footer-content i{</w:t>
            </w:r>
          </w:p>
          <w:p w14:paraId="0E26DD0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size: 30px;</w:t>
            </w:r>
          </w:p>
          <w:p w14:paraId="03F9AF4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1CC5316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405C9C9" w14:textId="77777777" w:rsidR="009739D8" w:rsidRPr="009739D8" w:rsidRDefault="009739D8" w:rsidP="006A7A16">
            <w:pPr>
              <w:spacing w:line="276" w:lineRule="auto"/>
              <w:rPr>
                <w:rFonts w:asciiTheme="majorBidi" w:hAnsiTheme="majorBidi" w:cstheme="majorBidi"/>
                <w:sz w:val="22"/>
                <w:szCs w:val="22"/>
                <w:lang w:val="en-US"/>
              </w:rPr>
            </w:pPr>
          </w:p>
          <w:p w14:paraId="7D1AFDC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 .container{</w:t>
            </w:r>
          </w:p>
          <w:p w14:paraId="0F86D2B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display: grid;</w:t>
            </w:r>
          </w:p>
          <w:p w14:paraId="424EE0CB"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grid-template-columns: repeat(auto-fit, minmax(7rem, 1fr));</w:t>
            </w:r>
          </w:p>
          <w:p w14:paraId="6712A09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#FEF2F7;</w:t>
            </w:r>
          </w:p>
          <w:p w14:paraId="50A6A5D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gap: 0.5rem;</w:t>
            </w:r>
          </w:p>
          <w:p w14:paraId="243496F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border-top: .1rem #F49DC3;</w:t>
            </w:r>
          </w:p>
          <w:p w14:paraId="1090A9F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18D47A70" w14:textId="77777777" w:rsidR="009739D8" w:rsidRPr="009739D8" w:rsidRDefault="009739D8" w:rsidP="006A7A16">
            <w:pPr>
              <w:spacing w:line="276" w:lineRule="auto"/>
              <w:rPr>
                <w:rFonts w:asciiTheme="majorBidi" w:hAnsiTheme="majorBidi" w:cstheme="majorBidi"/>
                <w:sz w:val="22"/>
                <w:szCs w:val="22"/>
                <w:lang w:val="en-US"/>
              </w:rPr>
            </w:pPr>
          </w:p>
          <w:p w14:paraId="2A69E624"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 .credit {</w:t>
            </w:r>
          </w:p>
          <w:p w14:paraId="3BAEC98C"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text-align: center;</w:t>
            </w:r>
          </w:p>
          <w:p w14:paraId="3B76CADD"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border-top: .1rem solid rgba(0, 0, 0, .1);</w:t>
            </w:r>
          </w:p>
          <w:p w14:paraId="5751534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1.3rem;</w:t>
            </w:r>
          </w:p>
          <w:p w14:paraId="65F5BB10"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#fff;</w:t>
            </w:r>
          </w:p>
          <w:p w14:paraId="1F164BF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background-color: #F49DC3;</w:t>
            </w:r>
          </w:p>
          <w:p w14:paraId="356C7BC6"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lastRenderedPageBreak/>
              <w:t>    padding: 0.5rem;</w:t>
            </w:r>
          </w:p>
          <w:p w14:paraId="1DD5343F"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xml:space="preserve">    top:0; </w:t>
            </w:r>
          </w:p>
          <w:p w14:paraId="17421C2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5E3E8750" w14:textId="77777777" w:rsidR="009739D8" w:rsidRPr="009739D8" w:rsidRDefault="009739D8" w:rsidP="006A7A16">
            <w:pPr>
              <w:spacing w:line="276" w:lineRule="auto"/>
              <w:rPr>
                <w:rFonts w:asciiTheme="majorBidi" w:hAnsiTheme="majorBidi" w:cstheme="majorBidi"/>
                <w:sz w:val="22"/>
                <w:szCs w:val="22"/>
                <w:lang w:val="en-US"/>
              </w:rPr>
            </w:pPr>
          </w:p>
          <w:p w14:paraId="1FD9FA0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 .credit span {</w:t>
            </w:r>
          </w:p>
          <w:p w14:paraId="0859C2F3"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color: lightgray;</w:t>
            </w:r>
          </w:p>
          <w:p w14:paraId="7698A709"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font-size: 1.3rem;</w:t>
            </w:r>
          </w:p>
          <w:p w14:paraId="594CFE67"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79C89240" w14:textId="77777777" w:rsidR="009739D8" w:rsidRPr="009739D8" w:rsidRDefault="009739D8" w:rsidP="006A7A16">
            <w:pPr>
              <w:spacing w:line="276" w:lineRule="auto"/>
              <w:rPr>
                <w:rFonts w:asciiTheme="majorBidi" w:hAnsiTheme="majorBidi" w:cstheme="majorBidi"/>
                <w:sz w:val="22"/>
                <w:szCs w:val="22"/>
                <w:lang w:val="en-US"/>
              </w:rPr>
            </w:pPr>
          </w:p>
          <w:p w14:paraId="1E9FA37A"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.footer-content .imgChange {</w:t>
            </w:r>
          </w:p>
          <w:p w14:paraId="6D4F4D78"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width: 55px;</w:t>
            </w:r>
          </w:p>
          <w:p w14:paraId="165BDFBE"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height: auto;</w:t>
            </w:r>
          </w:p>
          <w:p w14:paraId="5DA34C45"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    justify-content: center;</w:t>
            </w:r>
          </w:p>
          <w:p w14:paraId="5CB1E182" w14:textId="77777777" w:rsidR="009739D8" w:rsidRPr="009739D8" w:rsidRDefault="009739D8" w:rsidP="006A7A16">
            <w:pPr>
              <w:spacing w:line="276" w:lineRule="auto"/>
              <w:rPr>
                <w:rFonts w:asciiTheme="majorBidi" w:hAnsiTheme="majorBidi" w:cstheme="majorBidi"/>
                <w:sz w:val="22"/>
                <w:szCs w:val="22"/>
                <w:lang w:val="en-US"/>
              </w:rPr>
            </w:pPr>
            <w:r w:rsidRPr="009739D8">
              <w:rPr>
                <w:rFonts w:asciiTheme="majorBidi" w:hAnsiTheme="majorBidi" w:cstheme="majorBidi"/>
                <w:sz w:val="22"/>
                <w:szCs w:val="22"/>
                <w:lang w:val="en-US"/>
              </w:rPr>
              <w:t>}</w:t>
            </w:r>
          </w:p>
          <w:p w14:paraId="0F0E862C" w14:textId="77777777" w:rsidR="009739D8" w:rsidRPr="006A7A16" w:rsidRDefault="009739D8" w:rsidP="006A7A16">
            <w:pPr>
              <w:spacing w:line="276" w:lineRule="auto"/>
              <w:rPr>
                <w:rFonts w:asciiTheme="majorBidi" w:hAnsiTheme="majorBidi" w:cstheme="majorBidi"/>
                <w:sz w:val="22"/>
                <w:szCs w:val="22"/>
              </w:rPr>
            </w:pPr>
          </w:p>
        </w:tc>
        <w:tc>
          <w:tcPr>
            <w:tcW w:w="3251" w:type="dxa"/>
          </w:tcPr>
          <w:p w14:paraId="6CE9FC82" w14:textId="77777777" w:rsidR="00155FCA" w:rsidRPr="00155FCA" w:rsidRDefault="00155FCA" w:rsidP="006A7A16">
            <w:pPr>
              <w:spacing w:line="276" w:lineRule="auto"/>
              <w:rPr>
                <w:rFonts w:asciiTheme="majorBidi" w:hAnsiTheme="majorBidi" w:cstheme="majorBidi"/>
                <w:lang w:val="en-US"/>
              </w:rPr>
            </w:pPr>
            <w:r w:rsidRPr="00155FCA">
              <w:rPr>
                <w:rFonts w:asciiTheme="majorBidi" w:hAnsiTheme="majorBidi" w:cstheme="majorBidi"/>
                <w:lang w:val="en-US"/>
              </w:rPr>
              <w:lastRenderedPageBreak/>
              <w:t>var product_box = document.getElementById('product_box');</w:t>
            </w:r>
          </w:p>
          <w:p w14:paraId="6788FCD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product_detail = 'product_detail';</w:t>
            </w:r>
          </w:p>
          <w:p w14:paraId="0D598B0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listsp = [</w:t>
            </w:r>
          </w:p>
          <w:p w14:paraId="3F37056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3CD6F7F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1,</w:t>
            </w:r>
          </w:p>
          <w:p w14:paraId="1DF2A2E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'../img/bunni.png',</w:t>
            </w:r>
          </w:p>
          <w:p w14:paraId="005F72C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'Thỏ Bunny',</w:t>
            </w:r>
          </w:p>
          <w:p w14:paraId="68C2D20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14FFFD9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'Chú thỏ Bunny rụt rè rất muốn kết bạn và đã mang về làm quà tài sản quý giá nhất của mình: một củ cà rốt búi với những chồi non mượt như nhung! Chú thỏ tuyết này có đôi tai dài và mềm mại, bàn chân mập mạp, chiếc đuôi mềm mại và chiếc mũi màu hồng đường'</w:t>
            </w:r>
          </w:p>
          <w:p w14:paraId="3BB0175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D7C591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5673BF0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2,</w:t>
            </w:r>
          </w:p>
          <w:p w14:paraId="3174FF9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'../img/Gấu Bartholomew.png',</w:t>
            </w:r>
          </w:p>
          <w:p w14:paraId="707ECBC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product_title: 'Gấu Bartholomew',</w:t>
            </w:r>
          </w:p>
          <w:p w14:paraId="4B5B7AE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0F8727B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'Với bộ lông màu nâu vàng và đầy mềm mại, Gấu Bartholomew là người bạn đi ngủ hoàn hảo. Đọc cho em ấy một câu chuyện, hát cho em ấy nghe một bài hát ru về gấu bông, hoặc có thể chỉ cần nằm trên cái bụng mềm mại của em ấy - em ấy béo bở một cách đáng yêu!.'</w:t>
            </w:r>
          </w:p>
          <w:p w14:paraId="4F0B86F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0845E31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7C259AA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3,</w:t>
            </w:r>
          </w:p>
          <w:p w14:paraId="49AB0CC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'../img/Gấu nhỏ.png',</w:t>
            </w:r>
          </w:p>
          <w:p w14:paraId="4216F25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'Gấu nhỏ',</w:t>
            </w:r>
          </w:p>
          <w:p w14:paraId="055C7DC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48510FC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'Gấu nhỏ sẽ chiếm một không gian lớn trong trái tim bạn. Chú gấu bông này có bộ lông xù xì, bàn chân bồng bềnh nhỏ và chiếc mũi màu sô cô la. Kẻ buôn lậu nhút nhát này muốn tìm một người bạn mãi mãi. Một người bạn bỏ túi cổ điển và di động để tham gia vào cuộc phiêu lưu của bạn.'</w:t>
            </w:r>
          </w:p>
          <w:p w14:paraId="68D74E1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26DC7BF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738B72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4,</w:t>
            </w:r>
          </w:p>
          <w:p w14:paraId="47A1D66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'../img/Mèo Caboodle.png',</w:t>
            </w:r>
          </w:p>
          <w:p w14:paraId="26AAE3E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'Mèo Caboodle',</w:t>
            </w:r>
          </w:p>
          <w:p w14:paraId="04F57DB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58E3BD4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'Có người sẵn sàng lao vào! Mèo Caboodle nhỏ con nhưng hung dữ, có khuôn mặt tròn trịa và bụng có bộ lông mềm mại như sỏi. Chú mèo con mắt xanh này có bàn chân và đôi tai bồng bềnh, chiếc mũi khâu màu hồng và chiếc đuôi có dấu chấm hỏi. Rất nhiều thứ để xem và theo đuổi!'</w:t>
            </w:r>
          </w:p>
          <w:p w14:paraId="33E2102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0293B36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7756C94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5,</w:t>
            </w:r>
          </w:p>
          <w:p w14:paraId="577414C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product_img: '../img/Mèo Cam.png',</w:t>
            </w:r>
          </w:p>
          <w:p w14:paraId="1B4E671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'Mèo Cam',</w:t>
            </w:r>
          </w:p>
          <w:p w14:paraId="29D6CCA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30760BF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'Mèo Cam có bộ lông mềm mại như mứt cam được chải chuốt đẹp mắt. Với những vệt kem, bàn chân kẹo dẻo, chiếc mũi bằng da lộn màu hồng và phần đế bằng mũ len, chú mèo con có đôi mắt sáng này biết cách thư giãn.'</w:t>
            </w:r>
          </w:p>
          <w:p w14:paraId="3BB4FE4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298AFE6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544F43E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6,</w:t>
            </w:r>
          </w:p>
          <w:p w14:paraId="7FED10D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'../img/Mèo Kitten.png',</w:t>
            </w:r>
          </w:p>
          <w:p w14:paraId="44AC081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'Mèo Kitten',</w:t>
            </w:r>
          </w:p>
          <w:p w14:paraId="16BEF0C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3627283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'Mèo Kitten mềm mại đến mơ màng, với bộ lông như sô-cô-la trắng đậm đà! Chú mèo xinh đẹp này có đôi tai vui tươi, cái bụng xù xì và bộ ria mép lởm chởm, chưa kể đến chiếc đuôi mềm mại tuyệt đẹp! Với đôi mắt tò mò, chiếc mũi màu hồng gọn gàng và bàn chân mềm mại, chú mèo này đã có được kem!'</w:t>
            </w:r>
          </w:p>
          <w:p w14:paraId="173F2C8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D9C5A1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2238E16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7,</w:t>
            </w:r>
          </w:p>
          <w:p w14:paraId="7B2CC79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'../img/Thỏ Amore.png',</w:t>
            </w:r>
          </w:p>
          <w:p w14:paraId="7FF115F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'Thỏ Amore',</w:t>
            </w:r>
          </w:p>
          <w:p w14:paraId="5EE55EC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2070F5D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'Thỏ Amore là một người bạn vui vẻ, với phần dưới nặng nề và bộ lông có họa tiết màu vani. Với thân hình mập mạp, cánh tay nhỏ nhắn như củ cà rốt, đôi tai vui tươi và chiếc bụng săn chắc, chú thỏ ngái ngủ này đã sẵn sàng nhắm lại đôi mắt bằng da lộn đó. Nhàu nhĩ và mềm mại, với kiểu tóc đuôi ngựa màu kem, Amore là một người bạn điềm tĩnh.'</w:t>
            </w:r>
          </w:p>
          <w:p w14:paraId="2894303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580B8D0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w:t>
            </w:r>
          </w:p>
          <w:p w14:paraId="4E2DD22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8,</w:t>
            </w:r>
          </w:p>
          <w:p w14:paraId="4EE3299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'../img/Thỏ Bunny Cà Rốt.png',</w:t>
            </w:r>
          </w:p>
          <w:p w14:paraId="7BC0158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'Thỏ Bunny Cà Rốt',</w:t>
            </w:r>
          </w:p>
          <w:p w14:paraId="1307677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1E18FE5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'Chú thỏ cà rốt rụt rè rất muốn kết bạn và đã mang về làm quà tài sản quý giá nhất của mình: một củ cà rốt búi với những chồi non mượt như nhung! Chú thỏ tuyết này có đôi tai dài và mềm mại, bàn chân mập mạp, chiếc đuôi mềm mại và chiếc mũi màu hồng đường.'</w:t>
            </w:r>
          </w:p>
          <w:p w14:paraId="3FE2661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B72437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1992E2E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for (i = 0; i &lt; listsp.length; i++) {</w:t>
            </w:r>
          </w:p>
          <w:p w14:paraId="33188F0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product_box = listsp[i];</w:t>
            </w:r>
          </w:p>
          <w:p w14:paraId="50335C0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document.write(`</w:t>
            </w:r>
          </w:p>
          <w:p w14:paraId="5D5E4EA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class="product_box" onmouseover="hienicon(this)" onmouseout="anicon(this)" data-product-id="${product_box.id}"&gt;</w:t>
            </w:r>
          </w:p>
          <w:p w14:paraId="05FB91B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src="${product_box['product_img']}" alt="" class="product_img"&gt;</w:t>
            </w:r>
          </w:p>
          <w:p w14:paraId="1F12E74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&lt;h2 class="product_title"&gt;${product_box['product_title']}&lt;/h2&gt;</w:t>
            </w:r>
          </w:p>
          <w:p w14:paraId="333FBD6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class="product_price"&gt;&lt;span&gt;${product_box['product_price'].toLocaleString('vi-VN', { style: 'currency', currency: 'VND' })}&lt;/span&gt;&lt;/div&gt;</w:t>
            </w:r>
          </w:p>
          <w:p w14:paraId="2F50EE4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class='bx bx-cart-alt add_cart' id ="icons" onclick="addcart(${product_box['id']});"&gt;&lt;/i&gt;</w:t>
            </w:r>
          </w:p>
          <w:p w14:paraId="4ED1206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class="product_action" data-product-id=${product_box['id']}&gt;</w:t>
            </w:r>
          </w:p>
          <w:p w14:paraId="47D52C1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&lt;button&gt;Xem sản phẩm&lt;/button&gt;</w:t>
            </w:r>
          </w:p>
          <w:p w14:paraId="5809674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7BCC622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&lt;/div&gt;`)</w:t>
            </w:r>
          </w:p>
          <w:p w14:paraId="6ADECEC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00AEB8B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document.querySelector(".shop_content").innerHTML;</w:t>
            </w:r>
          </w:p>
          <w:p w14:paraId="49F17FBA" w14:textId="77777777" w:rsidR="00155FCA" w:rsidRPr="00155FCA" w:rsidRDefault="00155FCA" w:rsidP="006A7A16">
            <w:pPr>
              <w:spacing w:line="276" w:lineRule="auto"/>
              <w:rPr>
                <w:rFonts w:asciiTheme="majorBidi" w:hAnsiTheme="majorBidi" w:cstheme="majorBidi"/>
                <w:sz w:val="22"/>
                <w:szCs w:val="22"/>
                <w:lang w:val="en-US"/>
              </w:rPr>
            </w:pPr>
          </w:p>
          <w:p w14:paraId="50BDD95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console.log(listsp);</w:t>
            </w:r>
          </w:p>
          <w:p w14:paraId="1E47AA9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localStorage.setItem('productdetail', listsp);</w:t>
            </w:r>
          </w:p>
          <w:p w14:paraId="3E67F703" w14:textId="77777777" w:rsidR="00155FCA" w:rsidRPr="00155FCA" w:rsidRDefault="00155FCA" w:rsidP="006A7A16">
            <w:pPr>
              <w:spacing w:line="276" w:lineRule="auto"/>
              <w:rPr>
                <w:rFonts w:asciiTheme="majorBidi" w:hAnsiTheme="majorBidi" w:cstheme="majorBidi"/>
                <w:sz w:val="22"/>
                <w:szCs w:val="22"/>
                <w:lang w:val="en-US"/>
              </w:rPr>
            </w:pPr>
          </w:p>
          <w:p w14:paraId="357C029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hienicon(obj) {</w:t>
            </w:r>
          </w:p>
          <w:p w14:paraId="717CF05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obj.querySelector("#icons").style.display = "block";</w:t>
            </w:r>
          </w:p>
          <w:p w14:paraId="611C1E8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0ECB150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anicon(obj) {</w:t>
            </w:r>
          </w:p>
          <w:p w14:paraId="1FF18E8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obj.querySelector("#icons").style.display = "none";</w:t>
            </w:r>
          </w:p>
          <w:p w14:paraId="10F659C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55DE83E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5477FF2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document.addEventListener("DOMContentLoaded", function () {</w:t>
            </w:r>
          </w:p>
          <w:p w14:paraId="1A835B4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productCards = document.querySelectorAll(".product_action");</w:t>
            </w:r>
          </w:p>
          <w:p w14:paraId="3C514E71" w14:textId="77777777" w:rsidR="00155FCA" w:rsidRPr="00155FCA" w:rsidRDefault="00155FCA" w:rsidP="006A7A16">
            <w:pPr>
              <w:spacing w:line="276" w:lineRule="auto"/>
              <w:rPr>
                <w:rFonts w:asciiTheme="majorBidi" w:hAnsiTheme="majorBidi" w:cstheme="majorBidi"/>
                <w:sz w:val="22"/>
                <w:szCs w:val="22"/>
                <w:lang w:val="en-US"/>
              </w:rPr>
            </w:pPr>
          </w:p>
          <w:p w14:paraId="163B1FD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productCards.forEach(function (card) {</w:t>
            </w:r>
          </w:p>
          <w:p w14:paraId="754240D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card.addEventListener("click", function () {</w:t>
            </w:r>
          </w:p>
          <w:p w14:paraId="09BD827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productId = card.getAttribute("data-product-id");</w:t>
            </w:r>
          </w:p>
          <w:p w14:paraId="464308D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window.location.href = "productdetail.html?id=" + productId;</w:t>
            </w:r>
          </w:p>
          <w:p w14:paraId="14B6F26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497D37A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3CCAEE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3E5F88D9" w14:textId="77777777" w:rsidR="00155FCA" w:rsidRPr="00155FCA" w:rsidRDefault="00155FCA" w:rsidP="006A7A16">
            <w:pPr>
              <w:spacing w:line="276" w:lineRule="auto"/>
              <w:rPr>
                <w:rFonts w:asciiTheme="majorBidi" w:hAnsiTheme="majorBidi" w:cstheme="majorBidi"/>
                <w:sz w:val="22"/>
                <w:szCs w:val="22"/>
                <w:lang w:val="en-US"/>
              </w:rPr>
            </w:pPr>
          </w:p>
          <w:p w14:paraId="7211C2F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localStorage.setItem('product_detail', JSON.stringify(listsp));</w:t>
            </w:r>
          </w:p>
          <w:p w14:paraId="2E72AC7F" w14:textId="77777777" w:rsidR="00155FCA" w:rsidRPr="00155FCA" w:rsidRDefault="00155FCA" w:rsidP="006A7A16">
            <w:pPr>
              <w:spacing w:line="276" w:lineRule="auto"/>
              <w:rPr>
                <w:rFonts w:asciiTheme="majorBidi" w:hAnsiTheme="majorBidi" w:cstheme="majorBidi"/>
                <w:sz w:val="22"/>
                <w:szCs w:val="22"/>
                <w:lang w:val="en-US"/>
              </w:rPr>
            </w:pPr>
          </w:p>
          <w:p w14:paraId="0050415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saveData(key, data) {</w:t>
            </w:r>
          </w:p>
          <w:p w14:paraId="21E802E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localStorage.setItem(key, JSON.stringify(data));</w:t>
            </w:r>
          </w:p>
          <w:p w14:paraId="5CC3E5E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6258C269" w14:textId="77777777" w:rsidR="00155FCA" w:rsidRPr="00155FCA" w:rsidRDefault="00155FCA" w:rsidP="006A7A16">
            <w:pPr>
              <w:spacing w:line="276" w:lineRule="auto"/>
              <w:rPr>
                <w:rFonts w:asciiTheme="majorBidi" w:hAnsiTheme="majorBidi" w:cstheme="majorBidi"/>
                <w:sz w:val="22"/>
                <w:szCs w:val="22"/>
                <w:lang w:val="en-US"/>
              </w:rPr>
            </w:pPr>
          </w:p>
          <w:p w14:paraId="0227260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loadData(key) {</w:t>
            </w:r>
          </w:p>
          <w:p w14:paraId="32EA223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return JSON.parse(localStorage.getItem(key)) ?? []</w:t>
            </w:r>
          </w:p>
          <w:p w14:paraId="5B2EC19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2BC59E24" w14:textId="77777777" w:rsidR="00155FCA" w:rsidRPr="00155FCA" w:rsidRDefault="00155FCA" w:rsidP="006A7A16">
            <w:pPr>
              <w:spacing w:line="276" w:lineRule="auto"/>
              <w:rPr>
                <w:rFonts w:asciiTheme="majorBidi" w:hAnsiTheme="majorBidi" w:cstheme="majorBidi"/>
                <w:sz w:val="22"/>
                <w:szCs w:val="22"/>
                <w:lang w:val="en-US"/>
              </w:rPr>
            </w:pPr>
          </w:p>
          <w:p w14:paraId="57508E3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console.log(listsp)</w:t>
            </w:r>
          </w:p>
          <w:p w14:paraId="486CA43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removecart(id) {</w:t>
            </w:r>
          </w:p>
          <w:p w14:paraId="0AE5338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cart = loadData('cart')</w:t>
            </w:r>
          </w:p>
          <w:p w14:paraId="15F61EC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 = cart.filter((item)=&gt; item['id']!= id)</w:t>
            </w:r>
          </w:p>
          <w:p w14:paraId="1E0696C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saveData('cart', cart)</w:t>
            </w:r>
          </w:p>
          <w:p w14:paraId="7DD205E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rendercart()</w:t>
            </w:r>
          </w:p>
          <w:p w14:paraId="7D39A46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27648E2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addcart(id) {</w:t>
            </w:r>
          </w:p>
          <w:p w14:paraId="57AD874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cart = loadData('cart')</w:t>
            </w:r>
          </w:p>
          <w:p w14:paraId="372C130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if (cart.find((item) =&gt; item['id'] === id)) return</w:t>
            </w:r>
          </w:p>
          <w:p w14:paraId="30E2B1A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current = listsp.find((item) =&gt; item['id'] === id)</w:t>
            </w:r>
          </w:p>
          <w:p w14:paraId="03C66A2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cart.push(current)</w:t>
            </w:r>
          </w:p>
          <w:p w14:paraId="6DE21D4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saveData('cart', cart)</w:t>
            </w:r>
          </w:p>
          <w:p w14:paraId="1689E37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rendercart()</w:t>
            </w:r>
          </w:p>
          <w:p w14:paraId="42E9235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04FD1D1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br/>
            </w:r>
          </w:p>
          <w:p w14:paraId="7D51D17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cartIcon = document.querySelector("#cart-icon");</w:t>
            </w:r>
          </w:p>
          <w:p w14:paraId="46DCF74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cart = document.querySelector(".cart");</w:t>
            </w:r>
          </w:p>
          <w:p w14:paraId="26082C9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closeCart = document.querySelector("#cart-close");</w:t>
            </w:r>
          </w:p>
          <w:p w14:paraId="22A3CB71" w14:textId="77777777" w:rsidR="00155FCA" w:rsidRPr="00155FCA" w:rsidRDefault="00155FCA" w:rsidP="006A7A16">
            <w:pPr>
              <w:spacing w:line="276" w:lineRule="auto"/>
              <w:rPr>
                <w:rFonts w:asciiTheme="majorBidi" w:hAnsiTheme="majorBidi" w:cstheme="majorBidi"/>
                <w:sz w:val="22"/>
                <w:szCs w:val="22"/>
                <w:lang w:val="en-US"/>
              </w:rPr>
            </w:pPr>
          </w:p>
          <w:p w14:paraId="00C06A1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cartIcon.addEventListener("click", () =&gt; {</w:t>
            </w:r>
          </w:p>
          <w:p w14:paraId="70B1FAF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cart.classList.add("active");</w:t>
            </w:r>
          </w:p>
          <w:p w14:paraId="76F5F26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54615DF7" w14:textId="77777777" w:rsidR="00155FCA" w:rsidRPr="00155FCA" w:rsidRDefault="00155FCA" w:rsidP="006A7A16">
            <w:pPr>
              <w:spacing w:line="276" w:lineRule="auto"/>
              <w:rPr>
                <w:rFonts w:asciiTheme="majorBidi" w:hAnsiTheme="majorBidi" w:cstheme="majorBidi"/>
                <w:sz w:val="22"/>
                <w:szCs w:val="22"/>
                <w:lang w:val="en-US"/>
              </w:rPr>
            </w:pPr>
          </w:p>
          <w:p w14:paraId="365EB30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closeCart.addEventListener("click", () =&gt; {</w:t>
            </w:r>
          </w:p>
          <w:p w14:paraId="6A062B3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cart.classList.remove("active");</w:t>
            </w:r>
          </w:p>
          <w:p w14:paraId="09B5C95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1DFA8E1D" w14:textId="77777777" w:rsidR="00155FCA" w:rsidRPr="00155FCA" w:rsidRDefault="00155FCA" w:rsidP="006A7A16">
            <w:pPr>
              <w:spacing w:line="276" w:lineRule="auto"/>
              <w:rPr>
                <w:rFonts w:asciiTheme="majorBidi" w:hAnsiTheme="majorBidi" w:cstheme="majorBidi"/>
                <w:sz w:val="22"/>
                <w:szCs w:val="22"/>
                <w:lang w:val="en-US"/>
              </w:rPr>
            </w:pPr>
          </w:p>
          <w:p w14:paraId="302AB12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if (document.readyState == "loading") {</w:t>
            </w:r>
          </w:p>
          <w:p w14:paraId="70DAC4A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document.addEventListener("DOMContentLoaded", start);</w:t>
            </w:r>
          </w:p>
          <w:p w14:paraId="13B6862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 else {</w:t>
            </w:r>
          </w:p>
          <w:p w14:paraId="5C4506B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start();</w:t>
            </w:r>
          </w:p>
          <w:p w14:paraId="5F1E988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33CF5AC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34DA39F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rendercart(){</w:t>
            </w:r>
          </w:p>
          <w:p w14:paraId="32EDAE7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cart_content= ''</w:t>
            </w:r>
          </w:p>
          <w:p w14:paraId="634BC66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carts = loadData('cart')</w:t>
            </w:r>
          </w:p>
          <w:p w14:paraId="6D06505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totalQuantity = 0;</w:t>
            </w:r>
          </w:p>
          <w:p w14:paraId="26447F3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totalPrice = 0;</w:t>
            </w:r>
          </w:p>
          <w:p w14:paraId="2CD1D6A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for (i = 0; i &lt; carts.length; i++) {</w:t>
            </w:r>
          </w:p>
          <w:p w14:paraId="09254EF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cart_box = carts[i];</w:t>
            </w:r>
          </w:p>
          <w:p w14:paraId="7753225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cart_content+= `</w:t>
            </w:r>
          </w:p>
          <w:p w14:paraId="4B59177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class="cart_box"&gt;</w:t>
            </w:r>
          </w:p>
          <w:p w14:paraId="33E5B1A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src="${cart_box['product_img']}" alt="" class="cart-img"&gt;</w:t>
            </w:r>
          </w:p>
          <w:p w14:paraId="0DDD3ED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class="below_items"&gt;</w:t>
            </w:r>
          </w:p>
          <w:p w14:paraId="7BBFA80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class="cart-product-title"&gt;${cart_box['product_title']}&lt;/div&gt;</w:t>
            </w:r>
          </w:p>
          <w:p w14:paraId="029DCEB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class="cart-price"&gt;&lt;span&gt;${cart_box['product_price'].toLocaleString('vi-VN', { style: 'currency', currency: 'VND' })}&lt;/span&gt;&lt;/div&gt;</w:t>
            </w:r>
          </w:p>
          <w:p w14:paraId="7B0F0DF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&lt;input type="number" value="1" class="cart-quantity"&gt;</w:t>
            </w:r>
          </w:p>
          <w:p w14:paraId="0B981A1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652D04D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class='bx bxs-trash-alt cart-remove' onclick="removecart(${cart_box['id']})"&gt;&lt;/i&gt;</w:t>
            </w:r>
          </w:p>
          <w:p w14:paraId="0B1ED5C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&lt;/div&gt;`;</w:t>
            </w:r>
          </w:p>
          <w:p w14:paraId="38FC76A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totalQuantity++;</w:t>
            </w:r>
          </w:p>
          <w:p w14:paraId="485FECE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totalPrice += cart_box['product_price'];</w:t>
            </w:r>
          </w:p>
          <w:p w14:paraId="23115CA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6C1B2AC2" w14:textId="77777777" w:rsidR="00155FCA" w:rsidRPr="00155FCA" w:rsidRDefault="00155FCA" w:rsidP="006A7A16">
            <w:pPr>
              <w:spacing w:line="276" w:lineRule="auto"/>
              <w:rPr>
                <w:rFonts w:asciiTheme="majorBidi" w:hAnsiTheme="majorBidi" w:cstheme="majorBidi"/>
                <w:sz w:val="22"/>
                <w:szCs w:val="22"/>
                <w:lang w:val="en-US"/>
              </w:rPr>
            </w:pPr>
          </w:p>
          <w:p w14:paraId="69443D0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Hiển thị tổng số lượng và tổng giá tiền</w:t>
            </w:r>
          </w:p>
          <w:p w14:paraId="79E511D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document.querySelector(".carttotal").innerHTML = totalQuantity;</w:t>
            </w:r>
          </w:p>
          <w:p w14:paraId="63E9A9E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document.querySelector(".total-price").innerHTML = totalPrice.toLocaleString('vi-VN', </w:t>
            </w:r>
            <w:r w:rsidRPr="00155FCA">
              <w:rPr>
                <w:rFonts w:asciiTheme="majorBidi" w:hAnsiTheme="majorBidi" w:cstheme="majorBidi"/>
                <w:sz w:val="22"/>
                <w:szCs w:val="22"/>
                <w:lang w:val="en-US"/>
              </w:rPr>
              <w:lastRenderedPageBreak/>
              <w:t>{ style: 'currency', currency: 'VND' });</w:t>
            </w:r>
          </w:p>
          <w:p w14:paraId="16283CF8" w14:textId="77777777" w:rsidR="00155FCA" w:rsidRPr="00155FCA" w:rsidRDefault="00155FCA" w:rsidP="006A7A16">
            <w:pPr>
              <w:spacing w:line="276" w:lineRule="auto"/>
              <w:rPr>
                <w:rFonts w:asciiTheme="majorBidi" w:hAnsiTheme="majorBidi" w:cstheme="majorBidi"/>
                <w:sz w:val="22"/>
                <w:szCs w:val="22"/>
                <w:lang w:val="en-US"/>
              </w:rPr>
            </w:pPr>
          </w:p>
          <w:p w14:paraId="20B7AA1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Cập nhật HTML của class "cart-content"</w:t>
            </w:r>
          </w:p>
          <w:p w14:paraId="410536C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document.querySelector("#cart-content").innerHTML = cart_content;</w:t>
            </w:r>
          </w:p>
          <w:p w14:paraId="00145FB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document.querySelector(".carttotal").innerHTML = carts.length</w:t>
            </w:r>
          </w:p>
          <w:p w14:paraId="28A9CCD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1525607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rendercart()</w:t>
            </w:r>
          </w:p>
          <w:p w14:paraId="55F30B26" w14:textId="77777777" w:rsidR="00155FCA" w:rsidRPr="006A7A16" w:rsidRDefault="00155FCA" w:rsidP="006A7A16">
            <w:pPr>
              <w:spacing w:line="276" w:lineRule="auto"/>
              <w:rPr>
                <w:rFonts w:asciiTheme="majorBidi" w:hAnsiTheme="majorBidi" w:cstheme="majorBidi"/>
                <w:sz w:val="22"/>
                <w:szCs w:val="22"/>
              </w:rPr>
            </w:pPr>
            <w:r w:rsidRPr="00155FCA">
              <w:rPr>
                <w:rFonts w:asciiTheme="majorBidi" w:hAnsiTheme="majorBidi" w:cstheme="majorBidi"/>
                <w:sz w:val="22"/>
                <w:szCs w:val="22"/>
                <w:lang w:val="en-US"/>
              </w:rPr>
              <w:t> </w:t>
            </w:r>
          </w:p>
          <w:p w14:paraId="69C41BFD" w14:textId="49C7E6AE" w:rsidR="00155FCA" w:rsidRPr="006A7A16" w:rsidRDefault="00155FCA" w:rsidP="006A7A16">
            <w:pPr>
              <w:spacing w:line="276" w:lineRule="auto"/>
              <w:rPr>
                <w:rFonts w:asciiTheme="majorBidi" w:hAnsiTheme="majorBidi" w:cstheme="majorBidi"/>
                <w:sz w:val="22"/>
                <w:szCs w:val="22"/>
              </w:rPr>
            </w:pPr>
            <w:r w:rsidRPr="006A7A16">
              <w:rPr>
                <w:rFonts w:asciiTheme="majorBidi" w:hAnsiTheme="majorBidi" w:cstheme="majorBidi"/>
                <w:sz w:val="22"/>
                <w:szCs w:val="22"/>
              </w:rPr>
              <w:t>/*trangsanpham*/</w:t>
            </w:r>
          </w:p>
          <w:p w14:paraId="18D2B593" w14:textId="77777777" w:rsidR="00155FCA" w:rsidRPr="00155FCA" w:rsidRDefault="00155FCA" w:rsidP="006A7A16">
            <w:pPr>
              <w:spacing w:line="276" w:lineRule="auto"/>
              <w:rPr>
                <w:rFonts w:asciiTheme="majorBidi" w:hAnsiTheme="majorBidi" w:cstheme="majorBidi"/>
                <w:lang w:val="en-US"/>
              </w:rPr>
            </w:pPr>
            <w:r w:rsidRPr="00155FCA">
              <w:rPr>
                <w:rFonts w:asciiTheme="majorBidi" w:hAnsiTheme="majorBidi" w:cstheme="majorBidi"/>
                <w:lang w:val="en-US"/>
              </w:rPr>
              <w:t>var product_box = document.getElementById('product_box');</w:t>
            </w:r>
          </w:p>
          <w:p w14:paraId="668C813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product_detail = 'product_detail';</w:t>
            </w:r>
          </w:p>
          <w:p w14:paraId="37454F3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listsp = [</w:t>
            </w:r>
          </w:p>
          <w:p w14:paraId="78FD4BC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2850AD6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1,</w:t>
            </w:r>
          </w:p>
          <w:p w14:paraId="3A18B3A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'../img/bunni.png',</w:t>
            </w:r>
          </w:p>
          <w:p w14:paraId="60B14E8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'Thỏ Bunny',</w:t>
            </w:r>
          </w:p>
          <w:p w14:paraId="0D1EA61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6BD60B9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'Chú thỏ Bunny rụt rè rất muốn kết bạn và đã mang về làm quà tài sản quý giá nhất của mình: một củ cà rốt búi với những chồi non mượt như nhung! Chú thỏ tuyết này có đôi tai dài và mềm mại, bàn chân mập mạp, chiếc đuôi mềm mại và chiếc mũi màu hồng đường'</w:t>
            </w:r>
          </w:p>
          <w:p w14:paraId="0D8817F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390B624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04C5FC9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2,</w:t>
            </w:r>
          </w:p>
          <w:p w14:paraId="3A77C23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'../img/Gấu Bartholomew.png',</w:t>
            </w:r>
          </w:p>
          <w:p w14:paraId="1F62628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'Gấu Bartholomew',</w:t>
            </w:r>
          </w:p>
          <w:p w14:paraId="1C6B289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560013B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description: 'Với bộ lông màu nâu vàng và đầy mềm mại, Gấu Bartholomew là người bạn đi ngủ hoàn hảo. Đọc cho em ấy một câu chuyện, hát cho em ấy nghe một </w:t>
            </w:r>
            <w:r w:rsidRPr="00155FCA">
              <w:rPr>
                <w:rFonts w:asciiTheme="majorBidi" w:hAnsiTheme="majorBidi" w:cstheme="majorBidi"/>
                <w:sz w:val="22"/>
                <w:szCs w:val="22"/>
                <w:lang w:val="en-US"/>
              </w:rPr>
              <w:lastRenderedPageBreak/>
              <w:t>bài hát ru về gấu bông, hoặc có thể chỉ cần nằm trên cái bụng mềm mại của em ấy - em ấy béo bở một cách đáng yêu!.'</w:t>
            </w:r>
          </w:p>
          <w:p w14:paraId="5C0274C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545FF4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4960427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3,</w:t>
            </w:r>
          </w:p>
          <w:p w14:paraId="0CE2444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'../img/Gấu nhỏ.png',</w:t>
            </w:r>
          </w:p>
          <w:p w14:paraId="5F62B72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'Gấu nhỏ',</w:t>
            </w:r>
          </w:p>
          <w:p w14:paraId="69193F1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0895383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'Gấu nhỏ sẽ chiếm một không gian lớn trong trái tim bạn. Chú gấu bông này có bộ lông xù xì, bàn chân bồng bềnh nhỏ và chiếc mũi màu sô cô la. Kẻ buôn lậu nhút nhát này muốn tìm một người bạn mãi mãi. Một người bạn bỏ túi cổ điển và di động để tham gia vào cuộc phiêu lưu của bạn.'</w:t>
            </w:r>
          </w:p>
          <w:p w14:paraId="5F9B0D1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5A522D8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1DA89B4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4,</w:t>
            </w:r>
          </w:p>
          <w:p w14:paraId="6859144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'../img/Mèo Caboodle.png',</w:t>
            </w:r>
          </w:p>
          <w:p w14:paraId="3C6CF2A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'Mèo Caboodle',</w:t>
            </w:r>
          </w:p>
          <w:p w14:paraId="3AA6470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180017F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'Có người sẵn sàng lao vào! Mèo Caboodle nhỏ con nhưng hung dữ, có khuôn mặt tròn trịa và bụng có bộ lông mềm mại như sỏi. Chú mèo con mắt xanh này có bàn chân và đôi tai bồng bềnh, chiếc mũi khâu màu hồng và chiếc đuôi có dấu chấm hỏi. Rất nhiều thứ để xem và theo đuổi!'</w:t>
            </w:r>
          </w:p>
          <w:p w14:paraId="56A3FD3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C36712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7F9F281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5,</w:t>
            </w:r>
          </w:p>
          <w:p w14:paraId="17D245F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'../img/Mèo Cam.png',</w:t>
            </w:r>
          </w:p>
          <w:p w14:paraId="78D1CF9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'Mèo Cam',</w:t>
            </w:r>
          </w:p>
          <w:p w14:paraId="2415D80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750D6E4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xml:space="preserve">    description: 'Mèo Cam có bộ lông mềm mại như mứt cam được chải chuốt đẹp mắt. Với những vệt kem, bàn chân kẹo dẻo, chiếc mũi </w:t>
            </w:r>
            <w:r w:rsidRPr="00155FCA">
              <w:rPr>
                <w:rFonts w:asciiTheme="majorBidi" w:hAnsiTheme="majorBidi" w:cstheme="majorBidi"/>
                <w:sz w:val="22"/>
                <w:szCs w:val="22"/>
                <w:lang w:val="en-US"/>
              </w:rPr>
              <w:lastRenderedPageBreak/>
              <w:t>bằng da lộn màu hồng và phần đế bằng mũ len, chú mèo con có đôi mắt sáng này biết cách thư giãn.'</w:t>
            </w:r>
          </w:p>
          <w:p w14:paraId="1F4C0BD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436FB2C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2F2ACE3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6,</w:t>
            </w:r>
          </w:p>
          <w:p w14:paraId="1836F8B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'../img/Mèo Kitten.png',</w:t>
            </w:r>
          </w:p>
          <w:p w14:paraId="0FF0564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'Mèo Kitten',</w:t>
            </w:r>
          </w:p>
          <w:p w14:paraId="122BAF4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30F0E2F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'Mèo Kitten mềm mại đến mơ màng, với bộ lông như sô-cô-la trắng đậm đà! Chú mèo xinh đẹp này có đôi tai vui tươi, cái bụng xù xì và bộ ria mép lởm chởm, chưa kể đến chiếc đuôi mềm mại tuyệt đẹp! Với đôi mắt tò mò, chiếc mũi màu hồng gọn gàng và bàn chân mềm mại, chú mèo này đã có được kem!'</w:t>
            </w:r>
          </w:p>
          <w:p w14:paraId="243F9D8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378A492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4F2587E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7,</w:t>
            </w:r>
          </w:p>
          <w:p w14:paraId="6DDC8DB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'../img/Thỏ Amore.png',</w:t>
            </w:r>
          </w:p>
          <w:p w14:paraId="4135F15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'Thỏ Amore',</w:t>
            </w:r>
          </w:p>
          <w:p w14:paraId="4D7939B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3EA77BB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description: 'Thỏ Amore là một người bạn vui vẻ, với phần dưới nặng nề và bộ lông có họa tiết màu vani. Với thân hình mập mạp, cánh tay nhỏ nhắn như củ cà rốt, đôi tai vui tươi và chiếc bụng săn chắc, chú thỏ ngái ngủ này đã sẵn sàng nhắm lại đôi mắt bằng da lộn đó. Nhàu nhĩ và mềm mại, với kiểu tóc đuôi ngựa màu kem, Amore là một người bạn điềm tĩnh.'</w:t>
            </w:r>
          </w:p>
          <w:p w14:paraId="3A4206B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1207FE7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57B9AAE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id: 8,</w:t>
            </w:r>
          </w:p>
          <w:p w14:paraId="08DDC53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product_img: '../img/Thỏ Bunny Cà Rốt.png',</w:t>
            </w:r>
          </w:p>
          <w:p w14:paraId="3EE4C24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product_title: 'Thỏ Bunny Cà Rốt',</w:t>
            </w:r>
          </w:p>
          <w:p w14:paraId="68FCEC3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product_price: 150000,</w:t>
            </w:r>
          </w:p>
          <w:p w14:paraId="49FEC11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description: 'Chú thỏ cà rốt rụt rè rất muốn kết bạn và đã mang về làm quà tài sản quý giá nhất của mình: một củ cà rốt búi với những chồi non mượt như nhung! Chú thỏ tuyết này có đôi tai dài và mềm mại, bàn chân mập mạp, chiếc đuôi mềm mại và chiếc mũi màu hồng đường.'</w:t>
            </w:r>
          </w:p>
          <w:p w14:paraId="4D42514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04357E1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13331C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for (i = 0; i &lt; listsp.length; i++) {</w:t>
            </w:r>
          </w:p>
          <w:p w14:paraId="2AC668E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product_box = listsp[i];</w:t>
            </w:r>
          </w:p>
          <w:p w14:paraId="18B2EFD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document.write(`</w:t>
            </w:r>
          </w:p>
          <w:p w14:paraId="23A6B12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class="product_box" onmouseover="hienicon(this)" onmouseout="anicon(this)" data-product-id="${product_box.id}"&gt;</w:t>
            </w:r>
          </w:p>
          <w:p w14:paraId="4CE67CD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src="${product_box['product_img']}" alt="" class="product_img"&gt;</w:t>
            </w:r>
          </w:p>
          <w:p w14:paraId="4150C20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&lt;h2 class="product_title"&gt;${product_box['product_title']}&lt;/h2&gt;</w:t>
            </w:r>
          </w:p>
          <w:p w14:paraId="5230C35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class="product_price"&gt;&lt;span&gt;${product_box['product_price'].toLocaleString('vi-VN', { style: 'currency', currency: 'VND' })}&lt;/span&gt;&lt;/div&gt;</w:t>
            </w:r>
          </w:p>
          <w:p w14:paraId="33C3966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 class='bx bx-cart-alt add_cart' id ="icons" onclick="addcart(${product_box['id']});"&gt;&lt;/i&gt;</w:t>
            </w:r>
          </w:p>
          <w:p w14:paraId="716EFD6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class="product_action"&gt;</w:t>
            </w:r>
          </w:p>
          <w:p w14:paraId="49FB895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&lt;button&gt;Xem sản phẩm&lt;/button&gt;</w:t>
            </w:r>
          </w:p>
          <w:p w14:paraId="51D1C33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773B470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382007B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3FD5F32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document.querySelector(".shop_content").innerHTML;</w:t>
            </w:r>
          </w:p>
          <w:p w14:paraId="0DDD943B" w14:textId="77777777" w:rsidR="00155FCA" w:rsidRPr="00155FCA" w:rsidRDefault="00155FCA" w:rsidP="006A7A16">
            <w:pPr>
              <w:spacing w:line="276" w:lineRule="auto"/>
              <w:rPr>
                <w:rFonts w:asciiTheme="majorBidi" w:hAnsiTheme="majorBidi" w:cstheme="majorBidi"/>
                <w:sz w:val="22"/>
                <w:szCs w:val="22"/>
                <w:lang w:val="en-US"/>
              </w:rPr>
            </w:pPr>
          </w:p>
          <w:p w14:paraId="088C615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console.log(listsp);</w:t>
            </w:r>
          </w:p>
          <w:p w14:paraId="0C7F328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localStorage.setItem('productdetail', listsp);</w:t>
            </w:r>
          </w:p>
          <w:p w14:paraId="06C147EC" w14:textId="77777777" w:rsidR="00155FCA" w:rsidRPr="00155FCA" w:rsidRDefault="00155FCA" w:rsidP="006A7A16">
            <w:pPr>
              <w:spacing w:line="276" w:lineRule="auto"/>
              <w:rPr>
                <w:rFonts w:asciiTheme="majorBidi" w:hAnsiTheme="majorBidi" w:cstheme="majorBidi"/>
                <w:sz w:val="22"/>
                <w:szCs w:val="22"/>
                <w:lang w:val="en-US"/>
              </w:rPr>
            </w:pPr>
          </w:p>
          <w:p w14:paraId="3FF0E00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function hienicon(obj) {</w:t>
            </w:r>
          </w:p>
          <w:p w14:paraId="16CF6EB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obj.querySelector("#icons").style.display = "block";</w:t>
            </w:r>
          </w:p>
          <w:p w14:paraId="2ED669B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72A1B2F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anicon(obj) {</w:t>
            </w:r>
          </w:p>
          <w:p w14:paraId="405CB89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obj.querySelector("#icons").style.display = "none";</w:t>
            </w:r>
          </w:p>
          <w:p w14:paraId="4022CF6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127A712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7E532EB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document.addEventListener("DOMContentLoaded", function () {</w:t>
            </w:r>
          </w:p>
          <w:p w14:paraId="58333A7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productCards = document.querySelectorAll(".product_action");</w:t>
            </w:r>
          </w:p>
          <w:p w14:paraId="40575607" w14:textId="77777777" w:rsidR="00155FCA" w:rsidRPr="00155FCA" w:rsidRDefault="00155FCA" w:rsidP="006A7A16">
            <w:pPr>
              <w:spacing w:line="276" w:lineRule="auto"/>
              <w:rPr>
                <w:rFonts w:asciiTheme="majorBidi" w:hAnsiTheme="majorBidi" w:cstheme="majorBidi"/>
                <w:sz w:val="22"/>
                <w:szCs w:val="22"/>
                <w:lang w:val="en-US"/>
              </w:rPr>
            </w:pPr>
          </w:p>
          <w:p w14:paraId="718C201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productCards.forEach(function (card) {</w:t>
            </w:r>
          </w:p>
          <w:p w14:paraId="27B8BCA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card.addEventListener("click", function () {</w:t>
            </w:r>
          </w:p>
          <w:p w14:paraId="7529E42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productId = card.getAttribute("data-product-id");</w:t>
            </w:r>
          </w:p>
          <w:p w14:paraId="632185D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window.location.href = "productdetail.html?id=" + productId;</w:t>
            </w:r>
          </w:p>
          <w:p w14:paraId="1817E69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67F5064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3DFE446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5E9229BC" w14:textId="77777777" w:rsidR="00155FCA" w:rsidRPr="00155FCA" w:rsidRDefault="00155FCA" w:rsidP="006A7A16">
            <w:pPr>
              <w:spacing w:line="276" w:lineRule="auto"/>
              <w:rPr>
                <w:rFonts w:asciiTheme="majorBidi" w:hAnsiTheme="majorBidi" w:cstheme="majorBidi"/>
                <w:sz w:val="22"/>
                <w:szCs w:val="22"/>
                <w:lang w:val="en-US"/>
              </w:rPr>
            </w:pPr>
          </w:p>
          <w:p w14:paraId="2857EBB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localStorage.setItem('product_detail', JSON.stringify(listsp));</w:t>
            </w:r>
          </w:p>
          <w:p w14:paraId="4FFB6E5A" w14:textId="77777777" w:rsidR="00155FCA" w:rsidRPr="00155FCA" w:rsidRDefault="00155FCA" w:rsidP="006A7A16">
            <w:pPr>
              <w:spacing w:line="276" w:lineRule="auto"/>
              <w:rPr>
                <w:rFonts w:asciiTheme="majorBidi" w:hAnsiTheme="majorBidi" w:cstheme="majorBidi"/>
                <w:sz w:val="22"/>
                <w:szCs w:val="22"/>
                <w:lang w:val="en-US"/>
              </w:rPr>
            </w:pPr>
          </w:p>
          <w:p w14:paraId="7BC5517A"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saveData(key, data) {</w:t>
            </w:r>
          </w:p>
          <w:p w14:paraId="5BD3ACE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localStorage.setItem(key, JSON.stringify(data));</w:t>
            </w:r>
          </w:p>
          <w:p w14:paraId="629D163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3F6A6FA9" w14:textId="77777777" w:rsidR="00155FCA" w:rsidRPr="00155FCA" w:rsidRDefault="00155FCA" w:rsidP="006A7A16">
            <w:pPr>
              <w:spacing w:line="276" w:lineRule="auto"/>
              <w:rPr>
                <w:rFonts w:asciiTheme="majorBidi" w:hAnsiTheme="majorBidi" w:cstheme="majorBidi"/>
                <w:sz w:val="22"/>
                <w:szCs w:val="22"/>
                <w:lang w:val="en-US"/>
              </w:rPr>
            </w:pPr>
          </w:p>
          <w:p w14:paraId="714A6FE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loadData(key) {</w:t>
            </w:r>
          </w:p>
          <w:p w14:paraId="4FB3ABA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return JSON.parse(localStorage.getItem(key)) ?? []</w:t>
            </w:r>
          </w:p>
          <w:p w14:paraId="3ACD5BD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73485091" w14:textId="77777777" w:rsidR="00155FCA" w:rsidRPr="00155FCA" w:rsidRDefault="00155FCA" w:rsidP="006A7A16">
            <w:pPr>
              <w:spacing w:line="276" w:lineRule="auto"/>
              <w:rPr>
                <w:rFonts w:asciiTheme="majorBidi" w:hAnsiTheme="majorBidi" w:cstheme="majorBidi"/>
                <w:sz w:val="22"/>
                <w:szCs w:val="22"/>
                <w:lang w:val="en-US"/>
              </w:rPr>
            </w:pPr>
          </w:p>
          <w:p w14:paraId="3847BD3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console.log(listsp)</w:t>
            </w:r>
          </w:p>
          <w:p w14:paraId="3333C30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removecart(id) {</w:t>
            </w:r>
          </w:p>
          <w:p w14:paraId="63CD8C4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cart = loadData('cart')</w:t>
            </w:r>
          </w:p>
          <w:p w14:paraId="5F8C5EFB"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  cart = cart.filter((item)=&gt; item['id']!= id)</w:t>
            </w:r>
          </w:p>
          <w:p w14:paraId="2724AA7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saveData('cart', cart)</w:t>
            </w:r>
          </w:p>
          <w:p w14:paraId="44AB49B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rendercart()</w:t>
            </w:r>
          </w:p>
          <w:p w14:paraId="7A374F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36DF110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addcart(id) {</w:t>
            </w:r>
          </w:p>
          <w:p w14:paraId="269C81B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cart = loadData('cart')</w:t>
            </w:r>
          </w:p>
          <w:p w14:paraId="5D2963A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if (cart.find((item) =&gt; item['id'] === id)) return</w:t>
            </w:r>
          </w:p>
          <w:p w14:paraId="17E2035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current = listsp.find((item) =&gt; item['id'] === id)</w:t>
            </w:r>
          </w:p>
          <w:p w14:paraId="54A8225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cart.push(current)</w:t>
            </w:r>
          </w:p>
          <w:p w14:paraId="513A1A6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saveData('cart', cart)</w:t>
            </w:r>
          </w:p>
          <w:p w14:paraId="3D12CC9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rendercart()</w:t>
            </w:r>
          </w:p>
          <w:p w14:paraId="1540608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61C4DFE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br/>
            </w:r>
          </w:p>
          <w:p w14:paraId="58CF9E1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cartIcon = document.querySelector("#cart-icon");</w:t>
            </w:r>
          </w:p>
          <w:p w14:paraId="2FF03F5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cart = document.querySelector(".cart");</w:t>
            </w:r>
          </w:p>
          <w:p w14:paraId="2EBA601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const closeCart = document.querySelector("#cart-close");</w:t>
            </w:r>
          </w:p>
          <w:p w14:paraId="3F0545BF" w14:textId="77777777" w:rsidR="00155FCA" w:rsidRPr="00155FCA" w:rsidRDefault="00155FCA" w:rsidP="006A7A16">
            <w:pPr>
              <w:spacing w:line="276" w:lineRule="auto"/>
              <w:rPr>
                <w:rFonts w:asciiTheme="majorBidi" w:hAnsiTheme="majorBidi" w:cstheme="majorBidi"/>
                <w:sz w:val="22"/>
                <w:szCs w:val="22"/>
                <w:lang w:val="en-US"/>
              </w:rPr>
            </w:pPr>
          </w:p>
          <w:p w14:paraId="48517FB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cartIcon.addEventListener("click", () =&gt; {</w:t>
            </w:r>
          </w:p>
          <w:p w14:paraId="799E36D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cart.classList.add("active");</w:t>
            </w:r>
          </w:p>
          <w:p w14:paraId="45AAFDB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4BD4626C" w14:textId="77777777" w:rsidR="00155FCA" w:rsidRPr="00155FCA" w:rsidRDefault="00155FCA" w:rsidP="006A7A16">
            <w:pPr>
              <w:spacing w:line="276" w:lineRule="auto"/>
              <w:rPr>
                <w:rFonts w:asciiTheme="majorBidi" w:hAnsiTheme="majorBidi" w:cstheme="majorBidi"/>
                <w:sz w:val="22"/>
                <w:szCs w:val="22"/>
                <w:lang w:val="en-US"/>
              </w:rPr>
            </w:pPr>
          </w:p>
          <w:p w14:paraId="2DD0964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closeCart.addEventListener("click", () =&gt; {</w:t>
            </w:r>
          </w:p>
          <w:p w14:paraId="362157B1"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cart.classList.remove("active");</w:t>
            </w:r>
          </w:p>
          <w:p w14:paraId="382DE27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5356B04C" w14:textId="77777777" w:rsidR="00155FCA" w:rsidRPr="00155FCA" w:rsidRDefault="00155FCA" w:rsidP="006A7A16">
            <w:pPr>
              <w:spacing w:line="276" w:lineRule="auto"/>
              <w:rPr>
                <w:rFonts w:asciiTheme="majorBidi" w:hAnsiTheme="majorBidi" w:cstheme="majorBidi"/>
                <w:sz w:val="22"/>
                <w:szCs w:val="22"/>
                <w:lang w:val="en-US"/>
              </w:rPr>
            </w:pPr>
          </w:p>
          <w:p w14:paraId="3FB63A1D"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if (document.readyState == "loading") {</w:t>
            </w:r>
          </w:p>
          <w:p w14:paraId="4CE03098"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document.addEventListener("DOMContentLoaded", start);</w:t>
            </w:r>
          </w:p>
          <w:p w14:paraId="4FB50AB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 else {</w:t>
            </w:r>
          </w:p>
          <w:p w14:paraId="6F67E91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start();</w:t>
            </w:r>
          </w:p>
          <w:p w14:paraId="0066DBF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w:t>
            </w:r>
          </w:p>
          <w:p w14:paraId="0510A7A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6AFCC29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function rendercart(){</w:t>
            </w:r>
          </w:p>
          <w:p w14:paraId="7DC19B3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cart_content= ''</w:t>
            </w:r>
          </w:p>
          <w:p w14:paraId="076C72D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var carts = loadData('cart')</w:t>
            </w:r>
          </w:p>
          <w:p w14:paraId="667D435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lastRenderedPageBreak/>
              <w:t>for (i = 0; i &lt; carts.length; i++) {</w:t>
            </w:r>
          </w:p>
          <w:p w14:paraId="6E8D6022"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var cart_box = carts[i];</w:t>
            </w:r>
          </w:p>
          <w:p w14:paraId="40ADD809"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cart_content+= `</w:t>
            </w:r>
          </w:p>
          <w:p w14:paraId="6845A97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class="cart_box"&gt;</w:t>
            </w:r>
          </w:p>
          <w:p w14:paraId="5382E5B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&lt;img src="${cart_box['product_img']}" alt="" class="cart-img"&gt;</w:t>
            </w:r>
          </w:p>
          <w:p w14:paraId="5FB27843"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class="cart-product-title"&gt;${cart_box['product_title']}&lt;/div&gt;</w:t>
            </w:r>
          </w:p>
          <w:p w14:paraId="5CBC8EAF"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 class="cart-price"&gt;&lt;span&gt;${cart_box['product_price'].toLocaleString('vi-VN', { style: 'currency', currency: 'VND' })}&lt;/span&gt;&lt;/div&gt;</w:t>
            </w:r>
          </w:p>
          <w:p w14:paraId="48BAC27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3FC22DF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&lt;button class="cart-remove" onclick="removecart(${cart_box['id']})"&gt;Xóa giỏ hàng&lt;/button&gt;</w:t>
            </w:r>
          </w:p>
          <w:p w14:paraId="176AFA96"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7E1BFE64"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    &lt;/div&gt;`</w:t>
            </w:r>
          </w:p>
          <w:p w14:paraId="12FB417C"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4C0BEEF7"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document.querySelector("#cart-content").innerHTML = cart_content</w:t>
            </w:r>
          </w:p>
          <w:p w14:paraId="00DB4710"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document.querySelector(".carttotal").innerHTML = carts.length</w:t>
            </w:r>
          </w:p>
          <w:p w14:paraId="7741CF4E"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w:t>
            </w:r>
          </w:p>
          <w:p w14:paraId="32BAE0C5" w14:textId="77777777" w:rsidR="00155FCA" w:rsidRPr="00155FCA" w:rsidRDefault="00155FCA" w:rsidP="006A7A16">
            <w:pPr>
              <w:spacing w:line="276" w:lineRule="auto"/>
              <w:rPr>
                <w:rFonts w:asciiTheme="majorBidi" w:hAnsiTheme="majorBidi" w:cstheme="majorBidi"/>
                <w:sz w:val="22"/>
                <w:szCs w:val="22"/>
                <w:lang w:val="en-US"/>
              </w:rPr>
            </w:pPr>
            <w:r w:rsidRPr="00155FCA">
              <w:rPr>
                <w:rFonts w:asciiTheme="majorBidi" w:hAnsiTheme="majorBidi" w:cstheme="majorBidi"/>
                <w:sz w:val="22"/>
                <w:szCs w:val="22"/>
                <w:lang w:val="en-US"/>
              </w:rPr>
              <w:t>rendercart()</w:t>
            </w:r>
          </w:p>
          <w:p w14:paraId="464DA721" w14:textId="77777777" w:rsidR="00155FCA" w:rsidRPr="00155FCA" w:rsidRDefault="00155FCA" w:rsidP="006A7A16">
            <w:pPr>
              <w:spacing w:line="276" w:lineRule="auto"/>
              <w:rPr>
                <w:rFonts w:asciiTheme="majorBidi" w:hAnsiTheme="majorBidi" w:cstheme="majorBidi"/>
                <w:sz w:val="22"/>
                <w:szCs w:val="22"/>
                <w:lang w:val="en-US"/>
              </w:rPr>
            </w:pPr>
          </w:p>
          <w:p w14:paraId="3E7323F6" w14:textId="77777777" w:rsidR="00155FCA" w:rsidRPr="006A7A16" w:rsidRDefault="00155FCA" w:rsidP="006A7A16">
            <w:pPr>
              <w:spacing w:line="276" w:lineRule="auto"/>
              <w:rPr>
                <w:rFonts w:asciiTheme="majorBidi" w:hAnsiTheme="majorBidi" w:cstheme="majorBidi"/>
                <w:sz w:val="22"/>
                <w:szCs w:val="22"/>
              </w:rPr>
            </w:pPr>
          </w:p>
          <w:p w14:paraId="7EF5D017" w14:textId="77777777" w:rsidR="00155FCA" w:rsidRPr="00155FCA" w:rsidRDefault="00155FCA" w:rsidP="006A7A16">
            <w:pPr>
              <w:spacing w:line="276" w:lineRule="auto"/>
              <w:rPr>
                <w:rFonts w:asciiTheme="majorBidi" w:hAnsiTheme="majorBidi" w:cstheme="majorBidi"/>
                <w:sz w:val="22"/>
                <w:szCs w:val="22"/>
              </w:rPr>
            </w:pPr>
          </w:p>
          <w:p w14:paraId="67FFA10C" w14:textId="77777777" w:rsidR="00155FCA" w:rsidRPr="00155FCA" w:rsidRDefault="00155FCA" w:rsidP="006A7A16">
            <w:pPr>
              <w:spacing w:line="276" w:lineRule="auto"/>
              <w:rPr>
                <w:rFonts w:asciiTheme="majorBidi" w:hAnsiTheme="majorBidi" w:cstheme="majorBidi"/>
                <w:sz w:val="22"/>
                <w:szCs w:val="22"/>
                <w:lang w:val="en-US"/>
              </w:rPr>
            </w:pPr>
          </w:p>
          <w:p w14:paraId="004FAFD3" w14:textId="77777777" w:rsidR="009739D8" w:rsidRPr="006A7A16" w:rsidRDefault="009739D8" w:rsidP="006A7A16">
            <w:pPr>
              <w:spacing w:line="276" w:lineRule="auto"/>
              <w:rPr>
                <w:rFonts w:asciiTheme="majorBidi" w:hAnsiTheme="majorBidi" w:cstheme="majorBidi"/>
                <w:sz w:val="22"/>
                <w:szCs w:val="22"/>
              </w:rPr>
            </w:pPr>
          </w:p>
        </w:tc>
      </w:tr>
      <w:bookmarkEnd w:id="28"/>
    </w:tbl>
    <w:p w14:paraId="29D05721" w14:textId="77777777" w:rsidR="00B900A7" w:rsidRPr="00B900A7" w:rsidRDefault="00B900A7" w:rsidP="00B900A7">
      <w:pPr>
        <w:rPr>
          <w:rFonts w:asciiTheme="majorBidi" w:hAnsiTheme="majorBidi" w:cstheme="majorBidi"/>
          <w:sz w:val="26"/>
          <w:szCs w:val="26"/>
        </w:rPr>
      </w:pPr>
    </w:p>
    <w:p w14:paraId="09E3DA81" w14:textId="4CBBF6E0" w:rsidR="00242BA1" w:rsidRDefault="00242BA1" w:rsidP="00242BA1">
      <w:pPr>
        <w:rPr>
          <w:rFonts w:asciiTheme="majorBidi" w:hAnsiTheme="majorBidi" w:cstheme="majorBidi"/>
          <w:b/>
          <w:bCs/>
          <w:sz w:val="26"/>
          <w:szCs w:val="26"/>
        </w:rPr>
      </w:pPr>
      <w:r w:rsidRPr="009D2140">
        <w:rPr>
          <w:rFonts w:asciiTheme="majorBidi" w:hAnsiTheme="majorBidi" w:cstheme="majorBidi"/>
          <w:b/>
          <w:bCs/>
          <w:sz w:val="26"/>
          <w:szCs w:val="26"/>
          <w:lang w:val="en-US"/>
        </w:rPr>
        <w:t>4. Trang chi tiết sản phẩm</w:t>
      </w:r>
    </w:p>
    <w:p w14:paraId="5682443D" w14:textId="54309DCC" w:rsidR="009D2140" w:rsidRPr="009D2140" w:rsidRDefault="009D2140" w:rsidP="009D2140">
      <w:pPr>
        <w:ind w:firstLine="567"/>
        <w:rPr>
          <w:rFonts w:asciiTheme="majorBidi" w:hAnsiTheme="majorBidi" w:cstheme="majorBidi"/>
          <w:b/>
          <w:bCs/>
          <w:i/>
          <w:iCs/>
          <w:sz w:val="26"/>
          <w:szCs w:val="26"/>
        </w:rPr>
      </w:pPr>
      <w:r w:rsidRPr="009D2140">
        <w:rPr>
          <w:rFonts w:asciiTheme="majorBidi" w:hAnsiTheme="majorBidi" w:cstheme="majorBidi"/>
          <w:b/>
          <w:bCs/>
          <w:i/>
          <w:iCs/>
          <w:sz w:val="26"/>
          <w:szCs w:val="26"/>
        </w:rPr>
        <w:t>*Giao diện website</w:t>
      </w:r>
    </w:p>
    <w:p w14:paraId="48F05736" w14:textId="12E08322" w:rsidR="00242BA1" w:rsidRPr="0014347E" w:rsidRDefault="00242BA1"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4A136AB2" wp14:editId="43639F85">
            <wp:extent cx="5836920" cy="3103880"/>
            <wp:effectExtent l="0" t="0" r="0" b="1270"/>
            <wp:docPr id="1222980953" name="Picture 1" descr="A stuffed animal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0953" name="Picture 1" descr="A stuffed animal on a website&#10;&#10;Description automatically generated"/>
                    <pic:cNvPicPr/>
                  </pic:nvPicPr>
                  <pic:blipFill>
                    <a:blip r:embed="rId46"/>
                    <a:stretch>
                      <a:fillRect/>
                    </a:stretch>
                  </pic:blipFill>
                  <pic:spPr>
                    <a:xfrm>
                      <a:off x="0" y="0"/>
                      <a:ext cx="5836920" cy="3103880"/>
                    </a:xfrm>
                    <a:prstGeom prst="rect">
                      <a:avLst/>
                    </a:prstGeom>
                  </pic:spPr>
                </pic:pic>
              </a:graphicData>
            </a:graphic>
          </wp:inline>
        </w:drawing>
      </w:r>
    </w:p>
    <w:p w14:paraId="6BAABF2A" w14:textId="49051FED" w:rsidR="00242BA1" w:rsidRPr="0014347E" w:rsidRDefault="00242BA1"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lastRenderedPageBreak/>
        <w:drawing>
          <wp:inline distT="0" distB="0" distL="0" distR="0" wp14:anchorId="64A6B16B" wp14:editId="1F5757D1">
            <wp:extent cx="5836920" cy="3103880"/>
            <wp:effectExtent l="0" t="0" r="0" b="1270"/>
            <wp:docPr id="78213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3255" name="Picture 1" descr="A screenshot of a computer&#10;&#10;Description automatically generated"/>
                    <pic:cNvPicPr/>
                  </pic:nvPicPr>
                  <pic:blipFill>
                    <a:blip r:embed="rId47"/>
                    <a:stretch>
                      <a:fillRect/>
                    </a:stretch>
                  </pic:blipFill>
                  <pic:spPr>
                    <a:xfrm>
                      <a:off x="0" y="0"/>
                      <a:ext cx="5836920" cy="3103880"/>
                    </a:xfrm>
                    <a:prstGeom prst="rect">
                      <a:avLst/>
                    </a:prstGeom>
                  </pic:spPr>
                </pic:pic>
              </a:graphicData>
            </a:graphic>
          </wp:inline>
        </w:drawing>
      </w:r>
    </w:p>
    <w:p w14:paraId="0560E1AB" w14:textId="267B516C" w:rsidR="00242BA1" w:rsidRPr="0014347E" w:rsidRDefault="00242BA1"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63EF6523" wp14:editId="493A17B0">
            <wp:extent cx="5836920" cy="3103880"/>
            <wp:effectExtent l="0" t="0" r="0" b="1270"/>
            <wp:docPr id="104968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930" name="Picture 1" descr="A screenshot of a computer&#10;&#10;Description automatically generated"/>
                    <pic:cNvPicPr/>
                  </pic:nvPicPr>
                  <pic:blipFill>
                    <a:blip r:embed="rId48"/>
                    <a:stretch>
                      <a:fillRect/>
                    </a:stretch>
                  </pic:blipFill>
                  <pic:spPr>
                    <a:xfrm>
                      <a:off x="0" y="0"/>
                      <a:ext cx="5836920" cy="3103880"/>
                    </a:xfrm>
                    <a:prstGeom prst="rect">
                      <a:avLst/>
                    </a:prstGeom>
                  </pic:spPr>
                </pic:pic>
              </a:graphicData>
            </a:graphic>
          </wp:inline>
        </w:drawing>
      </w:r>
    </w:p>
    <w:p w14:paraId="7540FA4F" w14:textId="27547400" w:rsidR="00242BA1" w:rsidRDefault="00242BA1" w:rsidP="00242BA1">
      <w:pPr>
        <w:rPr>
          <w:rFonts w:asciiTheme="majorBidi" w:hAnsiTheme="majorBidi" w:cstheme="majorBidi"/>
          <w:b/>
          <w:bCs/>
          <w:i/>
          <w:iCs/>
          <w:sz w:val="26"/>
          <w:szCs w:val="26"/>
        </w:rPr>
      </w:pPr>
      <w:r w:rsidRPr="009D2140">
        <w:rPr>
          <w:rFonts w:asciiTheme="majorBidi" w:hAnsiTheme="majorBidi" w:cstheme="majorBidi"/>
          <w:b/>
          <w:bCs/>
          <w:i/>
          <w:iCs/>
          <w:sz w:val="26"/>
          <w:szCs w:val="26"/>
          <w:lang w:val="en-US"/>
        </w:rPr>
        <w:t>*Code</w:t>
      </w:r>
    </w:p>
    <w:tbl>
      <w:tblPr>
        <w:tblStyle w:val="TableGrid"/>
        <w:tblW w:w="9200" w:type="dxa"/>
        <w:tblLayout w:type="fixed"/>
        <w:tblLook w:val="04A0" w:firstRow="1" w:lastRow="0" w:firstColumn="1" w:lastColumn="0" w:noHBand="0" w:noVBand="1"/>
      </w:tblPr>
      <w:tblGrid>
        <w:gridCol w:w="2689"/>
        <w:gridCol w:w="3260"/>
        <w:gridCol w:w="3251"/>
      </w:tblGrid>
      <w:tr w:rsidR="00595930" w14:paraId="47A4E9C1" w14:textId="77777777" w:rsidTr="00066108">
        <w:tc>
          <w:tcPr>
            <w:tcW w:w="2689" w:type="dxa"/>
            <w:vAlign w:val="center"/>
          </w:tcPr>
          <w:p w14:paraId="3D3AF3F5" w14:textId="77777777" w:rsidR="00595930" w:rsidRDefault="00595930" w:rsidP="00066108">
            <w:pPr>
              <w:spacing w:line="360" w:lineRule="auto"/>
              <w:jc w:val="center"/>
              <w:rPr>
                <w:rFonts w:asciiTheme="majorBidi" w:hAnsiTheme="majorBidi" w:cstheme="majorBidi"/>
                <w:b/>
                <w:bCs/>
                <w:szCs w:val="26"/>
              </w:rPr>
            </w:pPr>
            <w:bookmarkStart w:id="29" w:name="_Hlk165218645"/>
            <w:r>
              <w:rPr>
                <w:rFonts w:asciiTheme="majorBidi" w:hAnsiTheme="majorBidi" w:cstheme="majorBidi"/>
                <w:b/>
                <w:bCs/>
                <w:szCs w:val="26"/>
              </w:rPr>
              <w:t>HTML</w:t>
            </w:r>
          </w:p>
        </w:tc>
        <w:tc>
          <w:tcPr>
            <w:tcW w:w="3260" w:type="dxa"/>
            <w:vAlign w:val="center"/>
          </w:tcPr>
          <w:p w14:paraId="19ADC317" w14:textId="77777777" w:rsidR="00595930" w:rsidRDefault="00595930" w:rsidP="00066108">
            <w:pPr>
              <w:spacing w:line="360" w:lineRule="auto"/>
              <w:jc w:val="center"/>
              <w:rPr>
                <w:rFonts w:asciiTheme="majorBidi" w:hAnsiTheme="majorBidi" w:cstheme="majorBidi"/>
                <w:b/>
                <w:bCs/>
                <w:szCs w:val="26"/>
              </w:rPr>
            </w:pPr>
            <w:r>
              <w:rPr>
                <w:rFonts w:asciiTheme="majorBidi" w:hAnsiTheme="majorBidi" w:cstheme="majorBidi"/>
                <w:b/>
                <w:bCs/>
                <w:szCs w:val="26"/>
              </w:rPr>
              <w:t>CSS</w:t>
            </w:r>
          </w:p>
        </w:tc>
        <w:tc>
          <w:tcPr>
            <w:tcW w:w="3251" w:type="dxa"/>
            <w:tcBorders>
              <w:bottom w:val="single" w:sz="4" w:space="0" w:color="auto"/>
            </w:tcBorders>
            <w:vAlign w:val="center"/>
          </w:tcPr>
          <w:p w14:paraId="3A220EF7" w14:textId="77777777" w:rsidR="00595930" w:rsidRDefault="00595930" w:rsidP="00066108">
            <w:pPr>
              <w:spacing w:line="360" w:lineRule="auto"/>
              <w:jc w:val="center"/>
              <w:rPr>
                <w:rFonts w:asciiTheme="majorBidi" w:hAnsiTheme="majorBidi" w:cstheme="majorBidi"/>
                <w:b/>
                <w:bCs/>
                <w:szCs w:val="26"/>
              </w:rPr>
            </w:pPr>
            <w:r>
              <w:rPr>
                <w:rFonts w:asciiTheme="majorBidi" w:hAnsiTheme="majorBidi" w:cstheme="majorBidi"/>
                <w:b/>
                <w:bCs/>
                <w:szCs w:val="26"/>
              </w:rPr>
              <w:t>JAVASCRIPT</w:t>
            </w:r>
          </w:p>
        </w:tc>
      </w:tr>
      <w:tr w:rsidR="00595930" w:rsidRPr="00B04F7F" w14:paraId="55E3D446" w14:textId="77777777" w:rsidTr="00066108">
        <w:tc>
          <w:tcPr>
            <w:tcW w:w="2689" w:type="dxa"/>
          </w:tcPr>
          <w:p w14:paraId="07E64C27" w14:textId="77777777" w:rsidR="00595930" w:rsidRPr="00595930" w:rsidRDefault="00595930" w:rsidP="00B04F7F">
            <w:pPr>
              <w:spacing w:after="0" w:line="276" w:lineRule="auto"/>
              <w:jc w:val="both"/>
              <w:rPr>
                <w:rFonts w:asciiTheme="majorBidi" w:eastAsia="DengXian" w:hAnsiTheme="majorBidi" w:cstheme="majorBidi"/>
                <w:kern w:val="0"/>
                <w:lang w:val="en-US" w:eastAsia="zh-CN"/>
                <w14:ligatures w14:val="none"/>
              </w:rPr>
            </w:pPr>
            <w:r w:rsidRPr="00595930">
              <w:rPr>
                <w:rFonts w:asciiTheme="majorBidi" w:eastAsia="DengXian" w:hAnsiTheme="majorBidi" w:cstheme="majorBidi"/>
                <w:kern w:val="0"/>
                <w:lang w:val="en-US" w:eastAsia="zh-CN"/>
                <w14:ligatures w14:val="none"/>
              </w:rPr>
              <w:t>&lt;!DOCTYPE html&gt;</w:t>
            </w:r>
          </w:p>
          <w:p w14:paraId="290417E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&lt;html lang="en"&gt;</w:t>
            </w:r>
          </w:p>
          <w:p w14:paraId="1D1611C6"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&lt;head&gt;</w:t>
            </w:r>
          </w:p>
          <w:p w14:paraId="72B4A16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&lt;meta charset="UTF-8"&gt;</w:t>
            </w:r>
          </w:p>
          <w:p w14:paraId="16A01F3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&lt;meta name="viewport" content="width=device-width, initial-scale=1.0"&gt;</w:t>
            </w:r>
          </w:p>
          <w:p w14:paraId="17DB641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&lt;title&gt;Buni&lt;/title&gt;</w:t>
            </w:r>
          </w:p>
          <w:p w14:paraId="569AB22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    &lt;link rel="stylesheet" href="https://cdnjs.cloudflare.com/ajax/libs/font-awesome/6.5.1/css/all.min.css"&gt;</w:t>
            </w:r>
          </w:p>
          <w:p w14:paraId="07B12AB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&lt;link href='https://unpkg.com/boxicons@2.1.4/css/boxicons.min.css' rel='stylesheet'&gt;</w:t>
            </w:r>
          </w:p>
          <w:p w14:paraId="32C01F7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xml:space="preserve">    &lt;link href="https://fonts.googleapis.com/css2?family=Poppins:ital,wght@0,100;0,200;0,300;0,400;0,500;0,600;0,700;0,800;0,900;1,100;1,200;1,300;1,400;1,500;1,600;1,700;1,800;1,900&amp;family=Roboto:ital,wght@0,100;0,300;0,400;0,500;0,700;0,900;1,100;1,300;1,400;1,500;1,700;1,900&amp;display=swap" </w:t>
            </w:r>
          </w:p>
          <w:p w14:paraId="0F85186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rel="stylesheet"&gt;</w:t>
            </w:r>
          </w:p>
          <w:p w14:paraId="0005723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&lt;link rel="stylesheet" href="../css/chi tiết sản phẩm.css"&gt;</w:t>
            </w:r>
          </w:p>
          <w:p w14:paraId="6BFBA98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&lt;link rel="stylesheet" href="../css/Style.css"&gt;</w:t>
            </w:r>
          </w:p>
          <w:p w14:paraId="30A3A26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&lt;link rel="stylesheet" href="../css/footer.css"&gt;</w:t>
            </w:r>
          </w:p>
          <w:p w14:paraId="109ACCB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&lt;link rel="shortcut icon" type="image/png" href="../img/tab1.png"/&gt;</w:t>
            </w:r>
          </w:p>
          <w:p w14:paraId="1DAD881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&lt;/head&gt;</w:t>
            </w:r>
          </w:p>
          <w:p w14:paraId="254B9A6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&lt;body&gt;</w:t>
            </w:r>
          </w:p>
          <w:p w14:paraId="606E268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 phần đầu trang --&gt;</w:t>
            </w:r>
          </w:p>
          <w:p w14:paraId="7CC9A23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&lt;header&gt;</w:t>
            </w:r>
          </w:p>
          <w:p w14:paraId="5E623F7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&lt;nav class="navbar"&gt;</w:t>
            </w:r>
          </w:p>
          <w:p w14:paraId="7A29F71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&lt;a href="#" class="translateY logo list_link"&gt;</w:t>
            </w:r>
          </w:p>
          <w:p w14:paraId="36F85FE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&lt;img src="../img/BUNI.png" alt="BUNI" srcset="" class="logoChange"&gt;</w:t>
            </w:r>
          </w:p>
          <w:p w14:paraId="71831BC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&lt;/a&gt;</w:t>
            </w:r>
          </w:p>
          <w:p w14:paraId="4DCD3706"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&lt;ul id="main-menu"&gt;</w:t>
            </w:r>
          </w:p>
          <w:p w14:paraId="54C4AEB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            &lt;li class="menu_item"&gt;&lt;a class="list_link" href="../html/home.html"&gt;Trang chủ&lt;/a&gt;&lt;/li&gt;</w:t>
            </w:r>
          </w:p>
          <w:p w14:paraId="187015B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 class="menu_item"&gt; &lt;a class ="list_link" href="../html/vechungtoi.html"&gt;Về chúng tôi&lt;/a&gt;&lt;/li&gt;</w:t>
            </w:r>
          </w:p>
          <w:p w14:paraId="1EFD3EB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 class="menu_item dropdown"&gt;&lt;a class ="list_link" href="../html/sản phẩm.html"&gt;Sản phẩm&lt;/a&gt;</w:t>
            </w:r>
          </w:p>
          <w:p w14:paraId="745C697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&lt;/li&gt;</w:t>
            </w:r>
          </w:p>
          <w:p w14:paraId="1846084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 class="menu_item"&gt;&lt;a class ="list_link" href="../html/lienhe.html"&gt;Liên hệ&lt;/a&gt;&lt;/li&gt;</w:t>
            </w:r>
          </w:p>
          <w:p w14:paraId="51B7E80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&lt;li class="menu_item"&gt;&lt;a class ="list_link" href="../html/order.html"&gt;Đặt hàng&lt;/a&gt;&lt;/li&gt;</w:t>
            </w:r>
          </w:p>
          <w:p w14:paraId="174E224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&lt;/ul&gt;</w:t>
            </w:r>
          </w:p>
          <w:p w14:paraId="2B85B25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class="icon"&gt;</w:t>
            </w:r>
          </w:p>
          <w:p w14:paraId="4316B3E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 class="fas fa-bars" id="menu-bars"&gt;&lt;/i&gt;</w:t>
            </w:r>
          </w:p>
          <w:p w14:paraId="5901778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&lt;a href="#" class="fas fa-shopping-cart"&gt;&lt;/a&gt;</w:t>
            </w:r>
          </w:p>
          <w:p w14:paraId="2852FCC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&lt;a href="../html/Dangnhap.html"&gt;</w:t>
            </w:r>
          </w:p>
          <w:p w14:paraId="12B8923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&lt;span onclick="show()" class="btn_user"&gt;&lt;i class="fa fa-user" aria-hidden="true"&gt;&lt;/i&gt;&lt;/span&gt;</w:t>
            </w:r>
          </w:p>
          <w:p w14:paraId="4DCD669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&lt;/a&gt;</w:t>
            </w:r>
          </w:p>
          <w:p w14:paraId="5BE4EA2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xml:space="preserve">        &lt;/div&gt; </w:t>
            </w:r>
          </w:p>
          <w:p w14:paraId="77F777F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&lt;/nav&gt;</w:t>
            </w:r>
          </w:p>
          <w:p w14:paraId="6BC309F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&lt;/header&gt;</w:t>
            </w:r>
          </w:p>
          <w:p w14:paraId="34630A19" w14:textId="77777777" w:rsidR="00595930" w:rsidRPr="00595930" w:rsidRDefault="00595930" w:rsidP="00B04F7F">
            <w:pPr>
              <w:spacing w:line="276" w:lineRule="auto"/>
              <w:rPr>
                <w:rFonts w:asciiTheme="majorBidi" w:hAnsiTheme="majorBidi" w:cstheme="majorBidi"/>
                <w:sz w:val="22"/>
                <w:szCs w:val="22"/>
                <w:lang w:val="en-US"/>
              </w:rPr>
            </w:pPr>
          </w:p>
          <w:p w14:paraId="56873D2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&lt;!--Phần chi tiết--&gt;</w:t>
            </w:r>
          </w:p>
          <w:p w14:paraId="1D427D8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&lt;section class="product"&gt;</w:t>
            </w:r>
          </w:p>
          <w:p w14:paraId="1AD674E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class="container"&gt;</w:t>
            </w:r>
          </w:p>
          <w:p w14:paraId="304F284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class="detail"&gt;</w:t>
            </w:r>
          </w:p>
          <w:p w14:paraId="67C99A7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class="product-content-left"&gt;</w:t>
            </w:r>
          </w:p>
          <w:p w14:paraId="3C36A8A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class="image" id="image"&gt;</w:t>
            </w:r>
          </w:p>
          <w:p w14:paraId="17F20DE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&lt;img class="imageproduct"&gt;</w:t>
            </w:r>
          </w:p>
          <w:p w14:paraId="3C0D1A7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5DBCE0C8"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208302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class="content"&gt;</w:t>
            </w:r>
          </w:p>
          <w:p w14:paraId="7F2CE7D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&lt;h1 class="name" id="name"&gt;&lt;/h1&gt;</w:t>
            </w:r>
          </w:p>
          <w:p w14:paraId="78C622F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class="price"&gt;&lt;p&gt;&lt;/p&gt;&lt;/div&gt;</w:t>
            </w:r>
          </w:p>
          <w:p w14:paraId="6438B9F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 ="amount"&gt;</w:t>
            </w:r>
          </w:p>
          <w:p w14:paraId="6F424CC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&lt;span&gt;Số lượng:&lt;/span&gt;&lt;/div&gt;</w:t>
            </w:r>
          </w:p>
          <w:p w14:paraId="5D87922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id="buy_amount"&gt;</w:t>
            </w:r>
          </w:p>
          <w:p w14:paraId="34FDEC4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&lt;button class="minus-btn" onclick="handleMinus()"&gt;&lt;svg xmlns="http://www.w3.org/2000/svg" fill="none" viewBox="0 0 24 24" stroke-width="1.5" stroke="currentColor" class="w-6 h-6"&gt;</w:t>
            </w:r>
          </w:p>
          <w:p w14:paraId="0C5F50E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&lt;path stroke-linecap="round" stroke-linejoin="round" d="M5 12h14" /&gt;</w:t>
            </w:r>
          </w:p>
          <w:p w14:paraId="3FAF0B8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&lt;/svg&gt;</w:t>
            </w:r>
          </w:p>
          <w:p w14:paraId="395A059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&lt;/button&gt;</w:t>
            </w:r>
          </w:p>
          <w:p w14:paraId="4D948F7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&lt;input type="text" name="amount" id="amount" value="1"&gt;</w:t>
            </w:r>
          </w:p>
          <w:p w14:paraId="5751023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xml:space="preserve">                        &lt;button class="plus-btn" </w:t>
            </w:r>
            <w:r w:rsidRPr="00595930">
              <w:rPr>
                <w:rFonts w:asciiTheme="majorBidi" w:hAnsiTheme="majorBidi" w:cstheme="majorBidi"/>
                <w:sz w:val="22"/>
                <w:szCs w:val="22"/>
                <w:lang w:val="en-US"/>
              </w:rPr>
              <w:lastRenderedPageBreak/>
              <w:t>onclick="handlePlus()"&gt;&lt;svg xmlns="http://www.w3.org/2000/svg" fill="none" viewBox="0 0 24 24" strokeWidth={1.5} stroke="currentColor" className="w-6 h-6"&gt;</w:t>
            </w:r>
          </w:p>
          <w:p w14:paraId="59CE584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&lt;path strokeLinecap="round" strokeLinejoin="round" d="M12 4.5v15m7.5-7.5h-15" /&gt;</w:t>
            </w:r>
          </w:p>
          <w:p w14:paraId="5C1DC8B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&lt;/svg&gt;</w:t>
            </w:r>
          </w:p>
          <w:p w14:paraId="7DAA6A1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&lt;/button&gt;</w:t>
            </w:r>
          </w:p>
          <w:p w14:paraId="0DB53BD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7CC488C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class="buttons"&gt;</w:t>
            </w:r>
          </w:p>
          <w:p w14:paraId="1AC041E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&lt;button class="btn--buy"&gt;MUA NGAY&lt;/button&gt;</w:t>
            </w:r>
          </w:p>
          <w:p w14:paraId="5CAD7F2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&lt;button class="btn--add"&gt;THÊM VÀO GIỎ HÀNG&lt;/button&gt;</w:t>
            </w:r>
          </w:p>
          <w:p w14:paraId="06F3F08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575E6FE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class="description"&gt;</w:t>
            </w:r>
          </w:p>
          <w:p w14:paraId="5CF9135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&lt;h3&gt;Mô tả sản phẩm&lt;/h3&gt;</w:t>
            </w:r>
          </w:p>
          <w:p w14:paraId="5A66EF0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class="span"&gt;</w:t>
            </w:r>
          </w:p>
          <w:p w14:paraId="39EDC3C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&lt;span class="description_content"&gt;&lt;/span&gt;</w:t>
            </w:r>
          </w:p>
          <w:p w14:paraId="717B8A8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2B7DEE2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xml:space="preserve">                    </w:t>
            </w:r>
          </w:p>
          <w:p w14:paraId="19252B5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41FCDA7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1C56A92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43A327E9" w14:textId="77777777" w:rsidR="00595930" w:rsidRPr="00595930" w:rsidRDefault="00595930" w:rsidP="00B04F7F">
            <w:pPr>
              <w:spacing w:line="276" w:lineRule="auto"/>
              <w:rPr>
                <w:rFonts w:asciiTheme="majorBidi" w:hAnsiTheme="majorBidi" w:cstheme="majorBidi"/>
                <w:sz w:val="22"/>
                <w:szCs w:val="22"/>
                <w:lang w:val="en-US"/>
              </w:rPr>
            </w:pPr>
          </w:p>
          <w:p w14:paraId="653EF61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B732E5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class="product-related-tittle"&gt;</w:t>
            </w:r>
          </w:p>
          <w:p w14:paraId="4CC5879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&lt;H3&gt;Gặp những người bạn của tôi&lt;/H3&gt;</w:t>
            </w:r>
          </w:p>
          <w:p w14:paraId="50F05AD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2FDABF68"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    &lt;div class="card-container"&gt;</w:t>
            </w:r>
          </w:p>
          <w:p w14:paraId="75EDBA9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xml:space="preserve">        </w:t>
            </w:r>
          </w:p>
          <w:p w14:paraId="3C1B38F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7B6487E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5ABDDF7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&lt;/section&gt;</w:t>
            </w:r>
          </w:p>
          <w:p w14:paraId="413397F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 phần chân trang --&gt;</w:t>
            </w:r>
          </w:p>
          <w:p w14:paraId="73592170" w14:textId="77777777" w:rsidR="00595930" w:rsidRPr="00595930" w:rsidRDefault="00595930" w:rsidP="00B04F7F">
            <w:pPr>
              <w:spacing w:line="276" w:lineRule="auto"/>
              <w:rPr>
                <w:rFonts w:asciiTheme="majorBidi" w:hAnsiTheme="majorBidi" w:cstheme="majorBidi"/>
                <w:sz w:val="22"/>
                <w:szCs w:val="22"/>
                <w:lang w:val="en-US"/>
              </w:rPr>
            </w:pPr>
          </w:p>
          <w:p w14:paraId="3D64AF9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&lt;footer&gt;</w:t>
            </w:r>
          </w:p>
          <w:p w14:paraId="5AAFF41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class="container"&gt;</w:t>
            </w:r>
          </w:p>
          <w:p w14:paraId="2B34DD58" w14:textId="77777777" w:rsidR="00595930" w:rsidRPr="00595930" w:rsidRDefault="00595930" w:rsidP="00B04F7F">
            <w:pPr>
              <w:spacing w:line="276" w:lineRule="auto"/>
              <w:rPr>
                <w:rFonts w:asciiTheme="majorBidi" w:hAnsiTheme="majorBidi" w:cstheme="majorBidi"/>
                <w:sz w:val="22"/>
                <w:szCs w:val="22"/>
                <w:lang w:val="en-US"/>
              </w:rPr>
            </w:pPr>
          </w:p>
          <w:p w14:paraId="261C468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class="logo"&gt;</w:t>
            </w:r>
          </w:p>
          <w:p w14:paraId="25CA361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&lt;img src="../img/logobunii.png" alt=""&gt;</w:t>
            </w:r>
          </w:p>
          <w:p w14:paraId="59898E5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0D263065" w14:textId="77777777" w:rsidR="00595930" w:rsidRPr="00595930" w:rsidRDefault="00595930" w:rsidP="00B04F7F">
            <w:pPr>
              <w:spacing w:line="276" w:lineRule="auto"/>
              <w:rPr>
                <w:rFonts w:asciiTheme="majorBidi" w:hAnsiTheme="majorBidi" w:cstheme="majorBidi"/>
                <w:sz w:val="22"/>
                <w:szCs w:val="22"/>
                <w:lang w:val="en-US"/>
              </w:rPr>
            </w:pPr>
          </w:p>
          <w:p w14:paraId="0D1B3A2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class="footer-content"&gt;</w:t>
            </w:r>
          </w:p>
          <w:p w14:paraId="6893C5F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&lt;h3&gt;Chăm sóc &lt;br&gt;khách hàng&lt;/h3&gt;</w:t>
            </w:r>
          </w:p>
          <w:p w14:paraId="081F352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&lt;p&gt;Trung tâm hỗ trợ&lt;/p&gt;</w:t>
            </w:r>
          </w:p>
          <w:p w14:paraId="3046120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&lt;p&gt;Chính sách bảo hành&lt;/p&gt;</w:t>
            </w:r>
          </w:p>
          <w:p w14:paraId="0B2D49C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&lt;p&gt;Hướng dẫn mua hàng&lt;/p&gt;</w:t>
            </w:r>
          </w:p>
          <w:p w14:paraId="6373ADC8"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&lt;p&gt;Chăm sóc khách hàng&lt;/p&gt;  </w:t>
            </w:r>
          </w:p>
          <w:p w14:paraId="67DEB9B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6688203C" w14:textId="77777777" w:rsidR="00595930" w:rsidRPr="00595930" w:rsidRDefault="00595930" w:rsidP="00B04F7F">
            <w:pPr>
              <w:spacing w:line="276" w:lineRule="auto"/>
              <w:rPr>
                <w:rFonts w:asciiTheme="majorBidi" w:hAnsiTheme="majorBidi" w:cstheme="majorBidi"/>
                <w:sz w:val="22"/>
                <w:szCs w:val="22"/>
                <w:lang w:val="en-US"/>
              </w:rPr>
            </w:pPr>
          </w:p>
          <w:p w14:paraId="0F498DD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class="footer-content"&gt;</w:t>
            </w:r>
          </w:p>
          <w:p w14:paraId="13D2539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&lt;h3&gt;Liên hệ với &lt;br&gt;chúng tôi&lt;/h3&gt;</w:t>
            </w:r>
          </w:p>
          <w:p w14:paraId="06DE427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&lt;p&gt;+123 456 789&lt;/p&gt;</w:t>
            </w:r>
          </w:p>
          <w:p w14:paraId="17A9A5C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&lt;p&gt;BUNI@gmail.com&lt;/p&gt;</w:t>
            </w:r>
          </w:p>
          <w:p w14:paraId="624A94F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&lt;p&gt;www.BUNI.com.vn&lt;/p&gt;</w:t>
            </w:r>
          </w:p>
          <w:p w14:paraId="6242C736"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6E154E2" w14:textId="77777777" w:rsidR="00595930" w:rsidRPr="00595930" w:rsidRDefault="00595930" w:rsidP="00B04F7F">
            <w:pPr>
              <w:spacing w:line="276" w:lineRule="auto"/>
              <w:rPr>
                <w:rFonts w:asciiTheme="majorBidi" w:hAnsiTheme="majorBidi" w:cstheme="majorBidi"/>
                <w:sz w:val="22"/>
                <w:szCs w:val="22"/>
                <w:lang w:val="en-US"/>
              </w:rPr>
            </w:pPr>
          </w:p>
          <w:p w14:paraId="7D823C0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class="footer-content"&gt;</w:t>
            </w:r>
          </w:p>
          <w:p w14:paraId="08453E1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&lt;h3&gt;Phương thức &lt;br&gt;thanh toán&lt;/h3&gt;</w:t>
            </w:r>
          </w:p>
          <w:p w14:paraId="636BF40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 xml:space="preserve">             &amp;nbsp &amp;nbsp &amp;nbsp &lt;img src="../img/viettinbank.png" alt="" class="imgChange"&gt; </w:t>
            </w:r>
          </w:p>
          <w:p w14:paraId="3F7EDF6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&lt;img src="../img/agribank.png" alt="" class="imgChange"&gt;</w:t>
            </w:r>
          </w:p>
          <w:p w14:paraId="014C76B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&lt;br&gt;</w:t>
            </w:r>
          </w:p>
          <w:p w14:paraId="6D73023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&amp;nbsp &amp;nbsp &amp;nbsp &lt;img src="../img/techcombank.png" alt="" class="imgChange"&gt;</w:t>
            </w:r>
          </w:p>
          <w:p w14:paraId="70294A4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&lt;img src="../img/momo.png" alt="" class="imgChange"&gt;        </w:t>
            </w:r>
          </w:p>
          <w:p w14:paraId="7B14729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5A7E00F9" w14:textId="77777777" w:rsidR="00595930" w:rsidRPr="00595930" w:rsidRDefault="00595930" w:rsidP="00B04F7F">
            <w:pPr>
              <w:spacing w:line="276" w:lineRule="auto"/>
              <w:rPr>
                <w:rFonts w:asciiTheme="majorBidi" w:hAnsiTheme="majorBidi" w:cstheme="majorBidi"/>
                <w:sz w:val="22"/>
                <w:szCs w:val="22"/>
                <w:lang w:val="en-US"/>
              </w:rPr>
            </w:pPr>
          </w:p>
          <w:p w14:paraId="2EF827C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class="footer-content"&gt;</w:t>
            </w:r>
          </w:p>
          <w:p w14:paraId="0119BBA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&lt;h3&gt;Theo dõi &lt;br&gt;chúng tôi trên&lt;/h3&gt;</w:t>
            </w:r>
          </w:p>
          <w:p w14:paraId="5341CE4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&amp;nbsp &amp;nbsp &amp;nbsp &amp;nbsp &amp;nbsp &amp;nbsp &lt;i class="fab fa-facebook fa-2x"&gt;&lt;/i&gt; &amp;nbsp &amp;nbsp  </w:t>
            </w:r>
          </w:p>
          <w:p w14:paraId="1E92C83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 class="fab fa-twitter fa-2x"&gt;&lt;/i&gt;</w:t>
            </w:r>
          </w:p>
          <w:p w14:paraId="0016DBA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&lt;br&gt;&lt;br&gt;</w:t>
            </w:r>
          </w:p>
          <w:p w14:paraId="07F5D6C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&amp;nbsp &amp;nbsp &amp;nbsp &amp;nbsp &amp;nbsp &amp;nbsp &lt;i class="fab fa-instagram fa-2x"&gt;&lt;/i&gt; &amp;nbsp &amp;nbsp</w:t>
            </w:r>
          </w:p>
          <w:p w14:paraId="7D3CADA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 class="fab fa-tiktok fa-2x"&gt;&lt;/i&gt;</w:t>
            </w:r>
          </w:p>
          <w:p w14:paraId="1BE01EF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000F911E" w14:textId="77777777" w:rsidR="00595930" w:rsidRPr="00595930" w:rsidRDefault="00595930" w:rsidP="00B04F7F">
            <w:pPr>
              <w:spacing w:line="276" w:lineRule="auto"/>
              <w:rPr>
                <w:rFonts w:asciiTheme="majorBidi" w:hAnsiTheme="majorBidi" w:cstheme="majorBidi"/>
                <w:sz w:val="22"/>
                <w:szCs w:val="22"/>
                <w:lang w:val="en-US"/>
              </w:rPr>
            </w:pPr>
          </w:p>
          <w:p w14:paraId="703EDAA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6571FB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 &lt;h3&gt;&lt;i class="fa-solid fa-location-dot fa-2x"&gt;&lt;/i&gt;&lt;/h3&gt; --&gt;</w:t>
            </w:r>
          </w:p>
          <w:p w14:paraId="4767CDD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&lt;iframe src="https://www.google.com/maps/embed?pb=!1m18!1m12!1m3!1d3918.85816</w:t>
            </w:r>
            <w:r w:rsidRPr="00595930">
              <w:rPr>
                <w:rFonts w:asciiTheme="majorBidi" w:hAnsiTheme="majorBidi" w:cstheme="majorBidi"/>
                <w:sz w:val="22"/>
                <w:szCs w:val="22"/>
                <w:lang w:val="en-US"/>
              </w:rPr>
              <w:lastRenderedPageBreak/>
              <w:t xml:space="preserve">90910282!2d106.68427047369651!3d10.822164158351162!2m3!1f0!2f0!3f0!3m2!1i1024!2i768!4f13.1!3m3!1m2!1s0x3174deb3ef536f31%3A0x8b7bb8b7c956157b!2zVHLGsOG7nW5nIMSQ4bqhaSBo4buNYyBDw7RuZyBuZ2hp4buHcCBUUC5IQ00!5e0!3m2!1svi!2s!4v1713105184926!5m2!1svi!2s" </w:t>
            </w:r>
          </w:p>
          <w:p w14:paraId="7450E408"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width="270" height="220" style="border:0;" allowfullscreen="" loading="lazy" referrerpolicy="no-referrer-when-downgrade"&gt;&lt;/iframe&gt;</w:t>
            </w:r>
          </w:p>
          <w:p w14:paraId="5E48FDD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13E1EF5" w14:textId="77777777" w:rsidR="00595930" w:rsidRPr="00595930" w:rsidRDefault="00595930" w:rsidP="00B04F7F">
            <w:pPr>
              <w:spacing w:line="276" w:lineRule="auto"/>
              <w:rPr>
                <w:rFonts w:asciiTheme="majorBidi" w:hAnsiTheme="majorBidi" w:cstheme="majorBidi"/>
                <w:sz w:val="22"/>
                <w:szCs w:val="22"/>
                <w:lang w:val="en-US"/>
              </w:rPr>
            </w:pPr>
          </w:p>
          <w:p w14:paraId="3736634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C8BCFE5" w14:textId="77777777" w:rsidR="00595930" w:rsidRPr="00595930" w:rsidRDefault="00595930" w:rsidP="00B04F7F">
            <w:pPr>
              <w:spacing w:line="276" w:lineRule="auto"/>
              <w:rPr>
                <w:rFonts w:asciiTheme="majorBidi" w:hAnsiTheme="majorBidi" w:cstheme="majorBidi"/>
                <w:sz w:val="22"/>
                <w:szCs w:val="22"/>
                <w:lang w:val="en-US"/>
              </w:rPr>
            </w:pPr>
          </w:p>
          <w:p w14:paraId="5AB35F0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class="credit"&gt; Copyright @ 2024 by &lt;span&gt;BUNI&lt;/span&gt; &lt;/div&gt;</w:t>
            </w:r>
          </w:p>
          <w:p w14:paraId="2E5088E6"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xml:space="preserve">    </w:t>
            </w:r>
          </w:p>
          <w:p w14:paraId="62A0A9B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489C646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&lt;/footer&gt;</w:t>
            </w:r>
          </w:p>
          <w:p w14:paraId="32C43B07" w14:textId="77777777" w:rsidR="00595930" w:rsidRPr="00595930" w:rsidRDefault="00595930" w:rsidP="00B04F7F">
            <w:pPr>
              <w:spacing w:line="276" w:lineRule="auto"/>
              <w:rPr>
                <w:rFonts w:asciiTheme="majorBidi" w:hAnsiTheme="majorBidi" w:cstheme="majorBidi"/>
                <w:sz w:val="22"/>
                <w:szCs w:val="22"/>
                <w:lang w:val="en-US"/>
              </w:rPr>
            </w:pPr>
          </w:p>
          <w:p w14:paraId="2D19483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&lt;script src="../js/script.js"&gt; &lt;/script&gt;</w:t>
            </w:r>
          </w:p>
          <w:p w14:paraId="3DF3790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&lt;script src="../js/cart.js"&gt;&lt;/script&gt;</w:t>
            </w:r>
          </w:p>
          <w:p w14:paraId="4077241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&lt;script src="../js/productdetail.js"&gt;&lt;/script&gt;</w:t>
            </w:r>
          </w:p>
          <w:p w14:paraId="35AF52D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&lt;/body&gt;</w:t>
            </w:r>
          </w:p>
          <w:p w14:paraId="220960C4" w14:textId="77777777" w:rsidR="00595930" w:rsidRPr="00595930" w:rsidRDefault="00595930" w:rsidP="00B04F7F">
            <w:pPr>
              <w:spacing w:line="276" w:lineRule="auto"/>
              <w:rPr>
                <w:rFonts w:asciiTheme="majorBidi" w:hAnsiTheme="majorBidi" w:cstheme="majorBidi"/>
                <w:sz w:val="22"/>
                <w:szCs w:val="22"/>
                <w:lang w:val="en-US"/>
              </w:rPr>
            </w:pPr>
          </w:p>
          <w:p w14:paraId="5CD1F93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&lt;/html&gt;</w:t>
            </w:r>
          </w:p>
          <w:p w14:paraId="3187139A" w14:textId="77777777" w:rsidR="00595930" w:rsidRPr="00B04F7F" w:rsidRDefault="00595930" w:rsidP="00B04F7F">
            <w:pPr>
              <w:spacing w:line="276" w:lineRule="auto"/>
              <w:rPr>
                <w:rFonts w:asciiTheme="majorBidi" w:hAnsiTheme="majorBidi" w:cstheme="majorBidi"/>
                <w:sz w:val="22"/>
                <w:szCs w:val="22"/>
              </w:rPr>
            </w:pPr>
          </w:p>
        </w:tc>
        <w:tc>
          <w:tcPr>
            <w:tcW w:w="3260" w:type="dxa"/>
          </w:tcPr>
          <w:p w14:paraId="4E0B7540" w14:textId="77777777" w:rsidR="00B04F7F" w:rsidRPr="00B04F7F" w:rsidRDefault="00B04F7F" w:rsidP="00B04F7F">
            <w:pPr>
              <w:spacing w:after="0" w:line="276" w:lineRule="auto"/>
              <w:jc w:val="both"/>
              <w:rPr>
                <w:rFonts w:asciiTheme="majorBidi" w:eastAsia="DengXian" w:hAnsiTheme="majorBidi" w:cstheme="majorBidi"/>
                <w:kern w:val="0"/>
                <w:lang w:eastAsia="zh-CN"/>
                <w14:ligatures w14:val="none"/>
              </w:rPr>
            </w:pPr>
            <w:r w:rsidRPr="00B04F7F">
              <w:rPr>
                <w:rFonts w:asciiTheme="majorBidi" w:eastAsia="DengXian" w:hAnsiTheme="majorBidi" w:cstheme="majorBidi"/>
                <w:kern w:val="0"/>
                <w:lang w:eastAsia="zh-CN"/>
                <w14:ligatures w14:val="none"/>
              </w:rPr>
              <w:lastRenderedPageBreak/>
              <w:t>@import url("https://fonts.googleapis.com/css2?family=Nunito:wght@200;300;400;600;700&amp;display=swap");</w:t>
            </w:r>
          </w:p>
          <w:p w14:paraId="289DFED4" w14:textId="77777777" w:rsidR="00B04F7F" w:rsidRPr="00B04F7F" w:rsidRDefault="00B04F7F" w:rsidP="00B04F7F">
            <w:pPr>
              <w:spacing w:line="276" w:lineRule="auto"/>
              <w:rPr>
                <w:rFonts w:asciiTheme="majorBidi" w:hAnsiTheme="majorBidi" w:cstheme="majorBidi"/>
                <w:sz w:val="22"/>
                <w:szCs w:val="22"/>
              </w:rPr>
            </w:pPr>
          </w:p>
          <w:p w14:paraId="5045D80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:root{</w:t>
            </w:r>
          </w:p>
          <w:p w14:paraId="227DED5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--light-color: #666;</w:t>
            </w:r>
          </w:p>
          <w:p w14:paraId="5407308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--box-shadow: 0.5rem 1.5rem rgba(0,0,0,.1);</w:t>
            </w:r>
          </w:p>
          <w:p w14:paraId="32DD393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w:t>
            </w:r>
          </w:p>
          <w:p w14:paraId="6BE86664" w14:textId="77777777" w:rsidR="00B04F7F" w:rsidRPr="00B04F7F" w:rsidRDefault="00B04F7F" w:rsidP="00B04F7F">
            <w:pPr>
              <w:spacing w:line="276" w:lineRule="auto"/>
              <w:rPr>
                <w:rFonts w:asciiTheme="majorBidi" w:hAnsiTheme="majorBidi" w:cstheme="majorBidi"/>
                <w:sz w:val="22"/>
                <w:szCs w:val="22"/>
                <w:lang w:val="en-US"/>
              </w:rPr>
            </w:pPr>
          </w:p>
          <w:p w14:paraId="4DACF6C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html {</w:t>
            </w:r>
          </w:p>
          <w:p w14:paraId="7F82F74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62.5%;</w:t>
            </w:r>
          </w:p>
          <w:p w14:paraId="5E55E66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overflow-x: hidden;</w:t>
            </w:r>
          </w:p>
          <w:p w14:paraId="207464C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scroll-padding-top: 5.5rem;</w:t>
            </w:r>
          </w:p>
          <w:p w14:paraId="2C4A964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scroll-behavior: smooth;</w:t>
            </w:r>
          </w:p>
          <w:p w14:paraId="447340C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4884A11" w14:textId="77777777" w:rsidR="00B04F7F" w:rsidRPr="00B04F7F" w:rsidRDefault="00B04F7F" w:rsidP="00B04F7F">
            <w:pPr>
              <w:spacing w:line="276" w:lineRule="auto"/>
              <w:rPr>
                <w:rFonts w:asciiTheme="majorBidi" w:hAnsiTheme="majorBidi" w:cstheme="majorBidi"/>
                <w:sz w:val="22"/>
                <w:szCs w:val="22"/>
                <w:lang w:val="en-US"/>
              </w:rPr>
            </w:pPr>
          </w:p>
          <w:p w14:paraId="4B8E1DC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body {</w:t>
            </w:r>
          </w:p>
          <w:p w14:paraId="26185C1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100%;</w:t>
            </w:r>
          </w:p>
          <w:p w14:paraId="0F90C1A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F631152" w14:textId="77777777" w:rsidR="00B04F7F" w:rsidRPr="00B04F7F" w:rsidRDefault="00B04F7F" w:rsidP="00B04F7F">
            <w:pPr>
              <w:spacing w:line="276" w:lineRule="auto"/>
              <w:rPr>
                <w:rFonts w:asciiTheme="majorBidi" w:hAnsiTheme="majorBidi" w:cstheme="majorBidi"/>
                <w:sz w:val="22"/>
                <w:szCs w:val="22"/>
                <w:lang w:val="en-US"/>
              </w:rPr>
            </w:pPr>
          </w:p>
          <w:p w14:paraId="569C39D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header */</w:t>
            </w:r>
          </w:p>
          <w:p w14:paraId="4264297A" w14:textId="77777777" w:rsidR="00B04F7F" w:rsidRPr="00B04F7F" w:rsidRDefault="00B04F7F" w:rsidP="00B04F7F">
            <w:pPr>
              <w:spacing w:line="276" w:lineRule="auto"/>
              <w:rPr>
                <w:rFonts w:asciiTheme="majorBidi" w:hAnsiTheme="majorBidi" w:cstheme="majorBidi"/>
                <w:sz w:val="22"/>
                <w:szCs w:val="22"/>
                <w:lang w:val="en-US"/>
              </w:rPr>
            </w:pPr>
          </w:p>
          <w:p w14:paraId="1797F98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header { </w:t>
            </w:r>
          </w:p>
          <w:p w14:paraId="3C4C591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 fixed;</w:t>
            </w:r>
          </w:p>
          <w:p w14:paraId="580328F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top:0; left: 0; right: 0;</w:t>
            </w:r>
          </w:p>
          <w:p w14:paraId="0C47628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#F49ECA;</w:t>
            </w:r>
          </w:p>
          <w:p w14:paraId="299A890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/*padding:0.1rem 1%;*/</w:t>
            </w:r>
          </w:p>
          <w:p w14:paraId="288720F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63096F2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7BF97AC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space-between;</w:t>
            </w:r>
          </w:p>
          <w:p w14:paraId="2CE77E0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z-index: 1000;</w:t>
            </w:r>
          </w:p>
          <w:p w14:paraId="47D9CD3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box-shadow: var(--box-shadow);</w:t>
            </w:r>
          </w:p>
          <w:p w14:paraId="09A3BE6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80px;</w:t>
            </w:r>
          </w:p>
          <w:p w14:paraId="69CC716C" w14:textId="77777777" w:rsidR="00B04F7F" w:rsidRPr="00B04F7F" w:rsidRDefault="00B04F7F" w:rsidP="00B04F7F">
            <w:pPr>
              <w:spacing w:line="276" w:lineRule="auto"/>
              <w:rPr>
                <w:rFonts w:asciiTheme="majorBidi" w:hAnsiTheme="majorBidi" w:cstheme="majorBidi"/>
                <w:sz w:val="22"/>
                <w:szCs w:val="22"/>
                <w:lang w:val="en-US"/>
              </w:rPr>
            </w:pPr>
          </w:p>
          <w:p w14:paraId="63282DA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76D1FD7" w14:textId="77777777" w:rsidR="00B04F7F" w:rsidRPr="00B04F7F" w:rsidRDefault="00B04F7F" w:rsidP="00B04F7F">
            <w:pPr>
              <w:spacing w:line="276" w:lineRule="auto"/>
              <w:rPr>
                <w:rFonts w:asciiTheme="majorBidi" w:hAnsiTheme="majorBidi" w:cstheme="majorBidi"/>
                <w:sz w:val="22"/>
                <w:szCs w:val="22"/>
                <w:lang w:val="en-US"/>
              </w:rPr>
            </w:pPr>
          </w:p>
          <w:p w14:paraId="506B345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.logo img{</w:t>
            </w:r>
          </w:p>
          <w:p w14:paraId="3BC431D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max-width: 140px;</w:t>
            </w:r>
          </w:p>
          <w:p w14:paraId="70B8FA7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36CAC2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.navbar .list_link{</w:t>
            </w:r>
          </w:p>
          <w:p w14:paraId="7B1410D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1.7rem;</w:t>
            </w:r>
          </w:p>
          <w:p w14:paraId="4BD6809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0.5rem;</w:t>
            </w:r>
          </w:p>
          <w:p w14:paraId="7F10DA9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1.5rem 0.5rem 1.5rem;</w:t>
            </w:r>
          </w:p>
          <w:p w14:paraId="449E4DE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var(--light-color);</w:t>
            </w:r>
          </w:p>
          <w:p w14:paraId="081FBE1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44CC0EAF" w14:textId="77777777" w:rsidR="00B04F7F" w:rsidRPr="00B04F7F" w:rsidRDefault="00B04F7F" w:rsidP="00B04F7F">
            <w:pPr>
              <w:spacing w:line="276" w:lineRule="auto"/>
              <w:rPr>
                <w:rFonts w:asciiTheme="majorBidi" w:hAnsiTheme="majorBidi" w:cstheme="majorBidi"/>
                <w:sz w:val="22"/>
                <w:szCs w:val="22"/>
                <w:lang w:val="en-US"/>
              </w:rPr>
            </w:pPr>
          </w:p>
          <w:p w14:paraId="635C2E5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.translateY {</w:t>
            </w:r>
          </w:p>
          <w:p w14:paraId="626B50A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transform: translateY(-2px);</w:t>
            </w:r>
          </w:p>
          <w:p w14:paraId="4A019FE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B5F880E" w14:textId="77777777" w:rsidR="00B04F7F" w:rsidRPr="00B04F7F" w:rsidRDefault="00B04F7F" w:rsidP="00B04F7F">
            <w:pPr>
              <w:spacing w:line="276" w:lineRule="auto"/>
              <w:rPr>
                <w:rFonts w:asciiTheme="majorBidi" w:hAnsiTheme="majorBidi" w:cstheme="majorBidi"/>
                <w:sz w:val="22"/>
                <w:szCs w:val="22"/>
                <w:lang w:val="en-US"/>
              </w:rPr>
            </w:pPr>
          </w:p>
          <w:p w14:paraId="5AF34A9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/*đổi màu khi chọn*/</w:t>
            </w:r>
          </w:p>
          <w:p w14:paraId="428163F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.navbar a.active {</w:t>
            </w:r>
          </w:p>
          <w:p w14:paraId="78E4BDC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w:t>
            </w:r>
          </w:p>
          <w:p w14:paraId="7A51DE0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background: #F2C019;</w:t>
            </w:r>
          </w:p>
          <w:p w14:paraId="31BF7EE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A73F4A1" w14:textId="77777777" w:rsidR="00B04F7F" w:rsidRPr="00B04F7F" w:rsidRDefault="00B04F7F" w:rsidP="00B04F7F">
            <w:pPr>
              <w:spacing w:line="276" w:lineRule="auto"/>
              <w:rPr>
                <w:rFonts w:asciiTheme="majorBidi" w:hAnsiTheme="majorBidi" w:cstheme="majorBidi"/>
                <w:sz w:val="22"/>
                <w:szCs w:val="22"/>
                <w:lang w:val="en-US"/>
              </w:rPr>
            </w:pPr>
          </w:p>
          <w:p w14:paraId="6D7C8B5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header .icon i, </w:t>
            </w:r>
          </w:p>
          <w:p w14:paraId="5DFB8EE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.icon a{</w:t>
            </w:r>
          </w:p>
          <w:p w14:paraId="16A63A9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02218FD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margin-left: 0.5rem;</w:t>
            </w:r>
          </w:p>
          <w:p w14:paraId="5C96EEC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height:4.5rem;</w:t>
            </w:r>
          </w:p>
          <w:p w14:paraId="255469A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line-height: 4.5rem;</w:t>
            </w:r>
          </w:p>
          <w:p w14:paraId="3265C5B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4.5rem;</w:t>
            </w:r>
          </w:p>
          <w:p w14:paraId="055FEBF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4BEBD8F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1.7rem;</w:t>
            </w:r>
          </w:p>
          <w:p w14:paraId="31F04A9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50%;</w:t>
            </w:r>
          </w:p>
          <w:p w14:paraId="6A6A2CD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#eee;</w:t>
            </w:r>
          </w:p>
          <w:p w14:paraId="06461CF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black;</w:t>
            </w:r>
          </w:p>
          <w:p w14:paraId="4AD26E7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    </w:t>
            </w:r>
          </w:p>
          <w:p w14:paraId="05E5E98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03C053A" w14:textId="77777777" w:rsidR="00B04F7F" w:rsidRPr="00B04F7F" w:rsidRDefault="00B04F7F" w:rsidP="00B04F7F">
            <w:pPr>
              <w:spacing w:line="276" w:lineRule="auto"/>
              <w:rPr>
                <w:rFonts w:asciiTheme="majorBidi" w:hAnsiTheme="majorBidi" w:cstheme="majorBidi"/>
                <w:sz w:val="22"/>
                <w:szCs w:val="22"/>
                <w:lang w:val="en-US"/>
              </w:rPr>
            </w:pPr>
          </w:p>
          <w:p w14:paraId="79A17C9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header .icon i.active, </w:t>
            </w:r>
          </w:p>
          <w:p w14:paraId="433512E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.icon a.active {</w:t>
            </w:r>
          </w:p>
          <w:p w14:paraId="6624144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w:t>
            </w:r>
          </w:p>
          <w:p w14:paraId="112B674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#F2C019;</w:t>
            </w:r>
          </w:p>
          <w:p w14:paraId="4926B79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D5DBB53" w14:textId="77777777" w:rsidR="00B04F7F" w:rsidRPr="00B04F7F" w:rsidRDefault="00B04F7F" w:rsidP="00B04F7F">
            <w:pPr>
              <w:spacing w:line="276" w:lineRule="auto"/>
              <w:rPr>
                <w:rFonts w:asciiTheme="majorBidi" w:hAnsiTheme="majorBidi" w:cstheme="majorBidi"/>
                <w:sz w:val="22"/>
                <w:szCs w:val="22"/>
                <w:lang w:val="en-US"/>
              </w:rPr>
            </w:pPr>
          </w:p>
          <w:p w14:paraId="3FE8441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.icon #menu-bars{</w:t>
            </w:r>
          </w:p>
          <w:p w14:paraId="4C88A6E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display:none;</w:t>
            </w:r>
          </w:p>
          <w:p w14:paraId="3176E9F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9FB9076" w14:textId="77777777" w:rsidR="00B04F7F" w:rsidRPr="00B04F7F" w:rsidRDefault="00B04F7F" w:rsidP="00B04F7F">
            <w:pPr>
              <w:spacing w:line="276" w:lineRule="auto"/>
              <w:rPr>
                <w:rFonts w:asciiTheme="majorBidi" w:hAnsiTheme="majorBidi" w:cstheme="majorBidi"/>
                <w:sz w:val="22"/>
                <w:szCs w:val="22"/>
                <w:lang w:val="en-US"/>
              </w:rPr>
            </w:pPr>
          </w:p>
          <w:p w14:paraId="02E1DAE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.icon {</w:t>
            </w:r>
          </w:p>
          <w:p w14:paraId="2D96C5A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transform: translateY(0px);</w:t>
            </w:r>
          </w:p>
          <w:p w14:paraId="0C2A52D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4EB80C05" w14:textId="77777777" w:rsidR="00B04F7F" w:rsidRPr="00B04F7F" w:rsidRDefault="00B04F7F" w:rsidP="00B04F7F">
            <w:pPr>
              <w:spacing w:line="276" w:lineRule="auto"/>
              <w:rPr>
                <w:rFonts w:asciiTheme="majorBidi" w:hAnsiTheme="majorBidi" w:cstheme="majorBidi"/>
                <w:sz w:val="22"/>
                <w:szCs w:val="22"/>
                <w:lang w:val="en-US"/>
              </w:rPr>
            </w:pPr>
          </w:p>
          <w:p w14:paraId="05B1EB7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.icon :active{</w:t>
            </w:r>
          </w:p>
          <w:p w14:paraId="15A3114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w:t>
            </w:r>
          </w:p>
          <w:p w14:paraId="2BDB34A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#F2C019;</w:t>
            </w:r>
          </w:p>
          <w:p w14:paraId="137FAC4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4020AAC" w14:textId="77777777" w:rsidR="00B04F7F" w:rsidRPr="00B04F7F" w:rsidRDefault="00B04F7F" w:rsidP="00B04F7F">
            <w:pPr>
              <w:spacing w:line="276" w:lineRule="auto"/>
              <w:rPr>
                <w:rFonts w:asciiTheme="majorBidi" w:hAnsiTheme="majorBidi" w:cstheme="majorBidi"/>
                <w:sz w:val="22"/>
                <w:szCs w:val="22"/>
                <w:lang w:val="en-US"/>
              </w:rPr>
            </w:pPr>
          </w:p>
          <w:p w14:paraId="7D60364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.user-icon {</w:t>
            </w:r>
          </w:p>
          <w:p w14:paraId="6F0E70A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18044EB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margin-left: 0.5rem;</w:t>
            </w:r>
          </w:p>
          <w:p w14:paraId="784CCE8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height:4.5rem;</w:t>
            </w:r>
          </w:p>
          <w:p w14:paraId="359BB0D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line-height: 4.5rem;</w:t>
            </w:r>
          </w:p>
          <w:p w14:paraId="30DAF60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4.5rem;</w:t>
            </w:r>
          </w:p>
          <w:p w14:paraId="5B1C410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65F894D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1.7rem;</w:t>
            </w:r>
          </w:p>
          <w:p w14:paraId="0C74003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50%;</w:t>
            </w:r>
          </w:p>
          <w:p w14:paraId="5939D3B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#eee;</w:t>
            </w:r>
          </w:p>
          <w:p w14:paraId="1A7CE09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color: black;</w:t>
            </w:r>
          </w:p>
          <w:p w14:paraId="43C1B08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89E7F3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.user-icon .btn_user{</w:t>
            </w:r>
          </w:p>
          <w:p w14:paraId="7384309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black;</w:t>
            </w:r>
          </w:p>
          <w:p w14:paraId="3148B3D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position:relative;</w:t>
            </w:r>
          </w:p>
          <w:p w14:paraId="4D285F1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top: 12px;</w:t>
            </w:r>
          </w:p>
          <w:p w14:paraId="20D4548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CBBF68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.user-icon:active{</w:t>
            </w:r>
          </w:p>
          <w:p w14:paraId="21EE061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w:t>
            </w:r>
          </w:p>
          <w:p w14:paraId="436D7BA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#F2C019;</w:t>
            </w:r>
          </w:p>
          <w:p w14:paraId="5A2D657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A9AA874" w14:textId="77777777" w:rsidR="00B04F7F" w:rsidRPr="00B04F7F" w:rsidRDefault="00B04F7F" w:rsidP="00B04F7F">
            <w:pPr>
              <w:spacing w:line="276" w:lineRule="auto"/>
              <w:rPr>
                <w:rFonts w:asciiTheme="majorBidi" w:hAnsiTheme="majorBidi" w:cstheme="majorBidi"/>
                <w:sz w:val="22"/>
                <w:szCs w:val="22"/>
                <w:lang w:val="en-US"/>
              </w:rPr>
            </w:pPr>
          </w:p>
          <w:p w14:paraId="3A3D274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.user-icon #menu-bars{</w:t>
            </w:r>
          </w:p>
          <w:p w14:paraId="5718D76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display:none;</w:t>
            </w:r>
          </w:p>
          <w:p w14:paraId="6F0BCFD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330A9D8" w14:textId="77777777" w:rsidR="00B04F7F" w:rsidRPr="00B04F7F" w:rsidRDefault="00B04F7F" w:rsidP="00B04F7F">
            <w:pPr>
              <w:spacing w:line="276" w:lineRule="auto"/>
              <w:rPr>
                <w:rFonts w:asciiTheme="majorBidi" w:hAnsiTheme="majorBidi" w:cstheme="majorBidi"/>
                <w:sz w:val="22"/>
                <w:szCs w:val="22"/>
                <w:lang w:val="en-US"/>
              </w:rPr>
            </w:pPr>
          </w:p>
          <w:p w14:paraId="6CF0955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.navbar{</w:t>
            </w:r>
          </w:p>
          <w:p w14:paraId="649EFF1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max-width: 960px;</w:t>
            </w:r>
          </w:p>
          <w:p w14:paraId="42AC8A7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0px auto;</w:t>
            </w:r>
          </w:p>
          <w:p w14:paraId="7049D0A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5AD6581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BFDE722" w14:textId="77777777" w:rsidR="00B04F7F" w:rsidRPr="00B04F7F" w:rsidRDefault="00B04F7F" w:rsidP="00B04F7F">
            <w:pPr>
              <w:spacing w:line="276" w:lineRule="auto"/>
              <w:rPr>
                <w:rFonts w:asciiTheme="majorBidi" w:hAnsiTheme="majorBidi" w:cstheme="majorBidi"/>
                <w:sz w:val="22"/>
                <w:szCs w:val="22"/>
                <w:lang w:val="en-US"/>
              </w:rPr>
            </w:pPr>
          </w:p>
          <w:p w14:paraId="0698E47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w:t>
            </w:r>
          </w:p>
          <w:p w14:paraId="328145E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rgb(235, 161, 216);</w:t>
            </w:r>
          </w:p>
          <w:p w14:paraId="246484B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F45393A" w14:textId="77777777" w:rsidR="00B04F7F" w:rsidRPr="00B04F7F" w:rsidRDefault="00B04F7F" w:rsidP="00B04F7F">
            <w:pPr>
              <w:spacing w:line="276" w:lineRule="auto"/>
              <w:rPr>
                <w:rFonts w:asciiTheme="majorBidi" w:hAnsiTheme="majorBidi" w:cstheme="majorBidi"/>
                <w:sz w:val="22"/>
                <w:szCs w:val="22"/>
                <w:lang w:val="en-US"/>
              </w:rPr>
            </w:pPr>
          </w:p>
          <w:p w14:paraId="5DB1357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nav{</w:t>
            </w:r>
          </w:p>
          <w:p w14:paraId="725E114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1DCA410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space-between;</w:t>
            </w:r>
          </w:p>
          <w:p w14:paraId="732CF71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justify-items: center;</w:t>
            </w:r>
          </w:p>
          <w:p w14:paraId="1F110A6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BC7BBA5" w14:textId="77777777" w:rsidR="00B04F7F" w:rsidRPr="00B04F7F" w:rsidRDefault="00B04F7F" w:rsidP="00B04F7F">
            <w:pPr>
              <w:spacing w:line="276" w:lineRule="auto"/>
              <w:rPr>
                <w:rFonts w:asciiTheme="majorBidi" w:hAnsiTheme="majorBidi" w:cstheme="majorBidi"/>
                <w:sz w:val="22"/>
                <w:szCs w:val="22"/>
                <w:lang w:val="en-US"/>
              </w:rPr>
            </w:pPr>
          </w:p>
          <w:p w14:paraId="6876A0A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#logo img{</w:t>
            </w:r>
          </w:p>
          <w:p w14:paraId="29FEF0E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max-width: 150px;</w:t>
            </w:r>
          </w:p>
          <w:p w14:paraId="346BAE0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auto;</w:t>
            </w:r>
          </w:p>
          <w:p w14:paraId="21FFDE3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FFBD89C" w14:textId="77777777" w:rsidR="00B04F7F" w:rsidRPr="00B04F7F" w:rsidRDefault="00B04F7F" w:rsidP="00B04F7F">
            <w:pPr>
              <w:spacing w:line="276" w:lineRule="auto"/>
              <w:rPr>
                <w:rFonts w:asciiTheme="majorBidi" w:hAnsiTheme="majorBidi" w:cstheme="majorBidi"/>
                <w:sz w:val="22"/>
                <w:szCs w:val="22"/>
                <w:lang w:val="en-US"/>
              </w:rPr>
            </w:pPr>
          </w:p>
          <w:p w14:paraId="2BB1DE9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#main-menu{</w:t>
            </w:r>
          </w:p>
          <w:p w14:paraId="61B4514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5D9F844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list-style: none;</w:t>
            </w:r>
          </w:p>
          <w:p w14:paraId="4BA3B14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50px;</w:t>
            </w:r>
          </w:p>
          <w:p w14:paraId="61D4BDD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20px;</w:t>
            </w:r>
          </w:p>
          <w:p w14:paraId="3982F0A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    </w:t>
            </w:r>
          </w:p>
          <w:p w14:paraId="6F5684C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5302E17" w14:textId="77777777" w:rsidR="00B04F7F" w:rsidRPr="00B04F7F" w:rsidRDefault="00B04F7F" w:rsidP="00B04F7F">
            <w:pPr>
              <w:spacing w:line="276" w:lineRule="auto"/>
              <w:rPr>
                <w:rFonts w:asciiTheme="majorBidi" w:hAnsiTheme="majorBidi" w:cstheme="majorBidi"/>
                <w:sz w:val="22"/>
                <w:szCs w:val="22"/>
                <w:lang w:val="en-US"/>
              </w:rPr>
            </w:pPr>
          </w:p>
          <w:p w14:paraId="04650EF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#main-menu li{</w:t>
            </w:r>
          </w:p>
          <w:p w14:paraId="33FAB3D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position: relative;</w:t>
            </w:r>
          </w:p>
          <w:p w14:paraId="33D2818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DC0990C" w14:textId="77777777" w:rsidR="00B04F7F" w:rsidRPr="00B04F7F" w:rsidRDefault="00B04F7F" w:rsidP="00B04F7F">
            <w:pPr>
              <w:spacing w:line="276" w:lineRule="auto"/>
              <w:rPr>
                <w:rFonts w:asciiTheme="majorBidi" w:hAnsiTheme="majorBidi" w:cstheme="majorBidi"/>
                <w:sz w:val="22"/>
                <w:szCs w:val="22"/>
                <w:lang w:val="en-US"/>
              </w:rPr>
            </w:pPr>
          </w:p>
          <w:p w14:paraId="50BC3C3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#main-menu li a{</w:t>
            </w:r>
          </w:p>
          <w:p w14:paraId="6060236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w:t>
            </w:r>
          </w:p>
          <w:p w14:paraId="633A796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block;</w:t>
            </w:r>
          </w:p>
          <w:p w14:paraId="554F9E6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18px 20px;</w:t>
            </w:r>
          </w:p>
          <w:p w14:paraId="6A7DEF8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    text-decoration: none; }/*gạch chân*/ </w:t>
            </w:r>
          </w:p>
          <w:p w14:paraId="7C59DFE8" w14:textId="77777777" w:rsidR="00B04F7F" w:rsidRPr="00B04F7F" w:rsidRDefault="00B04F7F" w:rsidP="00B04F7F">
            <w:pPr>
              <w:spacing w:line="276" w:lineRule="auto"/>
              <w:rPr>
                <w:rFonts w:asciiTheme="majorBidi" w:hAnsiTheme="majorBidi" w:cstheme="majorBidi"/>
                <w:sz w:val="22"/>
                <w:szCs w:val="22"/>
                <w:lang w:val="en-US"/>
              </w:rPr>
            </w:pPr>
          </w:p>
          <w:p w14:paraId="1EEFC26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#main-menu ul.sub-menu{</w:t>
            </w:r>
          </w:p>
          <w:p w14:paraId="6F013A9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 absolute;</w:t>
            </w:r>
          </w:p>
          <w:p w14:paraId="1D31788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rgb(231, 186, 220);</w:t>
            </w:r>
          </w:p>
          <w:p w14:paraId="0DEA1D4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15px 0px;</w:t>
            </w:r>
          </w:p>
          <w:p w14:paraId="6971E9C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list-style: none;</w:t>
            </w:r>
          </w:p>
          <w:p w14:paraId="5222985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200px;</w:t>
            </w:r>
          </w:p>
          <w:p w14:paraId="143A1C2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4574EB4" w14:textId="77777777" w:rsidR="00B04F7F" w:rsidRPr="00B04F7F" w:rsidRDefault="00B04F7F" w:rsidP="00B04F7F">
            <w:pPr>
              <w:spacing w:line="276" w:lineRule="auto"/>
              <w:rPr>
                <w:rFonts w:asciiTheme="majorBidi" w:hAnsiTheme="majorBidi" w:cstheme="majorBidi"/>
                <w:sz w:val="22"/>
                <w:szCs w:val="22"/>
                <w:lang w:val="en-US"/>
              </w:rPr>
            </w:pPr>
          </w:p>
          <w:p w14:paraId="747301E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#main-menu ul.sub-menu a{</w:t>
            </w:r>
          </w:p>
          <w:p w14:paraId="7B1C720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8px 15px;</w:t>
            </w:r>
          </w:p>
          <w:p w14:paraId="0D4E52A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border-bottom: 1px solid rgb(226, 204, 221);</w:t>
            </w:r>
          </w:p>
          <w:p w14:paraId="10C6874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B3F51E8" w14:textId="77777777" w:rsidR="00B04F7F" w:rsidRPr="00B04F7F" w:rsidRDefault="00B04F7F" w:rsidP="00B04F7F">
            <w:pPr>
              <w:spacing w:line="276" w:lineRule="auto"/>
              <w:rPr>
                <w:rFonts w:asciiTheme="majorBidi" w:hAnsiTheme="majorBidi" w:cstheme="majorBidi"/>
                <w:sz w:val="22"/>
                <w:szCs w:val="22"/>
                <w:lang w:val="en-US"/>
              </w:rPr>
            </w:pPr>
          </w:p>
          <w:p w14:paraId="3735F8D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#main-menu ul.sub-menu li:last-child a{</w:t>
            </w:r>
          </w:p>
          <w:p w14:paraId="2C98157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 none;</w:t>
            </w:r>
          </w:p>
          <w:p w14:paraId="617D3DE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CBC39BC" w14:textId="77777777" w:rsidR="00B04F7F" w:rsidRPr="00B04F7F" w:rsidRDefault="00B04F7F" w:rsidP="00B04F7F">
            <w:pPr>
              <w:spacing w:line="276" w:lineRule="auto"/>
              <w:rPr>
                <w:rFonts w:asciiTheme="majorBidi" w:hAnsiTheme="majorBidi" w:cstheme="majorBidi"/>
                <w:sz w:val="22"/>
                <w:szCs w:val="22"/>
                <w:lang w:val="en-US"/>
              </w:rPr>
            </w:pPr>
          </w:p>
          <w:p w14:paraId="7BFF95F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header .icon #menu-bars{</w:t>
            </w:r>
          </w:p>
          <w:p w14:paraId="17293F8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display:none;</w:t>
            </w:r>
          </w:p>
          <w:p w14:paraId="247728B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A629675" w14:textId="77777777" w:rsidR="00B04F7F" w:rsidRPr="00B04F7F" w:rsidRDefault="00B04F7F" w:rsidP="00B04F7F">
            <w:pPr>
              <w:spacing w:line="276" w:lineRule="auto"/>
              <w:rPr>
                <w:rFonts w:asciiTheme="majorBidi" w:hAnsiTheme="majorBidi" w:cstheme="majorBidi"/>
                <w:sz w:val="22"/>
                <w:szCs w:val="22"/>
                <w:lang w:val="en-US"/>
              </w:rPr>
            </w:pPr>
          </w:p>
          <w:p w14:paraId="6FA594B9" w14:textId="77777777" w:rsidR="00B04F7F" w:rsidRPr="00B04F7F" w:rsidRDefault="00B04F7F" w:rsidP="00B04F7F">
            <w:pPr>
              <w:spacing w:line="276" w:lineRule="auto"/>
              <w:rPr>
                <w:rFonts w:asciiTheme="majorBidi" w:hAnsiTheme="majorBidi" w:cstheme="majorBidi"/>
                <w:sz w:val="22"/>
                <w:szCs w:val="22"/>
                <w:lang w:val="en-US"/>
              </w:rPr>
            </w:pPr>
          </w:p>
          <w:p w14:paraId="16DF88F3" w14:textId="52DFD2C4" w:rsidR="00B04F7F" w:rsidRPr="00B04F7F" w:rsidRDefault="00B04F7F" w:rsidP="00B04F7F">
            <w:pPr>
              <w:spacing w:after="0" w:line="276" w:lineRule="auto"/>
              <w:jc w:val="both"/>
              <w:rPr>
                <w:rFonts w:asciiTheme="majorBidi" w:eastAsia="DengXian" w:hAnsiTheme="majorBidi" w:cstheme="majorBidi"/>
                <w:kern w:val="0"/>
                <w:lang w:eastAsia="zh-CN"/>
                <w14:ligatures w14:val="none"/>
              </w:rPr>
            </w:pPr>
            <w:r w:rsidRPr="00B04F7F">
              <w:rPr>
                <w:rFonts w:asciiTheme="majorBidi" w:eastAsia="DengXian" w:hAnsiTheme="majorBidi" w:cstheme="majorBidi"/>
                <w:kern w:val="0"/>
                <w:lang w:eastAsia="zh-CN"/>
                <w14:ligatures w14:val="none"/>
              </w:rPr>
              <w:t>@import url('https://fonts.googleapis.com/css2?family=Nunito+Sans:ital,opsz,wght@0,6..12,200..1000;1,6..12,200..1000&amp;family=Nunito:wght@200&amp;display=swap');</w:t>
            </w:r>
          </w:p>
          <w:p w14:paraId="189590D8" w14:textId="77777777" w:rsidR="00B04F7F" w:rsidRPr="00B04F7F" w:rsidRDefault="00B04F7F" w:rsidP="00B04F7F">
            <w:pPr>
              <w:spacing w:line="276" w:lineRule="auto"/>
              <w:rPr>
                <w:rFonts w:asciiTheme="majorBidi" w:hAnsiTheme="majorBidi" w:cstheme="majorBidi"/>
                <w:sz w:val="22"/>
                <w:szCs w:val="22"/>
              </w:rPr>
            </w:pPr>
          </w:p>
          <w:p w14:paraId="3CE27BA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:root{</w:t>
            </w:r>
          </w:p>
          <w:p w14:paraId="57AE463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--green: #6ad9ce;</w:t>
            </w:r>
          </w:p>
          <w:p w14:paraId="53C8FE6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--black: #060606;</w:t>
            </w:r>
          </w:p>
          <w:p w14:paraId="60D3AAE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--light-color:#666;</w:t>
            </w:r>
          </w:p>
          <w:p w14:paraId="334F32D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--color-1: ;</w:t>
            </w:r>
          </w:p>
          <w:p w14:paraId="005DFEF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--primary-color: #F2C018;</w:t>
            </w:r>
          </w:p>
          <w:p w14:paraId="310AADD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--shadow:0 0 1.5rem #f0e5c2;</w:t>
            </w:r>
          </w:p>
          <w:p w14:paraId="01BC94E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--shado-hover:0 0 1.5rem #f9c6e0;</w:t>
            </w:r>
          </w:p>
          <w:p w14:paraId="3AA880A9" w14:textId="77777777" w:rsidR="00B04F7F" w:rsidRPr="00B04F7F" w:rsidRDefault="00B04F7F" w:rsidP="00B04F7F">
            <w:pPr>
              <w:spacing w:line="276" w:lineRule="auto"/>
              <w:rPr>
                <w:rFonts w:asciiTheme="majorBidi" w:hAnsiTheme="majorBidi" w:cstheme="majorBidi"/>
                <w:sz w:val="22"/>
                <w:szCs w:val="22"/>
                <w:lang w:val="en-US"/>
              </w:rPr>
            </w:pPr>
          </w:p>
          <w:p w14:paraId="6D5CB61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8C1F03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329247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0;</w:t>
            </w:r>
          </w:p>
          <w:p w14:paraId="3C68520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0;</w:t>
            </w:r>
          </w:p>
          <w:p w14:paraId="091EBE5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box-sizing: border-box;</w:t>
            </w:r>
          </w:p>
          <w:p w14:paraId="7B79D2FE" w14:textId="77777777" w:rsidR="00B04F7F" w:rsidRPr="00B04F7F" w:rsidRDefault="00B04F7F" w:rsidP="00B04F7F">
            <w:pPr>
              <w:spacing w:line="276" w:lineRule="auto"/>
              <w:rPr>
                <w:rFonts w:asciiTheme="majorBidi" w:hAnsiTheme="majorBidi" w:cstheme="majorBidi"/>
                <w:sz w:val="22"/>
                <w:szCs w:val="22"/>
                <w:lang w:val="en-US"/>
              </w:rPr>
            </w:pPr>
          </w:p>
          <w:p w14:paraId="0BA058F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1824EA8" w14:textId="77777777" w:rsidR="00B04F7F" w:rsidRPr="00B04F7F" w:rsidRDefault="00B04F7F" w:rsidP="00B04F7F">
            <w:pPr>
              <w:spacing w:line="276" w:lineRule="auto"/>
              <w:rPr>
                <w:rFonts w:asciiTheme="majorBidi" w:hAnsiTheme="majorBidi" w:cstheme="majorBidi"/>
                <w:sz w:val="22"/>
                <w:szCs w:val="22"/>
                <w:lang w:val="en-US"/>
              </w:rPr>
            </w:pPr>
          </w:p>
          <w:p w14:paraId="1F1042B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body{</w:t>
            </w:r>
          </w:p>
          <w:p w14:paraId="4DDC75D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font-family: "roboto", sans-serif;</w:t>
            </w:r>
          </w:p>
          <w:p w14:paraId="1DA0BF2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background-image: linear-gradient(#FDF3F9, #FDF3F9,#FDF3F9,#fddeee);</w:t>
            </w:r>
          </w:p>
          <w:p w14:paraId="3AD0ED3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220vh;</w:t>
            </w:r>
          </w:p>
          <w:p w14:paraId="7C283DF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EDE7D1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a{</w:t>
            </w:r>
          </w:p>
          <w:p w14:paraId="2872543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unset;</w:t>
            </w:r>
          </w:p>
          <w:p w14:paraId="4514BE6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text-decoration: none;</w:t>
            </w:r>
          </w:p>
          <w:p w14:paraId="47D9771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CBBA3D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.container{</w:t>
            </w:r>
          </w:p>
          <w:p w14:paraId="45898F8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1200px;</w:t>
            </w:r>
          </w:p>
          <w:p w14:paraId="495403D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auto;</w:t>
            </w:r>
          </w:p>
          <w:p w14:paraId="372401C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max-width: 100vw;</w:t>
            </w:r>
          </w:p>
          <w:p w14:paraId="7B64413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  </w:t>
            </w:r>
          </w:p>
          <w:p w14:paraId="5027081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46D3E6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w:t>
            </w:r>
          </w:p>
          <w:p w14:paraId="6E00DC0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margin-top: 90px;</w:t>
            </w:r>
          </w:p>
          <w:p w14:paraId="3205B8C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padding-bottom: 50px;</w:t>
            </w:r>
          </w:p>
          <w:p w14:paraId="208DB79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7C87F1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/*sao đánh giá*/</w:t>
            </w:r>
          </w:p>
          <w:p w14:paraId="61C02C0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.detail_infor--star span{</w:t>
            </w:r>
          </w:p>
          <w:p w14:paraId="246716C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border-bottom: 1.5px solid  #F2C018;;</w:t>
            </w:r>
          </w:p>
          <w:p w14:paraId="21E206F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7322BC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.detail_infor--star .star-num{</w:t>
            </w:r>
          </w:p>
          <w:p w14:paraId="5AC6BA1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1.5rem;</w:t>
            </w:r>
          </w:p>
          <w:p w14:paraId="14DE497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#F2C018;</w:t>
            </w:r>
          </w:p>
          <w:p w14:paraId="2EB63CA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bold;</w:t>
            </w:r>
          </w:p>
          <w:p w14:paraId="20413F9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23044F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.detail_infor--star i{</w:t>
            </w:r>
          </w:p>
          <w:p w14:paraId="10D18BE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1.5rem;</w:t>
            </w:r>
          </w:p>
          <w:p w14:paraId="51F1A35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#F2C018;</w:t>
            </w:r>
          </w:p>
          <w:p w14:paraId="3E134F5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w:t>
            </w:r>
          </w:p>
          <w:p w14:paraId="05D697B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/*price*/</w:t>
            </w:r>
          </w:p>
          <w:p w14:paraId="14861CC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.price{</w:t>
            </w:r>
          </w:p>
          <w:p w14:paraId="780B7A2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larger;</w:t>
            </w:r>
          </w:p>
          <w:p w14:paraId="6B590A6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#ff6584;</w:t>
            </w:r>
          </w:p>
          <w:p w14:paraId="51F1A12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DC15AB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.price p{</w:t>
            </w:r>
          </w:p>
          <w:p w14:paraId="3DC22C1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larger;</w:t>
            </w:r>
          </w:p>
          <w:p w14:paraId="5D227A1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#ff6584;</w:t>
            </w:r>
          </w:p>
          <w:p w14:paraId="0EB2E1B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F89A14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detail page */</w:t>
            </w:r>
          </w:p>
          <w:p w14:paraId="5DFE5B9E" w14:textId="77777777" w:rsidR="00B04F7F" w:rsidRPr="00B04F7F" w:rsidRDefault="00B04F7F" w:rsidP="00B04F7F">
            <w:pPr>
              <w:spacing w:line="276" w:lineRule="auto"/>
              <w:rPr>
                <w:rFonts w:asciiTheme="majorBidi" w:hAnsiTheme="majorBidi" w:cstheme="majorBidi"/>
                <w:sz w:val="22"/>
                <w:szCs w:val="22"/>
                <w:lang w:val="en-US"/>
              </w:rPr>
            </w:pPr>
          </w:p>
          <w:p w14:paraId="020DA96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w:t>
            </w:r>
          </w:p>
          <w:p w14:paraId="612952B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grid;</w:t>
            </w:r>
          </w:p>
          <w:p w14:paraId="09576FC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grid-template-columns: repeat(2, 1fr);</w:t>
            </w:r>
          </w:p>
          <w:p w14:paraId="7A681DB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gap: 60px;</w:t>
            </w:r>
          </w:p>
          <w:p w14:paraId="0748584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left;</w:t>
            </w:r>
          </w:p>
          <w:p w14:paraId="7D6EBC1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C3359B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.content{</w:t>
            </w:r>
          </w:p>
          <w:p w14:paraId="790659E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margin-left: 100px;</w:t>
            </w:r>
          </w:p>
          <w:p w14:paraId="03B5217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margin-top: 57px;</w:t>
            </w:r>
          </w:p>
          <w:p w14:paraId="56D1544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79A17C8" w14:textId="77777777" w:rsidR="00B04F7F" w:rsidRPr="00B04F7F" w:rsidRDefault="00B04F7F" w:rsidP="00B04F7F">
            <w:pPr>
              <w:spacing w:line="276" w:lineRule="auto"/>
              <w:rPr>
                <w:rFonts w:asciiTheme="majorBidi" w:hAnsiTheme="majorBidi" w:cstheme="majorBidi"/>
                <w:sz w:val="22"/>
                <w:szCs w:val="22"/>
                <w:lang w:val="en-US"/>
              </w:rPr>
            </w:pPr>
          </w:p>
          <w:p w14:paraId="2D8F292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.image img{</w:t>
            </w:r>
          </w:p>
          <w:p w14:paraId="682A7A4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100%;</w:t>
            </w:r>
          </w:p>
          <w:p w14:paraId="40A30AE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49E72B5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.image{</w:t>
            </w:r>
          </w:p>
          <w:p w14:paraId="4475C0F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margin-top: 20px;</w:t>
            </w:r>
          </w:p>
          <w:p w14:paraId="74792F0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position:relative;</w:t>
            </w:r>
          </w:p>
          <w:p w14:paraId="680D20B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110%;</w:t>
            </w:r>
          </w:p>
          <w:p w14:paraId="5AABEC5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09758E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.image::before{</w:t>
            </w:r>
          </w:p>
          <w:p w14:paraId="193A0A0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 absolute;</w:t>
            </w:r>
          </w:p>
          <w:p w14:paraId="629EA6C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400px;</w:t>
            </w:r>
          </w:p>
          <w:p w14:paraId="7B70CEA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400px;</w:t>
            </w:r>
          </w:p>
          <w:p w14:paraId="31B5870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content: '';</w:t>
            </w:r>
          </w:p>
          <w:p w14:paraId="1C0A232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#f9c6e0;</w:t>
            </w:r>
          </w:p>
          <w:p w14:paraId="4BF2B86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z-index: -1;</w:t>
            </w:r>
          </w:p>
          <w:p w14:paraId="3999143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190px 100px 170px 180px;</w:t>
            </w:r>
          </w:p>
          <w:p w14:paraId="40A9892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left: calc(50% - 200px);</w:t>
            </w:r>
          </w:p>
          <w:p w14:paraId="42FF6AB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top: 70px;</w:t>
            </w:r>
          </w:p>
          <w:p w14:paraId="5BADEE9B" w14:textId="77777777" w:rsidR="00B04F7F" w:rsidRPr="00B04F7F" w:rsidRDefault="00B04F7F" w:rsidP="00B04F7F">
            <w:pPr>
              <w:spacing w:line="276" w:lineRule="auto"/>
              <w:rPr>
                <w:rFonts w:asciiTheme="majorBidi" w:hAnsiTheme="majorBidi" w:cstheme="majorBidi"/>
                <w:sz w:val="22"/>
                <w:szCs w:val="22"/>
                <w:lang w:val="en-US"/>
              </w:rPr>
            </w:pPr>
          </w:p>
          <w:p w14:paraId="3AA7A16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4BE6BD6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.name{</w:t>
            </w:r>
          </w:p>
          <w:p w14:paraId="6DFC4CD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5rem;</w:t>
            </w:r>
          </w:p>
          <w:p w14:paraId="031BBD3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padding: 40px 0 0 0;</w:t>
            </w:r>
          </w:p>
          <w:p w14:paraId="5A362E4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0 0 10px 0;</w:t>
            </w:r>
          </w:p>
          <w:p w14:paraId="6B9986E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BDA009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.price{</w:t>
            </w:r>
          </w:p>
          <w:p w14:paraId="7556BB6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bold;</w:t>
            </w:r>
          </w:p>
          <w:p w14:paraId="1B5FA6E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x-large;</w:t>
            </w:r>
          </w:p>
          <w:p w14:paraId="3F92889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20px;</w:t>
            </w:r>
          </w:p>
          <w:p w14:paraId="738FDEA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15E856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/*số lượng*/</w:t>
            </w:r>
          </w:p>
          <w:p w14:paraId="5231030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.amount{</w:t>
            </w:r>
          </w:p>
          <w:p w14:paraId="3D4D32E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margin-top: 25px;</w:t>
            </w:r>
          </w:p>
          <w:p w14:paraId="55A787B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70E344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.amount span{</w:t>
            </w:r>
          </w:p>
          <w:p w14:paraId="16F73AA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1.2rem;</w:t>
            </w:r>
          </w:p>
          <w:p w14:paraId="259172A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800;</w:t>
            </w:r>
          </w:p>
          <w:p w14:paraId="57E9538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D36457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#buy_amount{</w:t>
            </w:r>
          </w:p>
          <w:p w14:paraId="16140E3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1A725D5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margin-top: 15px;</w:t>
            </w:r>
          </w:p>
          <w:p w14:paraId="307310F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30px;</w:t>
            </w:r>
          </w:p>
          <w:p w14:paraId="495ECF7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5548D14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590951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#buy_amount button{</w:t>
            </w:r>
          </w:p>
          <w:p w14:paraId="76B44B1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30px;</w:t>
            </w:r>
          </w:p>
          <w:p w14:paraId="7DB203A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30px;</w:t>
            </w:r>
          </w:p>
          <w:p w14:paraId="3143FEF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outline: none;</w:t>
            </w:r>
          </w:p>
          <w:p w14:paraId="1898C14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none;</w:t>
            </w:r>
          </w:p>
          <w:p w14:paraId="373B136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white;</w:t>
            </w:r>
          </w:p>
          <w:p w14:paraId="706393F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#ffc4cf;</w:t>
            </w:r>
          </w:p>
          <w:p w14:paraId="372FF36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 none;</w:t>
            </w:r>
          </w:p>
          <w:p w14:paraId="459A52C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4C6635E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82F56D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#buy_amount #amount{</w:t>
            </w:r>
          </w:p>
          <w:p w14:paraId="1B23EB4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70px;</w:t>
            </w:r>
          </w:p>
          <w:p w14:paraId="4C059C7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30px;</w:t>
            </w:r>
          </w:p>
          <w:p w14:paraId="0E51733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65BE4FA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border:none;</w:t>
            </w:r>
          </w:p>
          <w:p w14:paraId="5102ED3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852791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/*nút*/</w:t>
            </w:r>
          </w:p>
          <w:p w14:paraId="0EFC771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.buttons{</w:t>
            </w:r>
          </w:p>
          <w:p w14:paraId="0670B00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2C1CCE4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gap: 20px;</w:t>
            </w:r>
          </w:p>
          <w:p w14:paraId="6821A72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20px;</w:t>
            </w:r>
          </w:p>
          <w:p w14:paraId="6E16293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338A0C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.buttons button{</w:t>
            </w:r>
          </w:p>
          <w:p w14:paraId="0E7C3B1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#ffc4cf;</w:t>
            </w:r>
          </w:p>
          <w:p w14:paraId="4EF3006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 none;</w:t>
            </w:r>
          </w:p>
          <w:p w14:paraId="5B63213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padding: 15px 20px;</w:t>
            </w:r>
          </w:p>
          <w:p w14:paraId="04FF3FB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20px;</w:t>
            </w:r>
          </w:p>
          <w:p w14:paraId="4F3BEA1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medium;</w:t>
            </w:r>
          </w:p>
          <w:p w14:paraId="488FED9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box-shadow: 0 2px 2px 2px #ff99ce2c;</w:t>
            </w:r>
          </w:p>
          <w:p w14:paraId="549B6C8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699FAF1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E0BFD3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.buttons span{</w:t>
            </w:r>
          </w:p>
          <w:p w14:paraId="1CFDD8E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#555454;</w:t>
            </w:r>
          </w:p>
          <w:p w14:paraId="51762EE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30px;</w:t>
            </w:r>
          </w:p>
          <w:p w14:paraId="3DF1C40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30px;</w:t>
            </w:r>
          </w:p>
          <w:p w14:paraId="7EFA53A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6467107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center;</w:t>
            </w:r>
          </w:p>
          <w:p w14:paraId="60EFA26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64376A2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50%;</w:t>
            </w:r>
          </w:p>
          <w:p w14:paraId="3CF0D86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margin-left: 20px;</w:t>
            </w:r>
          </w:p>
          <w:p w14:paraId="7EAAA6A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3C8608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.buttons button:nth-child(1):hover{</w:t>
            </w:r>
          </w:p>
          <w:p w14:paraId="692D2C9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#F2C018;</w:t>
            </w:r>
          </w:p>
          <w:p w14:paraId="051439D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 none;</w:t>
            </w:r>
          </w:p>
          <w:p w14:paraId="73FC455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15px 20px;</w:t>
            </w:r>
          </w:p>
          <w:p w14:paraId="2FFD496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20px;</w:t>
            </w:r>
          </w:p>
          <w:p w14:paraId="22F6388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medium;</w:t>
            </w:r>
          </w:p>
          <w:p w14:paraId="5AE2944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box-shadow: 0 2px 2px 2px #ff99ce2c;</w:t>
            </w:r>
          </w:p>
          <w:p w14:paraId="415EC1A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6B38126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12731D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.buttons button:nth-child(2){</w:t>
            </w:r>
          </w:p>
          <w:p w14:paraId="37AEF98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#ff6584;</w:t>
            </w:r>
          </w:p>
          <w:p w14:paraId="4EA7079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78DAB5A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center;</w:t>
            </w:r>
          </w:p>
          <w:p w14:paraId="7978597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190CAC8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#ffffff;</w:t>
            </w:r>
          </w:p>
          <w:p w14:paraId="16448F5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5F3BC89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38ADD0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.description{</w:t>
            </w:r>
          </w:p>
          <w:p w14:paraId="514D909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1.5rem;</w:t>
            </w:r>
          </w:p>
          <w:p w14:paraId="27B1865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300;</w:t>
            </w:r>
          </w:p>
          <w:p w14:paraId="607A9C8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AD2DAD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.description h3{</w:t>
            </w:r>
          </w:p>
          <w:p w14:paraId="6622BCC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15px;</w:t>
            </w:r>
          </w:p>
          <w:p w14:paraId="5DB1FBF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left;</w:t>
            </w:r>
          </w:p>
          <w:p w14:paraId="101CC18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A38F66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.detail .buttons button:nth-child(2):hover{</w:t>
            </w:r>
          </w:p>
          <w:p w14:paraId="3651237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background-color: #F2C018;</w:t>
            </w:r>
          </w:p>
          <w:p w14:paraId="61CA242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22D9040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center;</w:t>
            </w:r>
          </w:p>
          <w:p w14:paraId="7A7BFB3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0161978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#ffffff;</w:t>
            </w:r>
          </w:p>
          <w:p w14:paraId="17FE8CA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B67AE0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sp liên quan*/</w:t>
            </w:r>
          </w:p>
          <w:p w14:paraId="738B239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.product-related-tittle h3{</w:t>
            </w:r>
          </w:p>
          <w:p w14:paraId="3BE0EAB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row;</w:t>
            </w:r>
          </w:p>
          <w:p w14:paraId="3E98B5E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text-align:center;</w:t>
            </w:r>
          </w:p>
          <w:p w14:paraId="0387802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xx-large;</w:t>
            </w:r>
          </w:p>
          <w:p w14:paraId="004CA0E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6C58900" w14:textId="77777777" w:rsidR="00B04F7F" w:rsidRPr="00B04F7F" w:rsidRDefault="00B04F7F" w:rsidP="00B04F7F">
            <w:pPr>
              <w:spacing w:line="276" w:lineRule="auto"/>
              <w:rPr>
                <w:rFonts w:asciiTheme="majorBidi" w:hAnsiTheme="majorBidi" w:cstheme="majorBidi"/>
                <w:sz w:val="22"/>
                <w:szCs w:val="22"/>
                <w:lang w:val="en-US"/>
              </w:rPr>
            </w:pPr>
          </w:p>
          <w:p w14:paraId="332578A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/*card sp*/</w:t>
            </w:r>
          </w:p>
          <w:p w14:paraId="3F91801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.card-container{</w:t>
            </w:r>
          </w:p>
          <w:p w14:paraId="4BEC39A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margin-top: 30px;</w:t>
            </w:r>
          </w:p>
          <w:p w14:paraId="406D0EE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grid;</w:t>
            </w:r>
          </w:p>
          <w:p w14:paraId="32E11C6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flex-wrap: wrap;</w:t>
            </w:r>
          </w:p>
          <w:p w14:paraId="010B00D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grid-template-columns: repeat(4, 1fr);</w:t>
            </w:r>
          </w:p>
          <w:p w14:paraId="1E2B3FA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gap: 1.5rem;</w:t>
            </w:r>
          </w:p>
          <w:p w14:paraId="7C348D9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1.5rem 5%;</w:t>
            </w:r>
          </w:p>
          <w:p w14:paraId="0729464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57A785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.product_box{</w:t>
            </w:r>
          </w:p>
          <w:p w14:paraId="5667C4A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 relative;</w:t>
            </w:r>
          </w:p>
          <w:p w14:paraId="65EFF7B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385px;</w:t>
            </w:r>
          </w:p>
          <w:p w14:paraId="41FFC28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azure;</w:t>
            </w:r>
          </w:p>
          <w:p w14:paraId="0BD7CAE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background-image: radial-gradient(closest-side at 47% 40%, #fff3fc,#fff3fc, #fdf0fa, white);</w:t>
            </w:r>
          </w:p>
          <w:p w14:paraId="7090E44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15px;</w:t>
            </w:r>
          </w:p>
          <w:p w14:paraId="01924D2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#F49ECA;</w:t>
            </w:r>
          </w:p>
          <w:p w14:paraId="64A60D5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box-shadow: var(--shadow);</w:t>
            </w:r>
          </w:p>
          <w:p w14:paraId="515B4D8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36B90CF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7432C43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A9EF23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.product_box:hover{</w:t>
            </w:r>
          </w:p>
          <w:p w14:paraId="1EBFC9B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 relative;</w:t>
            </w:r>
          </w:p>
          <w:p w14:paraId="3EAACDE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385px;</w:t>
            </w:r>
          </w:p>
          <w:p w14:paraId="39AA990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 azure;</w:t>
            </w:r>
          </w:p>
          <w:p w14:paraId="60BE31A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background-image: radial-gradient(closest-side at 47% 40%, #fff3fc,#fff3fc, #fdf0fa, white);</w:t>
            </w:r>
          </w:p>
          <w:p w14:paraId="7B84D59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15px;</w:t>
            </w:r>
          </w:p>
          <w:p w14:paraId="320426C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box-shadow: var(--shado-hover);</w:t>
            </w:r>
          </w:p>
          <w:p w14:paraId="645171F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#F49ECA;</w:t>
            </w:r>
          </w:p>
          <w:p w14:paraId="238F103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align-items: center;</w:t>
            </w:r>
          </w:p>
          <w:p w14:paraId="426DD9E2" w14:textId="77777777" w:rsidR="00B04F7F" w:rsidRPr="00B04F7F" w:rsidRDefault="00B04F7F" w:rsidP="00B04F7F">
            <w:pPr>
              <w:spacing w:line="276" w:lineRule="auto"/>
              <w:rPr>
                <w:rFonts w:asciiTheme="majorBidi" w:hAnsiTheme="majorBidi" w:cstheme="majorBidi"/>
                <w:sz w:val="22"/>
                <w:szCs w:val="22"/>
                <w:lang w:val="en-US"/>
              </w:rPr>
            </w:pPr>
          </w:p>
          <w:p w14:paraId="0B4C8D0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2CAAB1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.product_img{</w:t>
            </w:r>
          </w:p>
          <w:p w14:paraId="04128CF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padding-top: 15px;</w:t>
            </w:r>
          </w:p>
          <w:p w14:paraId="56B7948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padding-left: 10px;</w:t>
            </w:r>
          </w:p>
          <w:p w14:paraId="5BC92DD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transition: .5s;</w:t>
            </w:r>
          </w:p>
          <w:p w14:paraId="4FEFAF0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86%;</w:t>
            </w:r>
          </w:p>
          <w:p w14:paraId="391A5BF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object-fit: contain;</w:t>
            </w:r>
          </w:p>
          <w:p w14:paraId="4345C91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.5rem;</w:t>
            </w:r>
          </w:p>
          <w:p w14:paraId="6740A5C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6250AD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.product_box:hover .product_img{</w:t>
            </w:r>
          </w:p>
          <w:p w14:paraId="461D35B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transform: scale(1.1,1.1);</w:t>
            </w:r>
          </w:p>
          <w:p w14:paraId="69A1967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717861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.product_title h2{</w:t>
            </w:r>
          </w:p>
          <w:p w14:paraId="5C80E9A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1.5rem;</w:t>
            </w:r>
          </w:p>
          <w:p w14:paraId="5891049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600;</w:t>
            </w:r>
          </w:p>
          <w:p w14:paraId="4E69C29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.5rem;</w:t>
            </w:r>
          </w:p>
          <w:p w14:paraId="4A59E08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506BF0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.product_price{</w:t>
            </w:r>
          </w:p>
          <w:p w14:paraId="1EDB6DA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20px;</w:t>
            </w:r>
          </w:p>
          <w:p w14:paraId="630A47C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bold;</w:t>
            </w:r>
          </w:p>
          <w:p w14:paraId="1C6F97C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001E468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485248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.product_box:hover .product_title{</w:t>
            </w:r>
          </w:p>
          <w:p w14:paraId="22D632D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transform: translateY(-8px) ;</w:t>
            </w:r>
          </w:p>
          <w:p w14:paraId="0E686ED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772068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.product_box:hover .product_price{</w:t>
            </w:r>
          </w:p>
          <w:p w14:paraId="4C72292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transform: translateY(-8px) ;</w:t>
            </w:r>
          </w:p>
          <w:p w14:paraId="52A0FC5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04FE045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.product_action{</w:t>
            </w:r>
          </w:p>
          <w:p w14:paraId="1FF8D91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visibility: hidden;</w:t>
            </w:r>
          </w:p>
          <w:p w14:paraId="28AE1C2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opacity:0;</w:t>
            </w:r>
          </w:p>
          <w:p w14:paraId="3A79FBB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transition:0.5s;</w:t>
            </w:r>
          </w:p>
          <w:p w14:paraId="74BACAF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transition-delay:0.1s;</w:t>
            </w:r>
          </w:p>
          <w:p w14:paraId="3D0928A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368FD5D" w14:textId="77777777" w:rsidR="00B04F7F" w:rsidRPr="00B04F7F" w:rsidRDefault="00B04F7F" w:rsidP="00B04F7F">
            <w:pPr>
              <w:spacing w:line="276" w:lineRule="auto"/>
              <w:rPr>
                <w:rFonts w:asciiTheme="majorBidi" w:hAnsiTheme="majorBidi" w:cstheme="majorBidi"/>
                <w:sz w:val="22"/>
                <w:szCs w:val="22"/>
                <w:lang w:val="en-US"/>
              </w:rPr>
            </w:pPr>
          </w:p>
          <w:p w14:paraId="0DCC8DD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.product_action button{</w:t>
            </w:r>
          </w:p>
          <w:p w14:paraId="7B6A154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15px;</w:t>
            </w:r>
          </w:p>
          <w:p w14:paraId="2FBFD42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6D3BE55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100%;</w:t>
            </w:r>
          </w:p>
          <w:p w14:paraId="2DD930E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#F49ECA;</w:t>
            </w:r>
          </w:p>
          <w:p w14:paraId="0035540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0 0 15px 15px;</w:t>
            </w:r>
          </w:p>
          <w:p w14:paraId="18E44E2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font-weight: bold;</w:t>
            </w:r>
          </w:p>
          <w:p w14:paraId="09980DD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 none;</w:t>
            </w:r>
          </w:p>
          <w:p w14:paraId="295690E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outline: none;</w:t>
            </w:r>
          </w:p>
          <w:p w14:paraId="7901BD9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text-transform: uppercase;</w:t>
            </w:r>
          </w:p>
          <w:p w14:paraId="52D468A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white;</w:t>
            </w:r>
          </w:p>
          <w:p w14:paraId="39BFE47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16px 10px;</w:t>
            </w:r>
          </w:p>
          <w:p w14:paraId="11ABED7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transition: 0.25s;</w:t>
            </w:r>
          </w:p>
          <w:p w14:paraId="0BC0BD7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7C31B85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A7A360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.product_box:hover .product_action{</w:t>
            </w:r>
          </w:p>
          <w:p w14:paraId="5D77829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visibility: visible;</w:t>
            </w:r>
          </w:p>
          <w:p w14:paraId="4CD9786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opacity:100;</w:t>
            </w:r>
          </w:p>
          <w:p w14:paraId="4DEBEA7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E8DDCA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.product_action button:hover{</w:t>
            </w:r>
          </w:p>
          <w:p w14:paraId="53569FD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#F2C018;</w:t>
            </w:r>
          </w:p>
          <w:p w14:paraId="3D3F360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D0971F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.add_cart{</w:t>
            </w:r>
          </w:p>
          <w:p w14:paraId="2E667B2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position: absolute;</w:t>
            </w:r>
          </w:p>
          <w:p w14:paraId="2C907B1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border-radius: 30px;</w:t>
            </w:r>
          </w:p>
          <w:p w14:paraId="3DCFD47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25px;</w:t>
            </w:r>
          </w:p>
          <w:p w14:paraId="691787C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top: 15px;</w:t>
            </w:r>
          </w:p>
          <w:p w14:paraId="46C13C0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right: 15px;</w:t>
            </w:r>
          </w:p>
          <w:p w14:paraId="7E29BF9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#F49ECA;</w:t>
            </w:r>
          </w:p>
          <w:p w14:paraId="22A83A9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12px;</w:t>
            </w:r>
          </w:p>
          <w:p w14:paraId="2ADD270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cursor: pointer;</w:t>
            </w:r>
          </w:p>
          <w:p w14:paraId="012FCFE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248856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.add_cart:hover{</w:t>
            </w:r>
          </w:p>
          <w:p w14:paraId="53326CC7"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#F49ECA;</w:t>
            </w:r>
          </w:p>
          <w:p w14:paraId="5083E1A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white;</w:t>
            </w:r>
          </w:p>
          <w:p w14:paraId="6E748D3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DF54FBA" w14:textId="77777777" w:rsidR="00595930" w:rsidRPr="00B04F7F" w:rsidRDefault="00595930" w:rsidP="00B04F7F">
            <w:pPr>
              <w:spacing w:line="276" w:lineRule="auto"/>
              <w:rPr>
                <w:rFonts w:asciiTheme="majorBidi" w:hAnsiTheme="majorBidi" w:cstheme="majorBidi"/>
                <w:sz w:val="22"/>
                <w:szCs w:val="22"/>
                <w:lang w:val="en-US"/>
              </w:rPr>
            </w:pPr>
          </w:p>
          <w:p w14:paraId="2FE2B2D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C019D49" w14:textId="77777777" w:rsidR="00B04F7F" w:rsidRPr="00B04F7F" w:rsidRDefault="00B04F7F" w:rsidP="00B04F7F">
            <w:pPr>
              <w:spacing w:after="0" w:line="276" w:lineRule="auto"/>
              <w:jc w:val="both"/>
              <w:rPr>
                <w:rFonts w:asciiTheme="majorBidi" w:eastAsia="DengXian" w:hAnsiTheme="majorBidi" w:cstheme="majorBidi"/>
                <w:kern w:val="0"/>
                <w:lang w:val="en-US" w:eastAsia="zh-CN"/>
                <w14:ligatures w14:val="none"/>
              </w:rPr>
            </w:pPr>
            <w:r w:rsidRPr="00B04F7F">
              <w:rPr>
                <w:rFonts w:asciiTheme="majorBidi" w:eastAsia="DengXian" w:hAnsiTheme="majorBidi" w:cstheme="majorBidi"/>
                <w:kern w:val="0"/>
                <w:lang w:val="en-US" w:eastAsia="zh-CN"/>
                <w14:ligatures w14:val="none"/>
              </w:rPr>
              <w:t>@import url("https://fonts.googleapis.com/css2?family=Nunito:wght@200;300;400;600;700&amp;display=swap");</w:t>
            </w:r>
          </w:p>
          <w:p w14:paraId="24FBCB7E" w14:textId="77777777" w:rsidR="00B04F7F" w:rsidRPr="00B04F7F" w:rsidRDefault="00B04F7F" w:rsidP="00B04F7F">
            <w:pPr>
              <w:spacing w:line="276" w:lineRule="auto"/>
              <w:rPr>
                <w:rFonts w:asciiTheme="majorBidi" w:hAnsiTheme="majorBidi" w:cstheme="majorBidi"/>
                <w:sz w:val="22"/>
                <w:szCs w:val="22"/>
                <w:lang w:val="en-US"/>
              </w:rPr>
            </w:pPr>
          </w:p>
          <w:p w14:paraId="6ABA6FA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w:t>
            </w:r>
          </w:p>
          <w:p w14:paraId="0D5AFD9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t>
            </w:r>
          </w:p>
          <w:p w14:paraId="76BF571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257D8B11"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0;</w:t>
            </w:r>
          </w:p>
          <w:p w14:paraId="5C4CC02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0;</w:t>
            </w:r>
          </w:p>
          <w:p w14:paraId="07745BC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font-family: 'Nunito', sans-serif;</w:t>
            </w:r>
          </w:p>
          <w:p w14:paraId="15F0CED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16px;</w:t>
            </w:r>
          </w:p>
          <w:p w14:paraId="523AB0E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rgb(224, 89, 168);</w:t>
            </w:r>
          </w:p>
          <w:p w14:paraId="30A1F96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0EA53BD" w14:textId="77777777" w:rsidR="00B04F7F" w:rsidRPr="00B04F7F" w:rsidRDefault="00B04F7F" w:rsidP="00B04F7F">
            <w:pPr>
              <w:spacing w:line="276" w:lineRule="auto"/>
              <w:rPr>
                <w:rFonts w:asciiTheme="majorBidi" w:hAnsiTheme="majorBidi" w:cstheme="majorBidi"/>
                <w:sz w:val="22"/>
                <w:szCs w:val="22"/>
                <w:lang w:val="en-US"/>
              </w:rPr>
            </w:pPr>
          </w:p>
          <w:p w14:paraId="489B59A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w:t>
            </w:r>
          </w:p>
          <w:p w14:paraId="0ACADC9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background-color: #FEF2F7;</w:t>
            </w:r>
          </w:p>
          <w:p w14:paraId="237C876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padding-top: 10px;</w:t>
            </w:r>
          </w:p>
          <w:p w14:paraId="7B638DB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3540F675" w14:textId="77777777" w:rsidR="00B04F7F" w:rsidRPr="00B04F7F" w:rsidRDefault="00B04F7F" w:rsidP="00B04F7F">
            <w:pPr>
              <w:spacing w:line="276" w:lineRule="auto"/>
              <w:rPr>
                <w:rFonts w:asciiTheme="majorBidi" w:hAnsiTheme="majorBidi" w:cstheme="majorBidi"/>
                <w:sz w:val="22"/>
                <w:szCs w:val="22"/>
                <w:lang w:val="en-US"/>
              </w:rPr>
            </w:pPr>
          </w:p>
          <w:p w14:paraId="183BB0E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.container{</w:t>
            </w:r>
          </w:p>
          <w:p w14:paraId="44FE9C4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1140px;</w:t>
            </w:r>
          </w:p>
          <w:p w14:paraId="76BE547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auto;</w:t>
            </w:r>
          </w:p>
          <w:p w14:paraId="7EBC338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flex;</w:t>
            </w:r>
          </w:p>
          <w:p w14:paraId="151270A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center;</w:t>
            </w:r>
          </w:p>
          <w:p w14:paraId="7F798F8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58564AC" w14:textId="77777777" w:rsidR="00B04F7F" w:rsidRPr="00B04F7F" w:rsidRDefault="00B04F7F" w:rsidP="00B04F7F">
            <w:pPr>
              <w:spacing w:line="276" w:lineRule="auto"/>
              <w:rPr>
                <w:rFonts w:asciiTheme="majorBidi" w:hAnsiTheme="majorBidi" w:cstheme="majorBidi"/>
                <w:sz w:val="22"/>
                <w:szCs w:val="22"/>
                <w:lang w:val="en-US"/>
              </w:rPr>
            </w:pPr>
          </w:p>
          <w:p w14:paraId="197400EA"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.container .logo img{</w:t>
            </w:r>
          </w:p>
          <w:p w14:paraId="1253D02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23rem;</w:t>
            </w:r>
          </w:p>
          <w:p w14:paraId="3466068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margin-left: -70px;</w:t>
            </w:r>
          </w:p>
          <w:p w14:paraId="4915E52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805D1A7" w14:textId="77777777" w:rsidR="00B04F7F" w:rsidRPr="00B04F7F" w:rsidRDefault="00B04F7F" w:rsidP="00B04F7F">
            <w:pPr>
              <w:spacing w:line="276" w:lineRule="auto"/>
              <w:rPr>
                <w:rFonts w:asciiTheme="majorBidi" w:hAnsiTheme="majorBidi" w:cstheme="majorBidi"/>
                <w:sz w:val="22"/>
                <w:szCs w:val="22"/>
                <w:lang w:val="en-US"/>
              </w:rPr>
            </w:pPr>
          </w:p>
          <w:p w14:paraId="4248D97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h3{</w:t>
            </w:r>
          </w:p>
          <w:p w14:paraId="7FCCB13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19px;</w:t>
            </w:r>
          </w:p>
          <w:p w14:paraId="6AB7107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margin-bottom: 10px;</w:t>
            </w:r>
          </w:p>
          <w:p w14:paraId="0BFEEFA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4E3CDEBD"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039E948" w14:textId="77777777" w:rsidR="00B04F7F" w:rsidRPr="00B04F7F" w:rsidRDefault="00B04F7F" w:rsidP="00B04F7F">
            <w:pPr>
              <w:spacing w:line="276" w:lineRule="auto"/>
              <w:rPr>
                <w:rFonts w:asciiTheme="majorBidi" w:hAnsiTheme="majorBidi" w:cstheme="majorBidi"/>
                <w:sz w:val="22"/>
                <w:szCs w:val="22"/>
                <w:lang w:val="en-US"/>
              </w:rPr>
            </w:pPr>
          </w:p>
          <w:p w14:paraId="18B722D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.footer-content p{</w:t>
            </w:r>
          </w:p>
          <w:p w14:paraId="44C1122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190px;</w:t>
            </w:r>
          </w:p>
          <w:p w14:paraId="3DE195B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margin: auto;</w:t>
            </w:r>
          </w:p>
          <w:p w14:paraId="123A696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7px;</w:t>
            </w:r>
          </w:p>
          <w:p w14:paraId="65E9491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41A4C5B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9414A87" w14:textId="77777777" w:rsidR="00B04F7F" w:rsidRPr="00B04F7F" w:rsidRDefault="00B04F7F" w:rsidP="00B04F7F">
            <w:pPr>
              <w:spacing w:line="276" w:lineRule="auto"/>
              <w:rPr>
                <w:rFonts w:asciiTheme="majorBidi" w:hAnsiTheme="majorBidi" w:cstheme="majorBidi"/>
                <w:sz w:val="22"/>
                <w:szCs w:val="22"/>
                <w:lang w:val="en-US"/>
              </w:rPr>
            </w:pPr>
          </w:p>
          <w:p w14:paraId="08D5097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.footer-content i{</w:t>
            </w:r>
          </w:p>
          <w:p w14:paraId="6FD8EDB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size: 30px;</w:t>
            </w:r>
          </w:p>
          <w:p w14:paraId="7023D33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296A506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6E9A4EA9" w14:textId="77777777" w:rsidR="00B04F7F" w:rsidRPr="00B04F7F" w:rsidRDefault="00B04F7F" w:rsidP="00B04F7F">
            <w:pPr>
              <w:spacing w:line="276" w:lineRule="auto"/>
              <w:rPr>
                <w:rFonts w:asciiTheme="majorBidi" w:hAnsiTheme="majorBidi" w:cstheme="majorBidi"/>
                <w:sz w:val="22"/>
                <w:szCs w:val="22"/>
                <w:lang w:val="en-US"/>
              </w:rPr>
            </w:pPr>
          </w:p>
          <w:p w14:paraId="30C896C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 .container{</w:t>
            </w:r>
          </w:p>
          <w:p w14:paraId="1A4DA4B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display: grid;</w:t>
            </w:r>
          </w:p>
          <w:p w14:paraId="2FB4D87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grid-template-columns: repeat(auto-fit, minmax(7rem, 1fr));</w:t>
            </w:r>
          </w:p>
          <w:p w14:paraId="47E070B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#FEF2F7;</w:t>
            </w:r>
          </w:p>
          <w:p w14:paraId="085029F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gap: 0.5rem;</w:t>
            </w:r>
          </w:p>
          <w:p w14:paraId="0667BA23"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border-top: .1rem #F49DC3;</w:t>
            </w:r>
          </w:p>
          <w:p w14:paraId="545C816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7BDDC241" w14:textId="77777777" w:rsidR="00B04F7F" w:rsidRPr="00B04F7F" w:rsidRDefault="00B04F7F" w:rsidP="00B04F7F">
            <w:pPr>
              <w:spacing w:line="276" w:lineRule="auto"/>
              <w:rPr>
                <w:rFonts w:asciiTheme="majorBidi" w:hAnsiTheme="majorBidi" w:cstheme="majorBidi"/>
                <w:sz w:val="22"/>
                <w:szCs w:val="22"/>
                <w:lang w:val="en-US"/>
              </w:rPr>
            </w:pPr>
          </w:p>
          <w:p w14:paraId="0572366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 .credit {</w:t>
            </w:r>
          </w:p>
          <w:p w14:paraId="099D810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text-align: center;</w:t>
            </w:r>
          </w:p>
          <w:p w14:paraId="7A6CD10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lastRenderedPageBreak/>
              <w:t>    border-top: .1rem solid rgba(0, 0, 0, .1);</w:t>
            </w:r>
          </w:p>
          <w:p w14:paraId="3B9CA6D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1.3rem;</w:t>
            </w:r>
          </w:p>
          <w:p w14:paraId="03B8FB6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#fff;</w:t>
            </w:r>
          </w:p>
          <w:p w14:paraId="6A91062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background-color: #F49DC3;</w:t>
            </w:r>
          </w:p>
          <w:p w14:paraId="58A5729C"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padding: 0.5rem;</w:t>
            </w:r>
          </w:p>
          <w:p w14:paraId="5E2ABB3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xml:space="preserve">    top:0; </w:t>
            </w:r>
          </w:p>
          <w:p w14:paraId="285D0014"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12D8C39A" w14:textId="77777777" w:rsidR="00B04F7F" w:rsidRPr="00B04F7F" w:rsidRDefault="00B04F7F" w:rsidP="00B04F7F">
            <w:pPr>
              <w:spacing w:line="276" w:lineRule="auto"/>
              <w:rPr>
                <w:rFonts w:asciiTheme="majorBidi" w:hAnsiTheme="majorBidi" w:cstheme="majorBidi"/>
                <w:sz w:val="22"/>
                <w:szCs w:val="22"/>
                <w:lang w:val="en-US"/>
              </w:rPr>
            </w:pPr>
          </w:p>
          <w:p w14:paraId="20D4B799"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 .credit span {</w:t>
            </w:r>
          </w:p>
          <w:p w14:paraId="1B943B75"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color: lightgray;</w:t>
            </w:r>
          </w:p>
          <w:p w14:paraId="20B9A6F0"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font-size: 1.3rem;</w:t>
            </w:r>
          </w:p>
          <w:p w14:paraId="0D45F7D8"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041C4DA" w14:textId="77777777" w:rsidR="00B04F7F" w:rsidRPr="00B04F7F" w:rsidRDefault="00B04F7F" w:rsidP="00B04F7F">
            <w:pPr>
              <w:spacing w:line="276" w:lineRule="auto"/>
              <w:rPr>
                <w:rFonts w:asciiTheme="majorBidi" w:hAnsiTheme="majorBidi" w:cstheme="majorBidi"/>
                <w:sz w:val="22"/>
                <w:szCs w:val="22"/>
                <w:lang w:val="en-US"/>
              </w:rPr>
            </w:pPr>
          </w:p>
          <w:p w14:paraId="0629BF8F"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.footer-content .imgChange {</w:t>
            </w:r>
          </w:p>
          <w:p w14:paraId="0AA674B2"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width: 55px;</w:t>
            </w:r>
          </w:p>
          <w:p w14:paraId="2ED7766E"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height: auto;</w:t>
            </w:r>
          </w:p>
          <w:p w14:paraId="1AE7226B"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    justify-content: center;</w:t>
            </w:r>
          </w:p>
          <w:p w14:paraId="30202F26" w14:textId="77777777" w:rsidR="00B04F7F" w:rsidRPr="00B04F7F" w:rsidRDefault="00B04F7F"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5D32C62E" w14:textId="0F0E00D7" w:rsidR="00B04F7F" w:rsidRPr="00B04F7F" w:rsidRDefault="00B04F7F" w:rsidP="00B04F7F">
            <w:pPr>
              <w:spacing w:line="276" w:lineRule="auto"/>
              <w:rPr>
                <w:rFonts w:asciiTheme="majorBidi" w:hAnsiTheme="majorBidi" w:cstheme="majorBidi"/>
                <w:sz w:val="22"/>
                <w:szCs w:val="22"/>
                <w:lang w:val="en-US"/>
              </w:rPr>
            </w:pPr>
          </w:p>
        </w:tc>
        <w:tc>
          <w:tcPr>
            <w:tcW w:w="3251" w:type="dxa"/>
          </w:tcPr>
          <w:p w14:paraId="491F56BB" w14:textId="77777777" w:rsidR="00595930" w:rsidRPr="00595930" w:rsidRDefault="00595930" w:rsidP="00B04F7F">
            <w:pPr>
              <w:spacing w:after="0" w:line="276" w:lineRule="auto"/>
              <w:jc w:val="both"/>
              <w:rPr>
                <w:rFonts w:asciiTheme="majorBidi" w:eastAsia="DengXian" w:hAnsiTheme="majorBidi" w:cstheme="majorBidi"/>
                <w:kern w:val="0"/>
                <w:lang w:val="en-US" w:eastAsia="zh-CN"/>
                <w14:ligatures w14:val="none"/>
              </w:rPr>
            </w:pPr>
            <w:r w:rsidRPr="00595930">
              <w:rPr>
                <w:rFonts w:asciiTheme="majorBidi" w:eastAsia="DengXian" w:hAnsiTheme="majorBidi" w:cstheme="majorBidi"/>
                <w:kern w:val="0"/>
                <w:lang w:val="en-US" w:eastAsia="zh-CN"/>
                <w14:ligatures w14:val="none"/>
              </w:rPr>
              <w:lastRenderedPageBreak/>
              <w:t>const searchParams = new URLSearchParams(window.location.search);</w:t>
            </w:r>
          </w:p>
          <w:p w14:paraId="524F108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id = +searchParams.get('id')</w:t>
            </w:r>
          </w:p>
          <w:p w14:paraId="3E393D7E" w14:textId="77777777" w:rsidR="00595930" w:rsidRPr="00595930" w:rsidRDefault="00595930" w:rsidP="00B04F7F">
            <w:pPr>
              <w:spacing w:line="276" w:lineRule="auto"/>
              <w:rPr>
                <w:rFonts w:asciiTheme="majorBidi" w:hAnsiTheme="majorBidi" w:cstheme="majorBidi"/>
                <w:sz w:val="22"/>
                <w:szCs w:val="22"/>
                <w:lang w:val="en-US"/>
              </w:rPr>
            </w:pPr>
          </w:p>
          <w:p w14:paraId="34F8E4B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function loadData(key) {</w:t>
            </w:r>
          </w:p>
          <w:p w14:paraId="4B6A0C9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return JSON.parse(localStorage.getItem(key)) ?? []</w:t>
            </w:r>
          </w:p>
          <w:p w14:paraId="3E715F0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w:t>
            </w:r>
          </w:p>
          <w:p w14:paraId="1E57AAD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product_detail = loadData('product_detail')</w:t>
            </w:r>
          </w:p>
          <w:p w14:paraId="2442F53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currentproduct = product_detail.find((item)=&gt; item['id']==id)</w:t>
            </w:r>
          </w:p>
          <w:p w14:paraId="37C72942" w14:textId="77777777" w:rsidR="00595930" w:rsidRPr="00595930" w:rsidRDefault="00595930" w:rsidP="00B04F7F">
            <w:pPr>
              <w:spacing w:line="276" w:lineRule="auto"/>
              <w:rPr>
                <w:rFonts w:asciiTheme="majorBidi" w:hAnsiTheme="majorBidi" w:cstheme="majorBidi"/>
                <w:sz w:val="22"/>
                <w:szCs w:val="22"/>
                <w:lang w:val="en-US"/>
              </w:rPr>
            </w:pPr>
          </w:p>
          <w:p w14:paraId="6E86ABB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document.querySelector(".imageproduct").setAttribute("src",currentproduct.product_img)</w:t>
            </w:r>
          </w:p>
          <w:p w14:paraId="3F770E3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document.querySelector("#name").innerHTML= currentproduct.product_title</w:t>
            </w:r>
          </w:p>
          <w:p w14:paraId="5568E90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document.querySelector(".description_content").innerHTML= currentproduct.description</w:t>
            </w:r>
          </w:p>
          <w:p w14:paraId="34C0D9AF" w14:textId="77777777" w:rsidR="00595930" w:rsidRPr="00595930" w:rsidRDefault="00595930" w:rsidP="00B04F7F">
            <w:pPr>
              <w:spacing w:line="276" w:lineRule="auto"/>
              <w:rPr>
                <w:rFonts w:asciiTheme="majorBidi" w:hAnsiTheme="majorBidi" w:cstheme="majorBidi"/>
                <w:sz w:val="22"/>
                <w:szCs w:val="22"/>
                <w:lang w:val="en-US"/>
              </w:rPr>
            </w:pPr>
          </w:p>
          <w:p w14:paraId="656BD92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Lấy danh sách sản phẩm từ localStorage</w:t>
            </w:r>
          </w:p>
          <w:p w14:paraId="7575968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products = loadData('product_detail');</w:t>
            </w:r>
          </w:p>
          <w:p w14:paraId="3B1DE868" w14:textId="77777777" w:rsidR="00595930" w:rsidRPr="00595930" w:rsidRDefault="00595930" w:rsidP="00B04F7F">
            <w:pPr>
              <w:spacing w:line="276" w:lineRule="auto"/>
              <w:rPr>
                <w:rFonts w:asciiTheme="majorBidi" w:hAnsiTheme="majorBidi" w:cstheme="majorBidi"/>
                <w:sz w:val="22"/>
                <w:szCs w:val="22"/>
                <w:lang w:val="en-US"/>
              </w:rPr>
            </w:pPr>
          </w:p>
          <w:p w14:paraId="0569AC6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Tìm sản phẩm hiện tại dựa trên ID</w:t>
            </w:r>
          </w:p>
          <w:p w14:paraId="4206F3D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currentProduct = products.find(item =&gt; item.id === id);</w:t>
            </w:r>
          </w:p>
          <w:p w14:paraId="1FC5101E" w14:textId="77777777" w:rsidR="00595930" w:rsidRPr="00595930" w:rsidRDefault="00595930" w:rsidP="00B04F7F">
            <w:pPr>
              <w:spacing w:line="276" w:lineRule="auto"/>
              <w:rPr>
                <w:rFonts w:asciiTheme="majorBidi" w:hAnsiTheme="majorBidi" w:cstheme="majorBidi"/>
                <w:sz w:val="22"/>
                <w:szCs w:val="22"/>
                <w:lang w:val="en-US"/>
              </w:rPr>
            </w:pPr>
          </w:p>
          <w:p w14:paraId="66080B4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Lọc ra 3 sản phẩm tương tự</w:t>
            </w:r>
          </w:p>
          <w:p w14:paraId="5DA5FF28"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similarProducts = products.filter(item =&gt; item.id !== id).slice(0, 4);</w:t>
            </w:r>
          </w:p>
          <w:p w14:paraId="443A833D" w14:textId="77777777" w:rsidR="00595930" w:rsidRPr="00595930" w:rsidRDefault="00595930" w:rsidP="00B04F7F">
            <w:pPr>
              <w:spacing w:line="276" w:lineRule="auto"/>
              <w:rPr>
                <w:rFonts w:asciiTheme="majorBidi" w:hAnsiTheme="majorBidi" w:cstheme="majorBidi"/>
                <w:sz w:val="22"/>
                <w:szCs w:val="22"/>
                <w:lang w:val="en-US"/>
              </w:rPr>
            </w:pPr>
          </w:p>
          <w:p w14:paraId="13C98F9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Hiển thị các sản phẩm tương tự trong class card-container</w:t>
            </w:r>
          </w:p>
          <w:p w14:paraId="3696FBF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var cardContainer = document.querySelector(".card-container");</w:t>
            </w:r>
          </w:p>
          <w:p w14:paraId="594DC1B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similarProducts.forEach(product =&gt; {</w:t>
            </w:r>
          </w:p>
          <w:p w14:paraId="170E960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var cardHTML = `</w:t>
            </w:r>
          </w:p>
          <w:p w14:paraId="259D612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class="product_box"&gt;</w:t>
            </w:r>
          </w:p>
          <w:p w14:paraId="21A414B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&lt;img src="${product.product_img}" alt="${product.product_title}" class="product_img"&gt;</w:t>
            </w:r>
          </w:p>
          <w:p w14:paraId="2EBC8A2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            &lt;h2 class="product_title"&gt;${product.product_title}&lt;/h2&gt;</w:t>
            </w:r>
          </w:p>
          <w:p w14:paraId="120BC3F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class="product_price"&gt;&lt;p&gt;${product.product_price.toLocaleString('vi-VN', { style: 'currency', currency: 'VND' })}&lt;/p&gt;&lt;/div&gt;</w:t>
            </w:r>
          </w:p>
          <w:p w14:paraId="6868D7FA"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 class="product_action"&gt;</w:t>
            </w:r>
          </w:p>
          <w:p w14:paraId="1932937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&lt;button onclick="window.location.href='chitiet1.html?id=${product.id}'"&gt;Xem sản phẩm&lt;/button&gt;</w:t>
            </w:r>
          </w:p>
          <w:p w14:paraId="444F5F65"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40B7D8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&lt;/div&gt;</w:t>
            </w:r>
          </w:p>
          <w:p w14:paraId="37DAB99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w:t>
            </w:r>
          </w:p>
          <w:p w14:paraId="5D0DEB9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cardContainer.insertAdjacentHTML('beforeend', cardHTML);</w:t>
            </w:r>
          </w:p>
          <w:p w14:paraId="7A1483C7"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w:t>
            </w:r>
          </w:p>
          <w:p w14:paraId="62F32BD6" w14:textId="0A936F6E" w:rsidR="00595930" w:rsidRPr="00B04F7F" w:rsidRDefault="00595930" w:rsidP="00B04F7F">
            <w:pPr>
              <w:spacing w:line="276" w:lineRule="auto"/>
              <w:rPr>
                <w:rFonts w:asciiTheme="majorBidi" w:hAnsiTheme="majorBidi" w:cstheme="majorBidi"/>
                <w:sz w:val="22"/>
                <w:szCs w:val="22"/>
                <w:lang w:val="en-US"/>
              </w:rPr>
            </w:pPr>
            <w:r w:rsidRPr="00B04F7F">
              <w:rPr>
                <w:rFonts w:asciiTheme="majorBidi" w:hAnsiTheme="majorBidi" w:cstheme="majorBidi"/>
                <w:sz w:val="22"/>
                <w:szCs w:val="22"/>
                <w:lang w:val="en-US"/>
              </w:rPr>
              <w:t>*******</w:t>
            </w:r>
          </w:p>
          <w:p w14:paraId="43877FCB" w14:textId="77777777" w:rsidR="00595930" w:rsidRPr="00595930" w:rsidRDefault="00595930" w:rsidP="00B04F7F">
            <w:pPr>
              <w:spacing w:after="0" w:line="276" w:lineRule="auto"/>
              <w:jc w:val="both"/>
              <w:rPr>
                <w:rFonts w:asciiTheme="majorBidi" w:eastAsia="DengXian" w:hAnsiTheme="majorBidi" w:cstheme="majorBidi"/>
                <w:kern w:val="0"/>
                <w:lang w:val="en-US" w:eastAsia="zh-CN"/>
                <w14:ligatures w14:val="none"/>
              </w:rPr>
            </w:pPr>
            <w:r w:rsidRPr="00595930">
              <w:rPr>
                <w:rFonts w:asciiTheme="majorBidi" w:eastAsia="DengXian" w:hAnsiTheme="majorBidi" w:cstheme="majorBidi"/>
                <w:kern w:val="0"/>
                <w:lang w:val="en-US" w:eastAsia="zh-CN"/>
                <w14:ligatures w14:val="none"/>
              </w:rPr>
              <w:t>let amountElement = document.getElementById('amount');</w:t>
            </w:r>
          </w:p>
          <w:p w14:paraId="403E78B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let amount = amountElement.value;</w:t>
            </w:r>
          </w:p>
          <w:p w14:paraId="37A9185C"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//console.log(amount)</w:t>
            </w:r>
          </w:p>
          <w:p w14:paraId="6D185723"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let render = (amount) =&gt; {</w:t>
            </w:r>
          </w:p>
          <w:p w14:paraId="59D3D220"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amountElement.value = amount</w:t>
            </w:r>
          </w:p>
          <w:p w14:paraId="2E30EB9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w:t>
            </w:r>
          </w:p>
          <w:p w14:paraId="25CA00A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//Handle plus</w:t>
            </w:r>
          </w:p>
          <w:p w14:paraId="5186E9FE"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let handlePlus = () =&gt;{</w:t>
            </w:r>
          </w:p>
          <w:p w14:paraId="3FCB966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amount++</w:t>
            </w:r>
          </w:p>
          <w:p w14:paraId="0054F0A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render(amount);</w:t>
            </w:r>
          </w:p>
          <w:p w14:paraId="55A1730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w:t>
            </w:r>
          </w:p>
          <w:p w14:paraId="2DC712D6"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//Handle minus</w:t>
            </w:r>
          </w:p>
          <w:p w14:paraId="492A798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let handleMinus = () =&gt;{</w:t>
            </w:r>
          </w:p>
          <w:p w14:paraId="7D85FFF1"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if(amount&gt;1)</w:t>
            </w:r>
          </w:p>
          <w:p w14:paraId="18B8CC12"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amount--;</w:t>
            </w:r>
          </w:p>
          <w:p w14:paraId="04798A69"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render(amount);</w:t>
            </w:r>
          </w:p>
          <w:p w14:paraId="45BF96A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w:t>
            </w:r>
          </w:p>
          <w:p w14:paraId="6202E9C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amountElement.addEventListener('input', ()=&gt; {</w:t>
            </w:r>
          </w:p>
          <w:p w14:paraId="24CEFC64"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amount = amountElement.value;</w:t>
            </w:r>
          </w:p>
          <w:p w14:paraId="33B5494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amount = parseInt(amount);</w:t>
            </w:r>
          </w:p>
          <w:p w14:paraId="4CC9883B"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lastRenderedPageBreak/>
              <w:t>    amount = (isNaN(amount)||amount ==0)?1:amount;</w:t>
            </w:r>
          </w:p>
          <w:p w14:paraId="6A7C0BE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render(amount);</w:t>
            </w:r>
          </w:p>
          <w:p w14:paraId="33E2BB1F"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console.log(amount);</w:t>
            </w:r>
          </w:p>
          <w:p w14:paraId="1C31724D" w14:textId="77777777" w:rsidR="00595930" w:rsidRPr="00595930" w:rsidRDefault="00595930" w:rsidP="00B04F7F">
            <w:pPr>
              <w:spacing w:line="276" w:lineRule="auto"/>
              <w:rPr>
                <w:rFonts w:asciiTheme="majorBidi" w:hAnsiTheme="majorBidi" w:cstheme="majorBidi"/>
                <w:sz w:val="22"/>
                <w:szCs w:val="22"/>
                <w:lang w:val="en-US"/>
              </w:rPr>
            </w:pPr>
            <w:r w:rsidRPr="00595930">
              <w:rPr>
                <w:rFonts w:asciiTheme="majorBidi" w:hAnsiTheme="majorBidi" w:cstheme="majorBidi"/>
                <w:sz w:val="22"/>
                <w:szCs w:val="22"/>
                <w:lang w:val="en-US"/>
              </w:rPr>
              <w:t>})  </w:t>
            </w:r>
          </w:p>
          <w:p w14:paraId="18F9D06E" w14:textId="77777777" w:rsidR="00595930" w:rsidRPr="00B04F7F" w:rsidRDefault="00595930" w:rsidP="00B04F7F">
            <w:pPr>
              <w:spacing w:line="276" w:lineRule="auto"/>
              <w:rPr>
                <w:rFonts w:asciiTheme="majorBidi" w:hAnsiTheme="majorBidi" w:cstheme="majorBidi"/>
                <w:sz w:val="22"/>
                <w:szCs w:val="22"/>
                <w:lang w:val="en-US"/>
              </w:rPr>
            </w:pPr>
          </w:p>
          <w:p w14:paraId="6BDE9AC1" w14:textId="0CEB1674" w:rsidR="00595930" w:rsidRPr="00B04F7F" w:rsidRDefault="00595930" w:rsidP="00B04F7F">
            <w:pPr>
              <w:spacing w:line="276" w:lineRule="auto"/>
              <w:rPr>
                <w:rFonts w:asciiTheme="majorBidi" w:hAnsiTheme="majorBidi" w:cstheme="majorBidi"/>
                <w:sz w:val="22"/>
                <w:szCs w:val="22"/>
                <w:lang w:val="en-US"/>
              </w:rPr>
            </w:pPr>
          </w:p>
        </w:tc>
      </w:tr>
      <w:bookmarkEnd w:id="29"/>
    </w:tbl>
    <w:p w14:paraId="2624ACF9" w14:textId="77777777" w:rsidR="009D2140" w:rsidRPr="009D2140" w:rsidRDefault="009D2140" w:rsidP="00242BA1">
      <w:pPr>
        <w:rPr>
          <w:rFonts w:asciiTheme="majorBidi" w:hAnsiTheme="majorBidi" w:cstheme="majorBidi"/>
          <w:sz w:val="26"/>
          <w:szCs w:val="26"/>
        </w:rPr>
      </w:pPr>
    </w:p>
    <w:p w14:paraId="54FEAD65" w14:textId="1B979874" w:rsidR="00242BA1" w:rsidRPr="00CF7300" w:rsidRDefault="00242BA1" w:rsidP="00242BA1">
      <w:pPr>
        <w:rPr>
          <w:rFonts w:asciiTheme="majorBidi" w:hAnsiTheme="majorBidi" w:cstheme="majorBidi"/>
          <w:b/>
          <w:bCs/>
          <w:sz w:val="26"/>
          <w:szCs w:val="26"/>
          <w:lang w:val="en-US"/>
        </w:rPr>
      </w:pPr>
      <w:r w:rsidRPr="00CF7300">
        <w:rPr>
          <w:rFonts w:asciiTheme="majorBidi" w:hAnsiTheme="majorBidi" w:cstheme="majorBidi"/>
          <w:b/>
          <w:bCs/>
          <w:sz w:val="26"/>
          <w:szCs w:val="26"/>
          <w:lang w:val="en-US"/>
        </w:rPr>
        <w:t>5. Trang liên hệ</w:t>
      </w:r>
    </w:p>
    <w:p w14:paraId="6A65ACF2" w14:textId="2A707313" w:rsidR="00242BA1" w:rsidRPr="00CF7300" w:rsidRDefault="00242BA1" w:rsidP="00CF7300">
      <w:pPr>
        <w:ind w:firstLine="567"/>
        <w:rPr>
          <w:rFonts w:asciiTheme="majorBidi" w:hAnsiTheme="majorBidi" w:cstheme="majorBidi"/>
          <w:b/>
          <w:bCs/>
          <w:i/>
          <w:iCs/>
          <w:sz w:val="26"/>
          <w:szCs w:val="26"/>
          <w:lang w:val="en-US"/>
        </w:rPr>
      </w:pPr>
      <w:r w:rsidRPr="00CF7300">
        <w:rPr>
          <w:rFonts w:asciiTheme="majorBidi" w:hAnsiTheme="majorBidi" w:cstheme="majorBidi"/>
          <w:b/>
          <w:bCs/>
          <w:i/>
          <w:iCs/>
          <w:sz w:val="26"/>
          <w:szCs w:val="26"/>
          <w:lang w:val="en-US"/>
        </w:rPr>
        <w:t>*Giao diện website</w:t>
      </w:r>
    </w:p>
    <w:p w14:paraId="686340BA" w14:textId="06A21A4F" w:rsidR="00242BA1" w:rsidRPr="0014347E" w:rsidRDefault="00242BA1"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13D7ED1E" wp14:editId="59F63144">
            <wp:extent cx="5836920" cy="3103880"/>
            <wp:effectExtent l="0" t="0" r="0" b="1270"/>
            <wp:docPr id="162167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3649" name="Picture 1" descr="A screenshot of a computer&#10;&#10;Description automatically generated"/>
                    <pic:cNvPicPr/>
                  </pic:nvPicPr>
                  <pic:blipFill>
                    <a:blip r:embed="rId49"/>
                    <a:stretch>
                      <a:fillRect/>
                    </a:stretch>
                  </pic:blipFill>
                  <pic:spPr>
                    <a:xfrm>
                      <a:off x="0" y="0"/>
                      <a:ext cx="5836920" cy="3103880"/>
                    </a:xfrm>
                    <a:prstGeom prst="rect">
                      <a:avLst/>
                    </a:prstGeom>
                  </pic:spPr>
                </pic:pic>
              </a:graphicData>
            </a:graphic>
          </wp:inline>
        </w:drawing>
      </w:r>
    </w:p>
    <w:p w14:paraId="54E55998" w14:textId="5AEA6E34" w:rsidR="00242BA1" w:rsidRPr="0014347E" w:rsidRDefault="00242BA1"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lastRenderedPageBreak/>
        <w:drawing>
          <wp:inline distT="0" distB="0" distL="0" distR="0" wp14:anchorId="6E929C87" wp14:editId="1AC6E301">
            <wp:extent cx="5836920" cy="3103880"/>
            <wp:effectExtent l="0" t="0" r="0" b="1270"/>
            <wp:docPr id="95878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0756" name="Picture 1" descr="A screenshot of a computer&#10;&#10;Description automatically generated"/>
                    <pic:cNvPicPr/>
                  </pic:nvPicPr>
                  <pic:blipFill>
                    <a:blip r:embed="rId50"/>
                    <a:stretch>
                      <a:fillRect/>
                    </a:stretch>
                  </pic:blipFill>
                  <pic:spPr>
                    <a:xfrm>
                      <a:off x="0" y="0"/>
                      <a:ext cx="5836920" cy="3103880"/>
                    </a:xfrm>
                    <a:prstGeom prst="rect">
                      <a:avLst/>
                    </a:prstGeom>
                  </pic:spPr>
                </pic:pic>
              </a:graphicData>
            </a:graphic>
          </wp:inline>
        </w:drawing>
      </w:r>
    </w:p>
    <w:p w14:paraId="1436C6F5" w14:textId="46FE9A05" w:rsidR="00242BA1" w:rsidRDefault="00242BA1" w:rsidP="00CF7300">
      <w:pPr>
        <w:ind w:firstLine="567"/>
        <w:rPr>
          <w:rFonts w:asciiTheme="majorBidi" w:hAnsiTheme="majorBidi" w:cstheme="majorBidi"/>
          <w:b/>
          <w:bCs/>
          <w:i/>
          <w:iCs/>
          <w:sz w:val="26"/>
          <w:szCs w:val="26"/>
          <w:lang w:val="en-US"/>
        </w:rPr>
      </w:pPr>
      <w:r w:rsidRPr="00CF7300">
        <w:rPr>
          <w:rFonts w:asciiTheme="majorBidi" w:hAnsiTheme="majorBidi" w:cstheme="majorBidi"/>
          <w:b/>
          <w:bCs/>
          <w:i/>
          <w:iCs/>
          <w:sz w:val="26"/>
          <w:szCs w:val="26"/>
          <w:lang w:val="en-US"/>
        </w:rPr>
        <w:t>*Code</w:t>
      </w:r>
    </w:p>
    <w:tbl>
      <w:tblPr>
        <w:tblStyle w:val="TableGrid"/>
        <w:tblW w:w="9209" w:type="dxa"/>
        <w:tblLayout w:type="fixed"/>
        <w:tblLook w:val="04A0" w:firstRow="1" w:lastRow="0" w:firstColumn="1" w:lastColumn="0" w:noHBand="0" w:noVBand="1"/>
      </w:tblPr>
      <w:tblGrid>
        <w:gridCol w:w="4248"/>
        <w:gridCol w:w="4961"/>
      </w:tblGrid>
      <w:tr w:rsidR="00CF7300" w14:paraId="631B442E" w14:textId="77777777" w:rsidTr="00CF7300">
        <w:tc>
          <w:tcPr>
            <w:tcW w:w="4248" w:type="dxa"/>
            <w:vAlign w:val="center"/>
          </w:tcPr>
          <w:p w14:paraId="6FCEDC8D" w14:textId="77777777" w:rsidR="00CF7300" w:rsidRDefault="00CF7300" w:rsidP="00066108">
            <w:pPr>
              <w:spacing w:line="360" w:lineRule="auto"/>
              <w:jc w:val="center"/>
              <w:rPr>
                <w:rFonts w:asciiTheme="majorBidi" w:hAnsiTheme="majorBidi" w:cstheme="majorBidi"/>
                <w:b/>
                <w:bCs/>
                <w:szCs w:val="26"/>
              </w:rPr>
            </w:pPr>
            <w:r>
              <w:rPr>
                <w:rFonts w:asciiTheme="majorBidi" w:hAnsiTheme="majorBidi" w:cstheme="majorBidi"/>
                <w:b/>
                <w:bCs/>
                <w:szCs w:val="26"/>
              </w:rPr>
              <w:t>HTML</w:t>
            </w:r>
          </w:p>
        </w:tc>
        <w:tc>
          <w:tcPr>
            <w:tcW w:w="4961" w:type="dxa"/>
            <w:vAlign w:val="center"/>
          </w:tcPr>
          <w:p w14:paraId="6DF00D93" w14:textId="77777777" w:rsidR="00CF7300" w:rsidRDefault="00CF7300" w:rsidP="00066108">
            <w:pPr>
              <w:spacing w:line="360" w:lineRule="auto"/>
              <w:jc w:val="center"/>
              <w:rPr>
                <w:rFonts w:asciiTheme="majorBidi" w:hAnsiTheme="majorBidi" w:cstheme="majorBidi"/>
                <w:b/>
                <w:bCs/>
                <w:szCs w:val="26"/>
              </w:rPr>
            </w:pPr>
            <w:r>
              <w:rPr>
                <w:rFonts w:asciiTheme="majorBidi" w:hAnsiTheme="majorBidi" w:cstheme="majorBidi"/>
                <w:b/>
                <w:bCs/>
                <w:szCs w:val="26"/>
              </w:rPr>
              <w:t>CSS</w:t>
            </w:r>
          </w:p>
        </w:tc>
      </w:tr>
      <w:tr w:rsidR="00CF7300" w:rsidRPr="00B04F7F" w14:paraId="3E386407" w14:textId="77777777" w:rsidTr="00CF7300">
        <w:tc>
          <w:tcPr>
            <w:tcW w:w="4248" w:type="dxa"/>
          </w:tcPr>
          <w:p w14:paraId="754915A7" w14:textId="77777777" w:rsidR="00CF7300" w:rsidRPr="00CF7300" w:rsidRDefault="00CF7300" w:rsidP="00CF7300">
            <w:pPr>
              <w:spacing w:after="0" w:line="276" w:lineRule="auto"/>
              <w:jc w:val="both"/>
              <w:rPr>
                <w:rFonts w:asciiTheme="majorBidi" w:eastAsia="DengXian" w:hAnsiTheme="majorBidi" w:cstheme="majorBidi"/>
                <w:kern w:val="0"/>
                <w:lang w:val="en-US" w:eastAsia="zh-CN"/>
                <w14:ligatures w14:val="none"/>
              </w:rPr>
            </w:pPr>
            <w:r w:rsidRPr="00CF7300">
              <w:rPr>
                <w:rFonts w:asciiTheme="majorBidi" w:eastAsia="DengXian" w:hAnsiTheme="majorBidi" w:cstheme="majorBidi"/>
                <w:kern w:val="0"/>
                <w:lang w:val="en-US" w:eastAsia="zh-CN"/>
                <w14:ligatures w14:val="none"/>
              </w:rPr>
              <w:t>&lt;!DOCTYPE html&gt;</w:t>
            </w:r>
          </w:p>
          <w:p w14:paraId="0FD09C2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&lt;html lang="vi"&gt;</w:t>
            </w:r>
          </w:p>
          <w:p w14:paraId="51030C0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&lt;head&gt;</w:t>
            </w:r>
          </w:p>
          <w:p w14:paraId="7CF191E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&lt;link rel="stylesheet" href="https://cdnjs.cloudflare.com/ajax/libs/font-awesome/5.15.3/css/all.min.css"&gt;</w:t>
            </w:r>
          </w:p>
          <w:p w14:paraId="5A76520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&lt;meta charset="UTF-8"&gt;</w:t>
            </w:r>
          </w:p>
          <w:p w14:paraId="0836E3E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&lt;meta name="viewport" content="width=device-width, initial-scale=1.0"&gt;</w:t>
            </w:r>
          </w:p>
          <w:p w14:paraId="3CD15E8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&lt;title&gt;Liên hệ&lt;/title&gt;</w:t>
            </w:r>
          </w:p>
          <w:p w14:paraId="4723F31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&lt;link rel="shortcut icon" type="image/png" href="../img/tab1.png"/&gt;</w:t>
            </w:r>
          </w:p>
          <w:p w14:paraId="4931FDA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&lt;link rel="stylesheet" href="../css/footer.css"&gt;</w:t>
            </w:r>
          </w:p>
          <w:p w14:paraId="1DDD5F1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&lt;link rel="stylesheet" href="../css/lienhe.css"&gt;</w:t>
            </w:r>
          </w:p>
          <w:p w14:paraId="5094CFC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&lt;/head&gt;</w:t>
            </w:r>
          </w:p>
          <w:p w14:paraId="77F35BB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&lt;body&gt;</w:t>
            </w:r>
          </w:p>
          <w:p w14:paraId="4E120FD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 phần đầu trang --&gt;</w:t>
            </w:r>
          </w:p>
          <w:p w14:paraId="25F7545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&lt;header&gt;</w:t>
            </w:r>
          </w:p>
          <w:p w14:paraId="1C6BA39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&lt;nav class="navbar"&gt;</w:t>
            </w:r>
          </w:p>
          <w:p w14:paraId="68708A3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&lt;a href="#" class="translateY logo list_link" style="transform: translateY(-2px);"&gt;</w:t>
            </w:r>
          </w:p>
          <w:p w14:paraId="4074159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&lt;img src="../img/BUNI.png" alt="BUNI" srcset="" class="logoChange"&gt;</w:t>
            </w:r>
          </w:p>
          <w:p w14:paraId="406CE3A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&lt;/a&gt;</w:t>
            </w:r>
          </w:p>
          <w:p w14:paraId="2C662E1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&lt;ul id="main-menu"&gt;</w:t>
            </w:r>
          </w:p>
          <w:p w14:paraId="67024F6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 class="menu_item"&gt;&lt;a class="list_link" href="../html/home.html"&gt;Trang chủ&lt;/a&gt;&lt;/li&gt;</w:t>
            </w:r>
          </w:p>
          <w:p w14:paraId="5EAD7E6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 class="menu_item"&gt; &lt;a class ="list_link" href="../html/vechungtoi.html"&gt;Về chúng tôi&lt;/a&gt;&lt;/li&gt;</w:t>
            </w:r>
          </w:p>
          <w:p w14:paraId="40D7410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 class="menu_item dropdown"&gt;&lt;a class ="list_link" href="../html/sản phẩm.html"&gt;Sản phẩm&lt;/a&gt;</w:t>
            </w:r>
          </w:p>
          <w:p w14:paraId="1CE5D2C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&lt;/li&gt;</w:t>
            </w:r>
          </w:p>
          <w:p w14:paraId="37D3E91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 class="menu_item"&gt;&lt;a class ="active list_link" href="../html/lienhe.html"&gt;Liên hệ&lt;/a&gt;&lt;/li&gt;</w:t>
            </w:r>
          </w:p>
          <w:p w14:paraId="57A21E8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 class="menu_item"&gt;&lt;a class ="list_link" href="../html/order.html"&gt;Đặt hàng&lt;/a&gt;&lt;/li&gt;</w:t>
            </w:r>
          </w:p>
          <w:p w14:paraId="0179EE9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&lt;/ul&gt;</w:t>
            </w:r>
          </w:p>
          <w:p w14:paraId="3DC316F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class="icon"&gt;</w:t>
            </w:r>
          </w:p>
          <w:p w14:paraId="00558C4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 class="fas fa-bars" id="menu-bars"&gt;&lt;/i&gt;</w:t>
            </w:r>
          </w:p>
          <w:p w14:paraId="6CF25C3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&lt;a href="#" class="fas fa-shopping-cart"&gt;&lt;/a&gt;</w:t>
            </w:r>
          </w:p>
          <w:p w14:paraId="28C8E2E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&lt;a href="../html/Dangnhap.html"&gt;</w:t>
            </w:r>
          </w:p>
          <w:p w14:paraId="3DB5AB3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&lt;span onclick="show()" class="btn_user"&gt;&lt;i class="fa fa-user" aria-hidden="true"&gt;&lt;/i&gt;&lt;/span&gt;</w:t>
            </w:r>
          </w:p>
          <w:p w14:paraId="7D76E52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&lt;/a&gt;</w:t>
            </w:r>
          </w:p>
          <w:p w14:paraId="5542DB0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&lt;/div&gt; </w:t>
            </w:r>
          </w:p>
          <w:p w14:paraId="00D9296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&lt;/nav&gt;</w:t>
            </w:r>
          </w:p>
          <w:p w14:paraId="2616456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&lt;/header&gt;</w:t>
            </w:r>
          </w:p>
          <w:p w14:paraId="3F71A3B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 Phần liên hệ --&gt;</w:t>
            </w:r>
          </w:p>
          <w:p w14:paraId="05A1746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&lt;main&gt;</w:t>
            </w:r>
          </w:p>
          <w:p w14:paraId="1DFBBDA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&lt;section class="thong-tin"&gt;</w:t>
            </w:r>
          </w:p>
          <w:p w14:paraId="5DA7A3E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&lt;h2&gt;Thông tin&lt;/h2&gt;</w:t>
            </w:r>
          </w:p>
          <w:p w14:paraId="0346E46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t>
            </w:r>
          </w:p>
          <w:p w14:paraId="51B4177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&lt;ul&gt;</w:t>
            </w:r>
          </w:p>
          <w:p w14:paraId="04F4C28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&lt;li&gt;&lt;i class="fa fa-phone"&gt; +0123 456 789&lt;/i&gt;&lt;/li&gt;</w:t>
            </w:r>
          </w:p>
          <w:p w14:paraId="3CD718B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&lt;li&gt;&lt;i class="fa fa-envelope"&gt; BUNI@gmail.com&lt;/i&gt;&lt;/li&gt;</w:t>
            </w:r>
          </w:p>
          <w:p w14:paraId="22DC31B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&lt;li&gt;&lt;i class="fa fa-map"&gt; 12 Nguyễn Văn Bảo, Gò Vấp, TP.HCM&lt;/i&gt;&lt;/li&gt;                </w:t>
            </w:r>
          </w:p>
          <w:p w14:paraId="746C48B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&lt;/ul&gt;</w:t>
            </w:r>
          </w:p>
          <w:p w14:paraId="792F864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&lt;/section&gt;</w:t>
            </w:r>
          </w:p>
          <w:p w14:paraId="2F3E2E6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7F85ECB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&lt;section class="lien-he"&gt;</w:t>
            </w:r>
          </w:p>
          <w:p w14:paraId="4FD7327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&lt;p&gt;Hãy liên lạc với BUNI bất cứ khi nào!!!&lt;/p&gt; </w:t>
            </w:r>
          </w:p>
          <w:p w14:paraId="0DB9227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&lt;form action="#"&gt;</w:t>
            </w:r>
          </w:p>
          <w:p w14:paraId="126BA0B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&lt;label for="ho-ten"&gt;&lt;/label&gt;</w:t>
            </w:r>
          </w:p>
          <w:p w14:paraId="46009D5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&lt;input type="text" id="ho-ten" name="ho-ten" placeholder="Họ và tên"&gt;</w:t>
            </w:r>
          </w:p>
          <w:p w14:paraId="20A1C451" w14:textId="77777777" w:rsidR="00CF7300" w:rsidRPr="00CF7300" w:rsidRDefault="00CF7300" w:rsidP="00CF7300">
            <w:pPr>
              <w:spacing w:line="276" w:lineRule="auto"/>
              <w:rPr>
                <w:rFonts w:asciiTheme="majorBidi" w:hAnsiTheme="majorBidi" w:cstheme="majorBidi"/>
                <w:sz w:val="22"/>
                <w:szCs w:val="22"/>
                <w:lang w:val="en-US"/>
              </w:rPr>
            </w:pPr>
          </w:p>
          <w:p w14:paraId="78F50E7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&lt;label for="email"&gt;&lt;/label&gt;</w:t>
            </w:r>
          </w:p>
          <w:p w14:paraId="6C3A0B6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&lt;input type="email" id="email" name="email" placeholder="Địa chỉ email"&gt;</w:t>
            </w:r>
          </w:p>
          <w:p w14:paraId="09D38226" w14:textId="77777777" w:rsidR="00CF7300" w:rsidRPr="00CF7300" w:rsidRDefault="00CF7300" w:rsidP="00CF7300">
            <w:pPr>
              <w:spacing w:line="276" w:lineRule="auto"/>
              <w:rPr>
                <w:rFonts w:asciiTheme="majorBidi" w:hAnsiTheme="majorBidi" w:cstheme="majorBidi"/>
                <w:sz w:val="22"/>
                <w:szCs w:val="22"/>
                <w:lang w:val="en-US"/>
              </w:rPr>
            </w:pPr>
          </w:p>
          <w:p w14:paraId="1234B3A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&lt;label for="tieu-de"&gt;&lt;/label&gt;</w:t>
            </w:r>
          </w:p>
          <w:p w14:paraId="0ADD3BA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&lt;input type="text" id="tieu-de" name="tieu-de" placeholder="Tiêu đề"&gt;</w:t>
            </w:r>
          </w:p>
          <w:p w14:paraId="644646AA" w14:textId="77777777" w:rsidR="00CF7300" w:rsidRPr="00CF7300" w:rsidRDefault="00CF7300" w:rsidP="00CF7300">
            <w:pPr>
              <w:spacing w:line="276" w:lineRule="auto"/>
              <w:rPr>
                <w:rFonts w:asciiTheme="majorBidi" w:hAnsiTheme="majorBidi" w:cstheme="majorBidi"/>
                <w:sz w:val="22"/>
                <w:szCs w:val="22"/>
                <w:lang w:val="en-US"/>
              </w:rPr>
            </w:pPr>
          </w:p>
          <w:p w14:paraId="7711CF2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&lt;label for="noi-dung"&gt;&lt;/label&gt;</w:t>
            </w:r>
          </w:p>
          <w:p w14:paraId="014524D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&lt;textarea id="noi-dung" name="noi-dung" placeholder="Nội dung cần gửi"&gt;&lt;/textarea&gt;</w:t>
            </w:r>
          </w:p>
          <w:p w14:paraId="54A36149" w14:textId="77777777" w:rsidR="00CF7300" w:rsidRPr="00CF7300" w:rsidRDefault="00CF7300" w:rsidP="00CF7300">
            <w:pPr>
              <w:spacing w:line="276" w:lineRule="auto"/>
              <w:rPr>
                <w:rFonts w:asciiTheme="majorBidi" w:hAnsiTheme="majorBidi" w:cstheme="majorBidi"/>
                <w:sz w:val="22"/>
                <w:szCs w:val="22"/>
                <w:lang w:val="en-US"/>
              </w:rPr>
            </w:pPr>
          </w:p>
          <w:p w14:paraId="1AD8202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&lt;button type="submit"&gt;GỬI TIN NHẮN&lt;/button&gt;</w:t>
            </w:r>
          </w:p>
          <w:p w14:paraId="7056A6C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&lt;/form&gt;</w:t>
            </w:r>
          </w:p>
          <w:p w14:paraId="4747F62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&lt;/section&gt;</w:t>
            </w:r>
          </w:p>
          <w:p w14:paraId="2EBA3CD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39BD9AD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class="image-section"&gt;</w:t>
            </w:r>
          </w:p>
          <w:p w14:paraId="39E9F88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&lt;img src="../img/dogdoll1.png" alt=""&gt;</w:t>
            </w:r>
          </w:p>
          <w:p w14:paraId="5FF1403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453A708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&lt;/main&gt;</w:t>
            </w:r>
          </w:p>
          <w:p w14:paraId="6DFAC08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47B8052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 phần chân trang --&gt;</w:t>
            </w:r>
          </w:p>
          <w:p w14:paraId="79AB9A56" w14:textId="77777777" w:rsidR="00CF7300" w:rsidRPr="00CF7300" w:rsidRDefault="00CF7300" w:rsidP="00CF7300">
            <w:pPr>
              <w:spacing w:line="276" w:lineRule="auto"/>
              <w:rPr>
                <w:rFonts w:asciiTheme="majorBidi" w:hAnsiTheme="majorBidi" w:cstheme="majorBidi"/>
                <w:sz w:val="22"/>
                <w:szCs w:val="22"/>
                <w:lang w:val="en-US"/>
              </w:rPr>
            </w:pPr>
          </w:p>
          <w:p w14:paraId="474CD34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&lt;footer&gt;</w:t>
            </w:r>
          </w:p>
          <w:p w14:paraId="6951EBF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class="container"&gt;</w:t>
            </w:r>
          </w:p>
          <w:p w14:paraId="06D70E4C" w14:textId="77777777" w:rsidR="00CF7300" w:rsidRPr="00CF7300" w:rsidRDefault="00CF7300" w:rsidP="00CF7300">
            <w:pPr>
              <w:spacing w:line="276" w:lineRule="auto"/>
              <w:rPr>
                <w:rFonts w:asciiTheme="majorBidi" w:hAnsiTheme="majorBidi" w:cstheme="majorBidi"/>
                <w:sz w:val="22"/>
                <w:szCs w:val="22"/>
                <w:lang w:val="en-US"/>
              </w:rPr>
            </w:pPr>
          </w:p>
          <w:p w14:paraId="034C34B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class="logo"&gt;</w:t>
            </w:r>
          </w:p>
          <w:p w14:paraId="1D8FA97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&lt;img src="../img/logobunii.png" alt=""&gt;</w:t>
            </w:r>
          </w:p>
          <w:p w14:paraId="2B65620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6B6D58B6" w14:textId="77777777" w:rsidR="00CF7300" w:rsidRPr="00CF7300" w:rsidRDefault="00CF7300" w:rsidP="00CF7300">
            <w:pPr>
              <w:spacing w:line="276" w:lineRule="auto"/>
              <w:rPr>
                <w:rFonts w:asciiTheme="majorBidi" w:hAnsiTheme="majorBidi" w:cstheme="majorBidi"/>
                <w:sz w:val="22"/>
                <w:szCs w:val="22"/>
                <w:lang w:val="en-US"/>
              </w:rPr>
            </w:pPr>
          </w:p>
          <w:p w14:paraId="5CF13F9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class="footer-content"&gt;</w:t>
            </w:r>
          </w:p>
          <w:p w14:paraId="2E217F4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&lt;h3&gt;Chăm sóc &lt;br&gt;khách hàng&lt;/h3&gt;</w:t>
            </w:r>
          </w:p>
          <w:p w14:paraId="561C0D6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&lt;p&gt;Trung tâm hỗ trợ&lt;/p&gt;</w:t>
            </w:r>
          </w:p>
          <w:p w14:paraId="0D3AD6A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&lt;p&gt;Chính sách bảo hành&lt;/p&gt;</w:t>
            </w:r>
          </w:p>
          <w:p w14:paraId="25497AE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&lt;p&gt;Hướng dẫn mua hàng&lt;/p&gt;</w:t>
            </w:r>
          </w:p>
          <w:p w14:paraId="0EFD505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&lt;p&gt;Chăm sóc khách hàng&lt;/p&gt;  </w:t>
            </w:r>
          </w:p>
          <w:p w14:paraId="26FF80E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330013D4" w14:textId="77777777" w:rsidR="00CF7300" w:rsidRPr="00CF7300" w:rsidRDefault="00CF7300" w:rsidP="00CF7300">
            <w:pPr>
              <w:spacing w:line="276" w:lineRule="auto"/>
              <w:rPr>
                <w:rFonts w:asciiTheme="majorBidi" w:hAnsiTheme="majorBidi" w:cstheme="majorBidi"/>
                <w:sz w:val="22"/>
                <w:szCs w:val="22"/>
                <w:lang w:val="en-US"/>
              </w:rPr>
            </w:pPr>
          </w:p>
          <w:p w14:paraId="2505688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class="footer-content"&gt;</w:t>
            </w:r>
          </w:p>
          <w:p w14:paraId="5B8906C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&lt;h3&gt;Liên hệ với &lt;br&gt;chúng tôi&lt;/h3&gt;</w:t>
            </w:r>
          </w:p>
          <w:p w14:paraId="32D6999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&lt;p&gt;+123 456 789&lt;/p&gt;</w:t>
            </w:r>
          </w:p>
          <w:p w14:paraId="6DCE719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&lt;p&gt;BUNI@gmail.com&lt;/p&gt;</w:t>
            </w:r>
          </w:p>
          <w:p w14:paraId="23E8C23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&lt;p&gt;www.BUNI.com.vn&lt;/p&gt;</w:t>
            </w:r>
          </w:p>
          <w:p w14:paraId="336F845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58348E3D" w14:textId="77777777" w:rsidR="00CF7300" w:rsidRPr="00CF7300" w:rsidRDefault="00CF7300" w:rsidP="00CF7300">
            <w:pPr>
              <w:spacing w:line="276" w:lineRule="auto"/>
              <w:rPr>
                <w:rFonts w:asciiTheme="majorBidi" w:hAnsiTheme="majorBidi" w:cstheme="majorBidi"/>
                <w:sz w:val="22"/>
                <w:szCs w:val="22"/>
                <w:lang w:val="en-US"/>
              </w:rPr>
            </w:pPr>
          </w:p>
          <w:p w14:paraId="7341A06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class="footer-content"&gt;</w:t>
            </w:r>
          </w:p>
          <w:p w14:paraId="37B4C03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&lt;h3&gt;Phương thức &lt;br&gt;thanh toán&lt;/h3&gt;</w:t>
            </w:r>
          </w:p>
          <w:p w14:paraId="2C3E6AB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&amp;nbsp &amp;nbsp &amp;nbsp &lt;img src="../img/viettinbank.png" alt="" class="imgChange"&gt; </w:t>
            </w:r>
          </w:p>
          <w:p w14:paraId="7191214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&lt;img src="../img/agribank.png" alt="" class="imgChange"&gt;</w:t>
            </w:r>
          </w:p>
          <w:p w14:paraId="67B5C9F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&lt;br&gt;</w:t>
            </w:r>
          </w:p>
          <w:p w14:paraId="44115B8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&amp;nbsp &amp;nbsp &amp;nbsp &lt;img src="../img/techcombank.png" alt="" class="imgChange"&gt;</w:t>
            </w:r>
          </w:p>
          <w:p w14:paraId="68F1F5C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&lt;img src="../img/momo.png" alt="" class="imgChange"&gt;        </w:t>
            </w:r>
          </w:p>
          <w:p w14:paraId="256DDC8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02B22B12" w14:textId="77777777" w:rsidR="00CF7300" w:rsidRPr="00CF7300" w:rsidRDefault="00CF7300" w:rsidP="00CF7300">
            <w:pPr>
              <w:spacing w:line="276" w:lineRule="auto"/>
              <w:rPr>
                <w:rFonts w:asciiTheme="majorBidi" w:hAnsiTheme="majorBidi" w:cstheme="majorBidi"/>
                <w:sz w:val="22"/>
                <w:szCs w:val="22"/>
                <w:lang w:val="en-US"/>
              </w:rPr>
            </w:pPr>
          </w:p>
          <w:p w14:paraId="082B06F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class="footer-content"&gt;</w:t>
            </w:r>
          </w:p>
          <w:p w14:paraId="75B6F8C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&lt;h3&gt;Theo dõi &lt;br&gt;chúng tôi trên&lt;/h3&gt;</w:t>
            </w:r>
          </w:p>
          <w:p w14:paraId="0772492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&amp;nbsp &amp;nbsp &amp;nbsp &amp;nbsp &amp;nbsp &amp;nbsp &lt;i class="fab fa-facebook fa-2x"&gt;&lt;/i&gt; &amp;nbsp &amp;nbsp  </w:t>
            </w:r>
          </w:p>
          <w:p w14:paraId="466DB66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 class="fab fa-twitter fa-2x"&gt;&lt;/i&gt;</w:t>
            </w:r>
          </w:p>
          <w:p w14:paraId="79FABD8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&lt;br&gt;&lt;br&gt;</w:t>
            </w:r>
          </w:p>
          <w:p w14:paraId="2346659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&amp;nbsp &amp;nbsp &amp;nbsp &amp;nbsp &amp;nbsp &amp;nbsp &lt;i class="fab fa-instagram fa-2x"&gt;&lt;/i&gt; &amp;nbsp &amp;nbsp</w:t>
            </w:r>
          </w:p>
          <w:p w14:paraId="5EB3776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 class="fab fa-tiktok fa-2x"&gt;&lt;/i&gt;</w:t>
            </w:r>
          </w:p>
          <w:p w14:paraId="25F9147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5F9410B2" w14:textId="77777777" w:rsidR="00CF7300" w:rsidRPr="00CF7300" w:rsidRDefault="00CF7300" w:rsidP="00CF7300">
            <w:pPr>
              <w:spacing w:line="276" w:lineRule="auto"/>
              <w:rPr>
                <w:rFonts w:asciiTheme="majorBidi" w:hAnsiTheme="majorBidi" w:cstheme="majorBidi"/>
                <w:sz w:val="22"/>
                <w:szCs w:val="22"/>
                <w:lang w:val="en-US"/>
              </w:rPr>
            </w:pPr>
          </w:p>
          <w:p w14:paraId="4E515E3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2298773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 &lt;h3&gt;&lt;i class="fa-solid fa-location-dot fa-2x"&gt;&lt;/i&gt;&lt;/h3&gt; --&gt;</w:t>
            </w:r>
          </w:p>
          <w:p w14:paraId="4E224FE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&lt;iframe src="https://www.google.com/maps/embed?p</w:t>
            </w:r>
            <w:r w:rsidRPr="00CF7300">
              <w:rPr>
                <w:rFonts w:asciiTheme="majorBidi" w:hAnsiTheme="majorBidi" w:cstheme="majorBidi"/>
                <w:sz w:val="22"/>
                <w:szCs w:val="22"/>
                <w:lang w:val="en-US"/>
              </w:rPr>
              <w:lastRenderedPageBreak/>
              <w:t xml:space="preserve">b=!1m18!1m12!1m3!1d3918.8581690910282!2d106.68427047369651!3d10.822164158351162!2m3!1f0!2f0!3f0!3m2!1i1024!2i768!4f13.1!3m3!1m2!1s0x3174deb3ef536f31%3A0x8b7bb8b7c956157b!2zVHLGsOG7nW5nIMSQ4bqhaSBo4buNYyBDw7RuZyBuZ2hp4buHcCBUUC5IQ00!5e0!3m2!1svi!2s!4v1713105184926!5m2!1svi!2s" </w:t>
            </w:r>
          </w:p>
          <w:p w14:paraId="155FF90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width="270" height="220" style="border:0;" allowfullscreen="" loading="lazy" referrerpolicy="no-referrer-when-downgrade"&gt;&lt;/iframe&gt;</w:t>
            </w:r>
          </w:p>
          <w:p w14:paraId="1DE07C0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4802B1CB" w14:textId="77777777" w:rsidR="00CF7300" w:rsidRPr="00CF7300" w:rsidRDefault="00CF7300" w:rsidP="00CF7300">
            <w:pPr>
              <w:spacing w:line="276" w:lineRule="auto"/>
              <w:rPr>
                <w:rFonts w:asciiTheme="majorBidi" w:hAnsiTheme="majorBidi" w:cstheme="majorBidi"/>
                <w:sz w:val="22"/>
                <w:szCs w:val="22"/>
                <w:lang w:val="en-US"/>
              </w:rPr>
            </w:pPr>
          </w:p>
          <w:p w14:paraId="2A6B9AC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7D1CA810" w14:textId="77777777" w:rsidR="00CF7300" w:rsidRPr="00CF7300" w:rsidRDefault="00CF7300" w:rsidP="00CF7300">
            <w:pPr>
              <w:spacing w:line="276" w:lineRule="auto"/>
              <w:rPr>
                <w:rFonts w:asciiTheme="majorBidi" w:hAnsiTheme="majorBidi" w:cstheme="majorBidi"/>
                <w:sz w:val="22"/>
                <w:szCs w:val="22"/>
                <w:lang w:val="en-US"/>
              </w:rPr>
            </w:pPr>
          </w:p>
          <w:p w14:paraId="4F6878B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 class="credit"&gt; Copyright @ 2024 by &lt;span&gt;BUNI&lt;/span&gt; &lt;/div&gt;</w:t>
            </w:r>
          </w:p>
          <w:p w14:paraId="75EC6EC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0A62C82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&lt;/div&gt;</w:t>
            </w:r>
          </w:p>
          <w:p w14:paraId="0AA4229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&lt;/footer&gt;</w:t>
            </w:r>
          </w:p>
          <w:p w14:paraId="55D069E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&lt;/body&gt;</w:t>
            </w:r>
          </w:p>
          <w:p w14:paraId="377AA0D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&lt;/html&gt;</w:t>
            </w:r>
          </w:p>
          <w:p w14:paraId="7F5905A7" w14:textId="77777777" w:rsidR="00CF7300" w:rsidRPr="00CF7300" w:rsidRDefault="00CF7300" w:rsidP="00CF7300">
            <w:pPr>
              <w:spacing w:line="276" w:lineRule="auto"/>
              <w:rPr>
                <w:rFonts w:asciiTheme="majorBidi" w:hAnsiTheme="majorBidi" w:cstheme="majorBidi"/>
                <w:sz w:val="22"/>
                <w:szCs w:val="22"/>
              </w:rPr>
            </w:pPr>
          </w:p>
        </w:tc>
        <w:tc>
          <w:tcPr>
            <w:tcW w:w="4961" w:type="dxa"/>
          </w:tcPr>
          <w:p w14:paraId="56A3E47E" w14:textId="77777777" w:rsidR="00CF7300" w:rsidRPr="00CF7300" w:rsidRDefault="00CF7300" w:rsidP="00CF7300">
            <w:pPr>
              <w:spacing w:after="0" w:line="276" w:lineRule="auto"/>
              <w:jc w:val="both"/>
              <w:rPr>
                <w:rFonts w:asciiTheme="majorBidi" w:eastAsia="DengXian" w:hAnsiTheme="majorBidi" w:cstheme="majorBidi"/>
                <w:kern w:val="0"/>
                <w:lang w:eastAsia="zh-CN"/>
                <w14:ligatures w14:val="none"/>
              </w:rPr>
            </w:pPr>
            <w:r w:rsidRPr="00CF7300">
              <w:rPr>
                <w:rFonts w:asciiTheme="majorBidi" w:eastAsia="DengXian" w:hAnsiTheme="majorBidi" w:cstheme="majorBidi"/>
                <w:kern w:val="0"/>
                <w:lang w:eastAsia="zh-CN"/>
                <w14:ligatures w14:val="none"/>
              </w:rPr>
              <w:lastRenderedPageBreak/>
              <w:t>@import url("https://fonts.googleapis.com/css2?family=Nunito:wght@200;300;400;600;700&amp;display=swap");</w:t>
            </w:r>
          </w:p>
          <w:p w14:paraId="68819F92" w14:textId="77777777" w:rsidR="00CF7300" w:rsidRPr="00CF7300" w:rsidRDefault="00CF7300" w:rsidP="00CF7300">
            <w:pPr>
              <w:spacing w:line="276" w:lineRule="auto"/>
              <w:rPr>
                <w:rFonts w:asciiTheme="majorBidi" w:hAnsiTheme="majorBidi" w:cstheme="majorBidi"/>
                <w:sz w:val="22"/>
                <w:szCs w:val="22"/>
              </w:rPr>
            </w:pPr>
          </w:p>
          <w:p w14:paraId="4FD3902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24E52D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font-family: 'Nunito', sans-serif;  </w:t>
            </w:r>
          </w:p>
          <w:p w14:paraId="11CD6CD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box-sizing: border-box;</w:t>
            </w:r>
          </w:p>
          <w:p w14:paraId="10D5EA7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text-decoration: none;</w:t>
            </w:r>
          </w:p>
          <w:p w14:paraId="7990F76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outline: none; border: none;</w:t>
            </w:r>
          </w:p>
          <w:p w14:paraId="4970F7C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text-transform: capitalize;</w:t>
            </w:r>
          </w:p>
          <w:p w14:paraId="0DDE456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transition: all .2s linear;</w:t>
            </w:r>
          </w:p>
          <w:p w14:paraId="2319CF3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302F7DC6" w14:textId="77777777" w:rsidR="00CF7300" w:rsidRPr="00CF7300" w:rsidRDefault="00CF7300" w:rsidP="00CF7300">
            <w:pPr>
              <w:spacing w:line="276" w:lineRule="auto"/>
              <w:rPr>
                <w:rFonts w:asciiTheme="majorBidi" w:hAnsiTheme="majorBidi" w:cstheme="majorBidi"/>
                <w:sz w:val="22"/>
                <w:szCs w:val="22"/>
                <w:lang w:val="en-US"/>
              </w:rPr>
            </w:pPr>
          </w:p>
          <w:p w14:paraId="28F8D40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html {</w:t>
            </w:r>
          </w:p>
          <w:p w14:paraId="6CEA9B6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62.5%;</w:t>
            </w:r>
          </w:p>
          <w:p w14:paraId="7F58CB9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overflow-x: hidden;</w:t>
            </w:r>
          </w:p>
          <w:p w14:paraId="0C86F51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scroll-padding-top: 5.5rem;</w:t>
            </w:r>
          </w:p>
          <w:p w14:paraId="307429E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scroll-behavior: smooth;</w:t>
            </w:r>
          </w:p>
          <w:p w14:paraId="73773FA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0D1DC3C" w14:textId="77777777" w:rsidR="00CF7300" w:rsidRPr="00CF7300" w:rsidRDefault="00CF7300" w:rsidP="00CF7300">
            <w:pPr>
              <w:spacing w:line="276" w:lineRule="auto"/>
              <w:rPr>
                <w:rFonts w:asciiTheme="majorBidi" w:hAnsiTheme="majorBidi" w:cstheme="majorBidi"/>
                <w:sz w:val="22"/>
                <w:szCs w:val="22"/>
                <w:lang w:val="en-US"/>
              </w:rPr>
            </w:pPr>
          </w:p>
          <w:p w14:paraId="4DFAB94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body {</w:t>
            </w:r>
          </w:p>
          <w:p w14:paraId="26A367B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100%;</w:t>
            </w:r>
          </w:p>
          <w:p w14:paraId="65CF69F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12029CD" w14:textId="77777777" w:rsidR="00CF7300" w:rsidRPr="00CF7300" w:rsidRDefault="00CF7300" w:rsidP="00CF7300">
            <w:pPr>
              <w:spacing w:line="276" w:lineRule="auto"/>
              <w:rPr>
                <w:rFonts w:asciiTheme="majorBidi" w:hAnsiTheme="majorBidi" w:cstheme="majorBidi"/>
                <w:sz w:val="22"/>
                <w:szCs w:val="22"/>
                <w:lang w:val="en-US"/>
              </w:rPr>
            </w:pPr>
          </w:p>
          <w:p w14:paraId="29F082D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header */</w:t>
            </w:r>
          </w:p>
          <w:p w14:paraId="0AD8B5D2" w14:textId="77777777" w:rsidR="00CF7300" w:rsidRPr="00CF7300" w:rsidRDefault="00CF7300" w:rsidP="00CF7300">
            <w:pPr>
              <w:spacing w:line="276" w:lineRule="auto"/>
              <w:rPr>
                <w:rFonts w:asciiTheme="majorBidi" w:hAnsiTheme="majorBidi" w:cstheme="majorBidi"/>
                <w:sz w:val="22"/>
                <w:szCs w:val="22"/>
                <w:lang w:val="en-US"/>
              </w:rPr>
            </w:pPr>
          </w:p>
          <w:p w14:paraId="36C3FDD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header { </w:t>
            </w:r>
          </w:p>
          <w:p w14:paraId="17EE4F6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position: fixed;</w:t>
            </w:r>
          </w:p>
          <w:p w14:paraId="2C6875D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top:0; left: 0; right: 0;</w:t>
            </w:r>
          </w:p>
          <w:p w14:paraId="3E7D69A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#F49ECA;</w:t>
            </w:r>
          </w:p>
          <w:p w14:paraId="6C4B46D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/*padding:0.1rem 1%;*/</w:t>
            </w:r>
          </w:p>
          <w:p w14:paraId="1EE9AD2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flex;</w:t>
            </w:r>
          </w:p>
          <w:p w14:paraId="05A38AC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align-items: center;</w:t>
            </w:r>
          </w:p>
          <w:p w14:paraId="6E0ED7B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justify-content: space-between;</w:t>
            </w:r>
          </w:p>
          <w:p w14:paraId="4A75896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z-index: 1000;</w:t>
            </w:r>
          </w:p>
          <w:p w14:paraId="1A240D4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box-shadow: var(--box-shadow);</w:t>
            </w:r>
          </w:p>
          <w:p w14:paraId="741D473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80px;</w:t>
            </w:r>
          </w:p>
          <w:p w14:paraId="2242B3B9" w14:textId="77777777" w:rsidR="00CF7300" w:rsidRPr="00CF7300" w:rsidRDefault="00CF7300" w:rsidP="00CF7300">
            <w:pPr>
              <w:spacing w:line="276" w:lineRule="auto"/>
              <w:rPr>
                <w:rFonts w:asciiTheme="majorBidi" w:hAnsiTheme="majorBidi" w:cstheme="majorBidi"/>
                <w:sz w:val="22"/>
                <w:szCs w:val="22"/>
                <w:lang w:val="en-US"/>
              </w:rPr>
            </w:pPr>
          </w:p>
          <w:p w14:paraId="73F57B7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B8EC4CC" w14:textId="77777777" w:rsidR="00CF7300" w:rsidRPr="00CF7300" w:rsidRDefault="00CF7300" w:rsidP="00CF7300">
            <w:pPr>
              <w:spacing w:line="276" w:lineRule="auto"/>
              <w:rPr>
                <w:rFonts w:asciiTheme="majorBidi" w:hAnsiTheme="majorBidi" w:cstheme="majorBidi"/>
                <w:sz w:val="22"/>
                <w:szCs w:val="22"/>
                <w:lang w:val="en-US"/>
              </w:rPr>
            </w:pPr>
          </w:p>
          <w:p w14:paraId="1F20990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.logo img{</w:t>
            </w:r>
          </w:p>
          <w:p w14:paraId="409C8AD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max-width: 140px;</w:t>
            </w:r>
          </w:p>
          <w:p w14:paraId="50877BB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78A260B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.navbar .list_link{</w:t>
            </w:r>
          </w:p>
          <w:p w14:paraId="0864432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1.7rem;</w:t>
            </w:r>
          </w:p>
          <w:p w14:paraId="097071A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border-radius: 0.5rem;</w:t>
            </w:r>
          </w:p>
          <w:p w14:paraId="39C4E8A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1.5rem 0.5rem 1.5rem;</w:t>
            </w:r>
          </w:p>
          <w:p w14:paraId="521D8E4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var(--light-color);</w:t>
            </w:r>
          </w:p>
          <w:p w14:paraId="52E91F0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545911F5" w14:textId="77777777" w:rsidR="00CF7300" w:rsidRPr="00CF7300" w:rsidRDefault="00CF7300" w:rsidP="00CF7300">
            <w:pPr>
              <w:spacing w:line="276" w:lineRule="auto"/>
              <w:rPr>
                <w:rFonts w:asciiTheme="majorBidi" w:hAnsiTheme="majorBidi" w:cstheme="majorBidi"/>
                <w:sz w:val="22"/>
                <w:szCs w:val="22"/>
                <w:lang w:val="en-US"/>
              </w:rPr>
            </w:pPr>
          </w:p>
          <w:p w14:paraId="7812D4D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.translateY {</w:t>
            </w:r>
          </w:p>
          <w:p w14:paraId="057C517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transform: translateY(-2px);</w:t>
            </w:r>
          </w:p>
          <w:p w14:paraId="0D4D0FF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06ABEF0" w14:textId="77777777" w:rsidR="00CF7300" w:rsidRPr="00CF7300" w:rsidRDefault="00CF7300" w:rsidP="00CF7300">
            <w:pPr>
              <w:spacing w:line="276" w:lineRule="auto"/>
              <w:rPr>
                <w:rFonts w:asciiTheme="majorBidi" w:hAnsiTheme="majorBidi" w:cstheme="majorBidi"/>
                <w:sz w:val="22"/>
                <w:szCs w:val="22"/>
                <w:lang w:val="en-US"/>
              </w:rPr>
            </w:pPr>
          </w:p>
          <w:p w14:paraId="7A2BE43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/*đổi màu khi chọn*/</w:t>
            </w:r>
          </w:p>
          <w:p w14:paraId="00DEE27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.navbar a.active {</w:t>
            </w:r>
          </w:p>
          <w:p w14:paraId="01A2594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4C47CA2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#F2C019;</w:t>
            </w:r>
          </w:p>
          <w:p w14:paraId="79239CA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63CEF9B" w14:textId="77777777" w:rsidR="00CF7300" w:rsidRPr="00CF7300" w:rsidRDefault="00CF7300" w:rsidP="00CF7300">
            <w:pPr>
              <w:spacing w:line="276" w:lineRule="auto"/>
              <w:rPr>
                <w:rFonts w:asciiTheme="majorBidi" w:hAnsiTheme="majorBidi" w:cstheme="majorBidi"/>
                <w:sz w:val="22"/>
                <w:szCs w:val="22"/>
                <w:lang w:val="en-US"/>
              </w:rPr>
            </w:pPr>
          </w:p>
          <w:p w14:paraId="4AC0F7C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header .icon i, </w:t>
            </w:r>
          </w:p>
          <w:p w14:paraId="67EE91C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.icon a{</w:t>
            </w:r>
          </w:p>
          <w:p w14:paraId="465AEB7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cursor: pointer;</w:t>
            </w:r>
          </w:p>
          <w:p w14:paraId="2906FC5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margin-left: 0.5rem;</w:t>
            </w:r>
          </w:p>
          <w:p w14:paraId="0C0C12A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height:4.5rem;</w:t>
            </w:r>
          </w:p>
          <w:p w14:paraId="4633E06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line-height: 4.5rem;</w:t>
            </w:r>
          </w:p>
          <w:p w14:paraId="4F351D3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4.5rem;</w:t>
            </w:r>
          </w:p>
          <w:p w14:paraId="43AFD27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4B297A7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1.7rem;</w:t>
            </w:r>
          </w:p>
          <w:p w14:paraId="114B13C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border-radius: 50%;</w:t>
            </w:r>
          </w:p>
          <w:p w14:paraId="08425AC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#eee;</w:t>
            </w:r>
          </w:p>
          <w:p w14:paraId="74A1B24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black;</w:t>
            </w:r>
          </w:p>
          <w:p w14:paraId="7A411EC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2F4712D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54AB55EA" w14:textId="77777777" w:rsidR="00CF7300" w:rsidRPr="00CF7300" w:rsidRDefault="00CF7300" w:rsidP="00CF7300">
            <w:pPr>
              <w:spacing w:line="276" w:lineRule="auto"/>
              <w:rPr>
                <w:rFonts w:asciiTheme="majorBidi" w:hAnsiTheme="majorBidi" w:cstheme="majorBidi"/>
                <w:sz w:val="22"/>
                <w:szCs w:val="22"/>
                <w:lang w:val="en-US"/>
              </w:rPr>
            </w:pPr>
          </w:p>
          <w:p w14:paraId="4C0BE39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header .icon i.active, </w:t>
            </w:r>
          </w:p>
          <w:p w14:paraId="7F274C8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.icon a.active {</w:t>
            </w:r>
          </w:p>
          <w:p w14:paraId="21AEEE9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4F040F4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#F2C019;</w:t>
            </w:r>
          </w:p>
          <w:p w14:paraId="69CA799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17A6B606" w14:textId="77777777" w:rsidR="00CF7300" w:rsidRPr="00CF7300" w:rsidRDefault="00CF7300" w:rsidP="00CF7300">
            <w:pPr>
              <w:spacing w:line="276" w:lineRule="auto"/>
              <w:rPr>
                <w:rFonts w:asciiTheme="majorBidi" w:hAnsiTheme="majorBidi" w:cstheme="majorBidi"/>
                <w:sz w:val="22"/>
                <w:szCs w:val="22"/>
                <w:lang w:val="en-US"/>
              </w:rPr>
            </w:pPr>
          </w:p>
          <w:p w14:paraId="71A1D1C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.icon #menu-bars{</w:t>
            </w:r>
          </w:p>
          <w:p w14:paraId="67FAAC9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display:none;</w:t>
            </w:r>
          </w:p>
          <w:p w14:paraId="16BB23B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4554885" w14:textId="77777777" w:rsidR="00CF7300" w:rsidRPr="00CF7300" w:rsidRDefault="00CF7300" w:rsidP="00CF7300">
            <w:pPr>
              <w:spacing w:line="276" w:lineRule="auto"/>
              <w:rPr>
                <w:rFonts w:asciiTheme="majorBidi" w:hAnsiTheme="majorBidi" w:cstheme="majorBidi"/>
                <w:sz w:val="22"/>
                <w:szCs w:val="22"/>
                <w:lang w:val="en-US"/>
              </w:rPr>
            </w:pPr>
          </w:p>
          <w:p w14:paraId="76CBDC8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.icon {</w:t>
            </w:r>
          </w:p>
          <w:p w14:paraId="05D7E21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transform: translateY(0px);</w:t>
            </w:r>
          </w:p>
          <w:p w14:paraId="460944E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CA61741" w14:textId="77777777" w:rsidR="00CF7300" w:rsidRPr="00CF7300" w:rsidRDefault="00CF7300" w:rsidP="00CF7300">
            <w:pPr>
              <w:spacing w:line="276" w:lineRule="auto"/>
              <w:rPr>
                <w:rFonts w:asciiTheme="majorBidi" w:hAnsiTheme="majorBidi" w:cstheme="majorBidi"/>
                <w:sz w:val="22"/>
                <w:szCs w:val="22"/>
                <w:lang w:val="en-US"/>
              </w:rPr>
            </w:pPr>
          </w:p>
          <w:p w14:paraId="3AD70CA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.icon :active{</w:t>
            </w:r>
          </w:p>
          <w:p w14:paraId="670E309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266C338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#F2C019;</w:t>
            </w:r>
          </w:p>
          <w:p w14:paraId="2002A8B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10FAEC1" w14:textId="77777777" w:rsidR="00CF7300" w:rsidRPr="00CF7300" w:rsidRDefault="00CF7300" w:rsidP="00CF7300">
            <w:pPr>
              <w:spacing w:line="276" w:lineRule="auto"/>
              <w:rPr>
                <w:rFonts w:asciiTheme="majorBidi" w:hAnsiTheme="majorBidi" w:cstheme="majorBidi"/>
                <w:sz w:val="22"/>
                <w:szCs w:val="22"/>
                <w:lang w:val="en-US"/>
              </w:rPr>
            </w:pPr>
          </w:p>
          <w:p w14:paraId="71AFEB0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.user-icon {</w:t>
            </w:r>
          </w:p>
          <w:p w14:paraId="04D7EE8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cursor: pointer;</w:t>
            </w:r>
          </w:p>
          <w:p w14:paraId="6AE7082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margin-left: 0.5rem;</w:t>
            </w:r>
          </w:p>
          <w:p w14:paraId="3C30F98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height:4.5rem;</w:t>
            </w:r>
          </w:p>
          <w:p w14:paraId="3DE20BA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line-height: 4.5rem;</w:t>
            </w:r>
          </w:p>
          <w:p w14:paraId="23E614C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4.5rem;</w:t>
            </w:r>
          </w:p>
          <w:p w14:paraId="4CB813F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4CE21C3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1.7rem;</w:t>
            </w:r>
          </w:p>
          <w:p w14:paraId="1960E94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border-radius: 50%;</w:t>
            </w:r>
          </w:p>
          <w:p w14:paraId="35E33D3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#eee;</w:t>
            </w:r>
          </w:p>
          <w:p w14:paraId="69AF2AD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black;</w:t>
            </w:r>
          </w:p>
          <w:p w14:paraId="000B29C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74DE56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.user-icon .btn_user{</w:t>
            </w:r>
          </w:p>
          <w:p w14:paraId="12663F7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black;</w:t>
            </w:r>
          </w:p>
          <w:p w14:paraId="779C9AC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position:relative;</w:t>
            </w:r>
          </w:p>
          <w:p w14:paraId="4DEBB8F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top: 12px;</w:t>
            </w:r>
          </w:p>
          <w:p w14:paraId="672487F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7F81088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.user-icon:active{</w:t>
            </w:r>
          </w:p>
          <w:p w14:paraId="1432637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6C1F90E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 #F2C019;</w:t>
            </w:r>
          </w:p>
          <w:p w14:paraId="12067CE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1DF29059" w14:textId="77777777" w:rsidR="00CF7300" w:rsidRPr="00CF7300" w:rsidRDefault="00CF7300" w:rsidP="00CF7300">
            <w:pPr>
              <w:spacing w:line="276" w:lineRule="auto"/>
              <w:rPr>
                <w:rFonts w:asciiTheme="majorBidi" w:hAnsiTheme="majorBidi" w:cstheme="majorBidi"/>
                <w:sz w:val="22"/>
                <w:szCs w:val="22"/>
                <w:lang w:val="en-US"/>
              </w:rPr>
            </w:pPr>
          </w:p>
          <w:p w14:paraId="7D98656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.user-icon #menu-bars{</w:t>
            </w:r>
          </w:p>
          <w:p w14:paraId="5A77B7D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display:none;</w:t>
            </w:r>
          </w:p>
          <w:p w14:paraId="3DD4008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92523F2" w14:textId="77777777" w:rsidR="00CF7300" w:rsidRPr="00CF7300" w:rsidRDefault="00CF7300" w:rsidP="00CF7300">
            <w:pPr>
              <w:spacing w:line="276" w:lineRule="auto"/>
              <w:rPr>
                <w:rFonts w:asciiTheme="majorBidi" w:hAnsiTheme="majorBidi" w:cstheme="majorBidi"/>
                <w:sz w:val="22"/>
                <w:szCs w:val="22"/>
                <w:lang w:val="en-US"/>
              </w:rPr>
            </w:pPr>
          </w:p>
          <w:p w14:paraId="70E0B9C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.navbar{</w:t>
            </w:r>
          </w:p>
          <w:p w14:paraId="7843F05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max-width: 960px;</w:t>
            </w:r>
          </w:p>
          <w:p w14:paraId="61682CE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 0px auto;</w:t>
            </w:r>
          </w:p>
          <w:p w14:paraId="7490223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align-items: center;</w:t>
            </w:r>
          </w:p>
          <w:p w14:paraId="587C7E1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3AFD9BCF" w14:textId="77777777" w:rsidR="00CF7300" w:rsidRPr="00CF7300" w:rsidRDefault="00CF7300" w:rsidP="00CF7300">
            <w:pPr>
              <w:spacing w:line="276" w:lineRule="auto"/>
              <w:rPr>
                <w:rFonts w:asciiTheme="majorBidi" w:hAnsiTheme="majorBidi" w:cstheme="majorBidi"/>
                <w:sz w:val="22"/>
                <w:szCs w:val="22"/>
                <w:lang w:val="en-US"/>
              </w:rPr>
            </w:pPr>
          </w:p>
          <w:p w14:paraId="2E4F262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w:t>
            </w:r>
          </w:p>
          <w:p w14:paraId="2D7834E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rgb(235, 161, 216);</w:t>
            </w:r>
          </w:p>
          <w:p w14:paraId="7791A63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9A20C82" w14:textId="77777777" w:rsidR="00CF7300" w:rsidRPr="00CF7300" w:rsidRDefault="00CF7300" w:rsidP="00CF7300">
            <w:pPr>
              <w:spacing w:line="276" w:lineRule="auto"/>
              <w:rPr>
                <w:rFonts w:asciiTheme="majorBidi" w:hAnsiTheme="majorBidi" w:cstheme="majorBidi"/>
                <w:sz w:val="22"/>
                <w:szCs w:val="22"/>
                <w:lang w:val="en-US"/>
              </w:rPr>
            </w:pPr>
          </w:p>
          <w:p w14:paraId="48C6953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nav{</w:t>
            </w:r>
          </w:p>
          <w:p w14:paraId="05565AF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flex;</w:t>
            </w:r>
          </w:p>
          <w:p w14:paraId="5CEC40E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justify-content: space-between;</w:t>
            </w:r>
          </w:p>
          <w:p w14:paraId="6E826D8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justify-items: center;</w:t>
            </w:r>
          </w:p>
          <w:p w14:paraId="1CAFBF5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1D4B24A0" w14:textId="77777777" w:rsidR="00CF7300" w:rsidRPr="00CF7300" w:rsidRDefault="00CF7300" w:rsidP="00CF7300">
            <w:pPr>
              <w:spacing w:line="276" w:lineRule="auto"/>
              <w:rPr>
                <w:rFonts w:asciiTheme="majorBidi" w:hAnsiTheme="majorBidi" w:cstheme="majorBidi"/>
                <w:sz w:val="22"/>
                <w:szCs w:val="22"/>
                <w:lang w:val="en-US"/>
              </w:rPr>
            </w:pPr>
          </w:p>
          <w:p w14:paraId="66C8C95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#logo img{</w:t>
            </w:r>
          </w:p>
          <w:p w14:paraId="3FE0154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max-width: 150px;</w:t>
            </w:r>
          </w:p>
          <w:p w14:paraId="129DDB8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auto;</w:t>
            </w:r>
          </w:p>
          <w:p w14:paraId="4CFB987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B15FA6E" w14:textId="77777777" w:rsidR="00CF7300" w:rsidRPr="00CF7300" w:rsidRDefault="00CF7300" w:rsidP="00CF7300">
            <w:pPr>
              <w:spacing w:line="276" w:lineRule="auto"/>
              <w:rPr>
                <w:rFonts w:asciiTheme="majorBidi" w:hAnsiTheme="majorBidi" w:cstheme="majorBidi"/>
                <w:sz w:val="22"/>
                <w:szCs w:val="22"/>
                <w:lang w:val="en-US"/>
              </w:rPr>
            </w:pPr>
          </w:p>
          <w:p w14:paraId="453533F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#main-menu{</w:t>
            </w:r>
          </w:p>
          <w:p w14:paraId="2516604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flex;</w:t>
            </w:r>
          </w:p>
          <w:p w14:paraId="667807F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list-style: none;</w:t>
            </w:r>
          </w:p>
          <w:p w14:paraId="25D7555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50px;</w:t>
            </w:r>
          </w:p>
          <w:p w14:paraId="50F1E20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transform: translateY(10px);</w:t>
            </w:r>
          </w:p>
          <w:p w14:paraId="6A79880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40px;</w:t>
            </w:r>
          </w:p>
          <w:p w14:paraId="5363573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2514E1E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D2BDC86" w14:textId="77777777" w:rsidR="00CF7300" w:rsidRPr="00CF7300" w:rsidRDefault="00CF7300" w:rsidP="00CF7300">
            <w:pPr>
              <w:spacing w:line="276" w:lineRule="auto"/>
              <w:rPr>
                <w:rFonts w:asciiTheme="majorBidi" w:hAnsiTheme="majorBidi" w:cstheme="majorBidi"/>
                <w:sz w:val="22"/>
                <w:szCs w:val="22"/>
                <w:lang w:val="en-US"/>
              </w:rPr>
            </w:pPr>
          </w:p>
          <w:p w14:paraId="06B7C69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#main-menu li{</w:t>
            </w:r>
          </w:p>
          <w:p w14:paraId="534A546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position: relative;</w:t>
            </w:r>
          </w:p>
          <w:p w14:paraId="6594496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4D01244" w14:textId="77777777" w:rsidR="00CF7300" w:rsidRPr="00CF7300" w:rsidRDefault="00CF7300" w:rsidP="00CF7300">
            <w:pPr>
              <w:spacing w:line="276" w:lineRule="auto"/>
              <w:rPr>
                <w:rFonts w:asciiTheme="majorBidi" w:hAnsiTheme="majorBidi" w:cstheme="majorBidi"/>
                <w:sz w:val="22"/>
                <w:szCs w:val="22"/>
                <w:lang w:val="en-US"/>
              </w:rPr>
            </w:pPr>
          </w:p>
          <w:p w14:paraId="3D59702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#main-menu li a{</w:t>
            </w:r>
          </w:p>
          <w:p w14:paraId="2B2F690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54DCC62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block;</w:t>
            </w:r>
          </w:p>
          <w:p w14:paraId="34AA77C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18px 20px;</w:t>
            </w:r>
          </w:p>
          <w:p w14:paraId="0AC1A3D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text-decoration: none; }/*gạch chân*/ </w:t>
            </w:r>
          </w:p>
          <w:p w14:paraId="41B78929" w14:textId="77777777" w:rsidR="00CF7300" w:rsidRPr="00CF7300" w:rsidRDefault="00CF7300" w:rsidP="00CF7300">
            <w:pPr>
              <w:spacing w:line="276" w:lineRule="auto"/>
              <w:rPr>
                <w:rFonts w:asciiTheme="majorBidi" w:hAnsiTheme="majorBidi" w:cstheme="majorBidi"/>
                <w:sz w:val="22"/>
                <w:szCs w:val="22"/>
                <w:lang w:val="en-US"/>
              </w:rPr>
            </w:pPr>
          </w:p>
          <w:p w14:paraId="3915AEC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#main-menu ul.sub-menu{</w:t>
            </w:r>
          </w:p>
          <w:p w14:paraId="0FDDF92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position: absolute;</w:t>
            </w:r>
          </w:p>
          <w:p w14:paraId="51AD361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rgb(231, 186, 220);</w:t>
            </w:r>
          </w:p>
          <w:p w14:paraId="7D01357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15px 0px;</w:t>
            </w:r>
          </w:p>
          <w:p w14:paraId="326E2FD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list-style: none;</w:t>
            </w:r>
          </w:p>
          <w:p w14:paraId="482F0C5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200px;</w:t>
            </w:r>
          </w:p>
          <w:p w14:paraId="4FF89A3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F418741" w14:textId="77777777" w:rsidR="00CF7300" w:rsidRPr="00CF7300" w:rsidRDefault="00CF7300" w:rsidP="00CF7300">
            <w:pPr>
              <w:spacing w:line="276" w:lineRule="auto"/>
              <w:rPr>
                <w:rFonts w:asciiTheme="majorBidi" w:hAnsiTheme="majorBidi" w:cstheme="majorBidi"/>
                <w:sz w:val="22"/>
                <w:szCs w:val="22"/>
                <w:lang w:val="en-US"/>
              </w:rPr>
            </w:pPr>
          </w:p>
          <w:p w14:paraId="5FEE767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#main-menu ul.sub-menu a{</w:t>
            </w:r>
          </w:p>
          <w:p w14:paraId="5A43B9B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8px 15px;</w:t>
            </w:r>
          </w:p>
          <w:p w14:paraId="7338F02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border-bottom: 1px solid rgb(226, 204, 221);</w:t>
            </w:r>
          </w:p>
          <w:p w14:paraId="6A6120D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B35C5E1" w14:textId="77777777" w:rsidR="00CF7300" w:rsidRPr="00CF7300" w:rsidRDefault="00CF7300" w:rsidP="00CF7300">
            <w:pPr>
              <w:spacing w:line="276" w:lineRule="auto"/>
              <w:rPr>
                <w:rFonts w:asciiTheme="majorBidi" w:hAnsiTheme="majorBidi" w:cstheme="majorBidi"/>
                <w:sz w:val="22"/>
                <w:szCs w:val="22"/>
                <w:lang w:val="en-US"/>
              </w:rPr>
            </w:pPr>
          </w:p>
          <w:p w14:paraId="48F5002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#main-menu ul.sub-menu li:last-child a{</w:t>
            </w:r>
          </w:p>
          <w:p w14:paraId="7A14F4C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 none;</w:t>
            </w:r>
          </w:p>
          <w:p w14:paraId="11001B4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C22BB92" w14:textId="77777777" w:rsidR="00CF7300" w:rsidRPr="00CF7300" w:rsidRDefault="00CF7300" w:rsidP="00CF7300">
            <w:pPr>
              <w:spacing w:line="276" w:lineRule="auto"/>
              <w:rPr>
                <w:rFonts w:asciiTheme="majorBidi" w:hAnsiTheme="majorBidi" w:cstheme="majorBidi"/>
                <w:sz w:val="22"/>
                <w:szCs w:val="22"/>
                <w:lang w:val="en-US"/>
              </w:rPr>
            </w:pPr>
          </w:p>
          <w:p w14:paraId="6B82AEE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header .icon #menu-bars{</w:t>
            </w:r>
          </w:p>
          <w:p w14:paraId="0F7C85C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display:none;</w:t>
            </w:r>
          </w:p>
          <w:p w14:paraId="3723C24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71E13273" w14:textId="77777777" w:rsidR="00CF7300" w:rsidRPr="00CF7300" w:rsidRDefault="00CF7300" w:rsidP="00CF7300">
            <w:pPr>
              <w:spacing w:line="276" w:lineRule="auto"/>
              <w:rPr>
                <w:rFonts w:asciiTheme="majorBidi" w:hAnsiTheme="majorBidi" w:cstheme="majorBidi"/>
                <w:sz w:val="22"/>
                <w:szCs w:val="22"/>
                <w:lang w:val="en-US"/>
              </w:rPr>
            </w:pPr>
          </w:p>
          <w:p w14:paraId="67594E0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body {</w:t>
            </w:r>
          </w:p>
          <w:p w14:paraId="6812495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background-repeat: no-repeat;</w:t>
            </w:r>
          </w:p>
          <w:p w14:paraId="209370C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100%;</w:t>
            </w:r>
          </w:p>
          <w:p w14:paraId="535B7A8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background-image: url(../img/bg-form.jpg); </w:t>
            </w:r>
          </w:p>
          <w:p w14:paraId="7777A7B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padding-top: 20px;</w:t>
            </w:r>
          </w:p>
          <w:p w14:paraId="446AE7A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background-size: 100%;</w:t>
            </w:r>
          </w:p>
          <w:p w14:paraId="5446FF5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w:t>
            </w:r>
          </w:p>
          <w:p w14:paraId="42BD78A1" w14:textId="77777777" w:rsidR="00CF7300" w:rsidRPr="00CF7300" w:rsidRDefault="00CF7300" w:rsidP="00CF7300">
            <w:pPr>
              <w:spacing w:line="276" w:lineRule="auto"/>
              <w:rPr>
                <w:rFonts w:asciiTheme="majorBidi" w:hAnsiTheme="majorBidi" w:cstheme="majorBidi"/>
                <w:sz w:val="22"/>
                <w:szCs w:val="22"/>
                <w:lang w:val="en-US"/>
              </w:rPr>
            </w:pPr>
          </w:p>
          <w:p w14:paraId="79C986C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main {</w:t>
            </w:r>
          </w:p>
          <w:p w14:paraId="4344C61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flex;</w:t>
            </w:r>
          </w:p>
          <w:p w14:paraId="4070C1A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flex-direction: row;</w:t>
            </w:r>
          </w:p>
          <w:p w14:paraId="40C2780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0;</w:t>
            </w:r>
          </w:p>
          <w:p w14:paraId="7F83027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001DD2D" w14:textId="77777777" w:rsidR="00CF7300" w:rsidRPr="00CF7300" w:rsidRDefault="00CF7300" w:rsidP="00CF7300">
            <w:pPr>
              <w:spacing w:line="276" w:lineRule="auto"/>
              <w:rPr>
                <w:rFonts w:asciiTheme="majorBidi" w:hAnsiTheme="majorBidi" w:cstheme="majorBidi"/>
                <w:sz w:val="22"/>
                <w:szCs w:val="22"/>
                <w:lang w:val="en-US"/>
              </w:rPr>
            </w:pPr>
          </w:p>
          <w:p w14:paraId="428EFAA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.thong-tin {</w:t>
            </w:r>
          </w:p>
          <w:p w14:paraId="0233142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20%;</w:t>
            </w:r>
          </w:p>
          <w:p w14:paraId="7C986E6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margin-right: 15px;</w:t>
            </w:r>
          </w:p>
          <w:p w14:paraId="7ECFA67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margin-left: 60px;</w:t>
            </w:r>
          </w:p>
          <w:p w14:paraId="7F32976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margin-top: 100px;</w:t>
            </w:r>
          </w:p>
          <w:p w14:paraId="52E7E2E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450px;</w:t>
            </w:r>
          </w:p>
          <w:p w14:paraId="24F780B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611E869" w14:textId="77777777" w:rsidR="00CF7300" w:rsidRPr="00CF7300" w:rsidRDefault="00CF7300" w:rsidP="00CF7300">
            <w:pPr>
              <w:spacing w:line="276" w:lineRule="auto"/>
              <w:rPr>
                <w:rFonts w:asciiTheme="majorBidi" w:hAnsiTheme="majorBidi" w:cstheme="majorBidi"/>
                <w:sz w:val="22"/>
                <w:szCs w:val="22"/>
                <w:lang w:val="en-US"/>
              </w:rPr>
            </w:pPr>
          </w:p>
          <w:p w14:paraId="380DEE9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h2 {</w:t>
            </w:r>
          </w:p>
          <w:p w14:paraId="0988018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#cc5b5b;</w:t>
            </w:r>
          </w:p>
          <w:p w14:paraId="41AEB77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3rem;</w:t>
            </w:r>
          </w:p>
          <w:p w14:paraId="66C0FE8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margin-top: 0;</w:t>
            </w:r>
          </w:p>
          <w:p w14:paraId="14F1B15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margin-bottom: 30px;</w:t>
            </w:r>
          </w:p>
          <w:p w14:paraId="172D8C8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4975182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C2C1C02" w14:textId="77777777" w:rsidR="00CF7300" w:rsidRPr="00CF7300" w:rsidRDefault="00CF7300" w:rsidP="00CF7300">
            <w:pPr>
              <w:spacing w:line="276" w:lineRule="auto"/>
              <w:rPr>
                <w:rFonts w:asciiTheme="majorBidi" w:hAnsiTheme="majorBidi" w:cstheme="majorBidi"/>
                <w:sz w:val="22"/>
                <w:szCs w:val="22"/>
                <w:lang w:val="en-US"/>
              </w:rPr>
            </w:pPr>
          </w:p>
          <w:p w14:paraId="333B470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ul {</w:t>
            </w:r>
          </w:p>
          <w:p w14:paraId="0420AA4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list-style: none;</w:t>
            </w:r>
          </w:p>
          <w:p w14:paraId="7430BA8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0;</w:t>
            </w:r>
          </w:p>
          <w:p w14:paraId="0C71E13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7D97F68" w14:textId="77777777" w:rsidR="00CF7300" w:rsidRPr="00CF7300" w:rsidRDefault="00CF7300" w:rsidP="00CF7300">
            <w:pPr>
              <w:spacing w:line="276" w:lineRule="auto"/>
              <w:rPr>
                <w:rFonts w:asciiTheme="majorBidi" w:hAnsiTheme="majorBidi" w:cstheme="majorBidi"/>
                <w:sz w:val="22"/>
                <w:szCs w:val="22"/>
                <w:lang w:val="en-US"/>
              </w:rPr>
            </w:pPr>
          </w:p>
          <w:p w14:paraId="3DF9616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li {</w:t>
            </w:r>
          </w:p>
          <w:p w14:paraId="231A246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margin-bottom: 20px;</w:t>
            </w:r>
          </w:p>
          <w:p w14:paraId="3CF34C8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5CCC7B7D" w14:textId="77777777" w:rsidR="00CF7300" w:rsidRPr="00CF7300" w:rsidRDefault="00CF7300" w:rsidP="00CF7300">
            <w:pPr>
              <w:spacing w:line="276" w:lineRule="auto"/>
              <w:rPr>
                <w:rFonts w:asciiTheme="majorBidi" w:hAnsiTheme="majorBidi" w:cstheme="majorBidi"/>
                <w:sz w:val="22"/>
                <w:szCs w:val="22"/>
                <w:lang w:val="en-US"/>
              </w:rPr>
            </w:pPr>
          </w:p>
          <w:p w14:paraId="2BAA421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li i{</w:t>
            </w:r>
          </w:p>
          <w:p w14:paraId="3DB5C0A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1.5rem;</w:t>
            </w:r>
          </w:p>
          <w:p w14:paraId="00AD644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#cc5b5b;</w:t>
            </w:r>
          </w:p>
          <w:p w14:paraId="16ED7AF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t>
            </w:r>
          </w:p>
          <w:p w14:paraId="2F93614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4069B78" w14:textId="77777777" w:rsidR="00CF7300" w:rsidRPr="00CF7300" w:rsidRDefault="00CF7300" w:rsidP="00CF7300">
            <w:pPr>
              <w:spacing w:line="276" w:lineRule="auto"/>
              <w:rPr>
                <w:rFonts w:asciiTheme="majorBidi" w:hAnsiTheme="majorBidi" w:cstheme="majorBidi"/>
                <w:sz w:val="22"/>
                <w:szCs w:val="22"/>
                <w:lang w:val="en-US"/>
              </w:rPr>
            </w:pPr>
          </w:p>
          <w:p w14:paraId="4C872A2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.lien-he {</w:t>
            </w:r>
          </w:p>
          <w:p w14:paraId="78696E1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45%;</w:t>
            </w:r>
          </w:p>
          <w:p w14:paraId="7FB04FB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9EF6C69" w14:textId="77777777" w:rsidR="00CF7300" w:rsidRPr="00CF7300" w:rsidRDefault="00CF7300" w:rsidP="00CF7300">
            <w:pPr>
              <w:spacing w:line="276" w:lineRule="auto"/>
              <w:rPr>
                <w:rFonts w:asciiTheme="majorBidi" w:hAnsiTheme="majorBidi" w:cstheme="majorBidi"/>
                <w:sz w:val="22"/>
                <w:szCs w:val="22"/>
                <w:lang w:val="en-US"/>
              </w:rPr>
            </w:pPr>
          </w:p>
          <w:p w14:paraId="611EC9E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.lien-he p{</w:t>
            </w:r>
          </w:p>
          <w:p w14:paraId="7534102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1.75rem;</w:t>
            </w:r>
          </w:p>
          <w:p w14:paraId="695DCB8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margin-top: 100px;</w:t>
            </w:r>
          </w:p>
          <w:p w14:paraId="4E565FB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margin-bottom: 20px;</w:t>
            </w:r>
          </w:p>
          <w:p w14:paraId="62A2257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01839B4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#cc5b5b;</w:t>
            </w:r>
          </w:p>
          <w:p w14:paraId="30E9896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A480EC2" w14:textId="77777777" w:rsidR="00CF7300" w:rsidRPr="00CF7300" w:rsidRDefault="00CF7300" w:rsidP="00CF7300">
            <w:pPr>
              <w:spacing w:line="276" w:lineRule="auto"/>
              <w:rPr>
                <w:rFonts w:asciiTheme="majorBidi" w:hAnsiTheme="majorBidi" w:cstheme="majorBidi"/>
                <w:sz w:val="22"/>
                <w:szCs w:val="22"/>
                <w:lang w:val="en-US"/>
              </w:rPr>
            </w:pPr>
          </w:p>
          <w:p w14:paraId="096AD02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form {</w:t>
            </w:r>
          </w:p>
          <w:p w14:paraId="61C035A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 2px solid #ddd2da;</w:t>
            </w:r>
          </w:p>
          <w:p w14:paraId="25D83DA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10px;</w:t>
            </w:r>
          </w:p>
          <w:p w14:paraId="73C2CF6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#fff;</w:t>
            </w:r>
          </w:p>
          <w:p w14:paraId="139B1C5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border-radius: 15px;</w:t>
            </w:r>
          </w:p>
          <w:p w14:paraId="409B674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 0 50px 0 50px;</w:t>
            </w:r>
          </w:p>
          <w:p w14:paraId="24D5428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4659F3E" w14:textId="77777777" w:rsidR="00CF7300" w:rsidRPr="00CF7300" w:rsidRDefault="00CF7300" w:rsidP="00CF7300">
            <w:pPr>
              <w:spacing w:line="276" w:lineRule="auto"/>
              <w:rPr>
                <w:rFonts w:asciiTheme="majorBidi" w:hAnsiTheme="majorBidi" w:cstheme="majorBidi"/>
                <w:sz w:val="22"/>
                <w:szCs w:val="22"/>
                <w:lang w:val="en-US"/>
              </w:rPr>
            </w:pPr>
          </w:p>
          <w:p w14:paraId="699AC67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label {</w:t>
            </w:r>
          </w:p>
          <w:p w14:paraId="71BCC53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block;</w:t>
            </w:r>
          </w:p>
          <w:p w14:paraId="71E747E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margin-bottom: 10px;</w:t>
            </w:r>
          </w:p>
          <w:p w14:paraId="50BDDF8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1F360974" w14:textId="77777777" w:rsidR="00CF7300" w:rsidRPr="00CF7300" w:rsidRDefault="00CF7300" w:rsidP="00CF7300">
            <w:pPr>
              <w:spacing w:line="276" w:lineRule="auto"/>
              <w:rPr>
                <w:rFonts w:asciiTheme="majorBidi" w:hAnsiTheme="majorBidi" w:cstheme="majorBidi"/>
                <w:sz w:val="22"/>
                <w:szCs w:val="22"/>
                <w:lang w:val="en-US"/>
              </w:rPr>
            </w:pPr>
          </w:p>
          <w:p w14:paraId="771569D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input, textarea {</w:t>
            </w:r>
          </w:p>
          <w:p w14:paraId="0B89B6D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100%;</w:t>
            </w:r>
          </w:p>
          <w:p w14:paraId="3D3750C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10px;</w:t>
            </w:r>
          </w:p>
          <w:p w14:paraId="0E23E9B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 1px solid #ddd;</w:t>
            </w:r>
          </w:p>
          <w:p w14:paraId="12CA0D7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C743F7C" w14:textId="77777777" w:rsidR="00CF7300" w:rsidRPr="00CF7300" w:rsidRDefault="00CF7300" w:rsidP="00CF7300">
            <w:pPr>
              <w:spacing w:line="276" w:lineRule="auto"/>
              <w:rPr>
                <w:rFonts w:asciiTheme="majorBidi" w:hAnsiTheme="majorBidi" w:cstheme="majorBidi"/>
                <w:sz w:val="22"/>
                <w:szCs w:val="22"/>
                <w:lang w:val="en-US"/>
              </w:rPr>
            </w:pPr>
          </w:p>
          <w:p w14:paraId="42B4786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textarea {</w:t>
            </w:r>
          </w:p>
          <w:p w14:paraId="207BC0B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50px;</w:t>
            </w:r>
          </w:p>
          <w:p w14:paraId="469DEAC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33449F26" w14:textId="77777777" w:rsidR="00CF7300" w:rsidRPr="00CF7300" w:rsidRDefault="00CF7300" w:rsidP="00CF7300">
            <w:pPr>
              <w:spacing w:line="276" w:lineRule="auto"/>
              <w:rPr>
                <w:rFonts w:asciiTheme="majorBidi" w:hAnsiTheme="majorBidi" w:cstheme="majorBidi"/>
                <w:sz w:val="22"/>
                <w:szCs w:val="22"/>
                <w:lang w:val="en-US"/>
              </w:rPr>
            </w:pPr>
          </w:p>
          <w:p w14:paraId="6A9A39E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button {</w:t>
            </w:r>
          </w:p>
          <w:p w14:paraId="39ABA57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margin-top: 10px;</w:t>
            </w:r>
          </w:p>
          <w:p w14:paraId="08F689B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10px 20px;</w:t>
            </w:r>
          </w:p>
          <w:p w14:paraId="750DE4A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#d67070;</w:t>
            </w:r>
          </w:p>
          <w:p w14:paraId="3109DD3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62778AD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border-radius: 30px;</w:t>
            </w:r>
          </w:p>
          <w:p w14:paraId="1F159B5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cursor: pointer;</w:t>
            </w:r>
          </w:p>
          <w:p w14:paraId="1AF4440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7E26C9A" w14:textId="77777777" w:rsidR="00CF7300" w:rsidRPr="00CF7300" w:rsidRDefault="00CF7300" w:rsidP="00CF7300">
            <w:pPr>
              <w:spacing w:line="276" w:lineRule="auto"/>
              <w:rPr>
                <w:rFonts w:asciiTheme="majorBidi" w:hAnsiTheme="majorBidi" w:cstheme="majorBidi"/>
                <w:sz w:val="22"/>
                <w:szCs w:val="22"/>
                <w:lang w:val="en-US"/>
              </w:rPr>
            </w:pPr>
          </w:p>
          <w:p w14:paraId="346D224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.image-section{</w:t>
            </w:r>
          </w:p>
          <w:p w14:paraId="59C9629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float: right;</w:t>
            </w:r>
          </w:p>
          <w:p w14:paraId="1DD963A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30%;</w:t>
            </w:r>
          </w:p>
          <w:p w14:paraId="37CFC04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margin-top: 100px;</w:t>
            </w:r>
          </w:p>
          <w:p w14:paraId="380F29E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38C71D71" w14:textId="77777777" w:rsidR="00CF7300" w:rsidRPr="00CF7300" w:rsidRDefault="00CF7300" w:rsidP="00CF7300">
            <w:pPr>
              <w:spacing w:line="276" w:lineRule="auto"/>
              <w:rPr>
                <w:rFonts w:asciiTheme="majorBidi" w:hAnsiTheme="majorBidi" w:cstheme="majorBidi"/>
                <w:sz w:val="22"/>
                <w:szCs w:val="22"/>
                <w:lang w:val="en-US"/>
              </w:rPr>
            </w:pPr>
          </w:p>
          <w:p w14:paraId="49C15D6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.image-section img{</w:t>
            </w:r>
          </w:p>
          <w:p w14:paraId="1A2A159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100%;</w:t>
            </w:r>
          </w:p>
          <w:p w14:paraId="5B8AE00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height: auto;</w:t>
            </w:r>
          </w:p>
          <w:p w14:paraId="79C2344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2A5C74AA" w14:textId="77777777" w:rsidR="00CF7300" w:rsidRPr="00CF7300" w:rsidRDefault="00CF7300" w:rsidP="00CF7300">
            <w:pPr>
              <w:spacing w:line="276" w:lineRule="auto"/>
              <w:rPr>
                <w:rFonts w:asciiTheme="majorBidi" w:hAnsiTheme="majorBidi" w:cstheme="majorBidi"/>
                <w:sz w:val="22"/>
                <w:szCs w:val="22"/>
                <w:lang w:val="en-US"/>
              </w:rPr>
            </w:pPr>
          </w:p>
          <w:p w14:paraId="4CB50077" w14:textId="77777777" w:rsidR="00CF7300" w:rsidRPr="00CF7300" w:rsidRDefault="00CF7300" w:rsidP="00CF7300">
            <w:pPr>
              <w:spacing w:after="0" w:line="276" w:lineRule="auto"/>
              <w:jc w:val="both"/>
              <w:rPr>
                <w:rFonts w:asciiTheme="majorBidi" w:eastAsia="DengXian" w:hAnsiTheme="majorBidi" w:cstheme="majorBidi"/>
                <w:kern w:val="0"/>
                <w:lang w:val="en-US" w:eastAsia="zh-CN"/>
                <w14:ligatures w14:val="none"/>
              </w:rPr>
            </w:pPr>
            <w:r w:rsidRPr="00CF7300">
              <w:rPr>
                <w:rFonts w:asciiTheme="majorBidi" w:eastAsia="DengXian" w:hAnsiTheme="majorBidi" w:cstheme="majorBidi"/>
                <w:kern w:val="0"/>
                <w:lang w:val="en-US" w:eastAsia="zh-CN"/>
                <w14:ligatures w14:val="none"/>
              </w:rPr>
              <w:t>@import url("https://fonts.googleapis.com/css2?family=Nunito:wght@200;300;400;600;700&amp;display=swap");</w:t>
            </w:r>
          </w:p>
          <w:p w14:paraId="56DFC506" w14:textId="77777777" w:rsidR="00CF7300" w:rsidRPr="00CF7300" w:rsidRDefault="00CF7300" w:rsidP="00CF7300">
            <w:pPr>
              <w:spacing w:line="276" w:lineRule="auto"/>
              <w:rPr>
                <w:rFonts w:asciiTheme="majorBidi" w:hAnsiTheme="majorBidi" w:cstheme="majorBidi"/>
                <w:sz w:val="22"/>
                <w:szCs w:val="22"/>
                <w:lang w:val="en-US"/>
              </w:rPr>
            </w:pPr>
          </w:p>
          <w:p w14:paraId="6196515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w:t>
            </w:r>
          </w:p>
          <w:p w14:paraId="5EBA7DF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t>
            </w:r>
          </w:p>
          <w:p w14:paraId="337F825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3DB8F98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 0;</w:t>
            </w:r>
          </w:p>
          <w:p w14:paraId="7C48D441"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0;</w:t>
            </w:r>
          </w:p>
          <w:p w14:paraId="1103AE4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font-family: 'Nunito', sans-serif;</w:t>
            </w:r>
          </w:p>
          <w:p w14:paraId="5541028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16px;</w:t>
            </w:r>
          </w:p>
          <w:p w14:paraId="3A09D14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rgb(224, 89, 168);</w:t>
            </w:r>
          </w:p>
          <w:p w14:paraId="25AD5B8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069DAE6E" w14:textId="77777777" w:rsidR="00CF7300" w:rsidRPr="00CF7300" w:rsidRDefault="00CF7300" w:rsidP="00CF7300">
            <w:pPr>
              <w:spacing w:line="276" w:lineRule="auto"/>
              <w:rPr>
                <w:rFonts w:asciiTheme="majorBidi" w:hAnsiTheme="majorBidi" w:cstheme="majorBidi"/>
                <w:sz w:val="22"/>
                <w:szCs w:val="22"/>
                <w:lang w:val="en-US"/>
              </w:rPr>
            </w:pPr>
          </w:p>
          <w:p w14:paraId="6A3957A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w:t>
            </w:r>
          </w:p>
          <w:p w14:paraId="34E4632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#FEF2F7;</w:t>
            </w:r>
          </w:p>
          <w:p w14:paraId="38BCC5E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padding-top: 10px;</w:t>
            </w:r>
          </w:p>
          <w:p w14:paraId="3D02117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1365633E" w14:textId="77777777" w:rsidR="00CF7300" w:rsidRPr="00CF7300" w:rsidRDefault="00CF7300" w:rsidP="00CF7300">
            <w:pPr>
              <w:spacing w:line="276" w:lineRule="auto"/>
              <w:rPr>
                <w:rFonts w:asciiTheme="majorBidi" w:hAnsiTheme="majorBidi" w:cstheme="majorBidi"/>
                <w:sz w:val="22"/>
                <w:szCs w:val="22"/>
                <w:lang w:val="en-US"/>
              </w:rPr>
            </w:pPr>
          </w:p>
          <w:p w14:paraId="339D06E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.container{</w:t>
            </w:r>
          </w:p>
          <w:p w14:paraId="2A1ED3C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1140px;</w:t>
            </w:r>
          </w:p>
          <w:p w14:paraId="7BAEC5B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 auto;</w:t>
            </w:r>
          </w:p>
          <w:p w14:paraId="7AE4E50F"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flex;</w:t>
            </w:r>
          </w:p>
          <w:p w14:paraId="3A3464F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justify-content: center;</w:t>
            </w:r>
          </w:p>
          <w:p w14:paraId="07121C9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5CDFA3EC" w14:textId="77777777" w:rsidR="00CF7300" w:rsidRPr="00CF7300" w:rsidRDefault="00CF7300" w:rsidP="00CF7300">
            <w:pPr>
              <w:spacing w:line="276" w:lineRule="auto"/>
              <w:rPr>
                <w:rFonts w:asciiTheme="majorBidi" w:hAnsiTheme="majorBidi" w:cstheme="majorBidi"/>
                <w:sz w:val="22"/>
                <w:szCs w:val="22"/>
                <w:lang w:val="en-US"/>
              </w:rPr>
            </w:pPr>
          </w:p>
          <w:p w14:paraId="0AA0712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.container .logo img{</w:t>
            </w:r>
          </w:p>
          <w:p w14:paraId="48208AA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23rem;</w:t>
            </w:r>
          </w:p>
          <w:p w14:paraId="2374F59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margin-left: -70px;</w:t>
            </w:r>
          </w:p>
          <w:p w14:paraId="58FDE35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1F085442" w14:textId="77777777" w:rsidR="00CF7300" w:rsidRPr="00CF7300" w:rsidRDefault="00CF7300" w:rsidP="00CF7300">
            <w:pPr>
              <w:spacing w:line="276" w:lineRule="auto"/>
              <w:rPr>
                <w:rFonts w:asciiTheme="majorBidi" w:hAnsiTheme="majorBidi" w:cstheme="majorBidi"/>
                <w:sz w:val="22"/>
                <w:szCs w:val="22"/>
                <w:lang w:val="en-US"/>
              </w:rPr>
            </w:pPr>
          </w:p>
          <w:p w14:paraId="1D9529E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h3{</w:t>
            </w:r>
          </w:p>
          <w:p w14:paraId="7E75C9D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19px;</w:t>
            </w:r>
          </w:p>
          <w:p w14:paraId="07CD93D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margin-bottom: 10px;</w:t>
            </w:r>
          </w:p>
          <w:p w14:paraId="74ADDC2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4CE3825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F0CD445" w14:textId="77777777" w:rsidR="00CF7300" w:rsidRPr="00CF7300" w:rsidRDefault="00CF7300" w:rsidP="00CF7300">
            <w:pPr>
              <w:spacing w:line="276" w:lineRule="auto"/>
              <w:rPr>
                <w:rFonts w:asciiTheme="majorBidi" w:hAnsiTheme="majorBidi" w:cstheme="majorBidi"/>
                <w:sz w:val="22"/>
                <w:szCs w:val="22"/>
                <w:lang w:val="en-US"/>
              </w:rPr>
            </w:pPr>
          </w:p>
          <w:p w14:paraId="3A38348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.footer-content p{</w:t>
            </w:r>
          </w:p>
          <w:p w14:paraId="19441A9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190px;</w:t>
            </w:r>
          </w:p>
          <w:p w14:paraId="64BD4D9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margin: auto;</w:t>
            </w:r>
          </w:p>
          <w:p w14:paraId="4D55F31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7px;</w:t>
            </w:r>
          </w:p>
          <w:p w14:paraId="755CA34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7DF0014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7B6CF233" w14:textId="77777777" w:rsidR="00CF7300" w:rsidRPr="00CF7300" w:rsidRDefault="00CF7300" w:rsidP="00CF7300">
            <w:pPr>
              <w:spacing w:line="276" w:lineRule="auto"/>
              <w:rPr>
                <w:rFonts w:asciiTheme="majorBidi" w:hAnsiTheme="majorBidi" w:cstheme="majorBidi"/>
                <w:sz w:val="22"/>
                <w:szCs w:val="22"/>
                <w:lang w:val="en-US"/>
              </w:rPr>
            </w:pPr>
          </w:p>
          <w:p w14:paraId="1D949BC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.footer-content i{</w:t>
            </w:r>
          </w:p>
          <w:p w14:paraId="6928972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size: 30px;</w:t>
            </w:r>
          </w:p>
          <w:p w14:paraId="553C858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0DDC0A6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D88C4C6" w14:textId="77777777" w:rsidR="00CF7300" w:rsidRPr="00CF7300" w:rsidRDefault="00CF7300" w:rsidP="00CF7300">
            <w:pPr>
              <w:spacing w:line="276" w:lineRule="auto"/>
              <w:rPr>
                <w:rFonts w:asciiTheme="majorBidi" w:hAnsiTheme="majorBidi" w:cstheme="majorBidi"/>
                <w:sz w:val="22"/>
                <w:szCs w:val="22"/>
                <w:lang w:val="en-US"/>
              </w:rPr>
            </w:pPr>
          </w:p>
          <w:p w14:paraId="12F1BD3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 .container{</w:t>
            </w:r>
          </w:p>
          <w:p w14:paraId="5EF4C64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display: grid;</w:t>
            </w:r>
          </w:p>
          <w:p w14:paraId="6F67E084"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grid-template-columns: repeat(auto-fit, minmax(7rem, 1fr));</w:t>
            </w:r>
          </w:p>
          <w:p w14:paraId="7F1D2DC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#FEF2F7;</w:t>
            </w:r>
          </w:p>
          <w:p w14:paraId="1D71EEA8"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gap: 0.5rem;</w:t>
            </w:r>
          </w:p>
          <w:p w14:paraId="36DD61E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border-top: .1rem #F49DC3;</w:t>
            </w:r>
          </w:p>
          <w:p w14:paraId="6601773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61485253" w14:textId="77777777" w:rsidR="00CF7300" w:rsidRPr="00CF7300" w:rsidRDefault="00CF7300" w:rsidP="00CF7300">
            <w:pPr>
              <w:spacing w:line="276" w:lineRule="auto"/>
              <w:rPr>
                <w:rFonts w:asciiTheme="majorBidi" w:hAnsiTheme="majorBidi" w:cstheme="majorBidi"/>
                <w:sz w:val="22"/>
                <w:szCs w:val="22"/>
                <w:lang w:val="en-US"/>
              </w:rPr>
            </w:pPr>
          </w:p>
          <w:p w14:paraId="2E8B1AF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 .credit {</w:t>
            </w:r>
          </w:p>
          <w:p w14:paraId="29961CEB"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text-align: center;</w:t>
            </w:r>
          </w:p>
          <w:p w14:paraId="7EE03D22"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border-top: .1rem solid rgba(0, 0, 0, .1);</w:t>
            </w:r>
          </w:p>
          <w:p w14:paraId="7B96326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1.3rem;</w:t>
            </w:r>
          </w:p>
          <w:p w14:paraId="4C19107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#fff;</w:t>
            </w:r>
          </w:p>
          <w:p w14:paraId="78992D65"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background-color: #F49DC3;</w:t>
            </w:r>
          </w:p>
          <w:p w14:paraId="276F742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padding: 0.5rem;</w:t>
            </w:r>
          </w:p>
          <w:p w14:paraId="79C8BF2E"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xml:space="preserve">    top:0; </w:t>
            </w:r>
          </w:p>
          <w:p w14:paraId="255B49F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3A304A57" w14:textId="77777777" w:rsidR="00CF7300" w:rsidRPr="00CF7300" w:rsidRDefault="00CF7300" w:rsidP="00CF7300">
            <w:pPr>
              <w:spacing w:line="276" w:lineRule="auto"/>
              <w:rPr>
                <w:rFonts w:asciiTheme="majorBidi" w:hAnsiTheme="majorBidi" w:cstheme="majorBidi"/>
                <w:sz w:val="22"/>
                <w:szCs w:val="22"/>
                <w:lang w:val="en-US"/>
              </w:rPr>
            </w:pPr>
          </w:p>
          <w:p w14:paraId="69A0B063"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 .credit span {</w:t>
            </w:r>
          </w:p>
          <w:p w14:paraId="549BBC6D"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color: lightgray;</w:t>
            </w:r>
          </w:p>
          <w:p w14:paraId="7598821A"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font-size: 1.3rem;</w:t>
            </w:r>
          </w:p>
          <w:p w14:paraId="76C41DD9"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5CB9F827" w14:textId="77777777" w:rsidR="00CF7300" w:rsidRPr="00CF7300" w:rsidRDefault="00CF7300" w:rsidP="00CF7300">
            <w:pPr>
              <w:spacing w:line="276" w:lineRule="auto"/>
              <w:rPr>
                <w:rFonts w:asciiTheme="majorBidi" w:hAnsiTheme="majorBidi" w:cstheme="majorBidi"/>
                <w:sz w:val="22"/>
                <w:szCs w:val="22"/>
                <w:lang w:val="en-US"/>
              </w:rPr>
            </w:pPr>
          </w:p>
          <w:p w14:paraId="6571E6C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.footer-content .imgChange {</w:t>
            </w:r>
          </w:p>
          <w:p w14:paraId="5DAF4EBC"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width: 55px;</w:t>
            </w:r>
          </w:p>
          <w:p w14:paraId="296C7876"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lastRenderedPageBreak/>
              <w:t>    height: auto;</w:t>
            </w:r>
          </w:p>
          <w:p w14:paraId="41560B80"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    justify-content: center;</w:t>
            </w:r>
          </w:p>
          <w:p w14:paraId="1D041607" w14:textId="77777777" w:rsidR="00CF7300" w:rsidRPr="00CF7300" w:rsidRDefault="00CF7300" w:rsidP="00CF7300">
            <w:pPr>
              <w:spacing w:line="276" w:lineRule="auto"/>
              <w:rPr>
                <w:rFonts w:asciiTheme="majorBidi" w:hAnsiTheme="majorBidi" w:cstheme="majorBidi"/>
                <w:sz w:val="22"/>
                <w:szCs w:val="22"/>
                <w:lang w:val="en-US"/>
              </w:rPr>
            </w:pPr>
            <w:r w:rsidRPr="00CF7300">
              <w:rPr>
                <w:rFonts w:asciiTheme="majorBidi" w:hAnsiTheme="majorBidi" w:cstheme="majorBidi"/>
                <w:sz w:val="22"/>
                <w:szCs w:val="22"/>
                <w:lang w:val="en-US"/>
              </w:rPr>
              <w:t>}</w:t>
            </w:r>
          </w:p>
          <w:p w14:paraId="41B14674" w14:textId="77777777" w:rsidR="00CF7300" w:rsidRPr="00CF7300" w:rsidRDefault="00CF7300" w:rsidP="00CF7300">
            <w:pPr>
              <w:spacing w:line="276" w:lineRule="auto"/>
              <w:rPr>
                <w:rFonts w:asciiTheme="majorBidi" w:hAnsiTheme="majorBidi" w:cstheme="majorBidi"/>
                <w:sz w:val="22"/>
                <w:szCs w:val="22"/>
                <w:lang w:val="en-US"/>
              </w:rPr>
            </w:pPr>
          </w:p>
        </w:tc>
      </w:tr>
    </w:tbl>
    <w:p w14:paraId="1415FA57" w14:textId="77777777" w:rsidR="00CF7300" w:rsidRPr="00CF7300" w:rsidRDefault="00CF7300" w:rsidP="00CF7300">
      <w:pPr>
        <w:rPr>
          <w:rFonts w:asciiTheme="majorBidi" w:hAnsiTheme="majorBidi" w:cstheme="majorBidi"/>
          <w:sz w:val="26"/>
          <w:szCs w:val="26"/>
          <w:lang w:val="en-US"/>
        </w:rPr>
      </w:pPr>
    </w:p>
    <w:p w14:paraId="0D743414" w14:textId="76069F57" w:rsidR="00242BA1" w:rsidRPr="006B677A" w:rsidRDefault="00242BA1" w:rsidP="00242BA1">
      <w:pPr>
        <w:rPr>
          <w:rFonts w:asciiTheme="majorBidi" w:hAnsiTheme="majorBidi" w:cstheme="majorBidi"/>
          <w:b/>
          <w:bCs/>
          <w:sz w:val="26"/>
          <w:szCs w:val="26"/>
          <w:lang w:val="en-US"/>
        </w:rPr>
      </w:pPr>
      <w:r w:rsidRPr="006B677A">
        <w:rPr>
          <w:rFonts w:asciiTheme="majorBidi" w:hAnsiTheme="majorBidi" w:cstheme="majorBidi"/>
          <w:b/>
          <w:bCs/>
          <w:sz w:val="26"/>
          <w:szCs w:val="26"/>
          <w:lang w:val="en-US"/>
        </w:rPr>
        <w:t>6. Trang Đặt hàng</w:t>
      </w:r>
    </w:p>
    <w:p w14:paraId="06ED3D76" w14:textId="565B826D" w:rsidR="008D1E5B" w:rsidRPr="006B677A" w:rsidRDefault="008D1E5B" w:rsidP="006B677A">
      <w:pPr>
        <w:ind w:firstLine="567"/>
        <w:rPr>
          <w:rFonts w:asciiTheme="majorBidi" w:hAnsiTheme="majorBidi" w:cstheme="majorBidi"/>
          <w:b/>
          <w:bCs/>
          <w:i/>
          <w:iCs/>
          <w:sz w:val="26"/>
          <w:szCs w:val="26"/>
          <w:lang w:val="en-US"/>
        </w:rPr>
      </w:pPr>
      <w:r w:rsidRPr="006B677A">
        <w:rPr>
          <w:rFonts w:asciiTheme="majorBidi" w:hAnsiTheme="majorBidi" w:cstheme="majorBidi"/>
          <w:b/>
          <w:bCs/>
          <w:i/>
          <w:iCs/>
          <w:sz w:val="26"/>
          <w:szCs w:val="26"/>
          <w:lang w:val="en-US"/>
        </w:rPr>
        <w:t>*Giao diện website</w:t>
      </w:r>
    </w:p>
    <w:p w14:paraId="7971E804" w14:textId="737A77D4" w:rsidR="008D1E5B" w:rsidRPr="0014347E" w:rsidRDefault="008D1E5B"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3C53ED56" wp14:editId="0CFD1374">
            <wp:extent cx="5836920" cy="3103880"/>
            <wp:effectExtent l="0" t="0" r="0" b="1270"/>
            <wp:docPr id="54394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2122" name="Picture 1" descr="A screenshot of a computer&#10;&#10;Description automatically generated"/>
                    <pic:cNvPicPr/>
                  </pic:nvPicPr>
                  <pic:blipFill>
                    <a:blip r:embed="rId51"/>
                    <a:stretch>
                      <a:fillRect/>
                    </a:stretch>
                  </pic:blipFill>
                  <pic:spPr>
                    <a:xfrm>
                      <a:off x="0" y="0"/>
                      <a:ext cx="5836920" cy="3103880"/>
                    </a:xfrm>
                    <a:prstGeom prst="rect">
                      <a:avLst/>
                    </a:prstGeom>
                  </pic:spPr>
                </pic:pic>
              </a:graphicData>
            </a:graphic>
          </wp:inline>
        </w:drawing>
      </w:r>
    </w:p>
    <w:p w14:paraId="2224B3FF" w14:textId="0CA79292" w:rsidR="008D1E5B" w:rsidRPr="0014347E" w:rsidRDefault="008D1E5B" w:rsidP="00242BA1">
      <w:pPr>
        <w:rPr>
          <w:rFonts w:asciiTheme="majorBidi" w:hAnsiTheme="majorBidi" w:cstheme="majorBidi"/>
          <w:sz w:val="26"/>
          <w:szCs w:val="26"/>
          <w:lang w:val="en-US"/>
        </w:rPr>
      </w:pPr>
      <w:r w:rsidRPr="0014347E">
        <w:rPr>
          <w:rFonts w:asciiTheme="majorBidi" w:hAnsiTheme="majorBidi" w:cstheme="majorBidi"/>
          <w:sz w:val="26"/>
          <w:szCs w:val="26"/>
          <w:lang w:val="en-US"/>
        </w:rPr>
        <w:drawing>
          <wp:inline distT="0" distB="0" distL="0" distR="0" wp14:anchorId="13AEA842" wp14:editId="43D8326F">
            <wp:extent cx="5836920" cy="3103880"/>
            <wp:effectExtent l="0" t="0" r="0" b="1270"/>
            <wp:docPr id="2055190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0659" name="Picture 1" descr="A screenshot of a computer&#10;&#10;Description automatically generated"/>
                    <pic:cNvPicPr/>
                  </pic:nvPicPr>
                  <pic:blipFill>
                    <a:blip r:embed="rId52"/>
                    <a:stretch>
                      <a:fillRect/>
                    </a:stretch>
                  </pic:blipFill>
                  <pic:spPr>
                    <a:xfrm>
                      <a:off x="0" y="0"/>
                      <a:ext cx="5836920" cy="3103880"/>
                    </a:xfrm>
                    <a:prstGeom prst="rect">
                      <a:avLst/>
                    </a:prstGeom>
                  </pic:spPr>
                </pic:pic>
              </a:graphicData>
            </a:graphic>
          </wp:inline>
        </w:drawing>
      </w:r>
    </w:p>
    <w:p w14:paraId="03C95738" w14:textId="5BDF13AC" w:rsidR="008D1E5B" w:rsidRDefault="008D1E5B" w:rsidP="006B677A">
      <w:pPr>
        <w:ind w:firstLine="567"/>
        <w:rPr>
          <w:rFonts w:asciiTheme="majorBidi" w:hAnsiTheme="majorBidi" w:cstheme="majorBidi"/>
          <w:b/>
          <w:bCs/>
          <w:i/>
          <w:iCs/>
          <w:sz w:val="26"/>
          <w:szCs w:val="26"/>
          <w:lang w:val="en-US"/>
        </w:rPr>
      </w:pPr>
      <w:r w:rsidRPr="006B677A">
        <w:rPr>
          <w:rFonts w:asciiTheme="majorBidi" w:hAnsiTheme="majorBidi" w:cstheme="majorBidi"/>
          <w:b/>
          <w:bCs/>
          <w:i/>
          <w:iCs/>
          <w:sz w:val="26"/>
          <w:szCs w:val="26"/>
          <w:lang w:val="en-US"/>
        </w:rPr>
        <w:t>*Code</w:t>
      </w:r>
    </w:p>
    <w:tbl>
      <w:tblPr>
        <w:tblStyle w:val="TableGrid"/>
        <w:tblW w:w="9209" w:type="dxa"/>
        <w:tblLayout w:type="fixed"/>
        <w:tblLook w:val="04A0" w:firstRow="1" w:lastRow="0" w:firstColumn="1" w:lastColumn="0" w:noHBand="0" w:noVBand="1"/>
      </w:tblPr>
      <w:tblGrid>
        <w:gridCol w:w="4248"/>
        <w:gridCol w:w="4961"/>
      </w:tblGrid>
      <w:tr w:rsidR="006B677A" w14:paraId="50859B85" w14:textId="77777777" w:rsidTr="00066108">
        <w:tc>
          <w:tcPr>
            <w:tcW w:w="4248" w:type="dxa"/>
            <w:vAlign w:val="center"/>
          </w:tcPr>
          <w:p w14:paraId="6AAAF3E8" w14:textId="77777777" w:rsidR="006B677A" w:rsidRDefault="006B677A" w:rsidP="00066108">
            <w:pPr>
              <w:spacing w:line="360" w:lineRule="auto"/>
              <w:jc w:val="center"/>
              <w:rPr>
                <w:rFonts w:asciiTheme="majorBidi" w:hAnsiTheme="majorBidi" w:cstheme="majorBidi"/>
                <w:b/>
                <w:bCs/>
                <w:szCs w:val="26"/>
              </w:rPr>
            </w:pPr>
            <w:r>
              <w:rPr>
                <w:rFonts w:asciiTheme="majorBidi" w:hAnsiTheme="majorBidi" w:cstheme="majorBidi"/>
                <w:b/>
                <w:bCs/>
                <w:szCs w:val="26"/>
              </w:rPr>
              <w:t>HTML</w:t>
            </w:r>
          </w:p>
        </w:tc>
        <w:tc>
          <w:tcPr>
            <w:tcW w:w="4961" w:type="dxa"/>
            <w:vAlign w:val="center"/>
          </w:tcPr>
          <w:p w14:paraId="3B5BEC50" w14:textId="77777777" w:rsidR="006B677A" w:rsidRDefault="006B677A" w:rsidP="00066108">
            <w:pPr>
              <w:spacing w:line="360" w:lineRule="auto"/>
              <w:jc w:val="center"/>
              <w:rPr>
                <w:rFonts w:asciiTheme="majorBidi" w:hAnsiTheme="majorBidi" w:cstheme="majorBidi"/>
                <w:b/>
                <w:bCs/>
                <w:szCs w:val="26"/>
              </w:rPr>
            </w:pPr>
            <w:r>
              <w:rPr>
                <w:rFonts w:asciiTheme="majorBidi" w:hAnsiTheme="majorBidi" w:cstheme="majorBidi"/>
                <w:b/>
                <w:bCs/>
                <w:szCs w:val="26"/>
              </w:rPr>
              <w:t>CSS</w:t>
            </w:r>
          </w:p>
        </w:tc>
      </w:tr>
      <w:tr w:rsidR="006B677A" w:rsidRPr="00B04F7F" w14:paraId="1B51DFEE" w14:textId="77777777" w:rsidTr="00066108">
        <w:tc>
          <w:tcPr>
            <w:tcW w:w="4248" w:type="dxa"/>
          </w:tcPr>
          <w:p w14:paraId="305AE30D" w14:textId="77777777" w:rsidR="006B677A" w:rsidRPr="006B677A" w:rsidRDefault="006B677A" w:rsidP="006B677A">
            <w:pPr>
              <w:spacing w:after="0" w:line="276" w:lineRule="auto"/>
              <w:jc w:val="both"/>
              <w:rPr>
                <w:rFonts w:asciiTheme="majorBidi" w:eastAsia="DengXian" w:hAnsiTheme="majorBidi" w:cstheme="majorBidi"/>
                <w:kern w:val="0"/>
                <w:lang w:val="en-US" w:eastAsia="zh-CN"/>
                <w14:ligatures w14:val="none"/>
              </w:rPr>
            </w:pPr>
            <w:r w:rsidRPr="006B677A">
              <w:rPr>
                <w:rFonts w:asciiTheme="majorBidi" w:eastAsia="DengXian" w:hAnsiTheme="majorBidi" w:cstheme="majorBidi"/>
                <w:kern w:val="0"/>
                <w:lang w:val="en-US" w:eastAsia="zh-CN"/>
                <w14:ligatures w14:val="none"/>
              </w:rPr>
              <w:lastRenderedPageBreak/>
              <w:t>&lt;!doctype html&gt;</w:t>
            </w:r>
          </w:p>
          <w:p w14:paraId="29C53AB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&lt;html lang="en"&gt;</w:t>
            </w:r>
          </w:p>
          <w:p w14:paraId="0E6A8C4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&lt;head&gt; </w:t>
            </w:r>
          </w:p>
          <w:p w14:paraId="289319D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&lt;meta charset="UTF-8"&gt;</w:t>
            </w:r>
          </w:p>
          <w:p w14:paraId="2E53157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&lt;meta http-equiv="X-UA-Compatible" content="IE=edge"&gt;</w:t>
            </w:r>
          </w:p>
          <w:p w14:paraId="446C21B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&lt;meta name="viewport" content="width=device-width, innitial-scale=1.0"&gt;</w:t>
            </w:r>
          </w:p>
          <w:p w14:paraId="03566A5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&lt;title&gt;Đặt hàng&lt;/title&gt;</w:t>
            </w:r>
          </w:p>
          <w:p w14:paraId="253B0F1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&lt;link rel="shortcut icon" type="image/png" href="../img/tab1.png"/&gt;</w:t>
            </w:r>
          </w:p>
          <w:p w14:paraId="65BE734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&lt;link rel="stylesheet" href="https://cdnjs.cloudflare.com/ajax/libs/font-awesome/5.15.3/css/all.min.css"&gt;</w:t>
            </w:r>
          </w:p>
          <w:p w14:paraId="5659D5D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&lt;link rel="stylesheet" href="../css//order.css"&gt;</w:t>
            </w:r>
          </w:p>
          <w:p w14:paraId="4F6D91E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&lt;link rel="stylesheet" href="../css/footer.css"&gt;</w:t>
            </w:r>
          </w:p>
          <w:p w14:paraId="3982AA2D" w14:textId="77777777" w:rsidR="006B677A" w:rsidRPr="006B677A" w:rsidRDefault="006B677A" w:rsidP="006B677A">
            <w:pPr>
              <w:spacing w:line="276" w:lineRule="auto"/>
              <w:rPr>
                <w:rFonts w:asciiTheme="majorBidi" w:hAnsiTheme="majorBidi" w:cstheme="majorBidi"/>
                <w:sz w:val="22"/>
                <w:szCs w:val="22"/>
                <w:lang w:val="en-US"/>
              </w:rPr>
            </w:pPr>
          </w:p>
          <w:p w14:paraId="64C74BB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&lt;/head&gt;</w:t>
            </w:r>
          </w:p>
          <w:p w14:paraId="4CB0EE12" w14:textId="77777777" w:rsidR="006B677A" w:rsidRPr="006B677A" w:rsidRDefault="006B677A" w:rsidP="006B677A">
            <w:pPr>
              <w:spacing w:line="276" w:lineRule="auto"/>
              <w:rPr>
                <w:rFonts w:asciiTheme="majorBidi" w:hAnsiTheme="majorBidi" w:cstheme="majorBidi"/>
                <w:sz w:val="22"/>
                <w:szCs w:val="22"/>
                <w:lang w:val="en-US"/>
              </w:rPr>
            </w:pPr>
          </w:p>
          <w:p w14:paraId="3AA9F7A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&lt;body&gt;</w:t>
            </w:r>
          </w:p>
          <w:p w14:paraId="258F076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 phần đầu trang --&gt;</w:t>
            </w:r>
          </w:p>
          <w:p w14:paraId="7B1BE1A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&lt;header&gt;</w:t>
            </w:r>
          </w:p>
          <w:p w14:paraId="77AD427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&lt;nav class="navbar"&gt;</w:t>
            </w:r>
          </w:p>
          <w:p w14:paraId="4CDCF93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&lt;a href="#" class="translateY logo list_link" style="transform: translateY(-2px);"&gt;</w:t>
            </w:r>
          </w:p>
          <w:p w14:paraId="5450E52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&lt;img src="../img/BUNI.png" alt="BUNI" srcset="" class="logoChange"&gt;</w:t>
            </w:r>
          </w:p>
          <w:p w14:paraId="3E73076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&lt;/a&gt;</w:t>
            </w:r>
          </w:p>
          <w:p w14:paraId="5DEF707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&lt;ul id="main-menu"&gt;</w:t>
            </w:r>
          </w:p>
          <w:p w14:paraId="45B9E5E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 class="menu_item"&gt;&lt;a class="list_link" href="../html/home.html"&gt;Trang chủ&lt;/a&gt;&lt;/li&gt;</w:t>
            </w:r>
          </w:p>
          <w:p w14:paraId="07B5F85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 class="menu_item"&gt; &lt;a class ="list_link" href="../html/vechungtoi.html"&gt;Về chúng tôi&lt;/a&gt;&lt;/li&gt;</w:t>
            </w:r>
          </w:p>
          <w:p w14:paraId="6B04A2C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 class="menu_item dropdown"&gt;&lt;a class ="list_link" href="../html/sản phẩm.html"&gt;Sản phẩm&lt;/a&gt;</w:t>
            </w:r>
          </w:p>
          <w:p w14:paraId="2BE68F1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&lt;/li&gt;</w:t>
            </w:r>
          </w:p>
          <w:p w14:paraId="470BCEC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&lt;li class="menu_item"&gt;&lt;a class ="list_link" href="../html/lienhe.html"&gt;Liên hệ&lt;/a&gt;&lt;/li&gt;</w:t>
            </w:r>
          </w:p>
          <w:p w14:paraId="2B0974D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&lt;li class="menu_item"&gt;&lt;a class ="active list_link" href="../html/order.html"&gt;Đặt hàng&lt;/a&gt;&lt;/li&gt;</w:t>
            </w:r>
          </w:p>
          <w:p w14:paraId="24D3A12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&lt;/ul&gt;</w:t>
            </w:r>
          </w:p>
          <w:p w14:paraId="65D9976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class="icon"&gt;</w:t>
            </w:r>
          </w:p>
          <w:p w14:paraId="6793170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 class="fas fa-bars" id="menu-bars"&gt;&lt;/i&gt;</w:t>
            </w:r>
          </w:p>
          <w:p w14:paraId="10E726A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&lt;a href="#" class="fas fa-shopping-cart"&gt;&lt;/a&gt;</w:t>
            </w:r>
          </w:p>
          <w:p w14:paraId="0EC1EC7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&lt;a href="../html/Dangnhap.html"&gt;</w:t>
            </w:r>
          </w:p>
          <w:p w14:paraId="409891D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 onclick="show()" class="btn_user"&gt;&lt;i class="fa fa-user" aria-hidden="true"&gt;&lt;/i&gt;&lt;/span&gt;</w:t>
            </w:r>
          </w:p>
          <w:p w14:paraId="38203A2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&lt;/a&gt;</w:t>
            </w:r>
          </w:p>
          <w:p w14:paraId="4762C6F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&lt;/div&gt; </w:t>
            </w:r>
          </w:p>
          <w:p w14:paraId="3378272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&lt;/nav&gt;</w:t>
            </w:r>
          </w:p>
          <w:p w14:paraId="238213A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&lt;/header&gt;</w:t>
            </w:r>
          </w:p>
          <w:p w14:paraId="5039A2E5" w14:textId="77777777" w:rsidR="006B677A" w:rsidRPr="006B677A" w:rsidRDefault="006B677A" w:rsidP="006B677A">
            <w:pPr>
              <w:spacing w:line="276" w:lineRule="auto"/>
              <w:rPr>
                <w:rFonts w:asciiTheme="majorBidi" w:hAnsiTheme="majorBidi" w:cstheme="majorBidi"/>
                <w:sz w:val="22"/>
                <w:szCs w:val="22"/>
                <w:lang w:val="en-US"/>
              </w:rPr>
            </w:pPr>
          </w:p>
          <w:p w14:paraId="4E2B1D3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 phần order --&gt;</w:t>
            </w:r>
          </w:p>
          <w:p w14:paraId="670D4BC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&lt;section class="order" style="background-image: url(../img/bg-form.jpg);"&gt;</w:t>
            </w:r>
          </w:p>
          <w:p w14:paraId="042202D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&lt;h1 class="heading"&gt;&lt;center&gt;ĐẶT HÀNG NGAY&lt;/center&gt;&lt;/h1&gt;</w:t>
            </w:r>
          </w:p>
          <w:p w14:paraId="27D3C64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 class="sub-heading"&gt;&lt;center&gt;*Bạn vui lòng điền đầy đủ thông tin giúp BUNI nha*&lt;/center&gt;&lt;/p&gt;</w:t>
            </w:r>
          </w:p>
          <w:p w14:paraId="02695E6B" w14:textId="77777777" w:rsidR="006B677A" w:rsidRPr="006B677A" w:rsidRDefault="006B677A" w:rsidP="006B677A">
            <w:pPr>
              <w:spacing w:line="276" w:lineRule="auto"/>
              <w:rPr>
                <w:rFonts w:asciiTheme="majorBidi" w:hAnsiTheme="majorBidi" w:cstheme="majorBidi"/>
                <w:sz w:val="22"/>
                <w:szCs w:val="22"/>
                <w:lang w:val="en-US"/>
              </w:rPr>
            </w:pPr>
          </w:p>
          <w:p w14:paraId="1F57E83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&lt;form action=""&gt;</w:t>
            </w:r>
          </w:p>
          <w:p w14:paraId="0A7377E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class="inputBox"&gt;</w:t>
            </w:r>
          </w:p>
          <w:p w14:paraId="0ACC543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5BC8177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Họ và tên &lt;/span&gt;</w:t>
            </w:r>
          </w:p>
          <w:p w14:paraId="2638839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&lt;input type="text" placeholder="Nhập tên giúp BUNI nhé"&gt;</w:t>
            </w:r>
          </w:p>
          <w:p w14:paraId="611C6E5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1AC2454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29E821F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Số điện thoại &lt;/span&gt;</w:t>
            </w:r>
          </w:p>
          <w:p w14:paraId="496CAA0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&lt;input type="text" placeholder="Nhập sđt..."&gt;</w:t>
            </w:r>
          </w:p>
          <w:p w14:paraId="68C45E9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506E4EC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32D011E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class="inputBox"&gt;</w:t>
            </w:r>
          </w:p>
          <w:p w14:paraId="734C02A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460E361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Sản phẩm &lt;/span&gt;</w:t>
            </w:r>
          </w:p>
          <w:p w14:paraId="2A3E6C4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&lt;input type="text" placeholder="Điền tên sản phẩm..."&gt;</w:t>
            </w:r>
          </w:p>
          <w:p w14:paraId="37CC715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39246A5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450FBE9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Màu sắc &lt;/span&gt;</w:t>
            </w:r>
          </w:p>
          <w:p w14:paraId="080F181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&lt;input type="test" placeholder="Chọn màu nè..."&gt;</w:t>
            </w:r>
          </w:p>
          <w:p w14:paraId="461C32E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42D8934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0996740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class="inputBox"&gt;</w:t>
            </w:r>
          </w:p>
          <w:p w14:paraId="6BED8EE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138FF86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Số lượng &lt;/span&gt;</w:t>
            </w:r>
          </w:p>
          <w:p w14:paraId="1539622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&lt;input type="number" placeholder="Bạn mua bao nhiêu..."&gt;</w:t>
            </w:r>
          </w:p>
          <w:p w14:paraId="5577711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623A9A6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7D41745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Ngày đặt đơn &lt;/span&gt;</w:t>
            </w:r>
          </w:p>
          <w:p w14:paraId="53185C0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&lt;input type="datetime-local"&gt;</w:t>
            </w:r>
          </w:p>
          <w:p w14:paraId="688E9A0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41B9096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72AB0AC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class="inputBox"&gt;</w:t>
            </w:r>
          </w:p>
          <w:p w14:paraId="26C9B4B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23266EF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Địa chỉ &lt;/span&gt;</w:t>
            </w:r>
          </w:p>
          <w:p w14:paraId="147C43E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&lt;textarea name="" placeholder="Nhập địa chỉ cụ thể của bạn nha..." id="" cols="5" rows="5"&gt;</w:t>
            </w:r>
          </w:p>
          <w:p w14:paraId="7E4537D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&lt;/textarea&gt;</w:t>
            </w:r>
          </w:p>
          <w:p w14:paraId="407C7E9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03120D6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class="input"&gt;</w:t>
            </w:r>
          </w:p>
          <w:p w14:paraId="6698DD0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&lt;span&gt; Ghi chú &lt;/span&gt;</w:t>
            </w:r>
          </w:p>
          <w:p w14:paraId="1163CFE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&lt;textarea name="" placeholder="Bạn có điều gì căn dặn BUNI không..." id="" cols="5" rows="5"&gt;</w:t>
            </w:r>
          </w:p>
          <w:p w14:paraId="3D2C900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&lt;/textarea&gt;</w:t>
            </w:r>
          </w:p>
          <w:p w14:paraId="719E9A6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6C96929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6783CDED" w14:textId="77777777" w:rsidR="006B677A" w:rsidRPr="006B677A" w:rsidRDefault="006B677A" w:rsidP="006B677A">
            <w:pPr>
              <w:spacing w:line="276" w:lineRule="auto"/>
              <w:rPr>
                <w:rFonts w:asciiTheme="majorBidi" w:hAnsiTheme="majorBidi" w:cstheme="majorBidi"/>
                <w:sz w:val="22"/>
                <w:szCs w:val="22"/>
                <w:lang w:val="en-US"/>
              </w:rPr>
            </w:pPr>
          </w:p>
          <w:p w14:paraId="467FFA2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&lt;center&gt;&lt;button type="submit"&gt;GỬI&lt;/button&gt;&lt;/center&gt;</w:t>
            </w:r>
          </w:p>
          <w:p w14:paraId="36AC8A1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&lt;/form&gt;</w:t>
            </w:r>
          </w:p>
          <w:p w14:paraId="1439E7ED" w14:textId="77777777" w:rsidR="006B677A" w:rsidRPr="006B677A" w:rsidRDefault="006B677A" w:rsidP="006B677A">
            <w:pPr>
              <w:spacing w:line="276" w:lineRule="auto"/>
              <w:rPr>
                <w:rFonts w:asciiTheme="majorBidi" w:hAnsiTheme="majorBidi" w:cstheme="majorBidi"/>
                <w:sz w:val="22"/>
                <w:szCs w:val="22"/>
                <w:lang w:val="en-US"/>
              </w:rPr>
            </w:pPr>
          </w:p>
          <w:p w14:paraId="0C832D9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class="banner"&gt;</w:t>
            </w:r>
          </w:p>
          <w:p w14:paraId="1F78C01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&lt;img src="../img/banner.jpg" alt="" class="imgChange"&gt;</w:t>
            </w:r>
          </w:p>
          <w:p w14:paraId="766D073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4FBACE47" w14:textId="77777777" w:rsidR="006B677A" w:rsidRPr="006B677A" w:rsidRDefault="006B677A" w:rsidP="006B677A">
            <w:pPr>
              <w:spacing w:line="276" w:lineRule="auto"/>
              <w:rPr>
                <w:rFonts w:asciiTheme="majorBidi" w:hAnsiTheme="majorBidi" w:cstheme="majorBidi"/>
                <w:sz w:val="22"/>
                <w:szCs w:val="22"/>
                <w:lang w:val="en-US"/>
              </w:rPr>
            </w:pPr>
          </w:p>
          <w:p w14:paraId="4C88590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&lt;/section&gt;</w:t>
            </w:r>
          </w:p>
          <w:p w14:paraId="25CC3637" w14:textId="77777777" w:rsidR="006B677A" w:rsidRPr="006B677A" w:rsidRDefault="006B677A" w:rsidP="006B677A">
            <w:pPr>
              <w:spacing w:line="276" w:lineRule="auto"/>
              <w:rPr>
                <w:rFonts w:asciiTheme="majorBidi" w:hAnsiTheme="majorBidi" w:cstheme="majorBidi"/>
                <w:sz w:val="22"/>
                <w:szCs w:val="22"/>
                <w:lang w:val="en-US"/>
              </w:rPr>
            </w:pPr>
          </w:p>
          <w:p w14:paraId="2648993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 phần chân trang --&gt;</w:t>
            </w:r>
          </w:p>
          <w:p w14:paraId="4A29FC5D" w14:textId="77777777" w:rsidR="006B677A" w:rsidRPr="006B677A" w:rsidRDefault="006B677A" w:rsidP="006B677A">
            <w:pPr>
              <w:spacing w:line="276" w:lineRule="auto"/>
              <w:rPr>
                <w:rFonts w:asciiTheme="majorBidi" w:hAnsiTheme="majorBidi" w:cstheme="majorBidi"/>
                <w:sz w:val="22"/>
                <w:szCs w:val="22"/>
                <w:lang w:val="en-US"/>
              </w:rPr>
            </w:pPr>
          </w:p>
          <w:p w14:paraId="47C3568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&lt;footer&gt;</w:t>
            </w:r>
          </w:p>
          <w:p w14:paraId="2BDB2B3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class="container"&gt;</w:t>
            </w:r>
          </w:p>
          <w:p w14:paraId="1216DE31" w14:textId="77777777" w:rsidR="006B677A" w:rsidRPr="006B677A" w:rsidRDefault="006B677A" w:rsidP="006B677A">
            <w:pPr>
              <w:spacing w:line="276" w:lineRule="auto"/>
              <w:rPr>
                <w:rFonts w:asciiTheme="majorBidi" w:hAnsiTheme="majorBidi" w:cstheme="majorBidi"/>
                <w:sz w:val="22"/>
                <w:szCs w:val="22"/>
                <w:lang w:val="en-US"/>
              </w:rPr>
            </w:pPr>
          </w:p>
          <w:p w14:paraId="1256AA2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class="logo"&gt;</w:t>
            </w:r>
          </w:p>
          <w:p w14:paraId="21CAAEC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&lt;img src="../img/logobunii.png" alt=""&gt;</w:t>
            </w:r>
          </w:p>
          <w:p w14:paraId="779EDD0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249166BA" w14:textId="77777777" w:rsidR="006B677A" w:rsidRPr="006B677A" w:rsidRDefault="006B677A" w:rsidP="006B677A">
            <w:pPr>
              <w:spacing w:line="276" w:lineRule="auto"/>
              <w:rPr>
                <w:rFonts w:asciiTheme="majorBidi" w:hAnsiTheme="majorBidi" w:cstheme="majorBidi"/>
                <w:sz w:val="22"/>
                <w:szCs w:val="22"/>
                <w:lang w:val="en-US"/>
              </w:rPr>
            </w:pPr>
          </w:p>
          <w:p w14:paraId="791EAEA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class="footer-content"&gt;</w:t>
            </w:r>
          </w:p>
          <w:p w14:paraId="2920437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&lt;h3&gt;Chăm sóc &lt;br&gt;khách hàng&lt;/h3&gt;</w:t>
            </w:r>
          </w:p>
          <w:p w14:paraId="55CA236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&lt;p&gt;Trung tâm hỗ trợ&lt;/p&gt;</w:t>
            </w:r>
          </w:p>
          <w:p w14:paraId="46BCC5B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&lt;p&gt;Chính sách bảo hành&lt;/p&gt;</w:t>
            </w:r>
          </w:p>
          <w:p w14:paraId="52FABAA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&lt;p&gt;Hướng dẫn mua hàng&lt;/p&gt;</w:t>
            </w:r>
          </w:p>
          <w:p w14:paraId="77D76E1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&lt;p&gt;Chăm sóc khách hàng&lt;/p&gt;  </w:t>
            </w:r>
          </w:p>
          <w:p w14:paraId="1EA71E8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0C4B0779" w14:textId="77777777" w:rsidR="006B677A" w:rsidRPr="006B677A" w:rsidRDefault="006B677A" w:rsidP="006B677A">
            <w:pPr>
              <w:spacing w:line="276" w:lineRule="auto"/>
              <w:rPr>
                <w:rFonts w:asciiTheme="majorBidi" w:hAnsiTheme="majorBidi" w:cstheme="majorBidi"/>
                <w:sz w:val="22"/>
                <w:szCs w:val="22"/>
                <w:lang w:val="en-US"/>
              </w:rPr>
            </w:pPr>
          </w:p>
          <w:p w14:paraId="356A6C0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class="footer-content"&gt;</w:t>
            </w:r>
          </w:p>
          <w:p w14:paraId="4EBFDFF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&lt;h3&gt;Liên hệ với &lt;br&gt;chúng tôi&lt;/h3&gt;</w:t>
            </w:r>
          </w:p>
          <w:p w14:paraId="31FF541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&lt;p&gt;+123 456 789&lt;/p&gt;</w:t>
            </w:r>
          </w:p>
          <w:p w14:paraId="2B49653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&lt;p&gt;BUNI@gmail.com&lt;/p&gt;</w:t>
            </w:r>
          </w:p>
          <w:p w14:paraId="39BC188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&lt;p&gt;www.BUNI.com.vn&lt;/p&gt;</w:t>
            </w:r>
          </w:p>
          <w:p w14:paraId="0005424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64CBFB06" w14:textId="77777777" w:rsidR="006B677A" w:rsidRPr="006B677A" w:rsidRDefault="006B677A" w:rsidP="006B677A">
            <w:pPr>
              <w:spacing w:line="276" w:lineRule="auto"/>
              <w:rPr>
                <w:rFonts w:asciiTheme="majorBidi" w:hAnsiTheme="majorBidi" w:cstheme="majorBidi"/>
                <w:sz w:val="22"/>
                <w:szCs w:val="22"/>
                <w:lang w:val="en-US"/>
              </w:rPr>
            </w:pPr>
          </w:p>
          <w:p w14:paraId="006A0A9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class="footer-content"&gt;</w:t>
            </w:r>
          </w:p>
          <w:p w14:paraId="7F2542C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&lt;h3&gt;Phương thức &lt;br&gt;thanh toán&lt;/h3&gt;</w:t>
            </w:r>
          </w:p>
          <w:p w14:paraId="537EE8A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&amp;nbsp &amp;nbsp &amp;nbsp &lt;img src="../img/viettinbank.png" alt="" class="imgChange"&gt; </w:t>
            </w:r>
          </w:p>
          <w:p w14:paraId="46AFAD7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&lt;img src="../img/agribank.png" alt="" class="imgChange"&gt;</w:t>
            </w:r>
          </w:p>
          <w:p w14:paraId="5C9EE94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&lt;br&gt;</w:t>
            </w:r>
          </w:p>
          <w:p w14:paraId="5767247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&amp;nbsp &amp;nbsp &amp;nbsp &lt;img src="../img/techcombank.png" alt="" class="imgChange"&gt;</w:t>
            </w:r>
          </w:p>
          <w:p w14:paraId="2AEF293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&lt;img src="../img/momo.png" alt="" class="imgChange"&gt;        </w:t>
            </w:r>
          </w:p>
          <w:p w14:paraId="340C4AF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56A3C8FB" w14:textId="77777777" w:rsidR="006B677A" w:rsidRPr="006B677A" w:rsidRDefault="006B677A" w:rsidP="006B677A">
            <w:pPr>
              <w:spacing w:line="276" w:lineRule="auto"/>
              <w:rPr>
                <w:rFonts w:asciiTheme="majorBidi" w:hAnsiTheme="majorBidi" w:cstheme="majorBidi"/>
                <w:sz w:val="22"/>
                <w:szCs w:val="22"/>
                <w:lang w:val="en-US"/>
              </w:rPr>
            </w:pPr>
          </w:p>
          <w:p w14:paraId="64621F5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class="footer-content"&gt;</w:t>
            </w:r>
          </w:p>
          <w:p w14:paraId="23587A5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&lt;h3&gt;Theo dõi &lt;br&gt;chúng tôi trên&lt;/h3&gt;</w:t>
            </w:r>
          </w:p>
          <w:p w14:paraId="1459FE2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&amp;nbsp &amp;nbsp &amp;nbsp &amp;nbsp &amp;nbsp &amp;nbsp &lt;i class="fab fa-facebook fa-2x"&gt;&lt;/i&gt; &amp;nbsp &amp;nbsp  </w:t>
            </w:r>
          </w:p>
          <w:p w14:paraId="5B77C78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&lt;i class="fab fa-twitter fa-2x"&gt;&lt;/i&gt;</w:t>
            </w:r>
          </w:p>
          <w:p w14:paraId="1D2E6A1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&lt;br&gt;&lt;br&gt;</w:t>
            </w:r>
          </w:p>
          <w:p w14:paraId="18A8213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&amp;nbsp &amp;nbsp &amp;nbsp &amp;nbsp &amp;nbsp &amp;nbsp &lt;i class="fab fa-instagram fa-2x"&gt;&lt;/i&gt; &amp;nbsp &amp;nbsp</w:t>
            </w:r>
          </w:p>
          <w:p w14:paraId="050DF07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&lt;i class="fab fa-tiktok fa-2x"&gt;&lt;/i&gt;</w:t>
            </w:r>
          </w:p>
          <w:p w14:paraId="02CE469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3E76EE64" w14:textId="77777777" w:rsidR="006B677A" w:rsidRPr="006B677A" w:rsidRDefault="006B677A" w:rsidP="006B677A">
            <w:pPr>
              <w:spacing w:line="276" w:lineRule="auto"/>
              <w:rPr>
                <w:rFonts w:asciiTheme="majorBidi" w:hAnsiTheme="majorBidi" w:cstheme="majorBidi"/>
                <w:sz w:val="22"/>
                <w:szCs w:val="22"/>
                <w:lang w:val="en-US"/>
              </w:rPr>
            </w:pPr>
          </w:p>
          <w:p w14:paraId="73A43C8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7EB2315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 &lt;h3&gt;&lt;i class="fa-solid fa-location-dot fa-2x"&gt;&lt;/i&gt;&lt;/h3&gt; --&gt;</w:t>
            </w:r>
          </w:p>
          <w:p w14:paraId="151B1EC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&lt;iframe src="https://www.google.com/maps/embed?pb=!1m18!1m12!1m3!1d3918.8581690910282!2d106.68427047369651!3d10.822164158351162!2m3!1f0!2f0!3f0!3m2!1i1024!2i768!4f13.1!3m3!1m2!1s0x3174deb3ef536f31%3A0x8b7bb8b7c956157b!2zVHLGsOG7nW5nIMSQ4bqhaSBo4buNYyBDw7RuZyBuZ2hp4buHcCBUUC5IQ00!5e0!3m2!1svi!2s!4v1713105184926!5m2!1svi!2s" </w:t>
            </w:r>
          </w:p>
          <w:p w14:paraId="4C78D29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width="270" height="220" style="border:0;" allowfullscreen="" loading="lazy" referrerpolicy="no-referrer-when-downgrade"&gt;&lt;/iframe&gt;</w:t>
            </w:r>
          </w:p>
          <w:p w14:paraId="523304C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0A4C1D8B" w14:textId="77777777" w:rsidR="006B677A" w:rsidRPr="006B677A" w:rsidRDefault="006B677A" w:rsidP="006B677A">
            <w:pPr>
              <w:spacing w:line="276" w:lineRule="auto"/>
              <w:rPr>
                <w:rFonts w:asciiTheme="majorBidi" w:hAnsiTheme="majorBidi" w:cstheme="majorBidi"/>
                <w:sz w:val="22"/>
                <w:szCs w:val="22"/>
                <w:lang w:val="en-US"/>
              </w:rPr>
            </w:pPr>
          </w:p>
          <w:p w14:paraId="251614A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5B22CBCA" w14:textId="77777777" w:rsidR="006B677A" w:rsidRPr="006B677A" w:rsidRDefault="006B677A" w:rsidP="006B677A">
            <w:pPr>
              <w:spacing w:line="276" w:lineRule="auto"/>
              <w:rPr>
                <w:rFonts w:asciiTheme="majorBidi" w:hAnsiTheme="majorBidi" w:cstheme="majorBidi"/>
                <w:sz w:val="22"/>
                <w:szCs w:val="22"/>
                <w:lang w:val="en-US"/>
              </w:rPr>
            </w:pPr>
          </w:p>
          <w:p w14:paraId="60F0FA0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 class="credit"&gt; Copyright @ 2024 by &lt;span&gt;BUNI&lt;/span&gt; &lt;/div&gt;</w:t>
            </w:r>
          </w:p>
          <w:p w14:paraId="17B4726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w:t>
            </w:r>
          </w:p>
          <w:p w14:paraId="0095921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&lt;/div&gt;</w:t>
            </w:r>
          </w:p>
          <w:p w14:paraId="051155F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&lt;/footer&gt;</w:t>
            </w:r>
          </w:p>
          <w:p w14:paraId="051AC82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&lt;/body&gt;</w:t>
            </w:r>
          </w:p>
          <w:p w14:paraId="6F7C8D8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&lt;/html&gt;</w:t>
            </w:r>
          </w:p>
          <w:p w14:paraId="2E7D7866" w14:textId="77777777" w:rsidR="006B677A" w:rsidRPr="006B677A" w:rsidRDefault="006B677A" w:rsidP="006B677A">
            <w:pPr>
              <w:spacing w:line="276" w:lineRule="auto"/>
              <w:rPr>
                <w:rFonts w:asciiTheme="majorBidi" w:hAnsiTheme="majorBidi" w:cstheme="majorBidi"/>
                <w:sz w:val="22"/>
                <w:szCs w:val="22"/>
              </w:rPr>
            </w:pPr>
          </w:p>
        </w:tc>
        <w:tc>
          <w:tcPr>
            <w:tcW w:w="4961" w:type="dxa"/>
          </w:tcPr>
          <w:p w14:paraId="7CA419E1" w14:textId="77777777" w:rsidR="006B677A" w:rsidRPr="006B677A" w:rsidRDefault="006B677A" w:rsidP="006B677A">
            <w:pPr>
              <w:spacing w:after="0" w:line="276" w:lineRule="auto"/>
              <w:jc w:val="both"/>
              <w:rPr>
                <w:rFonts w:asciiTheme="majorBidi" w:eastAsia="DengXian" w:hAnsiTheme="majorBidi" w:cstheme="majorBidi"/>
                <w:kern w:val="0"/>
                <w:lang w:eastAsia="zh-CN"/>
                <w14:ligatures w14:val="none"/>
              </w:rPr>
            </w:pPr>
            <w:r w:rsidRPr="006B677A">
              <w:rPr>
                <w:rFonts w:asciiTheme="majorBidi" w:eastAsia="DengXian" w:hAnsiTheme="majorBidi" w:cstheme="majorBidi"/>
                <w:kern w:val="0"/>
                <w:lang w:eastAsia="zh-CN"/>
                <w14:ligatures w14:val="none"/>
              </w:rPr>
              <w:lastRenderedPageBreak/>
              <w:t>@import url("https://fonts.googleapis.com/css2?family=Nunito:wght@200;300;400;600;700&amp;display=swap");</w:t>
            </w:r>
          </w:p>
          <w:p w14:paraId="3E81BDA8" w14:textId="77777777" w:rsidR="006B677A" w:rsidRPr="006B677A" w:rsidRDefault="006B677A" w:rsidP="006B677A">
            <w:pPr>
              <w:spacing w:line="276" w:lineRule="auto"/>
              <w:rPr>
                <w:rFonts w:asciiTheme="majorBidi" w:hAnsiTheme="majorBidi" w:cstheme="majorBidi"/>
                <w:sz w:val="22"/>
                <w:szCs w:val="22"/>
              </w:rPr>
            </w:pPr>
          </w:p>
          <w:p w14:paraId="1255A5A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:root{</w:t>
            </w:r>
          </w:p>
          <w:p w14:paraId="7AC1E14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--light-color: #666;</w:t>
            </w:r>
          </w:p>
          <w:p w14:paraId="7AEC04D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--box-shadow: 0.5rem 1.5rem rgba(0,0,0,.1);</w:t>
            </w:r>
          </w:p>
          <w:p w14:paraId="4B82477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FFC1284" w14:textId="77777777" w:rsidR="006B677A" w:rsidRPr="006B677A" w:rsidRDefault="006B677A" w:rsidP="006B677A">
            <w:pPr>
              <w:spacing w:line="276" w:lineRule="auto"/>
              <w:rPr>
                <w:rFonts w:asciiTheme="majorBidi" w:hAnsiTheme="majorBidi" w:cstheme="majorBidi"/>
                <w:sz w:val="22"/>
                <w:szCs w:val="22"/>
                <w:lang w:val="en-US"/>
              </w:rPr>
            </w:pPr>
          </w:p>
          <w:p w14:paraId="645F48F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html {</w:t>
            </w:r>
          </w:p>
          <w:p w14:paraId="367E0A1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62.5%;</w:t>
            </w:r>
          </w:p>
          <w:p w14:paraId="1C56B5B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overflow-x: hidden;</w:t>
            </w:r>
          </w:p>
          <w:p w14:paraId="45868D7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scroll-padding-top: 5.5rem;</w:t>
            </w:r>
          </w:p>
          <w:p w14:paraId="55ECFEF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scroll-behavior: smooth;</w:t>
            </w:r>
          </w:p>
          <w:p w14:paraId="7FFE3E8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7B23B27" w14:textId="77777777" w:rsidR="006B677A" w:rsidRPr="006B677A" w:rsidRDefault="006B677A" w:rsidP="006B677A">
            <w:pPr>
              <w:spacing w:line="276" w:lineRule="auto"/>
              <w:rPr>
                <w:rFonts w:asciiTheme="majorBidi" w:hAnsiTheme="majorBidi" w:cstheme="majorBidi"/>
                <w:sz w:val="22"/>
                <w:szCs w:val="22"/>
                <w:lang w:val="en-US"/>
              </w:rPr>
            </w:pPr>
          </w:p>
          <w:p w14:paraId="6B942D4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body {</w:t>
            </w:r>
          </w:p>
          <w:p w14:paraId="2E9A863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height: 100%;</w:t>
            </w:r>
          </w:p>
          <w:p w14:paraId="791AC7A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136A91A3" w14:textId="77777777" w:rsidR="006B677A" w:rsidRPr="006B677A" w:rsidRDefault="006B677A" w:rsidP="006B677A">
            <w:pPr>
              <w:spacing w:line="276" w:lineRule="auto"/>
              <w:rPr>
                <w:rFonts w:asciiTheme="majorBidi" w:hAnsiTheme="majorBidi" w:cstheme="majorBidi"/>
                <w:sz w:val="22"/>
                <w:szCs w:val="22"/>
                <w:lang w:val="en-US"/>
              </w:rPr>
            </w:pPr>
          </w:p>
          <w:p w14:paraId="7A61DBC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header */</w:t>
            </w:r>
          </w:p>
          <w:p w14:paraId="173938AA" w14:textId="77777777" w:rsidR="006B677A" w:rsidRPr="006B677A" w:rsidRDefault="006B677A" w:rsidP="006B677A">
            <w:pPr>
              <w:spacing w:line="276" w:lineRule="auto"/>
              <w:rPr>
                <w:rFonts w:asciiTheme="majorBidi" w:hAnsiTheme="majorBidi" w:cstheme="majorBidi"/>
                <w:sz w:val="22"/>
                <w:szCs w:val="22"/>
                <w:lang w:val="en-US"/>
              </w:rPr>
            </w:pPr>
          </w:p>
          <w:p w14:paraId="093F7D7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header { </w:t>
            </w:r>
          </w:p>
          <w:p w14:paraId="63BC2DE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position: fixed;</w:t>
            </w:r>
          </w:p>
          <w:p w14:paraId="453A705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top:0; left: 0; right: 0;</w:t>
            </w:r>
          </w:p>
          <w:p w14:paraId="6DF520A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#F49ECA;</w:t>
            </w:r>
          </w:p>
          <w:p w14:paraId="6FF3BA4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/*padding:0.1rem 1%;*/</w:t>
            </w:r>
          </w:p>
          <w:p w14:paraId="743F2F5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flex;</w:t>
            </w:r>
          </w:p>
          <w:p w14:paraId="37089AF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align-items: center;</w:t>
            </w:r>
          </w:p>
          <w:p w14:paraId="602EA92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justify-content: space-between;</w:t>
            </w:r>
          </w:p>
          <w:p w14:paraId="791C6E2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z-index: 1000;</w:t>
            </w:r>
          </w:p>
          <w:p w14:paraId="52BA82F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box-shadow: var(--box-shadow);</w:t>
            </w:r>
          </w:p>
          <w:p w14:paraId="5840265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height: 80px;</w:t>
            </w:r>
          </w:p>
          <w:p w14:paraId="300C7A54" w14:textId="77777777" w:rsidR="006B677A" w:rsidRPr="006B677A" w:rsidRDefault="006B677A" w:rsidP="006B677A">
            <w:pPr>
              <w:spacing w:line="276" w:lineRule="auto"/>
              <w:rPr>
                <w:rFonts w:asciiTheme="majorBidi" w:hAnsiTheme="majorBidi" w:cstheme="majorBidi"/>
                <w:sz w:val="22"/>
                <w:szCs w:val="22"/>
                <w:lang w:val="en-US"/>
              </w:rPr>
            </w:pPr>
          </w:p>
          <w:p w14:paraId="69BDB95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2E7CFE40" w14:textId="77777777" w:rsidR="006B677A" w:rsidRPr="006B677A" w:rsidRDefault="006B677A" w:rsidP="006B677A">
            <w:pPr>
              <w:spacing w:line="276" w:lineRule="auto"/>
              <w:rPr>
                <w:rFonts w:asciiTheme="majorBidi" w:hAnsiTheme="majorBidi" w:cstheme="majorBidi"/>
                <w:sz w:val="22"/>
                <w:szCs w:val="22"/>
                <w:lang w:val="en-US"/>
              </w:rPr>
            </w:pPr>
          </w:p>
          <w:p w14:paraId="0C32B27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.logo img{</w:t>
            </w:r>
          </w:p>
          <w:p w14:paraId="0FF4870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max-width: 140px;</w:t>
            </w:r>
          </w:p>
          <w:p w14:paraId="32EDA3B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1AE5A7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.navbar .list_link{</w:t>
            </w:r>
          </w:p>
          <w:p w14:paraId="78D1E09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1.7rem;</w:t>
            </w:r>
          </w:p>
          <w:p w14:paraId="26A2251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border-radius: 0.5rem;</w:t>
            </w:r>
          </w:p>
          <w:p w14:paraId="35760FE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1.5rem 0.5rem 1.5rem;</w:t>
            </w:r>
          </w:p>
          <w:p w14:paraId="0D4D6A1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var(--light-color);</w:t>
            </w:r>
          </w:p>
          <w:p w14:paraId="6DEAAA6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E98DD6E" w14:textId="77777777" w:rsidR="006B677A" w:rsidRPr="006B677A" w:rsidRDefault="006B677A" w:rsidP="006B677A">
            <w:pPr>
              <w:spacing w:line="276" w:lineRule="auto"/>
              <w:rPr>
                <w:rFonts w:asciiTheme="majorBidi" w:hAnsiTheme="majorBidi" w:cstheme="majorBidi"/>
                <w:sz w:val="22"/>
                <w:szCs w:val="22"/>
                <w:lang w:val="en-US"/>
              </w:rPr>
            </w:pPr>
          </w:p>
          <w:p w14:paraId="2973A9E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.translateY {</w:t>
            </w:r>
          </w:p>
          <w:p w14:paraId="55495D0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transform: translateY(-2px);</w:t>
            </w:r>
          </w:p>
          <w:p w14:paraId="7A81CCA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094DB9D" w14:textId="77777777" w:rsidR="006B677A" w:rsidRPr="006B677A" w:rsidRDefault="006B677A" w:rsidP="006B677A">
            <w:pPr>
              <w:spacing w:line="276" w:lineRule="auto"/>
              <w:rPr>
                <w:rFonts w:asciiTheme="majorBidi" w:hAnsiTheme="majorBidi" w:cstheme="majorBidi"/>
                <w:sz w:val="22"/>
                <w:szCs w:val="22"/>
                <w:lang w:val="en-US"/>
              </w:rPr>
            </w:pPr>
          </w:p>
          <w:p w14:paraId="49B9F1A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/*đổi màu khi chọn*/</w:t>
            </w:r>
          </w:p>
          <w:p w14:paraId="7D7932F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.navbar a.active {</w:t>
            </w:r>
          </w:p>
          <w:p w14:paraId="2DA4312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0EFD6FE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#F2C019;</w:t>
            </w:r>
          </w:p>
          <w:p w14:paraId="2BBB554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4CC43706" w14:textId="77777777" w:rsidR="006B677A" w:rsidRPr="006B677A" w:rsidRDefault="006B677A" w:rsidP="006B677A">
            <w:pPr>
              <w:spacing w:line="276" w:lineRule="auto"/>
              <w:rPr>
                <w:rFonts w:asciiTheme="majorBidi" w:hAnsiTheme="majorBidi" w:cstheme="majorBidi"/>
                <w:sz w:val="22"/>
                <w:szCs w:val="22"/>
                <w:lang w:val="en-US"/>
              </w:rPr>
            </w:pPr>
          </w:p>
          <w:p w14:paraId="1E7FC90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header .icon i, </w:t>
            </w:r>
          </w:p>
          <w:p w14:paraId="2750084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.icon a{</w:t>
            </w:r>
          </w:p>
          <w:p w14:paraId="445B6E5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cursor: pointer;</w:t>
            </w:r>
          </w:p>
          <w:p w14:paraId="02A5609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margin-left: 0.5rem;</w:t>
            </w:r>
          </w:p>
          <w:p w14:paraId="1D7852C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height:4.5rem;</w:t>
            </w:r>
          </w:p>
          <w:p w14:paraId="2C0CA42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line-height: 4.5rem;</w:t>
            </w:r>
          </w:p>
          <w:p w14:paraId="7C01CF9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4.5rem;</w:t>
            </w:r>
          </w:p>
          <w:p w14:paraId="6C86D8B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text-align: center;</w:t>
            </w:r>
          </w:p>
          <w:p w14:paraId="0C35735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1.7rem;</w:t>
            </w:r>
          </w:p>
          <w:p w14:paraId="7996E91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border-radius: 50%;</w:t>
            </w:r>
          </w:p>
          <w:p w14:paraId="2D78BCF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#eee;</w:t>
            </w:r>
          </w:p>
          <w:p w14:paraId="0BF6572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black;</w:t>
            </w:r>
          </w:p>
          <w:p w14:paraId="0479491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w:t>
            </w:r>
          </w:p>
          <w:p w14:paraId="3BF5780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30A96BC" w14:textId="77777777" w:rsidR="006B677A" w:rsidRPr="006B677A" w:rsidRDefault="006B677A" w:rsidP="006B677A">
            <w:pPr>
              <w:spacing w:line="276" w:lineRule="auto"/>
              <w:rPr>
                <w:rFonts w:asciiTheme="majorBidi" w:hAnsiTheme="majorBidi" w:cstheme="majorBidi"/>
                <w:sz w:val="22"/>
                <w:szCs w:val="22"/>
                <w:lang w:val="en-US"/>
              </w:rPr>
            </w:pPr>
          </w:p>
          <w:p w14:paraId="58457D3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header .icon i.active, </w:t>
            </w:r>
          </w:p>
          <w:p w14:paraId="7CE2904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.icon a.active {</w:t>
            </w:r>
          </w:p>
          <w:p w14:paraId="1AC6156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3C3055B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#F2C019;</w:t>
            </w:r>
          </w:p>
          <w:p w14:paraId="2554BE3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3F115BE8" w14:textId="77777777" w:rsidR="006B677A" w:rsidRPr="006B677A" w:rsidRDefault="006B677A" w:rsidP="006B677A">
            <w:pPr>
              <w:spacing w:line="276" w:lineRule="auto"/>
              <w:rPr>
                <w:rFonts w:asciiTheme="majorBidi" w:hAnsiTheme="majorBidi" w:cstheme="majorBidi"/>
                <w:sz w:val="22"/>
                <w:szCs w:val="22"/>
                <w:lang w:val="en-US"/>
              </w:rPr>
            </w:pPr>
          </w:p>
          <w:p w14:paraId="17FFA1A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.icon #menu-bars{</w:t>
            </w:r>
          </w:p>
          <w:p w14:paraId="44E983B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display:none;</w:t>
            </w:r>
          </w:p>
          <w:p w14:paraId="4D6F13F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395CE62F" w14:textId="77777777" w:rsidR="006B677A" w:rsidRPr="006B677A" w:rsidRDefault="006B677A" w:rsidP="006B677A">
            <w:pPr>
              <w:spacing w:line="276" w:lineRule="auto"/>
              <w:rPr>
                <w:rFonts w:asciiTheme="majorBidi" w:hAnsiTheme="majorBidi" w:cstheme="majorBidi"/>
                <w:sz w:val="22"/>
                <w:szCs w:val="22"/>
                <w:lang w:val="en-US"/>
              </w:rPr>
            </w:pPr>
          </w:p>
          <w:p w14:paraId="3BF7668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.icon {</w:t>
            </w:r>
          </w:p>
          <w:p w14:paraId="1D26020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transform: translateY(0px);</w:t>
            </w:r>
          </w:p>
          <w:p w14:paraId="562848A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27798B6" w14:textId="77777777" w:rsidR="006B677A" w:rsidRPr="006B677A" w:rsidRDefault="006B677A" w:rsidP="006B677A">
            <w:pPr>
              <w:spacing w:line="276" w:lineRule="auto"/>
              <w:rPr>
                <w:rFonts w:asciiTheme="majorBidi" w:hAnsiTheme="majorBidi" w:cstheme="majorBidi"/>
                <w:sz w:val="22"/>
                <w:szCs w:val="22"/>
                <w:lang w:val="en-US"/>
              </w:rPr>
            </w:pPr>
          </w:p>
          <w:p w14:paraId="212A75D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.icon :active{</w:t>
            </w:r>
          </w:p>
          <w:p w14:paraId="74F8101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6B8D879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#F2C019;</w:t>
            </w:r>
          </w:p>
          <w:p w14:paraId="2F985C4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03195D07" w14:textId="77777777" w:rsidR="006B677A" w:rsidRPr="006B677A" w:rsidRDefault="006B677A" w:rsidP="006B677A">
            <w:pPr>
              <w:spacing w:line="276" w:lineRule="auto"/>
              <w:rPr>
                <w:rFonts w:asciiTheme="majorBidi" w:hAnsiTheme="majorBidi" w:cstheme="majorBidi"/>
                <w:sz w:val="22"/>
                <w:szCs w:val="22"/>
                <w:lang w:val="en-US"/>
              </w:rPr>
            </w:pPr>
          </w:p>
          <w:p w14:paraId="7F12765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.user-icon {</w:t>
            </w:r>
          </w:p>
          <w:p w14:paraId="025396B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cursor: pointer;</w:t>
            </w:r>
          </w:p>
          <w:p w14:paraId="5BC8EB0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margin-left: 0.5rem;</w:t>
            </w:r>
          </w:p>
          <w:p w14:paraId="45ED468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height:4.5rem;</w:t>
            </w:r>
          </w:p>
          <w:p w14:paraId="3AB6C75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line-height: 4.5rem;</w:t>
            </w:r>
          </w:p>
          <w:p w14:paraId="110A0D7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4.5rem;</w:t>
            </w:r>
          </w:p>
          <w:p w14:paraId="49B3D5F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text-align: center;</w:t>
            </w:r>
          </w:p>
          <w:p w14:paraId="13252E7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1.7rem;</w:t>
            </w:r>
          </w:p>
          <w:p w14:paraId="14755A9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border-radius: 50%;</w:t>
            </w:r>
          </w:p>
          <w:p w14:paraId="7521ED6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#eee;</w:t>
            </w:r>
          </w:p>
          <w:p w14:paraId="319DADB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black;</w:t>
            </w:r>
          </w:p>
          <w:p w14:paraId="091DED9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C2FB45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.user-icon .btn_user{</w:t>
            </w:r>
          </w:p>
          <w:p w14:paraId="2D2606D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black;</w:t>
            </w:r>
          </w:p>
          <w:p w14:paraId="26E1E19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position:relative;</w:t>
            </w:r>
          </w:p>
          <w:p w14:paraId="429741A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top: 12px;</w:t>
            </w:r>
          </w:p>
          <w:p w14:paraId="3FBDA20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8FE50B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.user-icon:active{</w:t>
            </w:r>
          </w:p>
          <w:p w14:paraId="7F6A883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34F79D3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#F2C019;</w:t>
            </w:r>
          </w:p>
          <w:p w14:paraId="1A57F41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3B3CFD43" w14:textId="77777777" w:rsidR="006B677A" w:rsidRPr="006B677A" w:rsidRDefault="006B677A" w:rsidP="006B677A">
            <w:pPr>
              <w:spacing w:line="276" w:lineRule="auto"/>
              <w:rPr>
                <w:rFonts w:asciiTheme="majorBidi" w:hAnsiTheme="majorBidi" w:cstheme="majorBidi"/>
                <w:sz w:val="22"/>
                <w:szCs w:val="22"/>
                <w:lang w:val="en-US"/>
              </w:rPr>
            </w:pPr>
          </w:p>
          <w:p w14:paraId="2DCCCF6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.user-icon #menu-bars{</w:t>
            </w:r>
          </w:p>
          <w:p w14:paraId="253E6B8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display:none;</w:t>
            </w:r>
          </w:p>
          <w:p w14:paraId="66AF04B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3549394" w14:textId="77777777" w:rsidR="006B677A" w:rsidRPr="006B677A" w:rsidRDefault="006B677A" w:rsidP="006B677A">
            <w:pPr>
              <w:spacing w:line="276" w:lineRule="auto"/>
              <w:rPr>
                <w:rFonts w:asciiTheme="majorBidi" w:hAnsiTheme="majorBidi" w:cstheme="majorBidi"/>
                <w:sz w:val="22"/>
                <w:szCs w:val="22"/>
                <w:lang w:val="en-US"/>
              </w:rPr>
            </w:pPr>
          </w:p>
          <w:p w14:paraId="3EAE905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.navbar{</w:t>
            </w:r>
          </w:p>
          <w:p w14:paraId="49E387C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max-width: 960px;</w:t>
            </w:r>
          </w:p>
          <w:p w14:paraId="38DCF65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 0px auto;</w:t>
            </w:r>
          </w:p>
          <w:p w14:paraId="0FE477E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align-items: center;</w:t>
            </w:r>
          </w:p>
          <w:p w14:paraId="4AD78C4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4A2DCA66" w14:textId="77777777" w:rsidR="006B677A" w:rsidRPr="006B677A" w:rsidRDefault="006B677A" w:rsidP="006B677A">
            <w:pPr>
              <w:spacing w:line="276" w:lineRule="auto"/>
              <w:rPr>
                <w:rFonts w:asciiTheme="majorBidi" w:hAnsiTheme="majorBidi" w:cstheme="majorBidi"/>
                <w:sz w:val="22"/>
                <w:szCs w:val="22"/>
                <w:lang w:val="en-US"/>
              </w:rPr>
            </w:pPr>
          </w:p>
          <w:p w14:paraId="59BA8AE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w:t>
            </w:r>
          </w:p>
          <w:p w14:paraId="646F0C8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background-color: rgb(235, 161, 216);</w:t>
            </w:r>
          </w:p>
          <w:p w14:paraId="13400CE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1B3CCC4C" w14:textId="77777777" w:rsidR="006B677A" w:rsidRPr="006B677A" w:rsidRDefault="006B677A" w:rsidP="006B677A">
            <w:pPr>
              <w:spacing w:line="276" w:lineRule="auto"/>
              <w:rPr>
                <w:rFonts w:asciiTheme="majorBidi" w:hAnsiTheme="majorBidi" w:cstheme="majorBidi"/>
                <w:sz w:val="22"/>
                <w:szCs w:val="22"/>
                <w:lang w:val="en-US"/>
              </w:rPr>
            </w:pPr>
          </w:p>
          <w:p w14:paraId="06763E2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nav{</w:t>
            </w:r>
          </w:p>
          <w:p w14:paraId="013C118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flex;</w:t>
            </w:r>
          </w:p>
          <w:p w14:paraId="78791EF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justify-content: space-between;</w:t>
            </w:r>
          </w:p>
          <w:p w14:paraId="59A5C90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justify-items: center;</w:t>
            </w:r>
          </w:p>
          <w:p w14:paraId="481E6BC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21AC29C" w14:textId="77777777" w:rsidR="006B677A" w:rsidRPr="006B677A" w:rsidRDefault="006B677A" w:rsidP="006B677A">
            <w:pPr>
              <w:spacing w:line="276" w:lineRule="auto"/>
              <w:rPr>
                <w:rFonts w:asciiTheme="majorBidi" w:hAnsiTheme="majorBidi" w:cstheme="majorBidi"/>
                <w:sz w:val="22"/>
                <w:szCs w:val="22"/>
                <w:lang w:val="en-US"/>
              </w:rPr>
            </w:pPr>
          </w:p>
          <w:p w14:paraId="67A8AF6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#logo img{</w:t>
            </w:r>
          </w:p>
          <w:p w14:paraId="4D5E600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max-width: 150px;</w:t>
            </w:r>
          </w:p>
          <w:p w14:paraId="3897DE2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height: auto;</w:t>
            </w:r>
          </w:p>
          <w:p w14:paraId="3532CC5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8D72D8D" w14:textId="77777777" w:rsidR="006B677A" w:rsidRPr="006B677A" w:rsidRDefault="006B677A" w:rsidP="006B677A">
            <w:pPr>
              <w:spacing w:line="276" w:lineRule="auto"/>
              <w:rPr>
                <w:rFonts w:asciiTheme="majorBidi" w:hAnsiTheme="majorBidi" w:cstheme="majorBidi"/>
                <w:sz w:val="22"/>
                <w:szCs w:val="22"/>
                <w:lang w:val="en-US"/>
              </w:rPr>
            </w:pPr>
          </w:p>
          <w:p w14:paraId="71FB80A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#main-menu{</w:t>
            </w:r>
          </w:p>
          <w:p w14:paraId="58830EA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flex;</w:t>
            </w:r>
          </w:p>
          <w:p w14:paraId="36D73A3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list-style: none;</w:t>
            </w:r>
          </w:p>
          <w:p w14:paraId="79E07C3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50px;</w:t>
            </w:r>
          </w:p>
          <w:p w14:paraId="3409FA9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padding: 50px;</w:t>
            </w:r>
          </w:p>
          <w:p w14:paraId="7DE0082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w:t>
            </w:r>
          </w:p>
          <w:p w14:paraId="16A616C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CC41911" w14:textId="77777777" w:rsidR="006B677A" w:rsidRPr="006B677A" w:rsidRDefault="006B677A" w:rsidP="006B677A">
            <w:pPr>
              <w:spacing w:line="276" w:lineRule="auto"/>
              <w:rPr>
                <w:rFonts w:asciiTheme="majorBidi" w:hAnsiTheme="majorBidi" w:cstheme="majorBidi"/>
                <w:sz w:val="22"/>
                <w:szCs w:val="22"/>
                <w:lang w:val="en-US"/>
              </w:rPr>
            </w:pPr>
          </w:p>
          <w:p w14:paraId="0A02A66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#main-menu li{</w:t>
            </w:r>
          </w:p>
          <w:p w14:paraId="22B66F6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position: relative;</w:t>
            </w:r>
          </w:p>
          <w:p w14:paraId="4BDC557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EC6FBDC" w14:textId="77777777" w:rsidR="006B677A" w:rsidRPr="006B677A" w:rsidRDefault="006B677A" w:rsidP="006B677A">
            <w:pPr>
              <w:spacing w:line="276" w:lineRule="auto"/>
              <w:rPr>
                <w:rFonts w:asciiTheme="majorBidi" w:hAnsiTheme="majorBidi" w:cstheme="majorBidi"/>
                <w:sz w:val="22"/>
                <w:szCs w:val="22"/>
                <w:lang w:val="en-US"/>
              </w:rPr>
            </w:pPr>
          </w:p>
          <w:p w14:paraId="12B9140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#main-menu li a{</w:t>
            </w:r>
          </w:p>
          <w:p w14:paraId="6141C94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33D36AE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block;</w:t>
            </w:r>
          </w:p>
          <w:p w14:paraId="50B81B8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18px 20px;</w:t>
            </w:r>
          </w:p>
          <w:p w14:paraId="420498B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text-decoration: none; }/*gạch chân*/ </w:t>
            </w:r>
          </w:p>
          <w:p w14:paraId="4564087D" w14:textId="77777777" w:rsidR="006B677A" w:rsidRPr="006B677A" w:rsidRDefault="006B677A" w:rsidP="006B677A">
            <w:pPr>
              <w:spacing w:line="276" w:lineRule="auto"/>
              <w:rPr>
                <w:rFonts w:asciiTheme="majorBidi" w:hAnsiTheme="majorBidi" w:cstheme="majorBidi"/>
                <w:sz w:val="22"/>
                <w:szCs w:val="22"/>
                <w:lang w:val="en-US"/>
              </w:rPr>
            </w:pPr>
          </w:p>
          <w:p w14:paraId="29A672F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#main-menu ul.sub-menu{</w:t>
            </w:r>
          </w:p>
          <w:p w14:paraId="719603A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position: absolute;</w:t>
            </w:r>
          </w:p>
          <w:p w14:paraId="2316791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background-color: rgb(231, 186, 220);</w:t>
            </w:r>
          </w:p>
          <w:p w14:paraId="3030C21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15px 0px;</w:t>
            </w:r>
          </w:p>
          <w:p w14:paraId="59920E6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list-style: none;</w:t>
            </w:r>
          </w:p>
          <w:p w14:paraId="533F1B1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200px;</w:t>
            </w:r>
          </w:p>
          <w:p w14:paraId="36FE6E5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9DBA930" w14:textId="77777777" w:rsidR="006B677A" w:rsidRPr="006B677A" w:rsidRDefault="006B677A" w:rsidP="006B677A">
            <w:pPr>
              <w:spacing w:line="276" w:lineRule="auto"/>
              <w:rPr>
                <w:rFonts w:asciiTheme="majorBidi" w:hAnsiTheme="majorBidi" w:cstheme="majorBidi"/>
                <w:sz w:val="22"/>
                <w:szCs w:val="22"/>
                <w:lang w:val="en-US"/>
              </w:rPr>
            </w:pPr>
          </w:p>
          <w:p w14:paraId="5AF68F5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#main-menu ul.sub-menu a{</w:t>
            </w:r>
          </w:p>
          <w:p w14:paraId="3FE70FC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8px 15px;</w:t>
            </w:r>
          </w:p>
          <w:p w14:paraId="1E55C83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border-bottom: 1px solid rgb(226, 204, 221);</w:t>
            </w:r>
          </w:p>
          <w:p w14:paraId="5BEFE92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1DCFABCC" w14:textId="77777777" w:rsidR="006B677A" w:rsidRPr="006B677A" w:rsidRDefault="006B677A" w:rsidP="006B677A">
            <w:pPr>
              <w:spacing w:line="276" w:lineRule="auto"/>
              <w:rPr>
                <w:rFonts w:asciiTheme="majorBidi" w:hAnsiTheme="majorBidi" w:cstheme="majorBidi"/>
                <w:sz w:val="22"/>
                <w:szCs w:val="22"/>
                <w:lang w:val="en-US"/>
              </w:rPr>
            </w:pPr>
          </w:p>
          <w:p w14:paraId="42FE80E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#main-menu ul.sub-menu li:last-child a{</w:t>
            </w:r>
          </w:p>
          <w:p w14:paraId="38A42F4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 none;</w:t>
            </w:r>
          </w:p>
          <w:p w14:paraId="0DB69F5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320ACF2D" w14:textId="77777777" w:rsidR="006B677A" w:rsidRPr="006B677A" w:rsidRDefault="006B677A" w:rsidP="006B677A">
            <w:pPr>
              <w:spacing w:line="276" w:lineRule="auto"/>
              <w:rPr>
                <w:rFonts w:asciiTheme="majorBidi" w:hAnsiTheme="majorBidi" w:cstheme="majorBidi"/>
                <w:sz w:val="22"/>
                <w:szCs w:val="22"/>
                <w:lang w:val="en-US"/>
              </w:rPr>
            </w:pPr>
          </w:p>
          <w:p w14:paraId="63BAC8A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header .icon #menu-bars{</w:t>
            </w:r>
          </w:p>
          <w:p w14:paraId="0FB0068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display:none;</w:t>
            </w:r>
          </w:p>
          <w:p w14:paraId="6EF6754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FFE0CA4" w14:textId="77777777" w:rsidR="006B677A" w:rsidRPr="006B677A" w:rsidRDefault="006B677A" w:rsidP="006B677A">
            <w:pPr>
              <w:spacing w:line="276" w:lineRule="auto"/>
              <w:rPr>
                <w:rFonts w:asciiTheme="majorBidi" w:hAnsiTheme="majorBidi" w:cstheme="majorBidi"/>
                <w:sz w:val="22"/>
                <w:szCs w:val="22"/>
                <w:lang w:val="en-US"/>
              </w:rPr>
            </w:pPr>
          </w:p>
          <w:p w14:paraId="5037E67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0B922D7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font-family: 'Nunito', sans-serif;</w:t>
            </w:r>
          </w:p>
          <w:p w14:paraId="01E60E5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box-sizing: border-box;</w:t>
            </w:r>
          </w:p>
          <w:p w14:paraId="71C0BB4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text-decoration: none;</w:t>
            </w:r>
          </w:p>
          <w:p w14:paraId="09DC876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outline: none; border: none;</w:t>
            </w:r>
          </w:p>
          <w:p w14:paraId="6C44573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text-transform: none;</w:t>
            </w:r>
          </w:p>
          <w:p w14:paraId="14D27AB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transition: all .2s linear;</w:t>
            </w:r>
          </w:p>
          <w:p w14:paraId="69B9F4F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1DF7ED65" w14:textId="77777777" w:rsidR="006B677A" w:rsidRPr="006B677A" w:rsidRDefault="006B677A" w:rsidP="006B677A">
            <w:pPr>
              <w:spacing w:line="276" w:lineRule="auto"/>
              <w:rPr>
                <w:rFonts w:asciiTheme="majorBidi" w:hAnsiTheme="majorBidi" w:cstheme="majorBidi"/>
                <w:sz w:val="22"/>
                <w:szCs w:val="22"/>
                <w:lang w:val="en-US"/>
              </w:rPr>
            </w:pPr>
          </w:p>
          <w:p w14:paraId="4B5AF59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w:t>
            </w:r>
          </w:p>
          <w:p w14:paraId="7B8D4B2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padding-top: 120px;</w:t>
            </w:r>
          </w:p>
          <w:p w14:paraId="7689A73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padding-bottom: -60px;</w:t>
            </w:r>
          </w:p>
          <w:p w14:paraId="19E170F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height: 100vh;</w:t>
            </w:r>
          </w:p>
          <w:p w14:paraId="78B7177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background-image: url(../img/bg-form.jpg);</w:t>
            </w:r>
          </w:p>
          <w:p w14:paraId="230CB78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t>
            </w:r>
          </w:p>
          <w:p w14:paraId="39E99AF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1EB0FA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w:t>
            </w:r>
          </w:p>
          <w:p w14:paraId="41C3972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max-width: 90rem;</w:t>
            </w:r>
          </w:p>
          <w:p w14:paraId="0789F90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border-radius: 5rem;</w:t>
            </w:r>
          </w:p>
          <w:p w14:paraId="532336D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box-shadow: var(--box-shadow);</w:t>
            </w:r>
          </w:p>
          <w:p w14:paraId="08FACF6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 .1rem soild rgba(0, 0, 0, .2);</w:t>
            </w:r>
          </w:p>
          <w:p w14:paraId="18F2CC2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#fff;</w:t>
            </w:r>
          </w:p>
          <w:p w14:paraId="358FB19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1.5rem;</w:t>
            </w:r>
          </w:p>
          <w:p w14:paraId="649BCBA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 0 auto;</w:t>
            </w:r>
          </w:p>
          <w:p w14:paraId="47DFFC6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6E24970" w14:textId="77777777" w:rsidR="006B677A" w:rsidRPr="006B677A" w:rsidRDefault="006B677A" w:rsidP="006B677A">
            <w:pPr>
              <w:spacing w:line="276" w:lineRule="auto"/>
              <w:rPr>
                <w:rFonts w:asciiTheme="majorBidi" w:hAnsiTheme="majorBidi" w:cstheme="majorBidi"/>
                <w:sz w:val="22"/>
                <w:szCs w:val="22"/>
                <w:lang w:val="en-US"/>
              </w:rPr>
            </w:pPr>
          </w:p>
          <w:p w14:paraId="622847F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.heading{</w:t>
            </w:r>
          </w:p>
          <w:p w14:paraId="3E5DDFB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3.5rem;</w:t>
            </w:r>
          </w:p>
          <w:p w14:paraId="325C5B8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rgb(248, 158, 173);</w:t>
            </w:r>
          </w:p>
          <w:p w14:paraId="1C30210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D702BAF" w14:textId="77777777" w:rsidR="006B677A" w:rsidRPr="006B677A" w:rsidRDefault="006B677A" w:rsidP="006B677A">
            <w:pPr>
              <w:spacing w:line="276" w:lineRule="auto"/>
              <w:rPr>
                <w:rFonts w:asciiTheme="majorBidi" w:hAnsiTheme="majorBidi" w:cstheme="majorBidi"/>
                <w:sz w:val="22"/>
                <w:szCs w:val="22"/>
                <w:lang w:val="en-US"/>
              </w:rPr>
            </w:pPr>
          </w:p>
          <w:p w14:paraId="5348DB7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.inputBox {</w:t>
            </w:r>
          </w:p>
          <w:p w14:paraId="2D18976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flex;</w:t>
            </w:r>
          </w:p>
          <w:p w14:paraId="2374700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flex-wrap: wrap;</w:t>
            </w:r>
          </w:p>
          <w:p w14:paraId="44FBA0A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justify-content: space-between;</w:t>
            </w:r>
          </w:p>
          <w:p w14:paraId="044FF3A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0A43093D" w14:textId="77777777" w:rsidR="006B677A" w:rsidRPr="006B677A" w:rsidRDefault="006B677A" w:rsidP="006B677A">
            <w:pPr>
              <w:spacing w:line="276" w:lineRule="auto"/>
              <w:rPr>
                <w:rFonts w:asciiTheme="majorBidi" w:hAnsiTheme="majorBidi" w:cstheme="majorBidi"/>
                <w:sz w:val="22"/>
                <w:szCs w:val="22"/>
                <w:lang w:val="en-US"/>
              </w:rPr>
            </w:pPr>
          </w:p>
          <w:p w14:paraId="48C62C2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.inputBox .input {</w:t>
            </w:r>
          </w:p>
          <w:p w14:paraId="7598701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49%;</w:t>
            </w:r>
          </w:p>
          <w:p w14:paraId="7411FF3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178FCC1" w14:textId="77777777" w:rsidR="006B677A" w:rsidRPr="006B677A" w:rsidRDefault="006B677A" w:rsidP="006B677A">
            <w:pPr>
              <w:spacing w:line="276" w:lineRule="auto"/>
              <w:rPr>
                <w:rFonts w:asciiTheme="majorBidi" w:hAnsiTheme="majorBidi" w:cstheme="majorBidi"/>
                <w:sz w:val="22"/>
                <w:szCs w:val="22"/>
                <w:lang w:val="en-US"/>
              </w:rPr>
            </w:pPr>
          </w:p>
          <w:p w14:paraId="49856A3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.inputBox .input span {</w:t>
            </w:r>
          </w:p>
          <w:p w14:paraId="1E49257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block;</w:t>
            </w:r>
          </w:p>
          <w:p w14:paraId="772FEDE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.5rem 0;</w:t>
            </w:r>
          </w:p>
          <w:p w14:paraId="04C660F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1.5rem;</w:t>
            </w:r>
          </w:p>
          <w:p w14:paraId="498246B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var(--light-color);</w:t>
            </w:r>
          </w:p>
          <w:p w14:paraId="25E068D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2D2227EB" w14:textId="77777777" w:rsidR="006B677A" w:rsidRPr="006B677A" w:rsidRDefault="006B677A" w:rsidP="006B677A">
            <w:pPr>
              <w:spacing w:line="276" w:lineRule="auto"/>
              <w:rPr>
                <w:rFonts w:asciiTheme="majorBidi" w:hAnsiTheme="majorBidi" w:cstheme="majorBidi"/>
                <w:sz w:val="22"/>
                <w:szCs w:val="22"/>
                <w:lang w:val="en-US"/>
              </w:rPr>
            </w:pPr>
          </w:p>
          <w:p w14:paraId="12621DD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.inputBox .input input,</w:t>
            </w:r>
          </w:p>
          <w:p w14:paraId="592089A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.inputBox .input textarea {</w:t>
            </w:r>
          </w:p>
          <w:p w14:paraId="504E2B8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 #eee;</w:t>
            </w:r>
          </w:p>
          <w:p w14:paraId="61E9B68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border-radius: .5rem;</w:t>
            </w:r>
          </w:p>
          <w:p w14:paraId="5E0C785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1rem;</w:t>
            </w:r>
          </w:p>
          <w:p w14:paraId="1F7181E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1.6rem;</w:t>
            </w:r>
          </w:p>
          <w:p w14:paraId="6090CAF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var(--black);</w:t>
            </w:r>
          </w:p>
          <w:p w14:paraId="2DC735F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text-transform: none;</w:t>
            </w:r>
          </w:p>
          <w:p w14:paraId="4E6EA64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margin-bottom: 1rem;</w:t>
            </w:r>
          </w:p>
          <w:p w14:paraId="05ED4E8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100%;</w:t>
            </w:r>
          </w:p>
          <w:p w14:paraId="7BE96F7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456743A9" w14:textId="77777777" w:rsidR="006B677A" w:rsidRPr="006B677A" w:rsidRDefault="006B677A" w:rsidP="006B677A">
            <w:pPr>
              <w:spacing w:line="276" w:lineRule="auto"/>
              <w:rPr>
                <w:rFonts w:asciiTheme="majorBidi" w:hAnsiTheme="majorBidi" w:cstheme="majorBidi"/>
                <w:sz w:val="22"/>
                <w:szCs w:val="22"/>
                <w:lang w:val="en-US"/>
              </w:rPr>
            </w:pPr>
          </w:p>
          <w:p w14:paraId="259B933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.inputBox .input textarea {</w:t>
            </w:r>
          </w:p>
          <w:p w14:paraId="5C6BA99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height: 10rem;</w:t>
            </w:r>
          </w:p>
          <w:p w14:paraId="2956661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resize: none;</w:t>
            </w:r>
          </w:p>
          <w:p w14:paraId="72985953"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9A7A97B" w14:textId="77777777" w:rsidR="006B677A" w:rsidRPr="006B677A" w:rsidRDefault="006B677A" w:rsidP="006B677A">
            <w:pPr>
              <w:spacing w:line="276" w:lineRule="auto"/>
              <w:rPr>
                <w:rFonts w:asciiTheme="majorBidi" w:hAnsiTheme="majorBidi" w:cstheme="majorBidi"/>
                <w:sz w:val="22"/>
                <w:szCs w:val="22"/>
                <w:lang w:val="en-US"/>
              </w:rPr>
            </w:pPr>
          </w:p>
          <w:p w14:paraId="101DB5E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.order form .btn {</w:t>
            </w:r>
          </w:p>
          <w:p w14:paraId="5ED8B0D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margin-top: 0;</w:t>
            </w:r>
          </w:p>
          <w:p w14:paraId="3A060CD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152765EE" w14:textId="77777777" w:rsidR="006B677A" w:rsidRPr="006B677A" w:rsidRDefault="006B677A" w:rsidP="006B677A">
            <w:pPr>
              <w:spacing w:line="276" w:lineRule="auto"/>
              <w:rPr>
                <w:rFonts w:asciiTheme="majorBidi" w:hAnsiTheme="majorBidi" w:cstheme="majorBidi"/>
                <w:sz w:val="22"/>
                <w:szCs w:val="22"/>
                <w:lang w:val="en-US"/>
              </w:rPr>
            </w:pPr>
          </w:p>
          <w:p w14:paraId="237E1C6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button {</w:t>
            </w:r>
          </w:p>
          <w:p w14:paraId="3815479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margin-top: 10px;</w:t>
            </w:r>
          </w:p>
          <w:p w14:paraId="2367EBA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10px 20px;</w:t>
            </w:r>
          </w:p>
          <w:p w14:paraId="64C76AC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background-color: #ec71a0;</w:t>
            </w:r>
          </w:p>
          <w:p w14:paraId="51587F0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4B0F145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 none;</w:t>
            </w:r>
          </w:p>
          <w:p w14:paraId="1C8C997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cursor: pointer;</w:t>
            </w:r>
          </w:p>
          <w:p w14:paraId="58E90D4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FAE3CF8" w14:textId="77777777" w:rsidR="006B677A" w:rsidRPr="006B677A" w:rsidRDefault="006B677A" w:rsidP="006B677A">
            <w:pPr>
              <w:spacing w:line="276" w:lineRule="auto"/>
              <w:rPr>
                <w:rFonts w:asciiTheme="majorBidi" w:hAnsiTheme="majorBidi" w:cstheme="majorBidi"/>
                <w:sz w:val="22"/>
                <w:szCs w:val="22"/>
                <w:lang w:val="en-US"/>
              </w:rPr>
            </w:pPr>
          </w:p>
          <w:p w14:paraId="7DAE57E2" w14:textId="77777777" w:rsidR="006B677A" w:rsidRPr="006B677A" w:rsidRDefault="006B677A" w:rsidP="006B677A">
            <w:pPr>
              <w:spacing w:after="0" w:line="276" w:lineRule="auto"/>
              <w:jc w:val="both"/>
              <w:rPr>
                <w:rFonts w:asciiTheme="majorBidi" w:eastAsia="DengXian" w:hAnsiTheme="majorBidi" w:cstheme="majorBidi"/>
                <w:kern w:val="0"/>
                <w:lang w:val="en-US" w:eastAsia="zh-CN"/>
                <w14:ligatures w14:val="none"/>
              </w:rPr>
            </w:pPr>
            <w:r w:rsidRPr="006B677A">
              <w:rPr>
                <w:rFonts w:asciiTheme="majorBidi" w:eastAsia="DengXian" w:hAnsiTheme="majorBidi" w:cstheme="majorBidi"/>
                <w:kern w:val="0"/>
                <w:lang w:val="en-US" w:eastAsia="zh-CN"/>
                <w14:ligatures w14:val="none"/>
              </w:rPr>
              <w:t>@import url("https://fonts.googleapis.com/css2?family=Nunito:wght@200;300;400;600;700&amp;display=swap");</w:t>
            </w:r>
          </w:p>
          <w:p w14:paraId="246E74CF" w14:textId="77777777" w:rsidR="006B677A" w:rsidRPr="006B677A" w:rsidRDefault="006B677A" w:rsidP="006B677A">
            <w:pPr>
              <w:spacing w:line="276" w:lineRule="auto"/>
              <w:rPr>
                <w:rFonts w:asciiTheme="majorBidi" w:hAnsiTheme="majorBidi" w:cstheme="majorBidi"/>
                <w:sz w:val="22"/>
                <w:szCs w:val="22"/>
                <w:lang w:val="en-US"/>
              </w:rPr>
            </w:pPr>
          </w:p>
          <w:p w14:paraId="3C83FED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w:t>
            </w:r>
          </w:p>
          <w:p w14:paraId="2ED46F8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t>
            </w:r>
          </w:p>
          <w:p w14:paraId="26C827D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7AD8F7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 0;</w:t>
            </w:r>
          </w:p>
          <w:p w14:paraId="0864B33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0;</w:t>
            </w:r>
          </w:p>
          <w:p w14:paraId="1A3B7A8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font-family: 'Nunito', sans-serif;</w:t>
            </w:r>
          </w:p>
          <w:p w14:paraId="76D76B9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16px;</w:t>
            </w:r>
          </w:p>
          <w:p w14:paraId="4146AF8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rgb(224, 89, 168);</w:t>
            </w:r>
          </w:p>
          <w:p w14:paraId="4FC8D90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73B05EF" w14:textId="77777777" w:rsidR="006B677A" w:rsidRPr="006B677A" w:rsidRDefault="006B677A" w:rsidP="006B677A">
            <w:pPr>
              <w:spacing w:line="276" w:lineRule="auto"/>
              <w:rPr>
                <w:rFonts w:asciiTheme="majorBidi" w:hAnsiTheme="majorBidi" w:cstheme="majorBidi"/>
                <w:sz w:val="22"/>
                <w:szCs w:val="22"/>
                <w:lang w:val="en-US"/>
              </w:rPr>
            </w:pPr>
          </w:p>
          <w:p w14:paraId="5E5F8F9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w:t>
            </w:r>
          </w:p>
          <w:p w14:paraId="1314980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background-color: #FEF2F7;</w:t>
            </w:r>
          </w:p>
          <w:p w14:paraId="18192E4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padding-top: 10px;</w:t>
            </w:r>
          </w:p>
          <w:p w14:paraId="1910CBD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346972A4" w14:textId="77777777" w:rsidR="006B677A" w:rsidRPr="006B677A" w:rsidRDefault="006B677A" w:rsidP="006B677A">
            <w:pPr>
              <w:spacing w:line="276" w:lineRule="auto"/>
              <w:rPr>
                <w:rFonts w:asciiTheme="majorBidi" w:hAnsiTheme="majorBidi" w:cstheme="majorBidi"/>
                <w:sz w:val="22"/>
                <w:szCs w:val="22"/>
                <w:lang w:val="en-US"/>
              </w:rPr>
            </w:pPr>
          </w:p>
          <w:p w14:paraId="4C5FCE8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.container{</w:t>
            </w:r>
          </w:p>
          <w:p w14:paraId="1281E4F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1140px;</w:t>
            </w:r>
          </w:p>
          <w:p w14:paraId="1C3875E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 auto;</w:t>
            </w:r>
          </w:p>
          <w:p w14:paraId="3D0FC090"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flex;</w:t>
            </w:r>
          </w:p>
          <w:p w14:paraId="205B1D25"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justify-content: center;</w:t>
            </w:r>
          </w:p>
          <w:p w14:paraId="6279DD3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7827AF50" w14:textId="77777777" w:rsidR="006B677A" w:rsidRPr="006B677A" w:rsidRDefault="006B677A" w:rsidP="006B677A">
            <w:pPr>
              <w:spacing w:line="276" w:lineRule="auto"/>
              <w:rPr>
                <w:rFonts w:asciiTheme="majorBidi" w:hAnsiTheme="majorBidi" w:cstheme="majorBidi"/>
                <w:sz w:val="22"/>
                <w:szCs w:val="22"/>
                <w:lang w:val="en-US"/>
              </w:rPr>
            </w:pPr>
          </w:p>
          <w:p w14:paraId="257D7C5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.container .logo img{</w:t>
            </w:r>
          </w:p>
          <w:p w14:paraId="5A17B4D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23rem;</w:t>
            </w:r>
          </w:p>
          <w:p w14:paraId="5A81DF3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margin-left: -70px;</w:t>
            </w:r>
          </w:p>
          <w:p w14:paraId="435D40E2"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6B8EFA43" w14:textId="77777777" w:rsidR="006B677A" w:rsidRPr="006B677A" w:rsidRDefault="006B677A" w:rsidP="006B677A">
            <w:pPr>
              <w:spacing w:line="276" w:lineRule="auto"/>
              <w:rPr>
                <w:rFonts w:asciiTheme="majorBidi" w:hAnsiTheme="majorBidi" w:cstheme="majorBidi"/>
                <w:sz w:val="22"/>
                <w:szCs w:val="22"/>
                <w:lang w:val="en-US"/>
              </w:rPr>
            </w:pPr>
          </w:p>
          <w:p w14:paraId="6723C63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h3{</w:t>
            </w:r>
          </w:p>
          <w:p w14:paraId="6277F8C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19px;</w:t>
            </w:r>
          </w:p>
          <w:p w14:paraId="2F8FF17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margin-bottom: 10px;</w:t>
            </w:r>
          </w:p>
          <w:p w14:paraId="402F2FC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text-align: center;</w:t>
            </w:r>
          </w:p>
          <w:p w14:paraId="6D48E56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20962AF1" w14:textId="77777777" w:rsidR="006B677A" w:rsidRPr="006B677A" w:rsidRDefault="006B677A" w:rsidP="006B677A">
            <w:pPr>
              <w:spacing w:line="276" w:lineRule="auto"/>
              <w:rPr>
                <w:rFonts w:asciiTheme="majorBidi" w:hAnsiTheme="majorBidi" w:cstheme="majorBidi"/>
                <w:sz w:val="22"/>
                <w:szCs w:val="22"/>
                <w:lang w:val="en-US"/>
              </w:rPr>
            </w:pPr>
          </w:p>
          <w:p w14:paraId="3BFA16C6"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.footer-content p{</w:t>
            </w:r>
          </w:p>
          <w:p w14:paraId="04487EC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190px;</w:t>
            </w:r>
          </w:p>
          <w:p w14:paraId="6C3356E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margin: auto;</w:t>
            </w:r>
          </w:p>
          <w:p w14:paraId="0899BCE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7px;</w:t>
            </w:r>
          </w:p>
          <w:p w14:paraId="0CEFB90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text-align: center;</w:t>
            </w:r>
          </w:p>
          <w:p w14:paraId="6399878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13F1EF70" w14:textId="77777777" w:rsidR="006B677A" w:rsidRPr="006B677A" w:rsidRDefault="006B677A" w:rsidP="006B677A">
            <w:pPr>
              <w:spacing w:line="276" w:lineRule="auto"/>
              <w:rPr>
                <w:rFonts w:asciiTheme="majorBidi" w:hAnsiTheme="majorBidi" w:cstheme="majorBidi"/>
                <w:sz w:val="22"/>
                <w:szCs w:val="22"/>
                <w:lang w:val="en-US"/>
              </w:rPr>
            </w:pPr>
          </w:p>
          <w:p w14:paraId="437B4C8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.footer-content i{</w:t>
            </w:r>
          </w:p>
          <w:p w14:paraId="6C34347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size: 30px;</w:t>
            </w:r>
          </w:p>
          <w:p w14:paraId="29CD3CAE"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text-align: center;</w:t>
            </w:r>
          </w:p>
          <w:p w14:paraId="419DA07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72223D0" w14:textId="77777777" w:rsidR="006B677A" w:rsidRPr="006B677A" w:rsidRDefault="006B677A" w:rsidP="006B677A">
            <w:pPr>
              <w:spacing w:line="276" w:lineRule="auto"/>
              <w:rPr>
                <w:rFonts w:asciiTheme="majorBidi" w:hAnsiTheme="majorBidi" w:cstheme="majorBidi"/>
                <w:sz w:val="22"/>
                <w:szCs w:val="22"/>
                <w:lang w:val="en-US"/>
              </w:rPr>
            </w:pPr>
          </w:p>
          <w:p w14:paraId="53C4C4F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 .container{</w:t>
            </w:r>
          </w:p>
          <w:p w14:paraId="3EC43E5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display: grid;</w:t>
            </w:r>
          </w:p>
          <w:p w14:paraId="0998AC4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grid-template-columns: repeat(auto-fit, minmax(7rem, 1fr));</w:t>
            </w:r>
          </w:p>
          <w:p w14:paraId="411618B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background-color: #FEF2F7;</w:t>
            </w:r>
          </w:p>
          <w:p w14:paraId="07BF77DB"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gap: 0.5rem;</w:t>
            </w:r>
          </w:p>
          <w:p w14:paraId="5765CFB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border-top: .1rem #F49DC3;</w:t>
            </w:r>
          </w:p>
          <w:p w14:paraId="77DDAFE9"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0EB26C18" w14:textId="77777777" w:rsidR="006B677A" w:rsidRPr="006B677A" w:rsidRDefault="006B677A" w:rsidP="006B677A">
            <w:pPr>
              <w:spacing w:line="276" w:lineRule="auto"/>
              <w:rPr>
                <w:rFonts w:asciiTheme="majorBidi" w:hAnsiTheme="majorBidi" w:cstheme="majorBidi"/>
                <w:sz w:val="22"/>
                <w:szCs w:val="22"/>
                <w:lang w:val="en-US"/>
              </w:rPr>
            </w:pPr>
          </w:p>
          <w:p w14:paraId="6DE97E4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 .credit {</w:t>
            </w:r>
          </w:p>
          <w:p w14:paraId="319F48E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text-align: center;</w:t>
            </w:r>
          </w:p>
          <w:p w14:paraId="46BCCCB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border-top: .1rem solid rgba(0, 0, 0, .1);</w:t>
            </w:r>
          </w:p>
          <w:p w14:paraId="5406598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1.3rem;</w:t>
            </w:r>
          </w:p>
          <w:p w14:paraId="12A6649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#fff;</w:t>
            </w:r>
          </w:p>
          <w:p w14:paraId="146DE40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background-color: #F49DC3;</w:t>
            </w:r>
          </w:p>
          <w:p w14:paraId="56D28F7A"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padding: 0.5rem;</w:t>
            </w:r>
          </w:p>
          <w:p w14:paraId="66D7237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xml:space="preserve">    top:0; </w:t>
            </w:r>
          </w:p>
          <w:p w14:paraId="66789EDD"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3C73702F" w14:textId="77777777" w:rsidR="006B677A" w:rsidRPr="006B677A" w:rsidRDefault="006B677A" w:rsidP="006B677A">
            <w:pPr>
              <w:spacing w:line="276" w:lineRule="auto"/>
              <w:rPr>
                <w:rFonts w:asciiTheme="majorBidi" w:hAnsiTheme="majorBidi" w:cstheme="majorBidi"/>
                <w:sz w:val="22"/>
                <w:szCs w:val="22"/>
                <w:lang w:val="en-US"/>
              </w:rPr>
            </w:pPr>
          </w:p>
          <w:p w14:paraId="33A38421"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 .credit span {</w:t>
            </w:r>
          </w:p>
          <w:p w14:paraId="2310C3A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color: lightgray;</w:t>
            </w:r>
          </w:p>
          <w:p w14:paraId="552E9317"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font-size: 1.3rem;</w:t>
            </w:r>
          </w:p>
          <w:p w14:paraId="76CDC6B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4F4E9515" w14:textId="77777777" w:rsidR="006B677A" w:rsidRPr="006B677A" w:rsidRDefault="006B677A" w:rsidP="006B677A">
            <w:pPr>
              <w:spacing w:line="276" w:lineRule="auto"/>
              <w:rPr>
                <w:rFonts w:asciiTheme="majorBidi" w:hAnsiTheme="majorBidi" w:cstheme="majorBidi"/>
                <w:sz w:val="22"/>
                <w:szCs w:val="22"/>
                <w:lang w:val="en-US"/>
              </w:rPr>
            </w:pPr>
          </w:p>
          <w:p w14:paraId="14BA1EAC"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.footer-content .imgChange {</w:t>
            </w:r>
          </w:p>
          <w:p w14:paraId="4337705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width: 55px;</w:t>
            </w:r>
          </w:p>
          <w:p w14:paraId="40DEB5B8"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lastRenderedPageBreak/>
              <w:t>    height: auto;</w:t>
            </w:r>
          </w:p>
          <w:p w14:paraId="3AEE1914"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    justify-content: center;</w:t>
            </w:r>
          </w:p>
          <w:p w14:paraId="5B44E7CF" w14:textId="77777777" w:rsidR="006B677A" w:rsidRPr="006B677A" w:rsidRDefault="006B677A" w:rsidP="006B677A">
            <w:pPr>
              <w:spacing w:line="276" w:lineRule="auto"/>
              <w:rPr>
                <w:rFonts w:asciiTheme="majorBidi" w:hAnsiTheme="majorBidi" w:cstheme="majorBidi"/>
                <w:sz w:val="22"/>
                <w:szCs w:val="22"/>
                <w:lang w:val="en-US"/>
              </w:rPr>
            </w:pPr>
            <w:r w:rsidRPr="006B677A">
              <w:rPr>
                <w:rFonts w:asciiTheme="majorBidi" w:hAnsiTheme="majorBidi" w:cstheme="majorBidi"/>
                <w:sz w:val="22"/>
                <w:szCs w:val="22"/>
                <w:lang w:val="en-US"/>
              </w:rPr>
              <w:t>}</w:t>
            </w:r>
          </w:p>
          <w:p w14:paraId="5770BEBB" w14:textId="77777777" w:rsidR="006B677A" w:rsidRPr="006B677A" w:rsidRDefault="006B677A" w:rsidP="006B677A">
            <w:pPr>
              <w:spacing w:line="276" w:lineRule="auto"/>
              <w:rPr>
                <w:rFonts w:asciiTheme="majorBidi" w:hAnsiTheme="majorBidi" w:cstheme="majorBidi"/>
                <w:sz w:val="22"/>
                <w:szCs w:val="22"/>
                <w:lang w:val="en-US"/>
              </w:rPr>
            </w:pPr>
          </w:p>
        </w:tc>
      </w:tr>
    </w:tbl>
    <w:p w14:paraId="7D02ACC5" w14:textId="77777777" w:rsidR="006B677A" w:rsidRPr="006B677A" w:rsidRDefault="006B677A" w:rsidP="006B677A">
      <w:pPr>
        <w:ind w:firstLine="567"/>
        <w:rPr>
          <w:rFonts w:asciiTheme="majorBidi" w:hAnsiTheme="majorBidi" w:cstheme="majorBidi"/>
          <w:b/>
          <w:bCs/>
          <w:i/>
          <w:iCs/>
          <w:sz w:val="26"/>
          <w:szCs w:val="26"/>
          <w:lang w:val="en-US"/>
        </w:rPr>
      </w:pPr>
    </w:p>
    <w:p w14:paraId="36BA6E0C" w14:textId="17D753F9" w:rsidR="008D1E5B" w:rsidRPr="00CB0E63" w:rsidRDefault="008D1E5B" w:rsidP="00242BA1">
      <w:pPr>
        <w:rPr>
          <w:rFonts w:asciiTheme="majorBidi" w:hAnsiTheme="majorBidi" w:cstheme="majorBidi"/>
          <w:b/>
          <w:bCs/>
          <w:sz w:val="26"/>
          <w:szCs w:val="26"/>
        </w:rPr>
      </w:pPr>
      <w:r w:rsidRPr="00CB0E63">
        <w:rPr>
          <w:rFonts w:asciiTheme="majorBidi" w:hAnsiTheme="majorBidi" w:cstheme="majorBidi"/>
          <w:b/>
          <w:bCs/>
          <w:sz w:val="26"/>
          <w:szCs w:val="26"/>
          <w:lang w:val="en-US"/>
        </w:rPr>
        <w:t xml:space="preserve">7. Trang Đăng </w:t>
      </w:r>
      <w:r w:rsidRPr="00CB0E63">
        <w:rPr>
          <w:rFonts w:asciiTheme="majorBidi" w:hAnsiTheme="majorBidi" w:cstheme="majorBidi"/>
          <w:b/>
          <w:bCs/>
          <w:sz w:val="26"/>
          <w:szCs w:val="26"/>
        </w:rPr>
        <w:t>nhập</w:t>
      </w:r>
    </w:p>
    <w:p w14:paraId="67D2B614" w14:textId="79E23841" w:rsidR="008D1E5B" w:rsidRPr="00F73588" w:rsidRDefault="008D1E5B" w:rsidP="00F73588">
      <w:pPr>
        <w:ind w:firstLine="567"/>
        <w:rPr>
          <w:rFonts w:asciiTheme="majorBidi" w:hAnsiTheme="majorBidi" w:cstheme="majorBidi"/>
          <w:b/>
          <w:bCs/>
          <w:i/>
          <w:iCs/>
          <w:sz w:val="26"/>
          <w:szCs w:val="26"/>
          <w:lang w:val="en-US"/>
        </w:rPr>
      </w:pPr>
      <w:r w:rsidRPr="00CB0E63">
        <w:rPr>
          <w:rFonts w:asciiTheme="majorBidi" w:hAnsiTheme="majorBidi" w:cstheme="majorBidi"/>
          <w:b/>
          <w:bCs/>
          <w:i/>
          <w:iCs/>
          <w:sz w:val="26"/>
          <w:szCs w:val="26"/>
        </w:rPr>
        <w:t>*Giao diện website</w:t>
      </w:r>
    </w:p>
    <w:p w14:paraId="0659401E" w14:textId="358CB106" w:rsidR="008D1E5B" w:rsidRPr="0014347E" w:rsidRDefault="008D1E5B" w:rsidP="00242BA1">
      <w:pPr>
        <w:rPr>
          <w:rFonts w:asciiTheme="majorBidi" w:hAnsiTheme="majorBidi" w:cstheme="majorBidi"/>
          <w:sz w:val="26"/>
          <w:szCs w:val="26"/>
        </w:rPr>
      </w:pPr>
      <w:r w:rsidRPr="0014347E">
        <w:rPr>
          <w:rFonts w:asciiTheme="majorBidi" w:hAnsiTheme="majorBidi" w:cstheme="majorBidi"/>
          <w:sz w:val="26"/>
          <w:szCs w:val="26"/>
        </w:rPr>
        <w:drawing>
          <wp:inline distT="0" distB="0" distL="0" distR="0" wp14:anchorId="71700BBE" wp14:editId="6AC6EF44">
            <wp:extent cx="5836920" cy="3103880"/>
            <wp:effectExtent l="0" t="0" r="0" b="1270"/>
            <wp:docPr id="51363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9683" name="Picture 1" descr="A screenshot of a computer&#10;&#10;Description automatically generated"/>
                    <pic:cNvPicPr/>
                  </pic:nvPicPr>
                  <pic:blipFill>
                    <a:blip r:embed="rId53"/>
                    <a:stretch>
                      <a:fillRect/>
                    </a:stretch>
                  </pic:blipFill>
                  <pic:spPr>
                    <a:xfrm>
                      <a:off x="0" y="0"/>
                      <a:ext cx="5836920" cy="3103880"/>
                    </a:xfrm>
                    <a:prstGeom prst="rect">
                      <a:avLst/>
                    </a:prstGeom>
                  </pic:spPr>
                </pic:pic>
              </a:graphicData>
            </a:graphic>
          </wp:inline>
        </w:drawing>
      </w:r>
    </w:p>
    <w:p w14:paraId="677DC2C1" w14:textId="6C555A8F" w:rsidR="008D1E5B" w:rsidRPr="0014347E" w:rsidRDefault="008D1E5B" w:rsidP="00242BA1">
      <w:pPr>
        <w:rPr>
          <w:rFonts w:asciiTheme="majorBidi" w:hAnsiTheme="majorBidi" w:cstheme="majorBidi"/>
          <w:sz w:val="26"/>
          <w:szCs w:val="26"/>
        </w:rPr>
      </w:pPr>
      <w:r w:rsidRPr="0014347E">
        <w:rPr>
          <w:rFonts w:asciiTheme="majorBidi" w:hAnsiTheme="majorBidi" w:cstheme="majorBidi"/>
          <w:sz w:val="26"/>
          <w:szCs w:val="26"/>
        </w:rPr>
        <w:drawing>
          <wp:inline distT="0" distB="0" distL="0" distR="0" wp14:anchorId="218005A1" wp14:editId="2020BF31">
            <wp:extent cx="5836920" cy="3103880"/>
            <wp:effectExtent l="0" t="0" r="0" b="1270"/>
            <wp:docPr id="1697632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2523" name="Picture 1" descr="A screenshot of a computer&#10;&#10;Description automatically generated"/>
                    <pic:cNvPicPr/>
                  </pic:nvPicPr>
                  <pic:blipFill>
                    <a:blip r:embed="rId54"/>
                    <a:stretch>
                      <a:fillRect/>
                    </a:stretch>
                  </pic:blipFill>
                  <pic:spPr>
                    <a:xfrm>
                      <a:off x="0" y="0"/>
                      <a:ext cx="5836920" cy="3103880"/>
                    </a:xfrm>
                    <a:prstGeom prst="rect">
                      <a:avLst/>
                    </a:prstGeom>
                  </pic:spPr>
                </pic:pic>
              </a:graphicData>
            </a:graphic>
          </wp:inline>
        </w:drawing>
      </w:r>
    </w:p>
    <w:p w14:paraId="4EC67804" w14:textId="2EF71915" w:rsidR="00F73588" w:rsidRDefault="008D1E5B" w:rsidP="00F73588">
      <w:pPr>
        <w:ind w:firstLine="567"/>
        <w:rPr>
          <w:rFonts w:asciiTheme="majorBidi" w:hAnsiTheme="majorBidi" w:cstheme="majorBidi"/>
          <w:b/>
          <w:bCs/>
          <w:i/>
          <w:iCs/>
          <w:sz w:val="26"/>
          <w:szCs w:val="26"/>
          <w:lang w:val="en-US"/>
        </w:rPr>
      </w:pPr>
      <w:r w:rsidRPr="00CB0E63">
        <w:rPr>
          <w:rFonts w:asciiTheme="majorBidi" w:hAnsiTheme="majorBidi" w:cstheme="majorBidi"/>
          <w:b/>
          <w:bCs/>
          <w:i/>
          <w:iCs/>
          <w:sz w:val="26"/>
          <w:szCs w:val="26"/>
        </w:rPr>
        <w:t>*Code</w:t>
      </w:r>
    </w:p>
    <w:tbl>
      <w:tblPr>
        <w:tblStyle w:val="TableGrid"/>
        <w:tblW w:w="9200" w:type="dxa"/>
        <w:tblLayout w:type="fixed"/>
        <w:tblLook w:val="04A0" w:firstRow="1" w:lastRow="0" w:firstColumn="1" w:lastColumn="0" w:noHBand="0" w:noVBand="1"/>
      </w:tblPr>
      <w:tblGrid>
        <w:gridCol w:w="3256"/>
        <w:gridCol w:w="2693"/>
        <w:gridCol w:w="850"/>
        <w:gridCol w:w="2401"/>
      </w:tblGrid>
      <w:tr w:rsidR="00F73588" w14:paraId="41B99983" w14:textId="77777777" w:rsidTr="00F73588">
        <w:tc>
          <w:tcPr>
            <w:tcW w:w="3256" w:type="dxa"/>
            <w:vAlign w:val="center"/>
          </w:tcPr>
          <w:p w14:paraId="31AC34EE" w14:textId="77777777" w:rsidR="00F73588" w:rsidRDefault="00F73588" w:rsidP="00066108">
            <w:pPr>
              <w:spacing w:line="360" w:lineRule="auto"/>
              <w:jc w:val="center"/>
              <w:rPr>
                <w:rFonts w:asciiTheme="majorBidi" w:hAnsiTheme="majorBidi" w:cstheme="majorBidi"/>
                <w:b/>
                <w:bCs/>
                <w:szCs w:val="26"/>
              </w:rPr>
            </w:pPr>
            <w:r>
              <w:rPr>
                <w:rFonts w:asciiTheme="majorBidi" w:hAnsiTheme="majorBidi" w:cstheme="majorBidi"/>
                <w:b/>
                <w:bCs/>
                <w:szCs w:val="26"/>
              </w:rPr>
              <w:t>HTML</w:t>
            </w:r>
          </w:p>
        </w:tc>
        <w:tc>
          <w:tcPr>
            <w:tcW w:w="2693" w:type="dxa"/>
            <w:vAlign w:val="center"/>
          </w:tcPr>
          <w:p w14:paraId="3677586B" w14:textId="77777777" w:rsidR="00F73588" w:rsidRDefault="00F73588" w:rsidP="00066108">
            <w:pPr>
              <w:spacing w:line="360" w:lineRule="auto"/>
              <w:jc w:val="center"/>
              <w:rPr>
                <w:rFonts w:asciiTheme="majorBidi" w:hAnsiTheme="majorBidi" w:cstheme="majorBidi"/>
                <w:b/>
                <w:bCs/>
                <w:szCs w:val="26"/>
              </w:rPr>
            </w:pPr>
            <w:r>
              <w:rPr>
                <w:rFonts w:asciiTheme="majorBidi" w:hAnsiTheme="majorBidi" w:cstheme="majorBidi"/>
                <w:b/>
                <w:bCs/>
                <w:szCs w:val="26"/>
              </w:rPr>
              <w:t>CSS</w:t>
            </w:r>
          </w:p>
        </w:tc>
        <w:tc>
          <w:tcPr>
            <w:tcW w:w="3251" w:type="dxa"/>
            <w:gridSpan w:val="2"/>
            <w:tcBorders>
              <w:bottom w:val="single" w:sz="4" w:space="0" w:color="auto"/>
            </w:tcBorders>
            <w:vAlign w:val="center"/>
          </w:tcPr>
          <w:p w14:paraId="1B87BF10" w14:textId="77777777" w:rsidR="00F73588" w:rsidRDefault="00F73588" w:rsidP="00066108">
            <w:pPr>
              <w:spacing w:line="360" w:lineRule="auto"/>
              <w:jc w:val="center"/>
              <w:rPr>
                <w:rFonts w:asciiTheme="majorBidi" w:hAnsiTheme="majorBidi" w:cstheme="majorBidi"/>
                <w:b/>
                <w:bCs/>
                <w:szCs w:val="26"/>
              </w:rPr>
            </w:pPr>
            <w:r>
              <w:rPr>
                <w:rFonts w:asciiTheme="majorBidi" w:hAnsiTheme="majorBidi" w:cstheme="majorBidi"/>
                <w:b/>
                <w:bCs/>
                <w:szCs w:val="26"/>
              </w:rPr>
              <w:t>JAVASCRIPT</w:t>
            </w:r>
          </w:p>
        </w:tc>
      </w:tr>
      <w:tr w:rsidR="00F73588" w:rsidRPr="006A7A16" w14:paraId="2A587F75" w14:textId="77777777" w:rsidTr="00F73588">
        <w:tc>
          <w:tcPr>
            <w:tcW w:w="3256" w:type="dxa"/>
          </w:tcPr>
          <w:p w14:paraId="1C8DE4A3" w14:textId="77777777" w:rsidR="0009000A" w:rsidRPr="0009000A" w:rsidRDefault="0009000A" w:rsidP="0009000A">
            <w:pPr>
              <w:spacing w:after="0" w:line="276" w:lineRule="auto"/>
              <w:jc w:val="both"/>
              <w:rPr>
                <w:rFonts w:asciiTheme="majorBidi" w:eastAsia="DengXian" w:hAnsiTheme="majorBidi" w:cstheme="majorBidi"/>
                <w:kern w:val="0"/>
                <w:lang w:val="en-US" w:eastAsia="zh-CN"/>
                <w14:ligatures w14:val="none"/>
              </w:rPr>
            </w:pPr>
            <w:r w:rsidRPr="0009000A">
              <w:rPr>
                <w:rFonts w:asciiTheme="majorBidi" w:eastAsia="DengXian" w:hAnsiTheme="majorBidi" w:cstheme="majorBidi"/>
                <w:kern w:val="0"/>
                <w:lang w:val="en-US" w:eastAsia="zh-CN"/>
                <w14:ligatures w14:val="none"/>
              </w:rPr>
              <w:lastRenderedPageBreak/>
              <w:t>&lt;head&gt;</w:t>
            </w:r>
          </w:p>
          <w:p w14:paraId="0A89100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&lt;meta charset="UTF-8"&gt;</w:t>
            </w:r>
          </w:p>
          <w:p w14:paraId="47392CC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&lt;meta http-equiv="X-UA-Compatible" content="IE=edge"&gt;</w:t>
            </w:r>
          </w:p>
          <w:p w14:paraId="777752E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&lt;meta name="viewport" content="width=device-width, initial-scale=1.0"&gt;</w:t>
            </w:r>
          </w:p>
          <w:p w14:paraId="37B5A51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&lt;title&gt;Đăng nhập&lt;/title&gt;</w:t>
            </w:r>
          </w:p>
          <w:p w14:paraId="4E8A5BF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rel="shortcut icon" href="../img/icon.png"&gt;</w:t>
            </w:r>
          </w:p>
          <w:p w14:paraId="2CF6BD9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&lt;link href="https://fonts.googleapis.com/css2?family=Poppins:ital,wght@0,100;0,200;0,300;0,400;0,500;0,600;0,700;0,800;0,900;1,100;1,200;1,300;1,400;1,500;1,600;1,700;1,800;1,900&amp;family=Roboto:ital,wght@0,100;0,300;0,400;0,500;0,700;0,900;1,100;1,300;1,400;1,500;1,700;1,900&amp;display=swap" </w:t>
            </w:r>
          </w:p>
          <w:p w14:paraId="10D41FC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rel="stylesheet"&gt;</w:t>
            </w:r>
          </w:p>
          <w:p w14:paraId="34D4BC1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href="../bootstrap/bootstrap-4.3.1-dist/css/bootstrap.min.css"&gt;</w:t>
            </w:r>
          </w:p>
          <w:p w14:paraId="603F7B5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href="https://cdnjs.cloudflare.com/ajax/libs/font-awesome/5.15.3/css/all.min.css"&gt;</w:t>
            </w:r>
          </w:p>
          <w:p w14:paraId="7E6AB38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href="../css/Dangnhap.css"&gt;</w:t>
            </w:r>
          </w:p>
          <w:p w14:paraId="5E7651D4" w14:textId="77777777" w:rsidR="0009000A" w:rsidRPr="0009000A" w:rsidRDefault="0009000A" w:rsidP="0009000A">
            <w:pPr>
              <w:spacing w:line="276" w:lineRule="auto"/>
              <w:rPr>
                <w:rFonts w:asciiTheme="majorBidi" w:hAnsiTheme="majorBidi" w:cstheme="majorBidi"/>
                <w:sz w:val="22"/>
                <w:szCs w:val="22"/>
                <w:lang w:val="en-US"/>
              </w:rPr>
            </w:pPr>
          </w:p>
          <w:p w14:paraId="7C2E21B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&lt;script&gt;</w:t>
            </w:r>
          </w:p>
          <w:p w14:paraId="10D0FC7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kiemtrahoten() {</w:t>
            </w:r>
          </w:p>
          <w:p w14:paraId="3C72530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ten = document.getElementById('name').value;</w:t>
            </w:r>
          </w:p>
          <w:p w14:paraId="08E8C9D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(ten == ''.test(name)) {</w:t>
            </w:r>
          </w:p>
          <w:p w14:paraId="6593950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document.getElementById('erHoten').innerHTML = "Họ Tên không được để trống!";</w:t>
            </w:r>
          </w:p>
          <w:p w14:paraId="69C8B3D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53A7FC7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6E8D7EB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45439E6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document.getElementById('erHoTen').innerHTML = "*";</w:t>
            </w:r>
          </w:p>
          <w:p w14:paraId="4E21BB5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7F1D39E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1F43DE7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w:t>
            </w:r>
          </w:p>
          <w:p w14:paraId="09BB2D77" w14:textId="77777777" w:rsidR="0009000A" w:rsidRPr="0009000A" w:rsidRDefault="0009000A" w:rsidP="0009000A">
            <w:pPr>
              <w:spacing w:line="276" w:lineRule="auto"/>
              <w:rPr>
                <w:rFonts w:asciiTheme="majorBidi" w:hAnsiTheme="majorBidi" w:cstheme="majorBidi"/>
                <w:sz w:val="22"/>
                <w:szCs w:val="22"/>
                <w:lang w:val="en-US"/>
              </w:rPr>
            </w:pPr>
          </w:p>
          <w:p w14:paraId="6CCBEFB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kiemtramatkhau() {</w:t>
            </w:r>
          </w:p>
          <w:p w14:paraId="66B8363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pass = document.getElementById('pass1').value;</w:t>
            </w:r>
          </w:p>
          <w:p w14:paraId="4405BE9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//Mật khẩu : Vui lòng bao gồm ít nhất 1 ký tự viết hoa, 1 ký tự viết thường và 1 số</w:t>
            </w:r>
          </w:p>
          <w:p w14:paraId="2B6E81E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patten = /^(?=.*\d)(?=.*[a-z])(?=.*[A-Z])(?=.*[a-zA-Z]).{8,}$/;</w:t>
            </w:r>
          </w:p>
          <w:p w14:paraId="497B225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(patten.test(pass)) {</w:t>
            </w:r>
          </w:p>
          <w:p w14:paraId="13E2054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document.getElementById('erpass').innerHTML = "*";</w:t>
            </w:r>
          </w:p>
          <w:p w14:paraId="60F1572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25AA1FC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0A920B9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1FD40BE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document.getElementById('erpass').innerHTML = "Mật khẩu chưa đúng định dạng!"</w:t>
            </w:r>
          </w:p>
          <w:p w14:paraId="24D8970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2426845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74AEE7A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74FA9FED" w14:textId="77777777" w:rsidR="0009000A" w:rsidRPr="0009000A" w:rsidRDefault="0009000A" w:rsidP="0009000A">
            <w:pPr>
              <w:spacing w:line="276" w:lineRule="auto"/>
              <w:rPr>
                <w:rFonts w:asciiTheme="majorBidi" w:hAnsiTheme="majorBidi" w:cstheme="majorBidi"/>
                <w:sz w:val="22"/>
                <w:szCs w:val="22"/>
                <w:lang w:val="en-US"/>
              </w:rPr>
            </w:pPr>
          </w:p>
          <w:p w14:paraId="4DD63D6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confirmPass() {</w:t>
            </w:r>
          </w:p>
          <w:p w14:paraId="2EFEB7C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passcheck = document.getElementById('pass2').value;</w:t>
            </w:r>
          </w:p>
          <w:p w14:paraId="7CDDA7A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pattern = /^(?=.*\d)(?=.*[a-z])(?=.*[A-Z])(?=.*[a-zA-Z]).{8,}$/;</w:t>
            </w:r>
          </w:p>
          <w:p w14:paraId="5E74D73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(pattern.test(passcheck)) {</w:t>
            </w:r>
          </w:p>
          <w:p w14:paraId="4371C32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document.getElementById('0erpasscheck').innerHTML = "*";</w:t>
            </w:r>
          </w:p>
          <w:p w14:paraId="7E57BAE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06A9272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250B04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0C887AB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document.getElementById('erpasscheck').innerHTML = "Mật khẩu không trùng khớp!";</w:t>
            </w:r>
          </w:p>
          <w:p w14:paraId="6AD8011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7BAF987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1A77F7E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076E0C19" w14:textId="77777777" w:rsidR="0009000A" w:rsidRPr="0009000A" w:rsidRDefault="0009000A" w:rsidP="0009000A">
            <w:pPr>
              <w:spacing w:line="276" w:lineRule="auto"/>
              <w:rPr>
                <w:rFonts w:asciiTheme="majorBidi" w:hAnsiTheme="majorBidi" w:cstheme="majorBidi"/>
                <w:sz w:val="22"/>
                <w:szCs w:val="22"/>
                <w:lang w:val="en-US"/>
              </w:rPr>
            </w:pPr>
          </w:p>
          <w:p w14:paraId="23D2D0E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function ktraSDT() {</w:t>
            </w:r>
          </w:p>
          <w:p w14:paraId="69A4319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sdt = document.getElementById('phone').value;</w:t>
            </w:r>
          </w:p>
          <w:p w14:paraId="5B1020C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pattern = /^[0-9]{3}-[0-9]{3}-[0-9]{4}$/;</w:t>
            </w:r>
          </w:p>
          <w:p w14:paraId="14C5B2A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(pattern.test(sdt)) {</w:t>
            </w:r>
          </w:p>
          <w:p w14:paraId="7F648EE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document.getElementById('erSDT').innerHTML = "*";</w:t>
            </w:r>
          </w:p>
          <w:p w14:paraId="4FCA4D7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1F0BA91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1D6210A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562491F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document.getElementById('erSDT').innerHTML = "Số điện thoại không hợp lệ!";</w:t>
            </w:r>
          </w:p>
          <w:p w14:paraId="54012B7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4BEC5F0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460736C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1DCCA3CB" w14:textId="77777777" w:rsidR="0009000A" w:rsidRPr="0009000A" w:rsidRDefault="0009000A" w:rsidP="0009000A">
            <w:pPr>
              <w:spacing w:line="276" w:lineRule="auto"/>
              <w:rPr>
                <w:rFonts w:asciiTheme="majorBidi" w:hAnsiTheme="majorBidi" w:cstheme="majorBidi"/>
                <w:sz w:val="22"/>
                <w:szCs w:val="22"/>
                <w:lang w:val="en-US"/>
              </w:rPr>
            </w:pPr>
          </w:p>
          <w:p w14:paraId="4EB46B2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7A7E964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Email: </w:t>
            </w:r>
          </w:p>
          <w:p w14:paraId="6558BC1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Phải chứa ký tự '@'và '.'</w:t>
            </w:r>
          </w:p>
          <w:p w14:paraId="1835DB4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Phải có ít nhất một ký tự trước và sau '@'</w:t>
            </w:r>
          </w:p>
          <w:p w14:paraId="652A5A2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Phải có ít nhất hai ký tự sau '.'(dấu chấm)</w:t>
            </w:r>
          </w:p>
          <w:p w14:paraId="24D28EA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VD: ten@gmail.com</w:t>
            </w:r>
          </w:p>
          <w:p w14:paraId="3CB82EE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00EC4CA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ktraEmail() {</w:t>
            </w:r>
          </w:p>
          <w:p w14:paraId="044487D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x = document.getElementById('email').value;</w:t>
            </w:r>
          </w:p>
          <w:p w14:paraId="541D1F2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atposition = x.indexOf("@");</w:t>
            </w:r>
          </w:p>
          <w:p w14:paraId="7C40CF6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dotposition = x.lastIndexOf(".");</w:t>
            </w:r>
          </w:p>
          <w:p w14:paraId="5D626249" w14:textId="77777777" w:rsidR="0009000A" w:rsidRPr="0009000A" w:rsidRDefault="0009000A" w:rsidP="0009000A">
            <w:pPr>
              <w:spacing w:line="276" w:lineRule="auto"/>
              <w:rPr>
                <w:rFonts w:asciiTheme="majorBidi" w:hAnsiTheme="majorBidi" w:cstheme="majorBidi"/>
                <w:sz w:val="22"/>
                <w:szCs w:val="22"/>
                <w:lang w:val="en-US"/>
              </w:rPr>
            </w:pPr>
          </w:p>
          <w:p w14:paraId="226174B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(atposition &lt; 1 || dotposition &lt; (atposition + 2) || (dotposition + 2) &gt;= x.length) {</w:t>
            </w:r>
          </w:p>
          <w:p w14:paraId="0FC692E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document.getElementById('erEmail').innerHTML = "Email không hợp lệ!";</w:t>
            </w:r>
          </w:p>
          <w:p w14:paraId="4FFE714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6F4C5D9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FAFA83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70D667D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document.getElementById('erEmail').innerHTML = "*";</w:t>
            </w:r>
          </w:p>
          <w:p w14:paraId="6C5B16C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7D85781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045C827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6C06CC8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BE2209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Tên đăng nhập: Không được trống, tối thiểu 5 kí tự, không chứa kí tự đặc biệt</w:t>
            </w:r>
          </w:p>
          <w:p w14:paraId="0D08A23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1F43C04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ktraUserName() {</w:t>
            </w:r>
          </w:p>
          <w:p w14:paraId="0534CC7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username = document.getElementById('nickname').value;</w:t>
            </w:r>
          </w:p>
          <w:p w14:paraId="55940B0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(username == '' || username.length &lt; 5 || !/^[a-zA-Z0-9]+$/.test(username)) {</w:t>
            </w:r>
          </w:p>
          <w:p w14:paraId="2B77EEA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document.getElementById('erUserName').innerHTML = "Tên đăng nhập không hợp lệ!";</w:t>
            </w:r>
          </w:p>
          <w:p w14:paraId="330C223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738A4B4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1B761FA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1DA9537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document.getElementById('erUserName').innerHTML = "*";</w:t>
            </w:r>
          </w:p>
          <w:p w14:paraId="03F3B12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36DF21F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926FEE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80E05F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&lt;/script&gt;</w:t>
            </w:r>
          </w:p>
          <w:p w14:paraId="2D08907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&lt;/head&gt;</w:t>
            </w:r>
          </w:p>
          <w:p w14:paraId="3C9B82CB" w14:textId="77777777" w:rsidR="0009000A" w:rsidRPr="0009000A" w:rsidRDefault="0009000A" w:rsidP="0009000A">
            <w:pPr>
              <w:spacing w:line="276" w:lineRule="auto"/>
              <w:rPr>
                <w:rFonts w:asciiTheme="majorBidi" w:hAnsiTheme="majorBidi" w:cstheme="majorBidi"/>
                <w:sz w:val="22"/>
                <w:szCs w:val="22"/>
                <w:lang w:val="en-US"/>
              </w:rPr>
            </w:pPr>
          </w:p>
          <w:p w14:paraId="34F583D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&lt;body&gt;</w:t>
            </w:r>
          </w:p>
          <w:p w14:paraId="49D047C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565F0B6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 phần đầu trang --&gt;</w:t>
            </w:r>
          </w:p>
          <w:p w14:paraId="1745C51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&lt;header&gt;</w:t>
            </w:r>
          </w:p>
          <w:p w14:paraId="6AA6C63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&lt;nav class="navbar"&gt;</w:t>
            </w:r>
          </w:p>
          <w:p w14:paraId="1B0E208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 class="translateY logo list_link"&gt;</w:t>
            </w:r>
          </w:p>
          <w:p w14:paraId="080326B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src="../img/BUNI.png" alt="BUNI" srcset="" class="logoChange"&gt;</w:t>
            </w:r>
          </w:p>
          <w:p w14:paraId="7BF06F5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&lt;/a&gt;</w:t>
            </w:r>
          </w:p>
          <w:p w14:paraId="51EBBC3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&lt;ul id="main-menu"&gt;</w:t>
            </w:r>
          </w:p>
          <w:p w14:paraId="5BA1380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&lt;li class="menu_item"&gt;&lt;a class="list_link" </w:t>
            </w:r>
            <w:r w:rsidRPr="0009000A">
              <w:rPr>
                <w:rFonts w:asciiTheme="majorBidi" w:hAnsiTheme="majorBidi" w:cstheme="majorBidi"/>
                <w:sz w:val="22"/>
                <w:szCs w:val="22"/>
                <w:lang w:val="en-US"/>
              </w:rPr>
              <w:lastRenderedPageBreak/>
              <w:t>href="../html/home.html"&gt;Trang chủ&lt;/a&gt;&lt;/li&gt;</w:t>
            </w:r>
          </w:p>
          <w:p w14:paraId="52EED2B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 &lt;a class ="list_link" href="../html/vechungtoi.html"&gt;Về chúng tôi&lt;/a&gt;&lt;/li&gt;</w:t>
            </w:r>
          </w:p>
          <w:p w14:paraId="2F16611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 dropdown"&gt;&lt;a class ="list_link" href="../html/sản phẩm.html"&gt;Sản phẩm&lt;/a&gt;</w:t>
            </w:r>
          </w:p>
          <w:p w14:paraId="08987CF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&lt;/li&gt;</w:t>
            </w:r>
          </w:p>
          <w:p w14:paraId="5CFDD02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class="menu_item"&gt;&lt;a class ="list_link" href="../html/lienhe.html"&gt;Liên hệ&lt;/a&gt;&lt;/li&gt;</w:t>
            </w:r>
          </w:p>
          <w:p w14:paraId="1026BD7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class="menu_item"&gt;&lt;a class ="list_link" href="../html/order.html"&gt;Đặt hàng&lt;/a&gt;&lt;/li&gt;</w:t>
            </w:r>
          </w:p>
          <w:p w14:paraId="393F1D2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&lt;/ul&gt;</w:t>
            </w:r>
          </w:p>
          <w:p w14:paraId="454F21D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class="icon"&gt;</w:t>
            </w:r>
          </w:p>
          <w:p w14:paraId="07D2DEF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 class="fas fa-bars" id="menu-bars"&gt;&lt;/i&gt;</w:t>
            </w:r>
          </w:p>
          <w:p w14:paraId="3FBFC49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 class="fas fa-shopping-cart"&gt;&lt;/a&gt;</w:t>
            </w:r>
          </w:p>
          <w:p w14:paraId="3AE5335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href="../html/Dangnhap.html"&gt;</w:t>
            </w:r>
          </w:p>
          <w:p w14:paraId="05F0493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&lt;span onclick="show()" class="btn_user"&gt;&lt;i class="fa fa-user" aria-hidden="true"&gt;&lt;/i&gt;&lt;/span&gt;</w:t>
            </w:r>
          </w:p>
          <w:p w14:paraId="6E35489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&lt;/a&gt;</w:t>
            </w:r>
          </w:p>
          <w:p w14:paraId="0D2F075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&lt;/div&gt; </w:t>
            </w:r>
          </w:p>
          <w:p w14:paraId="6038CAC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&lt;/nav&gt;</w:t>
            </w:r>
          </w:p>
          <w:p w14:paraId="7DC8F78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&lt;/header&gt;</w:t>
            </w:r>
          </w:p>
          <w:p w14:paraId="21CD0D2D" w14:textId="77777777" w:rsidR="0009000A" w:rsidRPr="0009000A" w:rsidRDefault="0009000A" w:rsidP="0009000A">
            <w:pPr>
              <w:spacing w:line="276" w:lineRule="auto"/>
              <w:rPr>
                <w:rFonts w:asciiTheme="majorBidi" w:hAnsiTheme="majorBidi" w:cstheme="majorBidi"/>
                <w:sz w:val="22"/>
                <w:szCs w:val="22"/>
                <w:lang w:val="en-US"/>
              </w:rPr>
            </w:pPr>
          </w:p>
          <w:p w14:paraId="527F390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&lt;!--Phần đăng nhập--&gt;</w:t>
            </w:r>
          </w:p>
          <w:p w14:paraId="75BCD9C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&lt;/section&gt;</w:t>
            </w:r>
          </w:p>
          <w:p w14:paraId="68FA8AC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class="outer-login"&gt;</w:t>
            </w:r>
          </w:p>
          <w:p w14:paraId="6EAA705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class="wrapper"&gt;</w:t>
            </w:r>
          </w:p>
          <w:p w14:paraId="1BA3E1F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class="form-box"&gt;</w:t>
            </w:r>
          </w:p>
          <w:p w14:paraId="791FA09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&lt;form action="#"&gt;</w:t>
            </w:r>
          </w:p>
          <w:p w14:paraId="4D61542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&lt;h2&gt;&lt;b&gt;ĐĂNG NHẬP&lt;/b&gt;&lt;/h2&gt;&lt;br&gt;</w:t>
            </w:r>
          </w:p>
          <w:p w14:paraId="29E5D06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User Name --&gt;</w:t>
            </w:r>
          </w:p>
          <w:p w14:paraId="7078EBC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class="form-group"&gt;</w:t>
            </w:r>
          </w:p>
          <w:p w14:paraId="69F98AB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&lt;label for="nickname"&gt;Tên đăng nhập: &lt;div id='erUserName' c style="color: red; font-size:15px;"&gt;(*)&lt;/div&gt; &lt;/label&gt;                          </w:t>
            </w:r>
          </w:p>
          <w:p w14:paraId="254B06C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&lt;input type="text" class="form-control" id="nickname" name="nickname"</w:t>
            </w:r>
          </w:p>
          <w:p w14:paraId="4A4F4BD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placeholder="Nhập vào tên đăng nhập" onblur="ktraUserName()"&gt;</w:t>
            </w:r>
          </w:p>
          <w:p w14:paraId="5F1D719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79C6D3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17161D3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Mật khẩu --&gt;</w:t>
            </w:r>
          </w:p>
          <w:p w14:paraId="466B78B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class="form-group"&gt;</w:t>
            </w:r>
          </w:p>
          <w:p w14:paraId="24038F2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&lt;label for="pass"&gt;Mật khẩu: &lt;div id='erpass' style="color: red; font-size:15px;"&gt;(*)&lt;/div&gt; &lt;/label&gt;                       </w:t>
            </w:r>
          </w:p>
          <w:p w14:paraId="3797904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&lt;input type="password" class="form-control" id="pass1" name="pass"</w:t>
            </w:r>
          </w:p>
          <w:p w14:paraId="4C85D33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placeholder="Nhập vào mật khẩu" onblur="kiemtramatkhau()"&gt;  </w:t>
            </w:r>
          </w:p>
          <w:p w14:paraId="450501B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6C203C7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class="remember-forgot"&gt;</w:t>
            </w:r>
          </w:p>
          <w:p w14:paraId="2BBCCA1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&lt;label for=""&gt;&lt;input type="checkbox" name="" id=""&gt;Remember me&lt;/label&gt;</w:t>
            </w:r>
          </w:p>
          <w:p w14:paraId="04A2CAE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href="#"&gt;Forgot Password?&lt;/a&gt;</w:t>
            </w:r>
          </w:p>
          <w:p w14:paraId="744F9A6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2CE30CA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&lt;br&gt;</w:t>
            </w:r>
          </w:p>
          <w:p w14:paraId="1D69352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&lt;button type="submit" class="btn"&gt;&lt;span&gt;&lt;/span&gt; Đăng Nhập&lt;/button&gt;&lt;br&gt;</w:t>
            </w:r>
          </w:p>
          <w:p w14:paraId="6829659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style=" font-size: 1.4rem; color:gray; font-weight: 700; text-align: center; margin-top: 15px;"&gt;</w:t>
            </w:r>
          </w:p>
          <w:p w14:paraId="172A7FA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&lt;p&gt;Bạn chưa có tài khoản? &lt;a style="color: rgb(255, </w:t>
            </w:r>
            <w:r w:rsidRPr="0009000A">
              <w:rPr>
                <w:rFonts w:asciiTheme="majorBidi" w:hAnsiTheme="majorBidi" w:cstheme="majorBidi"/>
                <w:sz w:val="22"/>
                <w:szCs w:val="22"/>
                <w:lang w:val="en-US"/>
              </w:rPr>
              <w:lastRenderedPageBreak/>
              <w:t>100, 126); text-decoration: underline;" href="Dangky.html"&gt;Đăng ký&lt;/a&gt;&lt;/p&gt;</w:t>
            </w:r>
          </w:p>
          <w:p w14:paraId="5470464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724490A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&lt;/form&gt;</w:t>
            </w:r>
          </w:p>
          <w:p w14:paraId="4B6ED48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75DC01C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143E0F9C" w14:textId="77777777" w:rsidR="0009000A" w:rsidRPr="0009000A" w:rsidRDefault="0009000A" w:rsidP="0009000A">
            <w:pPr>
              <w:spacing w:line="276" w:lineRule="auto"/>
              <w:rPr>
                <w:rFonts w:asciiTheme="majorBidi" w:hAnsiTheme="majorBidi" w:cstheme="majorBidi"/>
                <w:sz w:val="22"/>
                <w:szCs w:val="22"/>
                <w:lang w:val="en-US"/>
              </w:rPr>
            </w:pPr>
          </w:p>
          <w:p w14:paraId="2BE98A2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3965894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751435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&lt;/section&gt; </w:t>
            </w:r>
          </w:p>
          <w:p w14:paraId="53911774" w14:textId="77777777" w:rsidR="0009000A" w:rsidRPr="0009000A" w:rsidRDefault="0009000A" w:rsidP="0009000A">
            <w:pPr>
              <w:spacing w:line="276" w:lineRule="auto"/>
              <w:rPr>
                <w:rFonts w:asciiTheme="majorBidi" w:hAnsiTheme="majorBidi" w:cstheme="majorBidi"/>
                <w:sz w:val="22"/>
                <w:szCs w:val="22"/>
                <w:lang w:val="en-US"/>
              </w:rPr>
            </w:pPr>
          </w:p>
          <w:p w14:paraId="003D957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 phần chân trang --&gt;</w:t>
            </w:r>
          </w:p>
          <w:p w14:paraId="559C6F71" w14:textId="77777777" w:rsidR="0009000A" w:rsidRPr="0009000A" w:rsidRDefault="0009000A" w:rsidP="0009000A">
            <w:pPr>
              <w:spacing w:line="276" w:lineRule="auto"/>
              <w:rPr>
                <w:rFonts w:asciiTheme="majorBidi" w:hAnsiTheme="majorBidi" w:cstheme="majorBidi"/>
                <w:sz w:val="22"/>
                <w:szCs w:val="22"/>
                <w:lang w:val="en-US"/>
              </w:rPr>
            </w:pPr>
          </w:p>
          <w:p w14:paraId="6D6C212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&lt;footer&gt;</w:t>
            </w:r>
          </w:p>
          <w:p w14:paraId="684010D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class="container"&gt;</w:t>
            </w:r>
          </w:p>
          <w:p w14:paraId="7CD2A267" w14:textId="77777777" w:rsidR="0009000A" w:rsidRPr="0009000A" w:rsidRDefault="0009000A" w:rsidP="0009000A">
            <w:pPr>
              <w:spacing w:line="276" w:lineRule="auto"/>
              <w:rPr>
                <w:rFonts w:asciiTheme="majorBidi" w:hAnsiTheme="majorBidi" w:cstheme="majorBidi"/>
                <w:sz w:val="22"/>
                <w:szCs w:val="22"/>
                <w:lang w:val="en-US"/>
              </w:rPr>
            </w:pPr>
          </w:p>
          <w:p w14:paraId="37AD404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class="logo"&gt;</w:t>
            </w:r>
          </w:p>
          <w:p w14:paraId="0C86DAC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src="../img/logobunii.png" alt=""&gt;</w:t>
            </w:r>
          </w:p>
          <w:p w14:paraId="2C82C92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306A8E24" w14:textId="77777777" w:rsidR="0009000A" w:rsidRPr="0009000A" w:rsidRDefault="0009000A" w:rsidP="0009000A">
            <w:pPr>
              <w:spacing w:line="276" w:lineRule="auto"/>
              <w:rPr>
                <w:rFonts w:asciiTheme="majorBidi" w:hAnsiTheme="majorBidi" w:cstheme="majorBidi"/>
                <w:sz w:val="22"/>
                <w:szCs w:val="22"/>
                <w:lang w:val="en-US"/>
              </w:rPr>
            </w:pPr>
          </w:p>
          <w:p w14:paraId="02DBD9C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 style="color:rgb(224, 89, 168) ;"&gt;</w:t>
            </w:r>
          </w:p>
          <w:p w14:paraId="473EE4A3"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&lt;h3&gt;Chăm sóc &lt;br&gt;khách hàng&lt;/h3&gt;</w:t>
            </w:r>
          </w:p>
          <w:p w14:paraId="52D61B4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&lt;p&gt;Trung tâm hỗ trợ&lt;/p&gt;</w:t>
            </w:r>
          </w:p>
          <w:p w14:paraId="7AE1705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&lt;p&gt;Chính sách bảo hành&lt;/p&gt;</w:t>
            </w:r>
          </w:p>
          <w:p w14:paraId="35A0D6D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&lt;p&gt;Hướng dẫn mua hàng&lt;/p&gt;</w:t>
            </w:r>
          </w:p>
          <w:p w14:paraId="765E9FF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&lt;p&gt;Chăm sóc khách hàng&lt;/p&gt;  </w:t>
            </w:r>
          </w:p>
          <w:p w14:paraId="272C9B5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7550C201" w14:textId="77777777" w:rsidR="0009000A" w:rsidRPr="0009000A" w:rsidRDefault="0009000A" w:rsidP="0009000A">
            <w:pPr>
              <w:spacing w:line="276" w:lineRule="auto"/>
              <w:rPr>
                <w:rFonts w:asciiTheme="majorBidi" w:hAnsiTheme="majorBidi" w:cstheme="majorBidi"/>
                <w:sz w:val="22"/>
                <w:szCs w:val="22"/>
                <w:lang w:val="en-US"/>
              </w:rPr>
            </w:pPr>
          </w:p>
          <w:p w14:paraId="362F994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 style="color:rgb(224, 89, 168) ;"&gt;</w:t>
            </w:r>
          </w:p>
          <w:p w14:paraId="5B18D90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&lt;h3&gt;Liên hệ với &lt;br&gt;chúng tôi&lt;/h3&gt;</w:t>
            </w:r>
          </w:p>
          <w:p w14:paraId="634B4C1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&lt;p&gt;+123 456 789&lt;/p&gt;</w:t>
            </w:r>
          </w:p>
          <w:p w14:paraId="5AB2168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&lt;p&gt;BUNI@gmail.com&lt;/p&gt;</w:t>
            </w:r>
          </w:p>
          <w:p w14:paraId="7D17C1B0"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&lt;p&gt;www.BUNI.com.vn&lt;/p&gt;</w:t>
            </w:r>
          </w:p>
          <w:p w14:paraId="136E6C0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E343D51" w14:textId="77777777" w:rsidR="0009000A" w:rsidRPr="0009000A" w:rsidRDefault="0009000A" w:rsidP="0009000A">
            <w:pPr>
              <w:spacing w:line="276" w:lineRule="auto"/>
              <w:rPr>
                <w:rFonts w:asciiTheme="majorBidi" w:hAnsiTheme="majorBidi" w:cstheme="majorBidi"/>
                <w:sz w:val="22"/>
                <w:szCs w:val="22"/>
                <w:lang w:val="en-US"/>
              </w:rPr>
            </w:pPr>
          </w:p>
          <w:p w14:paraId="0520F2F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 style="color:rgb(224, 89, 168) ;"&gt;</w:t>
            </w:r>
          </w:p>
          <w:p w14:paraId="5C14C8F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&lt;h3&gt;Phương thức &lt;br&gt;thanh toán&lt;/h3&gt;</w:t>
            </w:r>
          </w:p>
          <w:p w14:paraId="246E752A"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&amp;nbsp &amp;nbsp &amp;nbsp &lt;img src="../img/viettinbank.jpg" alt="" class="imgChange"&gt; </w:t>
            </w:r>
          </w:p>
          <w:p w14:paraId="3C91800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src="../img/agribank.jpg" alt="" class="imgChange"&gt;</w:t>
            </w:r>
          </w:p>
          <w:p w14:paraId="34E9A07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&lt;br&gt;</w:t>
            </w:r>
          </w:p>
          <w:p w14:paraId="01BD4B0D"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&amp;nbsp &amp;nbsp &amp;nbsp &lt;img src="../img/techcombank.jpg" alt="" class="imgChange"&gt;</w:t>
            </w:r>
          </w:p>
          <w:p w14:paraId="55F4DB1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src="../img/momo.jpg" alt="" class="imgChange"&gt;        </w:t>
            </w:r>
          </w:p>
          <w:p w14:paraId="2D8598A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793E68AD" w14:textId="77777777" w:rsidR="0009000A" w:rsidRPr="0009000A" w:rsidRDefault="0009000A" w:rsidP="0009000A">
            <w:pPr>
              <w:spacing w:line="276" w:lineRule="auto"/>
              <w:rPr>
                <w:rFonts w:asciiTheme="majorBidi" w:hAnsiTheme="majorBidi" w:cstheme="majorBidi"/>
                <w:sz w:val="22"/>
                <w:szCs w:val="22"/>
                <w:lang w:val="en-US"/>
              </w:rPr>
            </w:pPr>
          </w:p>
          <w:p w14:paraId="6A42BA8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 style="color:rgb(224, 89, 168) ;"&gt;</w:t>
            </w:r>
          </w:p>
          <w:p w14:paraId="1CFA5BF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&lt;h3&gt;Theo dõi &lt;br&gt;chúng tôi trên&lt;/h3&gt;</w:t>
            </w:r>
          </w:p>
          <w:p w14:paraId="4BA67F19"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&amp;nbsp &amp;nbsp &amp;nbsp &amp;nbsp &amp;nbsp &amp;nbsp &lt;i class="fab fa-facebook fa-2x"&gt;&lt;/i&gt; &amp;nbsp &amp;nbsp  </w:t>
            </w:r>
          </w:p>
          <w:p w14:paraId="4D66CBA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 class="fab fa-twitter fa-2x"&gt;&lt;/i&gt;</w:t>
            </w:r>
          </w:p>
          <w:p w14:paraId="7B9FC33F"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&lt;br&gt;&lt;br&gt;</w:t>
            </w:r>
          </w:p>
          <w:p w14:paraId="3B12323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&amp;nbsp &amp;nbsp &amp;nbsp &amp;nbsp &amp;nbsp &amp;nbsp &lt;i class="fab fa-instagram fa-2x"&gt;&lt;/i&gt; &amp;nbsp &amp;nbsp</w:t>
            </w:r>
          </w:p>
          <w:p w14:paraId="441D11D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 class="fab fa-tiktok fa-2x"&gt;&lt;/i&gt;</w:t>
            </w:r>
          </w:p>
          <w:p w14:paraId="2A4339B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700A8ABB" w14:textId="77777777" w:rsidR="0009000A" w:rsidRPr="0009000A" w:rsidRDefault="0009000A" w:rsidP="0009000A">
            <w:pPr>
              <w:spacing w:line="276" w:lineRule="auto"/>
              <w:rPr>
                <w:rFonts w:asciiTheme="majorBidi" w:hAnsiTheme="majorBidi" w:cstheme="majorBidi"/>
                <w:sz w:val="22"/>
                <w:szCs w:val="22"/>
                <w:lang w:val="en-US"/>
              </w:rPr>
            </w:pPr>
          </w:p>
          <w:p w14:paraId="5F7912EE"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42D81CFC"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&lt;iframe src="https://www.google.com/maps/embed?pb=!1m18!1m12!1m3!1d3918.8581690910282!2d106.68427047369651!3d10.822164158351162!2m3!1f0!2f0!3f0!3m2!1i1024!2i768!4f13.1!3m3!1m2!1s0</w:t>
            </w:r>
            <w:r w:rsidRPr="0009000A">
              <w:rPr>
                <w:rFonts w:asciiTheme="majorBidi" w:hAnsiTheme="majorBidi" w:cstheme="majorBidi"/>
                <w:sz w:val="22"/>
                <w:szCs w:val="22"/>
                <w:lang w:val="en-US"/>
              </w:rPr>
              <w:lastRenderedPageBreak/>
              <w:t xml:space="preserve">x3174deb3ef536f31%3A0x8b7bb8b7c956157b!2zVHLGsOG7nW5nIMSQ4bqhaSBo4buNYyBDw7RuZyBuZ2hp4buHcCBUUC5IQ00!5e0!3m2!1svi!2s!4v1713105184926!5m2!1svi!2s" </w:t>
            </w:r>
          </w:p>
          <w:p w14:paraId="77DCD84B"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width="270" height="220" style="border:0;" allowfullscreen="" loading="lazy" referrerpolicy="no-referrer-when-downgrade"&gt;&lt;/iframe&gt;</w:t>
            </w:r>
          </w:p>
          <w:p w14:paraId="6E62B2E6"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5B7612EB" w14:textId="77777777" w:rsidR="0009000A" w:rsidRPr="0009000A" w:rsidRDefault="0009000A" w:rsidP="0009000A">
            <w:pPr>
              <w:spacing w:line="276" w:lineRule="auto"/>
              <w:rPr>
                <w:rFonts w:asciiTheme="majorBidi" w:hAnsiTheme="majorBidi" w:cstheme="majorBidi"/>
                <w:sz w:val="22"/>
                <w:szCs w:val="22"/>
                <w:lang w:val="en-US"/>
              </w:rPr>
            </w:pPr>
          </w:p>
          <w:p w14:paraId="5BC0BAD4"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BCC41B8" w14:textId="77777777" w:rsidR="0009000A" w:rsidRPr="0009000A" w:rsidRDefault="0009000A" w:rsidP="0009000A">
            <w:pPr>
              <w:spacing w:line="276" w:lineRule="auto"/>
              <w:rPr>
                <w:rFonts w:asciiTheme="majorBidi" w:hAnsiTheme="majorBidi" w:cstheme="majorBidi"/>
                <w:sz w:val="22"/>
                <w:szCs w:val="22"/>
                <w:lang w:val="en-US"/>
              </w:rPr>
            </w:pPr>
          </w:p>
          <w:p w14:paraId="3601D62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class="credit"&gt; Copyright @ 2024 by &lt;span&gt;BUNI&lt;/span&gt; &lt;/div&gt;</w:t>
            </w:r>
          </w:p>
          <w:p w14:paraId="7F80A938"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05E8C581"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4DED9897"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&lt;/footer&gt;</w:t>
            </w:r>
          </w:p>
          <w:p w14:paraId="2F03B192"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&lt;script src="../js/script.js"&gt;&lt;/script&gt;</w:t>
            </w:r>
          </w:p>
          <w:p w14:paraId="3BC00A47" w14:textId="77777777" w:rsidR="0009000A" w:rsidRPr="0009000A" w:rsidRDefault="0009000A" w:rsidP="0009000A">
            <w:pPr>
              <w:spacing w:line="276" w:lineRule="auto"/>
              <w:rPr>
                <w:rFonts w:asciiTheme="majorBidi" w:hAnsiTheme="majorBidi" w:cstheme="majorBidi"/>
                <w:sz w:val="22"/>
                <w:szCs w:val="22"/>
                <w:lang w:val="en-US"/>
              </w:rPr>
            </w:pPr>
          </w:p>
          <w:p w14:paraId="51571045" w14:textId="77777777" w:rsidR="0009000A" w:rsidRPr="0009000A" w:rsidRDefault="0009000A" w:rsidP="0009000A">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&lt;/body&gt;</w:t>
            </w:r>
          </w:p>
          <w:p w14:paraId="3573C5AA" w14:textId="77777777" w:rsidR="00F73588" w:rsidRPr="0009000A" w:rsidRDefault="00F73588" w:rsidP="0009000A">
            <w:pPr>
              <w:spacing w:line="276" w:lineRule="auto"/>
              <w:rPr>
                <w:rFonts w:asciiTheme="majorBidi" w:hAnsiTheme="majorBidi" w:cstheme="majorBidi"/>
                <w:sz w:val="22"/>
                <w:szCs w:val="22"/>
              </w:rPr>
            </w:pPr>
          </w:p>
        </w:tc>
        <w:tc>
          <w:tcPr>
            <w:tcW w:w="3543" w:type="dxa"/>
            <w:gridSpan w:val="2"/>
          </w:tcPr>
          <w:p w14:paraId="5888B52C" w14:textId="77777777" w:rsidR="00F73588" w:rsidRPr="00F73588" w:rsidRDefault="00F73588" w:rsidP="00F73588">
            <w:pPr>
              <w:spacing w:after="0" w:line="276" w:lineRule="auto"/>
              <w:jc w:val="both"/>
              <w:rPr>
                <w:rFonts w:asciiTheme="majorBidi" w:eastAsia="DengXian" w:hAnsiTheme="majorBidi" w:cstheme="majorBidi"/>
                <w:kern w:val="0"/>
                <w:lang w:eastAsia="zh-CN"/>
                <w14:ligatures w14:val="none"/>
              </w:rPr>
            </w:pPr>
            <w:r w:rsidRPr="00F73588">
              <w:rPr>
                <w:rFonts w:asciiTheme="majorBidi" w:eastAsia="DengXian" w:hAnsiTheme="majorBidi" w:cstheme="majorBidi"/>
                <w:kern w:val="0"/>
                <w:lang w:eastAsia="zh-CN"/>
                <w14:ligatures w14:val="none"/>
              </w:rPr>
              <w:lastRenderedPageBreak/>
              <w:t>@import url("https://fonts.googleapis.com/css2?family=Nunito:wght@200;300;400;600;700&amp;display=swap");</w:t>
            </w:r>
          </w:p>
          <w:p w14:paraId="0F9B4915" w14:textId="77777777" w:rsidR="00F73588" w:rsidRPr="00F73588" w:rsidRDefault="00F73588" w:rsidP="00F73588">
            <w:pPr>
              <w:spacing w:line="276" w:lineRule="auto"/>
              <w:rPr>
                <w:rFonts w:asciiTheme="majorBidi" w:hAnsiTheme="majorBidi" w:cstheme="majorBidi"/>
                <w:sz w:val="22"/>
                <w:szCs w:val="22"/>
              </w:rPr>
            </w:pPr>
          </w:p>
          <w:p w14:paraId="534F53E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:root{</w:t>
            </w:r>
          </w:p>
          <w:p w14:paraId="2553151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--light-color: #666;</w:t>
            </w:r>
          </w:p>
          <w:p w14:paraId="7F5C1DF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--box-shadow: 0.5rem 1.5rem rgba(0,0,0,.1);</w:t>
            </w:r>
          </w:p>
          <w:p w14:paraId="0BF58E8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66A958E" w14:textId="77777777" w:rsidR="00F73588" w:rsidRPr="00F73588" w:rsidRDefault="00F73588" w:rsidP="00F73588">
            <w:pPr>
              <w:spacing w:line="276" w:lineRule="auto"/>
              <w:rPr>
                <w:rFonts w:asciiTheme="majorBidi" w:hAnsiTheme="majorBidi" w:cstheme="majorBidi"/>
                <w:sz w:val="22"/>
                <w:szCs w:val="22"/>
                <w:lang w:val="en-US"/>
              </w:rPr>
            </w:pPr>
          </w:p>
          <w:p w14:paraId="21F85CB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html {</w:t>
            </w:r>
          </w:p>
          <w:p w14:paraId="500A13E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62.5%;</w:t>
            </w:r>
          </w:p>
          <w:p w14:paraId="2DA95D1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overflow-x: hidden;</w:t>
            </w:r>
          </w:p>
          <w:p w14:paraId="5564A6E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scroll-padding-top: 5.5rem;</w:t>
            </w:r>
          </w:p>
          <w:p w14:paraId="1163AF3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scroll-behavior: smooth;</w:t>
            </w:r>
          </w:p>
          <w:p w14:paraId="38453C1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31E8B1B" w14:textId="77777777" w:rsidR="00F73588" w:rsidRPr="00F73588" w:rsidRDefault="00F73588" w:rsidP="00F73588">
            <w:pPr>
              <w:spacing w:line="276" w:lineRule="auto"/>
              <w:rPr>
                <w:rFonts w:asciiTheme="majorBidi" w:hAnsiTheme="majorBidi" w:cstheme="majorBidi"/>
                <w:sz w:val="22"/>
                <w:szCs w:val="22"/>
                <w:lang w:val="en-US"/>
              </w:rPr>
            </w:pPr>
          </w:p>
          <w:p w14:paraId="55CB5B5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body {</w:t>
            </w:r>
          </w:p>
          <w:p w14:paraId="757C960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100%;</w:t>
            </w:r>
          </w:p>
          <w:p w14:paraId="4793D6C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DA309C7" w14:textId="77777777" w:rsidR="00F73588" w:rsidRPr="00F73588" w:rsidRDefault="00F73588" w:rsidP="00F73588">
            <w:pPr>
              <w:spacing w:line="276" w:lineRule="auto"/>
              <w:rPr>
                <w:rFonts w:asciiTheme="majorBidi" w:hAnsiTheme="majorBidi" w:cstheme="majorBidi"/>
                <w:sz w:val="22"/>
                <w:szCs w:val="22"/>
                <w:lang w:val="en-US"/>
              </w:rPr>
            </w:pPr>
          </w:p>
          <w:p w14:paraId="42BAD25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header */</w:t>
            </w:r>
          </w:p>
          <w:p w14:paraId="14240C2E" w14:textId="77777777" w:rsidR="00F73588" w:rsidRPr="00F73588" w:rsidRDefault="00F73588" w:rsidP="00F73588">
            <w:pPr>
              <w:spacing w:line="276" w:lineRule="auto"/>
              <w:rPr>
                <w:rFonts w:asciiTheme="majorBidi" w:hAnsiTheme="majorBidi" w:cstheme="majorBidi"/>
                <w:sz w:val="22"/>
                <w:szCs w:val="22"/>
                <w:lang w:val="en-US"/>
              </w:rPr>
            </w:pPr>
          </w:p>
          <w:p w14:paraId="45F3F98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header { </w:t>
            </w:r>
          </w:p>
          <w:p w14:paraId="3BB7BDE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fixed;</w:t>
            </w:r>
          </w:p>
          <w:p w14:paraId="12FE14C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top:0; left: 0; right: 0;</w:t>
            </w:r>
          </w:p>
          <w:p w14:paraId="3870BEE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#F49ECA;</w:t>
            </w:r>
          </w:p>
          <w:p w14:paraId="5859B51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0484D3C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align-items: center;</w:t>
            </w:r>
          </w:p>
          <w:p w14:paraId="76BE2BE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space-between;</w:t>
            </w:r>
          </w:p>
          <w:p w14:paraId="78A6FAE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z-index: 1000;</w:t>
            </w:r>
          </w:p>
          <w:p w14:paraId="38F3925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box-shadow: var(--box-shadow);</w:t>
            </w:r>
          </w:p>
          <w:p w14:paraId="7341A5C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80px;</w:t>
            </w:r>
          </w:p>
          <w:p w14:paraId="3882FBB9" w14:textId="77777777" w:rsidR="00F73588" w:rsidRPr="00F73588" w:rsidRDefault="00F73588" w:rsidP="00F73588">
            <w:pPr>
              <w:spacing w:line="276" w:lineRule="auto"/>
              <w:rPr>
                <w:rFonts w:asciiTheme="majorBidi" w:hAnsiTheme="majorBidi" w:cstheme="majorBidi"/>
                <w:sz w:val="22"/>
                <w:szCs w:val="22"/>
                <w:lang w:val="en-US"/>
              </w:rPr>
            </w:pPr>
          </w:p>
          <w:p w14:paraId="13FFB60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3F82CB9" w14:textId="77777777" w:rsidR="00F73588" w:rsidRPr="00F73588" w:rsidRDefault="00F73588" w:rsidP="00F73588">
            <w:pPr>
              <w:spacing w:line="276" w:lineRule="auto"/>
              <w:rPr>
                <w:rFonts w:asciiTheme="majorBidi" w:hAnsiTheme="majorBidi" w:cstheme="majorBidi"/>
                <w:sz w:val="22"/>
                <w:szCs w:val="22"/>
                <w:lang w:val="en-US"/>
              </w:rPr>
            </w:pPr>
          </w:p>
          <w:p w14:paraId="72D895C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.logo img{</w:t>
            </w:r>
          </w:p>
          <w:p w14:paraId="79F7456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max-width: 140px;</w:t>
            </w:r>
          </w:p>
          <w:p w14:paraId="1E2DF37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3E1992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.navbar .list_link{</w:t>
            </w:r>
          </w:p>
          <w:p w14:paraId="60BD829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1.7rem;</w:t>
            </w:r>
          </w:p>
          <w:p w14:paraId="6147229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border-radius: 0.5rem;</w:t>
            </w:r>
          </w:p>
          <w:p w14:paraId="01069E8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1.5rem 0.5rem 1.5rem;</w:t>
            </w:r>
          </w:p>
          <w:p w14:paraId="75FC3FD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var(--light-color);</w:t>
            </w:r>
          </w:p>
          <w:p w14:paraId="6929E7A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7A9FC05" w14:textId="77777777" w:rsidR="00F73588" w:rsidRPr="00F73588" w:rsidRDefault="00F73588" w:rsidP="00F73588">
            <w:pPr>
              <w:spacing w:line="276" w:lineRule="auto"/>
              <w:rPr>
                <w:rFonts w:asciiTheme="majorBidi" w:hAnsiTheme="majorBidi" w:cstheme="majorBidi"/>
                <w:sz w:val="22"/>
                <w:szCs w:val="22"/>
                <w:lang w:val="en-US"/>
              </w:rPr>
            </w:pPr>
          </w:p>
          <w:p w14:paraId="1F35FE5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.translateY {</w:t>
            </w:r>
          </w:p>
          <w:p w14:paraId="756A539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transform: translateY(-2px);</w:t>
            </w:r>
          </w:p>
          <w:p w14:paraId="0B15FD2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59EBD6D" w14:textId="77777777" w:rsidR="00F73588" w:rsidRPr="00F73588" w:rsidRDefault="00F73588" w:rsidP="00F73588">
            <w:pPr>
              <w:spacing w:line="276" w:lineRule="auto"/>
              <w:rPr>
                <w:rFonts w:asciiTheme="majorBidi" w:hAnsiTheme="majorBidi" w:cstheme="majorBidi"/>
                <w:sz w:val="22"/>
                <w:szCs w:val="22"/>
                <w:lang w:val="en-US"/>
              </w:rPr>
            </w:pPr>
          </w:p>
          <w:p w14:paraId="15D5F82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/*đổi màu khi chọn*/</w:t>
            </w:r>
          </w:p>
          <w:p w14:paraId="4C9CFBA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.navbar a.active {</w:t>
            </w:r>
          </w:p>
          <w:p w14:paraId="3D6F249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6BDA7B8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#F2C019;</w:t>
            </w:r>
          </w:p>
          <w:p w14:paraId="37C2EF3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4C602244" w14:textId="77777777" w:rsidR="00F73588" w:rsidRPr="00F73588" w:rsidRDefault="00F73588" w:rsidP="00F73588">
            <w:pPr>
              <w:spacing w:line="276" w:lineRule="auto"/>
              <w:rPr>
                <w:rFonts w:asciiTheme="majorBidi" w:hAnsiTheme="majorBidi" w:cstheme="majorBidi"/>
                <w:sz w:val="22"/>
                <w:szCs w:val="22"/>
                <w:lang w:val="en-US"/>
              </w:rPr>
            </w:pPr>
          </w:p>
          <w:p w14:paraId="1F0F6C4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header .icon i, </w:t>
            </w:r>
          </w:p>
          <w:p w14:paraId="2DB90CD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.icon a{</w:t>
            </w:r>
          </w:p>
          <w:p w14:paraId="2F2EB7C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cursor: pointer;</w:t>
            </w:r>
          </w:p>
          <w:p w14:paraId="2E4C0F3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margin-left: 0.5rem;</w:t>
            </w:r>
          </w:p>
          <w:p w14:paraId="36EFF83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height:4.5rem;</w:t>
            </w:r>
          </w:p>
          <w:p w14:paraId="2F11090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line-height: 4.5rem;</w:t>
            </w:r>
          </w:p>
          <w:p w14:paraId="3B9519B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4.5rem;</w:t>
            </w:r>
          </w:p>
          <w:p w14:paraId="6208E4E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0A41BD0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1.7rem;</w:t>
            </w:r>
          </w:p>
          <w:p w14:paraId="16FD398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border-radius: 50%;</w:t>
            </w:r>
          </w:p>
          <w:p w14:paraId="0B94487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#eee;</w:t>
            </w:r>
          </w:p>
          <w:p w14:paraId="52AD741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black;</w:t>
            </w:r>
          </w:p>
          <w:p w14:paraId="634C902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    </w:t>
            </w:r>
          </w:p>
          <w:p w14:paraId="0B42AED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183A27F4" w14:textId="77777777" w:rsidR="00F73588" w:rsidRPr="00F73588" w:rsidRDefault="00F73588" w:rsidP="00F73588">
            <w:pPr>
              <w:spacing w:line="276" w:lineRule="auto"/>
              <w:rPr>
                <w:rFonts w:asciiTheme="majorBidi" w:hAnsiTheme="majorBidi" w:cstheme="majorBidi"/>
                <w:sz w:val="22"/>
                <w:szCs w:val="22"/>
                <w:lang w:val="en-US"/>
              </w:rPr>
            </w:pPr>
          </w:p>
          <w:p w14:paraId="0A1B77D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header .icon i.active, </w:t>
            </w:r>
          </w:p>
          <w:p w14:paraId="5AD0149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.icon a.active {</w:t>
            </w:r>
          </w:p>
          <w:p w14:paraId="7BB1ECB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73D42EB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#F2C019;</w:t>
            </w:r>
          </w:p>
          <w:p w14:paraId="2E10AEF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1162D00" w14:textId="77777777" w:rsidR="00F73588" w:rsidRPr="00F73588" w:rsidRDefault="00F73588" w:rsidP="00F73588">
            <w:pPr>
              <w:spacing w:line="276" w:lineRule="auto"/>
              <w:rPr>
                <w:rFonts w:asciiTheme="majorBidi" w:hAnsiTheme="majorBidi" w:cstheme="majorBidi"/>
                <w:sz w:val="22"/>
                <w:szCs w:val="22"/>
                <w:lang w:val="en-US"/>
              </w:rPr>
            </w:pPr>
          </w:p>
          <w:p w14:paraId="5AC933F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.icon #menu-bars{</w:t>
            </w:r>
          </w:p>
          <w:p w14:paraId="73DB51D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display:none;</w:t>
            </w:r>
          </w:p>
          <w:p w14:paraId="3FDF670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7880E4D6" w14:textId="77777777" w:rsidR="00F73588" w:rsidRPr="00F73588" w:rsidRDefault="00F73588" w:rsidP="00F73588">
            <w:pPr>
              <w:spacing w:line="276" w:lineRule="auto"/>
              <w:rPr>
                <w:rFonts w:asciiTheme="majorBidi" w:hAnsiTheme="majorBidi" w:cstheme="majorBidi"/>
                <w:sz w:val="22"/>
                <w:szCs w:val="22"/>
                <w:lang w:val="en-US"/>
              </w:rPr>
            </w:pPr>
          </w:p>
          <w:p w14:paraId="03D7EFC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.icon {</w:t>
            </w:r>
          </w:p>
          <w:p w14:paraId="0E15D5C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transform: translateY(0px);</w:t>
            </w:r>
          </w:p>
          <w:p w14:paraId="76B7B14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019A7AD" w14:textId="77777777" w:rsidR="00F73588" w:rsidRPr="00F73588" w:rsidRDefault="00F73588" w:rsidP="00F73588">
            <w:pPr>
              <w:spacing w:line="276" w:lineRule="auto"/>
              <w:rPr>
                <w:rFonts w:asciiTheme="majorBidi" w:hAnsiTheme="majorBidi" w:cstheme="majorBidi"/>
                <w:sz w:val="22"/>
                <w:szCs w:val="22"/>
                <w:lang w:val="en-US"/>
              </w:rPr>
            </w:pPr>
          </w:p>
          <w:p w14:paraId="73423D1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.icon :active{</w:t>
            </w:r>
          </w:p>
          <w:p w14:paraId="4F2E596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40286E9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#F2C019;</w:t>
            </w:r>
          </w:p>
          <w:p w14:paraId="6A27EDE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18DE763C" w14:textId="77777777" w:rsidR="00F73588" w:rsidRPr="00F73588" w:rsidRDefault="00F73588" w:rsidP="00F73588">
            <w:pPr>
              <w:spacing w:line="276" w:lineRule="auto"/>
              <w:rPr>
                <w:rFonts w:asciiTheme="majorBidi" w:hAnsiTheme="majorBidi" w:cstheme="majorBidi"/>
                <w:sz w:val="22"/>
                <w:szCs w:val="22"/>
                <w:lang w:val="en-US"/>
              </w:rPr>
            </w:pPr>
          </w:p>
          <w:p w14:paraId="296AA1E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.btn_user{</w:t>
            </w:r>
          </w:p>
          <w:p w14:paraId="7AD301E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black;</w:t>
            </w:r>
          </w:p>
          <w:p w14:paraId="0BFCB79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position:relative;</w:t>
            </w:r>
          </w:p>
          <w:p w14:paraId="791CBA9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    top: 0px;</w:t>
            </w:r>
          </w:p>
          <w:p w14:paraId="5E2FAB7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5D1E871" w14:textId="77777777" w:rsidR="00F73588" w:rsidRPr="00F73588" w:rsidRDefault="00F73588" w:rsidP="00F73588">
            <w:pPr>
              <w:spacing w:line="276" w:lineRule="auto"/>
              <w:rPr>
                <w:rFonts w:asciiTheme="majorBidi" w:hAnsiTheme="majorBidi" w:cstheme="majorBidi"/>
                <w:sz w:val="22"/>
                <w:szCs w:val="22"/>
                <w:lang w:val="en-US"/>
              </w:rPr>
            </w:pPr>
          </w:p>
          <w:p w14:paraId="40CF2CB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.navbar{</w:t>
            </w:r>
          </w:p>
          <w:p w14:paraId="66F23C8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max-width: 960px;</w:t>
            </w:r>
          </w:p>
          <w:p w14:paraId="7608995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0px auto;</w:t>
            </w:r>
          </w:p>
          <w:p w14:paraId="42EEEB4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align-items: center;</w:t>
            </w:r>
          </w:p>
          <w:p w14:paraId="62C4F2C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8A3DE3E" w14:textId="77777777" w:rsidR="00F73588" w:rsidRPr="00F73588" w:rsidRDefault="00F73588" w:rsidP="00F73588">
            <w:pPr>
              <w:spacing w:line="276" w:lineRule="auto"/>
              <w:rPr>
                <w:rFonts w:asciiTheme="majorBidi" w:hAnsiTheme="majorBidi" w:cstheme="majorBidi"/>
                <w:sz w:val="22"/>
                <w:szCs w:val="22"/>
                <w:lang w:val="en-US"/>
              </w:rPr>
            </w:pPr>
          </w:p>
          <w:p w14:paraId="0191D1B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w:t>
            </w:r>
          </w:p>
          <w:p w14:paraId="5226D6C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background-color: rgb(235, 161, 216);</w:t>
            </w:r>
          </w:p>
          <w:p w14:paraId="370AA22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2DFC96C1" w14:textId="77777777" w:rsidR="00F73588" w:rsidRPr="00F73588" w:rsidRDefault="00F73588" w:rsidP="00F73588">
            <w:pPr>
              <w:spacing w:line="276" w:lineRule="auto"/>
              <w:rPr>
                <w:rFonts w:asciiTheme="majorBidi" w:hAnsiTheme="majorBidi" w:cstheme="majorBidi"/>
                <w:sz w:val="22"/>
                <w:szCs w:val="22"/>
                <w:lang w:val="en-US"/>
              </w:rPr>
            </w:pPr>
          </w:p>
          <w:p w14:paraId="4E302DF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nav{</w:t>
            </w:r>
          </w:p>
          <w:p w14:paraId="29617F3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1C59D97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space-between;</w:t>
            </w:r>
          </w:p>
          <w:p w14:paraId="3DF963F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justify-items: center;</w:t>
            </w:r>
          </w:p>
          <w:p w14:paraId="237C75C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78BF7A4E" w14:textId="77777777" w:rsidR="00F73588" w:rsidRPr="00F73588" w:rsidRDefault="00F73588" w:rsidP="00F73588">
            <w:pPr>
              <w:spacing w:line="276" w:lineRule="auto"/>
              <w:rPr>
                <w:rFonts w:asciiTheme="majorBidi" w:hAnsiTheme="majorBidi" w:cstheme="majorBidi"/>
                <w:sz w:val="22"/>
                <w:szCs w:val="22"/>
                <w:lang w:val="en-US"/>
              </w:rPr>
            </w:pPr>
          </w:p>
          <w:p w14:paraId="64C3FDD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#logo img{</w:t>
            </w:r>
          </w:p>
          <w:p w14:paraId="4DED21F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max-width: 150px;</w:t>
            </w:r>
          </w:p>
          <w:p w14:paraId="1D3C5E1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auto;</w:t>
            </w:r>
          </w:p>
          <w:p w14:paraId="2FF35B8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260AE71E" w14:textId="77777777" w:rsidR="00F73588" w:rsidRPr="00F73588" w:rsidRDefault="00F73588" w:rsidP="00F73588">
            <w:pPr>
              <w:spacing w:line="276" w:lineRule="auto"/>
              <w:rPr>
                <w:rFonts w:asciiTheme="majorBidi" w:hAnsiTheme="majorBidi" w:cstheme="majorBidi"/>
                <w:sz w:val="22"/>
                <w:szCs w:val="22"/>
                <w:lang w:val="en-US"/>
              </w:rPr>
            </w:pPr>
          </w:p>
          <w:p w14:paraId="0B512FA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#main-menu{</w:t>
            </w:r>
          </w:p>
          <w:p w14:paraId="449E1DF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00F16A9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list-style: none;</w:t>
            </w:r>
          </w:p>
          <w:p w14:paraId="48923FF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50px;</w:t>
            </w:r>
          </w:p>
          <w:p w14:paraId="2DAC301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transform: translateY(5px);</w:t>
            </w:r>
          </w:p>
          <w:p w14:paraId="41BE778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50px;</w:t>
            </w:r>
          </w:p>
          <w:p w14:paraId="42FBD88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    </w:t>
            </w:r>
          </w:p>
          <w:p w14:paraId="52AE50C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45E337F" w14:textId="77777777" w:rsidR="00F73588" w:rsidRPr="00F73588" w:rsidRDefault="00F73588" w:rsidP="00F73588">
            <w:pPr>
              <w:spacing w:line="276" w:lineRule="auto"/>
              <w:rPr>
                <w:rFonts w:asciiTheme="majorBidi" w:hAnsiTheme="majorBidi" w:cstheme="majorBidi"/>
                <w:sz w:val="22"/>
                <w:szCs w:val="22"/>
                <w:lang w:val="en-US"/>
              </w:rPr>
            </w:pPr>
          </w:p>
          <w:p w14:paraId="2CEA480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#main-menu li{</w:t>
            </w:r>
          </w:p>
          <w:p w14:paraId="32D9496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relative;</w:t>
            </w:r>
          </w:p>
          <w:p w14:paraId="54E18B4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BA8BF43" w14:textId="77777777" w:rsidR="00F73588" w:rsidRPr="00F73588" w:rsidRDefault="00F73588" w:rsidP="00F73588">
            <w:pPr>
              <w:spacing w:line="276" w:lineRule="auto"/>
              <w:rPr>
                <w:rFonts w:asciiTheme="majorBidi" w:hAnsiTheme="majorBidi" w:cstheme="majorBidi"/>
                <w:sz w:val="22"/>
                <w:szCs w:val="22"/>
                <w:lang w:val="en-US"/>
              </w:rPr>
            </w:pPr>
          </w:p>
          <w:p w14:paraId="43BE6E7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#main-menu li a{</w:t>
            </w:r>
          </w:p>
          <w:p w14:paraId="7B9FBDB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3A3D049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block;</w:t>
            </w:r>
          </w:p>
          <w:p w14:paraId="51E523C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18px 20px;</w:t>
            </w:r>
          </w:p>
          <w:p w14:paraId="5E9AD28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    text-decoration: none; }/*gạch chân*/ </w:t>
            </w:r>
          </w:p>
          <w:p w14:paraId="748C40B7" w14:textId="77777777" w:rsidR="00F73588" w:rsidRPr="00F73588" w:rsidRDefault="00F73588" w:rsidP="00F73588">
            <w:pPr>
              <w:spacing w:line="276" w:lineRule="auto"/>
              <w:rPr>
                <w:rFonts w:asciiTheme="majorBidi" w:hAnsiTheme="majorBidi" w:cstheme="majorBidi"/>
                <w:sz w:val="22"/>
                <w:szCs w:val="22"/>
                <w:lang w:val="en-US"/>
              </w:rPr>
            </w:pPr>
          </w:p>
          <w:p w14:paraId="439B8FF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#main-menu ul.sub-menu{</w:t>
            </w:r>
          </w:p>
          <w:p w14:paraId="41EF98C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absolute;</w:t>
            </w:r>
          </w:p>
          <w:p w14:paraId="1FC4E92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    background-color: rgb(231, 186, 220);</w:t>
            </w:r>
          </w:p>
          <w:p w14:paraId="6031555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15px 0px;</w:t>
            </w:r>
          </w:p>
          <w:p w14:paraId="5FA47C3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list-style: none;</w:t>
            </w:r>
          </w:p>
          <w:p w14:paraId="443F3DD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200px;</w:t>
            </w:r>
          </w:p>
          <w:p w14:paraId="49349A2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20BA338" w14:textId="77777777" w:rsidR="00F73588" w:rsidRPr="00F73588" w:rsidRDefault="00F73588" w:rsidP="00F73588">
            <w:pPr>
              <w:spacing w:line="276" w:lineRule="auto"/>
              <w:rPr>
                <w:rFonts w:asciiTheme="majorBidi" w:hAnsiTheme="majorBidi" w:cstheme="majorBidi"/>
                <w:sz w:val="22"/>
                <w:szCs w:val="22"/>
                <w:lang w:val="en-US"/>
              </w:rPr>
            </w:pPr>
          </w:p>
          <w:p w14:paraId="138139E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#main-menu ul.sub-menu a{</w:t>
            </w:r>
          </w:p>
          <w:p w14:paraId="5F97A40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8px 15px;</w:t>
            </w:r>
          </w:p>
          <w:p w14:paraId="577D294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border-bottom: 1px solid rgb(226, 204, 221);</w:t>
            </w:r>
          </w:p>
          <w:p w14:paraId="77A4E56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C026AA1" w14:textId="77777777" w:rsidR="00F73588" w:rsidRPr="00F73588" w:rsidRDefault="00F73588" w:rsidP="00F73588">
            <w:pPr>
              <w:spacing w:line="276" w:lineRule="auto"/>
              <w:rPr>
                <w:rFonts w:asciiTheme="majorBidi" w:hAnsiTheme="majorBidi" w:cstheme="majorBidi"/>
                <w:sz w:val="22"/>
                <w:szCs w:val="22"/>
                <w:lang w:val="en-US"/>
              </w:rPr>
            </w:pPr>
          </w:p>
          <w:p w14:paraId="53C168D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#main-menu ul.sub-menu li:last-child a{</w:t>
            </w:r>
          </w:p>
          <w:p w14:paraId="3DE015D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 none;</w:t>
            </w:r>
          </w:p>
          <w:p w14:paraId="58B1A34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1D0D486" w14:textId="77777777" w:rsidR="00F73588" w:rsidRPr="00F73588" w:rsidRDefault="00F73588" w:rsidP="00F73588">
            <w:pPr>
              <w:spacing w:line="276" w:lineRule="auto"/>
              <w:rPr>
                <w:rFonts w:asciiTheme="majorBidi" w:hAnsiTheme="majorBidi" w:cstheme="majorBidi"/>
                <w:sz w:val="22"/>
                <w:szCs w:val="22"/>
                <w:lang w:val="en-US"/>
              </w:rPr>
            </w:pPr>
          </w:p>
          <w:p w14:paraId="3375DF5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header .icon #menu-bars{</w:t>
            </w:r>
          </w:p>
          <w:p w14:paraId="4C05CB1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display:none;</w:t>
            </w:r>
          </w:p>
          <w:p w14:paraId="154D444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041AC4A" w14:textId="77777777" w:rsidR="00F73588" w:rsidRPr="00F73588" w:rsidRDefault="00F73588" w:rsidP="00F73588">
            <w:pPr>
              <w:spacing w:line="276" w:lineRule="auto"/>
              <w:rPr>
                <w:rFonts w:asciiTheme="majorBidi" w:hAnsiTheme="majorBidi" w:cstheme="majorBidi"/>
                <w:sz w:val="22"/>
                <w:szCs w:val="22"/>
                <w:lang w:val="en-US"/>
              </w:rPr>
            </w:pPr>
          </w:p>
          <w:p w14:paraId="027B71D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/*Phần đăng nhập*/</w:t>
            </w:r>
          </w:p>
          <w:p w14:paraId="54CA3E1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div.outer-login {</w:t>
            </w:r>
          </w:p>
          <w:p w14:paraId="6DBC9FB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100%;</w:t>
            </w:r>
          </w:p>
          <w:p w14:paraId="7847480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50px;</w:t>
            </w:r>
          </w:p>
          <w:p w14:paraId="61A22E3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relative;</w:t>
            </w:r>
          </w:p>
          <w:p w14:paraId="25D31A4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top: 0px;</w:t>
            </w:r>
          </w:p>
          <w:p w14:paraId="2EA478D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100%;</w:t>
            </w:r>
          </w:p>
          <w:p w14:paraId="76BC1EB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url(../img/bg-signup.png);</w:t>
            </w:r>
          </w:p>
          <w:p w14:paraId="29F3AAE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background-size: 100%;</w:t>
            </w:r>
          </w:p>
          <w:p w14:paraId="03EF1D0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background-repeat: no-repeat;</w:t>
            </w:r>
          </w:p>
          <w:p w14:paraId="0739849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t>
            </w:r>
          </w:p>
          <w:p w14:paraId="44A04FA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51D69E0" w14:textId="77777777" w:rsidR="00F73588" w:rsidRPr="00F73588" w:rsidRDefault="00F73588" w:rsidP="00F73588">
            <w:pPr>
              <w:spacing w:line="276" w:lineRule="auto"/>
              <w:rPr>
                <w:rFonts w:asciiTheme="majorBidi" w:hAnsiTheme="majorBidi" w:cstheme="majorBidi"/>
                <w:sz w:val="22"/>
                <w:szCs w:val="22"/>
                <w:lang w:val="en-US"/>
              </w:rPr>
            </w:pPr>
          </w:p>
          <w:p w14:paraId="6473A1E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w:t>
            </w:r>
          </w:p>
          <w:p w14:paraId="4316C12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100%;</w:t>
            </w:r>
          </w:p>
          <w:p w14:paraId="5AFC014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float: left;</w:t>
            </w:r>
          </w:p>
          <w:p w14:paraId="10C8F48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 1px solid black;</w:t>
            </w:r>
          </w:p>
          <w:p w14:paraId="0859B7B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left: 50px;</w:t>
            </w:r>
          </w:p>
          <w:p w14:paraId="74E889D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border-radius: 10px 0px 70px 0;</w:t>
            </w:r>
          </w:p>
          <w:p w14:paraId="17FCF21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40px;</w:t>
            </w:r>
          </w:p>
          <w:p w14:paraId="5DDF64D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right: 100px;</w:t>
            </w:r>
          </w:p>
          <w:p w14:paraId="5E2C972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top: 70px;</w:t>
            </w:r>
          </w:p>
          <w:p w14:paraId="6FB0519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relative;</w:t>
            </w:r>
          </w:p>
          <w:p w14:paraId="5A38040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450px;</w:t>
            </w:r>
          </w:p>
          <w:p w14:paraId="32001EB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    height: 500px;</w:t>
            </w:r>
          </w:p>
          <w:p w14:paraId="49A6607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transparent;</w:t>
            </w:r>
          </w:p>
          <w:p w14:paraId="0ECE975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 2px solid rgba(255, 255, 255, .5);</w:t>
            </w:r>
          </w:p>
          <w:p w14:paraId="269162C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border-radius: 20px;</w:t>
            </w:r>
          </w:p>
          <w:p w14:paraId="3286B17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backdrop-filter: blur(20px);</w:t>
            </w:r>
          </w:p>
          <w:p w14:paraId="7453589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box-shadow: 0 0 30px rgba(0, 0, 0, .5);</w:t>
            </w:r>
          </w:p>
          <w:p w14:paraId="3C7B107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5834980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center;</w:t>
            </w:r>
          </w:p>
          <w:p w14:paraId="74BA023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align-items: center;</w:t>
            </w:r>
          </w:p>
          <w:p w14:paraId="1EF4BDF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overflow: hidden;</w:t>
            </w:r>
          </w:p>
          <w:p w14:paraId="2E299F67" w14:textId="77777777" w:rsidR="00F73588" w:rsidRPr="00F73588" w:rsidRDefault="00F73588" w:rsidP="00F73588">
            <w:pPr>
              <w:spacing w:line="276" w:lineRule="auto"/>
              <w:rPr>
                <w:rFonts w:asciiTheme="majorBidi" w:hAnsiTheme="majorBidi" w:cstheme="majorBidi"/>
                <w:sz w:val="22"/>
                <w:szCs w:val="22"/>
                <w:lang w:val="en-US"/>
              </w:rPr>
            </w:pPr>
          </w:p>
          <w:p w14:paraId="0DD4FC0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ED44DB6" w14:textId="77777777" w:rsidR="00F73588" w:rsidRPr="00F73588" w:rsidRDefault="00F73588" w:rsidP="00F73588">
            <w:pPr>
              <w:spacing w:line="276" w:lineRule="auto"/>
              <w:rPr>
                <w:rFonts w:asciiTheme="majorBidi" w:hAnsiTheme="majorBidi" w:cstheme="majorBidi"/>
                <w:sz w:val="22"/>
                <w:szCs w:val="22"/>
                <w:lang w:val="en-US"/>
              </w:rPr>
            </w:pPr>
          </w:p>
          <w:p w14:paraId="71B6246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div.Login-right {</w:t>
            </w:r>
          </w:p>
          <w:p w14:paraId="73A00CE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width:50%;</w:t>
            </w:r>
          </w:p>
          <w:p w14:paraId="5E1B4F9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float: right;</w:t>
            </w:r>
          </w:p>
          <w:p w14:paraId="58C8EF5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2F9342F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right: 50px;</w:t>
            </w:r>
          </w:p>
          <w:p w14:paraId="3F7BB29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600px;</w:t>
            </w:r>
          </w:p>
          <w:p w14:paraId="077F876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40px;</w:t>
            </w:r>
          </w:p>
          <w:p w14:paraId="4279480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30px;</w:t>
            </w:r>
          </w:p>
          <w:p w14:paraId="41CC88A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EA29E1E" w14:textId="77777777" w:rsidR="00F73588" w:rsidRPr="00F73588" w:rsidRDefault="00F73588" w:rsidP="00F73588">
            <w:pPr>
              <w:spacing w:line="276" w:lineRule="auto"/>
              <w:rPr>
                <w:rFonts w:asciiTheme="majorBidi" w:hAnsiTheme="majorBidi" w:cstheme="majorBidi"/>
                <w:sz w:val="22"/>
                <w:szCs w:val="22"/>
                <w:lang w:val="en-US"/>
              </w:rPr>
            </w:pPr>
          </w:p>
          <w:p w14:paraId="1F98DAF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.form-control {</w:t>
            </w:r>
          </w:p>
          <w:p w14:paraId="4615D99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14px;</w:t>
            </w:r>
          </w:p>
          <w:p w14:paraId="4F48C90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lightgray;</w:t>
            </w:r>
          </w:p>
          <w:p w14:paraId="3655B9B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11C33C1D" w14:textId="77777777" w:rsidR="00F73588" w:rsidRPr="00F73588" w:rsidRDefault="00F73588" w:rsidP="00F73588">
            <w:pPr>
              <w:spacing w:line="276" w:lineRule="auto"/>
              <w:rPr>
                <w:rFonts w:asciiTheme="majorBidi" w:hAnsiTheme="majorBidi" w:cstheme="majorBidi"/>
                <w:sz w:val="22"/>
                <w:szCs w:val="22"/>
                <w:lang w:val="en-US"/>
              </w:rPr>
            </w:pPr>
          </w:p>
          <w:p w14:paraId="09E5DDB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.icon-close {</w:t>
            </w:r>
          </w:p>
          <w:p w14:paraId="527732E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absolute;</w:t>
            </w:r>
          </w:p>
          <w:p w14:paraId="41E9CDE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50px;</w:t>
            </w:r>
          </w:p>
          <w:p w14:paraId="418D9B1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top: 0;</w:t>
            </w:r>
          </w:p>
          <w:p w14:paraId="7082CE3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right: 0;</w:t>
            </w:r>
          </w:p>
          <w:p w14:paraId="652D00A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50px;</w:t>
            </w:r>
          </w:p>
          <w:p w14:paraId="0A7F9C6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#f197d6;</w:t>
            </w:r>
          </w:p>
          <w:p w14:paraId="5CA0E88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1.5rem;</w:t>
            </w:r>
          </w:p>
          <w:p w14:paraId="240632B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1CD4EAA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2F3BD84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center;</w:t>
            </w:r>
          </w:p>
          <w:p w14:paraId="25E4BEB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align-items: center;</w:t>
            </w:r>
          </w:p>
          <w:p w14:paraId="5375185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cursor: pointer;</w:t>
            </w:r>
          </w:p>
          <w:p w14:paraId="4E32D13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z-index: 1;</w:t>
            </w:r>
          </w:p>
          <w:p w14:paraId="0E90F32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9CC5C7B" w14:textId="77777777" w:rsidR="00F73588" w:rsidRPr="00F73588" w:rsidRDefault="00F73588" w:rsidP="00F73588">
            <w:pPr>
              <w:spacing w:line="276" w:lineRule="auto"/>
              <w:rPr>
                <w:rFonts w:asciiTheme="majorBidi" w:hAnsiTheme="majorBidi" w:cstheme="majorBidi"/>
                <w:sz w:val="22"/>
                <w:szCs w:val="22"/>
                <w:lang w:val="en-US"/>
              </w:rPr>
            </w:pPr>
          </w:p>
          <w:p w14:paraId="6004C18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.form-box {</w:t>
            </w:r>
          </w:p>
          <w:p w14:paraId="318273D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    width: 100%;</w:t>
            </w:r>
          </w:p>
          <w:p w14:paraId="74A3310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40px;</w:t>
            </w:r>
          </w:p>
          <w:p w14:paraId="339DF58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1.5rem;</w:t>
            </w:r>
          </w:p>
          <w:p w14:paraId="4DDFFC7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line-height: 20px;</w:t>
            </w:r>
          </w:p>
          <w:p w14:paraId="24E4B68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align-items: center;</w:t>
            </w:r>
          </w:p>
          <w:p w14:paraId="753AF7F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72487F6C" w14:textId="77777777" w:rsidR="00F73588" w:rsidRPr="00F73588" w:rsidRDefault="00F73588" w:rsidP="00F73588">
            <w:pPr>
              <w:spacing w:line="276" w:lineRule="auto"/>
              <w:rPr>
                <w:rFonts w:asciiTheme="majorBidi" w:hAnsiTheme="majorBidi" w:cstheme="majorBidi"/>
                <w:sz w:val="22"/>
                <w:szCs w:val="22"/>
                <w:lang w:val="en-US"/>
              </w:rPr>
            </w:pPr>
          </w:p>
          <w:p w14:paraId="624D3C4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.form-box .form-group {</w:t>
            </w:r>
          </w:p>
          <w:p w14:paraId="480D8AB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20px;</w:t>
            </w:r>
          </w:p>
          <w:p w14:paraId="4A8F670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rgb(116, 116, 116);</w:t>
            </w:r>
          </w:p>
          <w:p w14:paraId="7A7105A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CF2F71D" w14:textId="77777777" w:rsidR="00F73588" w:rsidRPr="00F73588" w:rsidRDefault="00F73588" w:rsidP="00F73588">
            <w:pPr>
              <w:spacing w:line="276" w:lineRule="auto"/>
              <w:rPr>
                <w:rFonts w:asciiTheme="majorBidi" w:hAnsiTheme="majorBidi" w:cstheme="majorBidi"/>
                <w:sz w:val="22"/>
                <w:szCs w:val="22"/>
                <w:lang w:val="en-US"/>
              </w:rPr>
            </w:pPr>
          </w:p>
          <w:p w14:paraId="6FFF01C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.form-control {</w:t>
            </w:r>
          </w:p>
          <w:p w14:paraId="24F32A5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14px;</w:t>
            </w:r>
          </w:p>
          <w:p w14:paraId="1FAD4FA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lightgray;</w:t>
            </w:r>
          </w:p>
          <w:p w14:paraId="56D5D55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margin-bottom: 20px;</w:t>
            </w:r>
          </w:p>
          <w:p w14:paraId="6467623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D2FEDD6" w14:textId="77777777" w:rsidR="00F73588" w:rsidRPr="00F73588" w:rsidRDefault="00F73588" w:rsidP="00F73588">
            <w:pPr>
              <w:spacing w:line="276" w:lineRule="auto"/>
              <w:rPr>
                <w:rFonts w:asciiTheme="majorBidi" w:hAnsiTheme="majorBidi" w:cstheme="majorBidi"/>
                <w:sz w:val="22"/>
                <w:szCs w:val="22"/>
                <w:lang w:val="en-US"/>
              </w:rPr>
            </w:pPr>
          </w:p>
          <w:p w14:paraId="62C40F5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.form-box h2 {</w:t>
            </w:r>
          </w:p>
          <w:p w14:paraId="168E874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36px;</w:t>
            </w:r>
          </w:p>
          <w:p w14:paraId="74E796F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#ff6584;</w:t>
            </w:r>
          </w:p>
          <w:p w14:paraId="7398419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331974C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line-height: 25px;</w:t>
            </w:r>
          </w:p>
          <w:p w14:paraId="72A0F8C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24752DB5" w14:textId="77777777" w:rsidR="00F73588" w:rsidRPr="00F73588" w:rsidRDefault="00F73588" w:rsidP="00F73588">
            <w:pPr>
              <w:spacing w:line="276" w:lineRule="auto"/>
              <w:rPr>
                <w:rFonts w:asciiTheme="majorBidi" w:hAnsiTheme="majorBidi" w:cstheme="majorBidi"/>
                <w:sz w:val="22"/>
                <w:szCs w:val="22"/>
                <w:lang w:val="en-US"/>
              </w:rPr>
            </w:pPr>
          </w:p>
          <w:p w14:paraId="3E6747C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.input-box {</w:t>
            </w:r>
          </w:p>
          <w:p w14:paraId="1B3A758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relative;</w:t>
            </w:r>
          </w:p>
          <w:p w14:paraId="2CBB0DF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100%;</w:t>
            </w:r>
          </w:p>
          <w:p w14:paraId="1F137B5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50px;</w:t>
            </w:r>
          </w:p>
          <w:p w14:paraId="4970BFA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border-bottom: 2px solid #f197d6;</w:t>
            </w:r>
          </w:p>
          <w:p w14:paraId="0575693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30px 0;</w:t>
            </w:r>
          </w:p>
          <w:p w14:paraId="045182D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461596F3" w14:textId="77777777" w:rsidR="00F73588" w:rsidRPr="00F73588" w:rsidRDefault="00F73588" w:rsidP="00F73588">
            <w:pPr>
              <w:spacing w:line="276" w:lineRule="auto"/>
              <w:rPr>
                <w:rFonts w:asciiTheme="majorBidi" w:hAnsiTheme="majorBidi" w:cstheme="majorBidi"/>
                <w:sz w:val="22"/>
                <w:szCs w:val="22"/>
                <w:lang w:val="en-US"/>
              </w:rPr>
            </w:pPr>
          </w:p>
          <w:p w14:paraId="454CB32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.input-box label {</w:t>
            </w:r>
          </w:p>
          <w:p w14:paraId="2A80E47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absolute;</w:t>
            </w:r>
          </w:p>
          <w:p w14:paraId="2DC8624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top: 50%;</w:t>
            </w:r>
          </w:p>
          <w:p w14:paraId="7B6FCDA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left: 5px;</w:t>
            </w:r>
          </w:p>
          <w:p w14:paraId="0B30996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transform: translateY(-50%);</w:t>
            </w:r>
          </w:p>
          <w:p w14:paraId="62796D9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1.5rem;</w:t>
            </w:r>
          </w:p>
          <w:p w14:paraId="676D1E2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#f197d6;</w:t>
            </w:r>
          </w:p>
          <w:p w14:paraId="602AAD2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pointer-events: none;</w:t>
            </w:r>
          </w:p>
          <w:p w14:paraId="6040F1E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transition: .5s;</w:t>
            </w:r>
          </w:p>
          <w:p w14:paraId="368E059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17A1CD3" w14:textId="77777777" w:rsidR="00F73588" w:rsidRPr="00F73588" w:rsidRDefault="00F73588" w:rsidP="00F73588">
            <w:pPr>
              <w:spacing w:line="276" w:lineRule="auto"/>
              <w:rPr>
                <w:rFonts w:asciiTheme="majorBidi" w:hAnsiTheme="majorBidi" w:cstheme="majorBidi"/>
                <w:sz w:val="22"/>
                <w:szCs w:val="22"/>
                <w:lang w:val="en-US"/>
              </w:rPr>
            </w:pPr>
          </w:p>
          <w:p w14:paraId="44B0746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.input-box input {</w:t>
            </w:r>
          </w:p>
          <w:p w14:paraId="406DDA7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100%;</w:t>
            </w:r>
          </w:p>
          <w:p w14:paraId="5163377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100%;</w:t>
            </w:r>
          </w:p>
          <w:p w14:paraId="66538C1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    background: transparent;</w:t>
            </w:r>
          </w:p>
          <w:p w14:paraId="2E3279F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 none;</w:t>
            </w:r>
          </w:p>
          <w:p w14:paraId="617CEAB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outline: none;</w:t>
            </w:r>
          </w:p>
          <w:p w14:paraId="10464CD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1.5rem;</w:t>
            </w:r>
          </w:p>
          <w:p w14:paraId="73FEE1C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#f197d6;</w:t>
            </w:r>
          </w:p>
          <w:p w14:paraId="1429151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font-weight: 600;</w:t>
            </w:r>
          </w:p>
          <w:p w14:paraId="071B066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0 35px 0 5px;</w:t>
            </w:r>
          </w:p>
          <w:p w14:paraId="32D03D6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79CFAE64" w14:textId="77777777" w:rsidR="00F73588" w:rsidRPr="00F73588" w:rsidRDefault="00F73588" w:rsidP="00F73588">
            <w:pPr>
              <w:spacing w:line="276" w:lineRule="auto"/>
              <w:rPr>
                <w:rFonts w:asciiTheme="majorBidi" w:hAnsiTheme="majorBidi" w:cstheme="majorBidi"/>
                <w:sz w:val="22"/>
                <w:szCs w:val="22"/>
                <w:lang w:val="en-US"/>
              </w:rPr>
            </w:pPr>
          </w:p>
          <w:p w14:paraId="2F6231B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.input-box .icon {</w:t>
            </w:r>
          </w:p>
          <w:p w14:paraId="6519BE8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position: absolute;</w:t>
            </w:r>
          </w:p>
          <w:p w14:paraId="27AE14D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left: 0px;</w:t>
            </w:r>
          </w:p>
          <w:p w14:paraId="5C63060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2rem;</w:t>
            </w:r>
          </w:p>
          <w:p w14:paraId="5DEB06A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#f197d6;</w:t>
            </w:r>
          </w:p>
          <w:p w14:paraId="1C6BBCF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line-height: 57px;</w:t>
            </w:r>
          </w:p>
          <w:p w14:paraId="6C3C35D3" w14:textId="77777777" w:rsidR="00F73588" w:rsidRPr="00F73588" w:rsidRDefault="00F73588" w:rsidP="00F73588">
            <w:pPr>
              <w:spacing w:line="276" w:lineRule="auto"/>
              <w:rPr>
                <w:rFonts w:asciiTheme="majorBidi" w:hAnsiTheme="majorBidi" w:cstheme="majorBidi"/>
                <w:sz w:val="22"/>
                <w:szCs w:val="22"/>
                <w:lang w:val="en-US"/>
              </w:rPr>
            </w:pPr>
          </w:p>
          <w:p w14:paraId="5CE9DC6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12B96C42" w14:textId="77777777" w:rsidR="00F73588" w:rsidRPr="00F73588" w:rsidRDefault="00F73588" w:rsidP="00F73588">
            <w:pPr>
              <w:spacing w:line="276" w:lineRule="auto"/>
              <w:rPr>
                <w:rFonts w:asciiTheme="majorBidi" w:hAnsiTheme="majorBidi" w:cstheme="majorBidi"/>
                <w:sz w:val="22"/>
                <w:szCs w:val="22"/>
                <w:lang w:val="en-US"/>
              </w:rPr>
            </w:pPr>
          </w:p>
          <w:p w14:paraId="6E7AD7B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.remember-forgot {</w:t>
            </w:r>
          </w:p>
          <w:p w14:paraId="79B2B37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1.4rem;</w:t>
            </w:r>
          </w:p>
          <w:p w14:paraId="579ACAC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color:gray ;</w:t>
            </w:r>
          </w:p>
          <w:p w14:paraId="6862B85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font-weight: 500;</w:t>
            </w:r>
          </w:p>
          <w:p w14:paraId="2E47DA3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158A872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space-between;</w:t>
            </w:r>
          </w:p>
          <w:p w14:paraId="7E6FDEF2" w14:textId="77777777" w:rsidR="00F73588" w:rsidRPr="00F73588" w:rsidRDefault="00F73588" w:rsidP="00F73588">
            <w:pPr>
              <w:spacing w:line="276" w:lineRule="auto"/>
              <w:rPr>
                <w:rFonts w:asciiTheme="majorBidi" w:hAnsiTheme="majorBidi" w:cstheme="majorBidi"/>
                <w:sz w:val="22"/>
                <w:szCs w:val="22"/>
                <w:lang w:val="en-US"/>
              </w:rPr>
            </w:pPr>
          </w:p>
          <w:p w14:paraId="24C8ECD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4B31CDFD" w14:textId="77777777" w:rsidR="00F73588" w:rsidRPr="00F73588" w:rsidRDefault="00F73588" w:rsidP="00F73588">
            <w:pPr>
              <w:spacing w:line="276" w:lineRule="auto"/>
              <w:rPr>
                <w:rFonts w:asciiTheme="majorBidi" w:hAnsiTheme="majorBidi" w:cstheme="majorBidi"/>
                <w:sz w:val="22"/>
                <w:szCs w:val="22"/>
                <w:lang w:val="en-US"/>
              </w:rPr>
            </w:pPr>
          </w:p>
          <w:p w14:paraId="50B8485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.remember-forgot label input {</w:t>
            </w:r>
          </w:p>
          <w:p w14:paraId="48BCEF6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accent-color: #ff6584;</w:t>
            </w:r>
          </w:p>
          <w:p w14:paraId="13381CA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margin-right: 3px;</w:t>
            </w:r>
          </w:p>
          <w:p w14:paraId="6AB0FAC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22918DA5" w14:textId="77777777" w:rsidR="00F73588" w:rsidRPr="00F73588" w:rsidRDefault="00F73588" w:rsidP="00F73588">
            <w:pPr>
              <w:spacing w:line="276" w:lineRule="auto"/>
              <w:rPr>
                <w:rFonts w:asciiTheme="majorBidi" w:hAnsiTheme="majorBidi" w:cstheme="majorBidi"/>
                <w:sz w:val="22"/>
                <w:szCs w:val="22"/>
                <w:lang w:val="en-US"/>
              </w:rPr>
            </w:pPr>
          </w:p>
          <w:p w14:paraId="44F3B54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.remember-forgot a {</w:t>
            </w:r>
          </w:p>
          <w:p w14:paraId="547D4EE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grey;</w:t>
            </w:r>
          </w:p>
          <w:p w14:paraId="664A1C3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442A1BD6" w14:textId="77777777" w:rsidR="00F73588" w:rsidRPr="00F73588" w:rsidRDefault="00F73588" w:rsidP="00F73588">
            <w:pPr>
              <w:spacing w:line="276" w:lineRule="auto"/>
              <w:rPr>
                <w:rFonts w:asciiTheme="majorBidi" w:hAnsiTheme="majorBidi" w:cstheme="majorBidi"/>
                <w:sz w:val="22"/>
                <w:szCs w:val="22"/>
                <w:lang w:val="en-US"/>
              </w:rPr>
            </w:pPr>
          </w:p>
          <w:p w14:paraId="1E7ACC1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.btn {</w:t>
            </w:r>
          </w:p>
          <w:p w14:paraId="67F5598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100%;</w:t>
            </w:r>
          </w:p>
          <w:p w14:paraId="4A78D74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45px;</w:t>
            </w:r>
          </w:p>
          <w:p w14:paraId="18E797F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#ff6584;</w:t>
            </w:r>
          </w:p>
          <w:p w14:paraId="07BD71B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 none;</w:t>
            </w:r>
          </w:p>
          <w:p w14:paraId="09BF450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outline: none;</w:t>
            </w:r>
          </w:p>
          <w:p w14:paraId="09C8F4F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border-radius: 6px;</w:t>
            </w:r>
          </w:p>
          <w:p w14:paraId="7D6986A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cursor: pointer;</w:t>
            </w:r>
          </w:p>
          <w:p w14:paraId="545EE0D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1.6rem;</w:t>
            </w:r>
          </w:p>
          <w:p w14:paraId="56E3CEC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7C7F7C4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    font-weight: 500;</w:t>
            </w:r>
          </w:p>
          <w:p w14:paraId="41CEC80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margin-top: 10px;</w:t>
            </w:r>
          </w:p>
          <w:p w14:paraId="34DC2BC7" w14:textId="77777777" w:rsidR="00F73588" w:rsidRPr="00F73588" w:rsidRDefault="00F73588" w:rsidP="00F73588">
            <w:pPr>
              <w:spacing w:line="276" w:lineRule="auto"/>
              <w:rPr>
                <w:rFonts w:asciiTheme="majorBidi" w:hAnsiTheme="majorBidi" w:cstheme="majorBidi"/>
                <w:sz w:val="22"/>
                <w:szCs w:val="22"/>
                <w:lang w:val="en-US"/>
              </w:rPr>
            </w:pPr>
          </w:p>
          <w:p w14:paraId="7D88417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F4459B4" w14:textId="77777777" w:rsidR="00F73588" w:rsidRPr="00F73588" w:rsidRDefault="00F73588" w:rsidP="00F73588">
            <w:pPr>
              <w:spacing w:line="276" w:lineRule="auto"/>
              <w:rPr>
                <w:rFonts w:asciiTheme="majorBidi" w:hAnsiTheme="majorBidi" w:cstheme="majorBidi"/>
                <w:sz w:val="22"/>
                <w:szCs w:val="22"/>
                <w:lang w:val="en-US"/>
              </w:rPr>
            </w:pPr>
          </w:p>
          <w:p w14:paraId="2C3248C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div.wrapper .btn:hover {</w:t>
            </w:r>
          </w:p>
          <w:p w14:paraId="201DB90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#f197d6;</w:t>
            </w:r>
          </w:p>
          <w:p w14:paraId="2F51169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box-shadow: 0 0 5px #f197d6,</w:t>
            </w:r>
          </w:p>
          <w:p w14:paraId="54DD7EA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0 0 25px #f197d6,</w:t>
            </w:r>
          </w:p>
          <w:p w14:paraId="5050523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0 0 50px #f197d6;</w:t>
            </w:r>
          </w:p>
          <w:p w14:paraId="346ECC64" w14:textId="77777777" w:rsidR="00F73588" w:rsidRPr="00F73588" w:rsidRDefault="00F73588" w:rsidP="00F73588">
            <w:pPr>
              <w:spacing w:line="276" w:lineRule="auto"/>
              <w:rPr>
                <w:rFonts w:asciiTheme="majorBidi" w:hAnsiTheme="majorBidi" w:cstheme="majorBidi"/>
                <w:sz w:val="22"/>
                <w:szCs w:val="22"/>
                <w:lang w:val="en-US"/>
              </w:rPr>
            </w:pPr>
          </w:p>
          <w:p w14:paraId="19A3EBF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 linear-gradient(90deg, transparent, #f0d0e6);</w:t>
            </w:r>
          </w:p>
          <w:p w14:paraId="409F980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animation: btn-anim1 1s linear infinite;</w:t>
            </w:r>
          </w:p>
          <w:p w14:paraId="45981AB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77458D9B" w14:textId="77777777" w:rsidR="00F73588" w:rsidRPr="00F73588" w:rsidRDefault="00F73588" w:rsidP="00F73588">
            <w:pPr>
              <w:spacing w:line="276" w:lineRule="auto"/>
              <w:rPr>
                <w:rFonts w:asciiTheme="majorBidi" w:hAnsiTheme="majorBidi" w:cstheme="majorBidi"/>
                <w:sz w:val="22"/>
                <w:szCs w:val="22"/>
                <w:lang w:val="en-US"/>
              </w:rPr>
            </w:pPr>
          </w:p>
          <w:p w14:paraId="42567D2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button a {</w:t>
            </w:r>
          </w:p>
          <w:p w14:paraId="0B0D099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text-decoration: none;</w:t>
            </w:r>
          </w:p>
          <w:p w14:paraId="0E3551A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2E893F5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24ED83F" w14:textId="77777777" w:rsidR="00F73588" w:rsidRPr="00F73588" w:rsidRDefault="00F73588" w:rsidP="00F73588">
            <w:pPr>
              <w:spacing w:line="276" w:lineRule="auto"/>
              <w:rPr>
                <w:rFonts w:asciiTheme="majorBidi" w:hAnsiTheme="majorBidi" w:cstheme="majorBidi"/>
                <w:sz w:val="22"/>
                <w:szCs w:val="22"/>
                <w:lang w:val="en-US"/>
              </w:rPr>
            </w:pPr>
          </w:p>
          <w:p w14:paraId="05CAD03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button a:hover {</w:t>
            </w:r>
          </w:p>
          <w:p w14:paraId="50A293F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0813373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text-decoration: none;</w:t>
            </w:r>
          </w:p>
          <w:p w14:paraId="643ABDB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C8D8CF8" w14:textId="77777777" w:rsidR="00F73588" w:rsidRPr="00F73588" w:rsidRDefault="00F73588" w:rsidP="00F73588">
            <w:pPr>
              <w:spacing w:line="276" w:lineRule="auto"/>
              <w:rPr>
                <w:rFonts w:asciiTheme="majorBidi" w:hAnsiTheme="majorBidi" w:cstheme="majorBidi"/>
                <w:sz w:val="22"/>
                <w:szCs w:val="22"/>
                <w:lang w:val="en-US"/>
              </w:rPr>
            </w:pPr>
          </w:p>
          <w:p w14:paraId="1D65DE5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w:t>
            </w:r>
          </w:p>
          <w:p w14:paraId="6810483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t>
            </w:r>
          </w:p>
          <w:p w14:paraId="53AF22D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0D7BF0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0;</w:t>
            </w:r>
          </w:p>
          <w:p w14:paraId="6FC79F1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0;</w:t>
            </w:r>
          </w:p>
          <w:p w14:paraId="582E4C3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 font-family: 'Nunito', sans-serif; */</w:t>
            </w:r>
          </w:p>
          <w:p w14:paraId="032F5EF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4B5AA995" w14:textId="77777777" w:rsidR="00F73588" w:rsidRPr="00F73588" w:rsidRDefault="00F73588" w:rsidP="00F73588">
            <w:pPr>
              <w:spacing w:line="276" w:lineRule="auto"/>
              <w:rPr>
                <w:rFonts w:asciiTheme="majorBidi" w:hAnsiTheme="majorBidi" w:cstheme="majorBidi"/>
                <w:sz w:val="22"/>
                <w:szCs w:val="22"/>
                <w:lang w:val="en-US"/>
              </w:rPr>
            </w:pPr>
          </w:p>
          <w:p w14:paraId="7028850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w:t>
            </w:r>
          </w:p>
          <w:p w14:paraId="5D8474D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background-color: #FEF2F7;</w:t>
            </w:r>
          </w:p>
          <w:p w14:paraId="3D82924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padding-top: 10px;</w:t>
            </w:r>
          </w:p>
          <w:p w14:paraId="5533710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18430AD" w14:textId="77777777" w:rsidR="00F73588" w:rsidRPr="00F73588" w:rsidRDefault="00F73588" w:rsidP="00F73588">
            <w:pPr>
              <w:spacing w:line="276" w:lineRule="auto"/>
              <w:rPr>
                <w:rFonts w:asciiTheme="majorBidi" w:hAnsiTheme="majorBidi" w:cstheme="majorBidi"/>
                <w:sz w:val="22"/>
                <w:szCs w:val="22"/>
                <w:lang w:val="en-US"/>
              </w:rPr>
            </w:pPr>
          </w:p>
          <w:p w14:paraId="374C1E7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.container{</w:t>
            </w:r>
          </w:p>
          <w:p w14:paraId="7E3A596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1140px;</w:t>
            </w:r>
          </w:p>
          <w:p w14:paraId="1F83D26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auto;</w:t>
            </w:r>
          </w:p>
          <w:p w14:paraId="1F2A9BB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flex;</w:t>
            </w:r>
          </w:p>
          <w:p w14:paraId="40A3C7F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center;</w:t>
            </w:r>
          </w:p>
          <w:p w14:paraId="663A3EF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38D8DF2" w14:textId="77777777" w:rsidR="00F73588" w:rsidRPr="00F73588" w:rsidRDefault="00F73588" w:rsidP="00F73588">
            <w:pPr>
              <w:spacing w:line="276" w:lineRule="auto"/>
              <w:rPr>
                <w:rFonts w:asciiTheme="majorBidi" w:hAnsiTheme="majorBidi" w:cstheme="majorBidi"/>
                <w:sz w:val="22"/>
                <w:szCs w:val="22"/>
                <w:lang w:val="en-US"/>
              </w:rPr>
            </w:pPr>
          </w:p>
          <w:p w14:paraId="488B7A6B"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.container .logo img{</w:t>
            </w:r>
          </w:p>
          <w:p w14:paraId="29E43E3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23rem;</w:t>
            </w:r>
          </w:p>
          <w:p w14:paraId="34340B5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margin-left: -70px;</w:t>
            </w:r>
          </w:p>
          <w:p w14:paraId="4BA4D5E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DAE3CE9" w14:textId="77777777" w:rsidR="00F73588" w:rsidRPr="00F73588" w:rsidRDefault="00F73588" w:rsidP="00F73588">
            <w:pPr>
              <w:spacing w:line="276" w:lineRule="auto"/>
              <w:rPr>
                <w:rFonts w:asciiTheme="majorBidi" w:hAnsiTheme="majorBidi" w:cstheme="majorBidi"/>
                <w:sz w:val="22"/>
                <w:szCs w:val="22"/>
                <w:lang w:val="en-US"/>
              </w:rPr>
            </w:pPr>
          </w:p>
          <w:p w14:paraId="7063692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h3{</w:t>
            </w:r>
          </w:p>
          <w:p w14:paraId="30C59A9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19px;</w:t>
            </w:r>
          </w:p>
          <w:p w14:paraId="27C961B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margin-bottom: 10px;</w:t>
            </w:r>
          </w:p>
          <w:p w14:paraId="73B6537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34ABE51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4180E233" w14:textId="77777777" w:rsidR="00F73588" w:rsidRPr="00F73588" w:rsidRDefault="00F73588" w:rsidP="00F73588">
            <w:pPr>
              <w:spacing w:line="276" w:lineRule="auto"/>
              <w:rPr>
                <w:rFonts w:asciiTheme="majorBidi" w:hAnsiTheme="majorBidi" w:cstheme="majorBidi"/>
                <w:sz w:val="22"/>
                <w:szCs w:val="22"/>
                <w:lang w:val="en-US"/>
              </w:rPr>
            </w:pPr>
          </w:p>
          <w:p w14:paraId="08728A8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.footer-content p{</w:t>
            </w:r>
          </w:p>
          <w:p w14:paraId="2D3857B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190px;</w:t>
            </w:r>
          </w:p>
          <w:p w14:paraId="658B0EE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margin: auto;</w:t>
            </w:r>
          </w:p>
          <w:p w14:paraId="22C7AFE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7px;</w:t>
            </w:r>
          </w:p>
          <w:p w14:paraId="61B4E22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7355B25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9A76CDA" w14:textId="77777777" w:rsidR="00F73588" w:rsidRPr="00F73588" w:rsidRDefault="00F73588" w:rsidP="00F73588">
            <w:pPr>
              <w:spacing w:line="276" w:lineRule="auto"/>
              <w:rPr>
                <w:rFonts w:asciiTheme="majorBidi" w:hAnsiTheme="majorBidi" w:cstheme="majorBidi"/>
                <w:sz w:val="22"/>
                <w:szCs w:val="22"/>
                <w:lang w:val="en-US"/>
              </w:rPr>
            </w:pPr>
          </w:p>
          <w:p w14:paraId="6707B85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.footer-content i{</w:t>
            </w:r>
          </w:p>
          <w:p w14:paraId="2E37D6F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size: 30px;</w:t>
            </w:r>
          </w:p>
          <w:p w14:paraId="2F3DC6A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6FF9B14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911EF3E" w14:textId="77777777" w:rsidR="00F73588" w:rsidRPr="00F73588" w:rsidRDefault="00F73588" w:rsidP="00F73588">
            <w:pPr>
              <w:spacing w:line="276" w:lineRule="auto"/>
              <w:rPr>
                <w:rFonts w:asciiTheme="majorBidi" w:hAnsiTheme="majorBidi" w:cstheme="majorBidi"/>
                <w:sz w:val="22"/>
                <w:szCs w:val="22"/>
                <w:lang w:val="en-US"/>
              </w:rPr>
            </w:pPr>
          </w:p>
          <w:p w14:paraId="2013F54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 .container{</w:t>
            </w:r>
          </w:p>
          <w:p w14:paraId="38B5001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display: grid;</w:t>
            </w:r>
          </w:p>
          <w:p w14:paraId="12D0D8F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grid-template-columns: repeat(auto-fit, minmax(7rem, 1fr));</w:t>
            </w:r>
          </w:p>
          <w:p w14:paraId="711FF2B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background-color: #FEF2F7;</w:t>
            </w:r>
          </w:p>
          <w:p w14:paraId="71B01E4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gap: 0.5rem;</w:t>
            </w:r>
          </w:p>
          <w:p w14:paraId="0C86F0C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border-top: .1rem #F49DC3;</w:t>
            </w:r>
          </w:p>
          <w:p w14:paraId="2FD09BF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70FB8AF2" w14:textId="77777777" w:rsidR="00F73588" w:rsidRPr="00F73588" w:rsidRDefault="00F73588" w:rsidP="00F73588">
            <w:pPr>
              <w:spacing w:line="276" w:lineRule="auto"/>
              <w:rPr>
                <w:rFonts w:asciiTheme="majorBidi" w:hAnsiTheme="majorBidi" w:cstheme="majorBidi"/>
                <w:sz w:val="22"/>
                <w:szCs w:val="22"/>
                <w:lang w:val="en-US"/>
              </w:rPr>
            </w:pPr>
          </w:p>
          <w:p w14:paraId="7D0E65A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 .credit {</w:t>
            </w:r>
          </w:p>
          <w:p w14:paraId="2C5F1F6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text-align: center;</w:t>
            </w:r>
          </w:p>
          <w:p w14:paraId="5845450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border-top: .1rem solid rgba(0, 0, 0, .1);</w:t>
            </w:r>
          </w:p>
          <w:p w14:paraId="747612B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1.3rem;</w:t>
            </w:r>
          </w:p>
          <w:p w14:paraId="70B96D1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#fff;</w:t>
            </w:r>
          </w:p>
          <w:p w14:paraId="149A1CF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background-color: #F49DC3;</w:t>
            </w:r>
          </w:p>
          <w:p w14:paraId="7756DA7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padding: 0.5rem;</w:t>
            </w:r>
          </w:p>
          <w:p w14:paraId="5A080F2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    top:0; </w:t>
            </w:r>
          </w:p>
          <w:p w14:paraId="023A11D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08CAB082" w14:textId="77777777" w:rsidR="00F73588" w:rsidRPr="00F73588" w:rsidRDefault="00F73588" w:rsidP="00F73588">
            <w:pPr>
              <w:spacing w:line="276" w:lineRule="auto"/>
              <w:rPr>
                <w:rFonts w:asciiTheme="majorBidi" w:hAnsiTheme="majorBidi" w:cstheme="majorBidi"/>
                <w:sz w:val="22"/>
                <w:szCs w:val="22"/>
                <w:lang w:val="en-US"/>
              </w:rPr>
            </w:pPr>
          </w:p>
          <w:p w14:paraId="62E2316F"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 .credit span {</w:t>
            </w:r>
          </w:p>
          <w:p w14:paraId="1A8F67B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color: lightgray;</w:t>
            </w:r>
          </w:p>
          <w:p w14:paraId="0A8B112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font-size: 1.3rem;</w:t>
            </w:r>
          </w:p>
          <w:p w14:paraId="141DE30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lastRenderedPageBreak/>
              <w:t>}</w:t>
            </w:r>
          </w:p>
          <w:p w14:paraId="599C5A6A" w14:textId="77777777" w:rsidR="00F73588" w:rsidRPr="00F73588" w:rsidRDefault="00F73588" w:rsidP="00F73588">
            <w:pPr>
              <w:spacing w:line="276" w:lineRule="auto"/>
              <w:rPr>
                <w:rFonts w:asciiTheme="majorBidi" w:hAnsiTheme="majorBidi" w:cstheme="majorBidi"/>
                <w:sz w:val="22"/>
                <w:szCs w:val="22"/>
                <w:lang w:val="en-US"/>
              </w:rPr>
            </w:pPr>
          </w:p>
          <w:p w14:paraId="5E45758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.footer-content .imgChange {</w:t>
            </w:r>
          </w:p>
          <w:p w14:paraId="29BB119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width: 55px;</w:t>
            </w:r>
          </w:p>
          <w:p w14:paraId="089E9B4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height: auto;</w:t>
            </w:r>
          </w:p>
          <w:p w14:paraId="47B6FEC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justify-content: center;</w:t>
            </w:r>
          </w:p>
          <w:p w14:paraId="5259F7C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1A8EA998" w14:textId="77777777" w:rsidR="00F73588" w:rsidRPr="00F73588" w:rsidRDefault="00F73588" w:rsidP="00F73588">
            <w:pPr>
              <w:spacing w:line="276" w:lineRule="auto"/>
              <w:rPr>
                <w:rFonts w:asciiTheme="majorBidi" w:hAnsiTheme="majorBidi" w:cstheme="majorBidi"/>
                <w:sz w:val="22"/>
                <w:szCs w:val="22"/>
              </w:rPr>
            </w:pPr>
          </w:p>
        </w:tc>
        <w:tc>
          <w:tcPr>
            <w:tcW w:w="2401" w:type="dxa"/>
          </w:tcPr>
          <w:p w14:paraId="5E61BB0E" w14:textId="77777777" w:rsidR="00F73588" w:rsidRPr="00F73588" w:rsidRDefault="00F73588" w:rsidP="00F73588">
            <w:pPr>
              <w:spacing w:after="0" w:line="276" w:lineRule="auto"/>
              <w:jc w:val="both"/>
              <w:rPr>
                <w:rFonts w:asciiTheme="majorBidi" w:eastAsia="DengXian" w:hAnsiTheme="majorBidi" w:cstheme="majorBidi"/>
                <w:kern w:val="0"/>
                <w:lang w:val="en-US" w:eastAsia="zh-CN"/>
                <w14:ligatures w14:val="none"/>
              </w:rPr>
            </w:pPr>
            <w:r w:rsidRPr="00F73588">
              <w:rPr>
                <w:rFonts w:asciiTheme="majorBidi" w:eastAsia="DengXian" w:hAnsiTheme="majorBidi" w:cstheme="majorBidi"/>
                <w:kern w:val="0"/>
                <w:lang w:val="en-US" w:eastAsia="zh-CN"/>
                <w14:ligatures w14:val="none"/>
              </w:rPr>
              <w:lastRenderedPageBreak/>
              <w:t>let menu = document.querySelector('#menu-bars');</w:t>
            </w:r>
          </w:p>
          <w:p w14:paraId="6651E83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let navbar = document.querySelector('.navbar');</w:t>
            </w:r>
          </w:p>
          <w:p w14:paraId="6F4687E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let section = document.querySelectorAll('section');</w:t>
            </w:r>
          </w:p>
          <w:p w14:paraId="7FD8A7C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let navLinks = document.querySelectorAll('header .navbar a');</w:t>
            </w:r>
          </w:p>
          <w:p w14:paraId="35A91E56" w14:textId="77777777" w:rsidR="00F73588" w:rsidRPr="00F73588" w:rsidRDefault="00F73588" w:rsidP="00F73588">
            <w:pPr>
              <w:spacing w:line="276" w:lineRule="auto"/>
              <w:rPr>
                <w:rFonts w:asciiTheme="majorBidi" w:hAnsiTheme="majorBidi" w:cstheme="majorBidi"/>
                <w:sz w:val="22"/>
                <w:szCs w:val="22"/>
                <w:lang w:val="en-US"/>
              </w:rPr>
            </w:pPr>
          </w:p>
          <w:p w14:paraId="33FDA72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menu.onclick = () =&gt;{</w:t>
            </w:r>
          </w:p>
          <w:p w14:paraId="2501675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menu.classList.toggle('fa-times');</w:t>
            </w:r>
          </w:p>
          <w:p w14:paraId="41E56F7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navbar.classList.toggle('active');</w:t>
            </w:r>
          </w:p>
          <w:p w14:paraId="19F1BDF6"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A1153C4" w14:textId="77777777" w:rsidR="00F73588" w:rsidRPr="00F73588" w:rsidRDefault="00F73588" w:rsidP="00F73588">
            <w:pPr>
              <w:spacing w:line="276" w:lineRule="auto"/>
              <w:rPr>
                <w:rFonts w:asciiTheme="majorBidi" w:hAnsiTheme="majorBidi" w:cstheme="majorBidi"/>
                <w:sz w:val="22"/>
                <w:szCs w:val="22"/>
                <w:lang w:val="en-US"/>
              </w:rPr>
            </w:pPr>
          </w:p>
          <w:p w14:paraId="35C7786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window.onscroll = () =&gt;{</w:t>
            </w:r>
          </w:p>
          <w:p w14:paraId="40628DA3"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menu.classList.remove('fa-times');</w:t>
            </w:r>
          </w:p>
          <w:p w14:paraId="1FE082F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navbar.classList.remove('active');</w:t>
            </w:r>
          </w:p>
          <w:p w14:paraId="030D85B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38CF8F9A" w14:textId="77777777" w:rsidR="00F73588" w:rsidRPr="00F73588" w:rsidRDefault="00F73588" w:rsidP="00F73588">
            <w:pPr>
              <w:spacing w:line="276" w:lineRule="auto"/>
              <w:rPr>
                <w:rFonts w:asciiTheme="majorBidi" w:hAnsiTheme="majorBidi" w:cstheme="majorBidi"/>
                <w:sz w:val="22"/>
                <w:szCs w:val="22"/>
                <w:lang w:val="en-US"/>
              </w:rPr>
            </w:pPr>
          </w:p>
          <w:p w14:paraId="0DC4E3C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section.forEach(sec =&gt; {</w:t>
            </w:r>
          </w:p>
          <w:p w14:paraId="5563628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let top = window.scrollY;</w:t>
            </w:r>
          </w:p>
          <w:p w14:paraId="60C7739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let height = sec.offsetHeight;</w:t>
            </w:r>
          </w:p>
          <w:p w14:paraId="5EAB2C1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let offset = sec.offsetTop - 150;</w:t>
            </w:r>
          </w:p>
          <w:p w14:paraId="67C686C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let id = sec.getAttribute('id');</w:t>
            </w:r>
          </w:p>
          <w:p w14:paraId="462E65A0" w14:textId="77777777" w:rsidR="00F73588" w:rsidRPr="00F73588" w:rsidRDefault="00F73588" w:rsidP="00F73588">
            <w:pPr>
              <w:spacing w:line="276" w:lineRule="auto"/>
              <w:rPr>
                <w:rFonts w:asciiTheme="majorBidi" w:hAnsiTheme="majorBidi" w:cstheme="majorBidi"/>
                <w:sz w:val="22"/>
                <w:szCs w:val="22"/>
                <w:lang w:val="en-US"/>
              </w:rPr>
            </w:pPr>
          </w:p>
          <w:p w14:paraId="7CFD8E54"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if( top =&gt; offset &amp;&amp; top &lt; offset + height){</w:t>
            </w:r>
          </w:p>
          <w:p w14:paraId="264A193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navLinks.forEach(links =&gt; {</w:t>
            </w:r>
          </w:p>
          <w:p w14:paraId="03B7023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links.classList.remove('active');</w:t>
            </w:r>
          </w:p>
          <w:p w14:paraId="1EDCD5A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xml:space="preserve">            document.querySelector('header .navbar </w:t>
            </w:r>
            <w:r w:rsidRPr="00F73588">
              <w:rPr>
                <w:rFonts w:asciiTheme="majorBidi" w:hAnsiTheme="majorBidi" w:cstheme="majorBidi"/>
                <w:sz w:val="22"/>
                <w:szCs w:val="22"/>
                <w:lang w:val="en-US"/>
              </w:rPr>
              <w:lastRenderedPageBreak/>
              <w:t>a[href*='+id+']').classList.add('active');</w:t>
            </w:r>
          </w:p>
          <w:p w14:paraId="18FCD05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t>
            </w:r>
          </w:p>
          <w:p w14:paraId="35D26D2E"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w:t>
            </w:r>
          </w:p>
          <w:p w14:paraId="64B35F0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05200F6" w14:textId="77777777" w:rsidR="00F73588" w:rsidRPr="00F73588" w:rsidRDefault="00F73588" w:rsidP="00F73588">
            <w:pPr>
              <w:spacing w:line="276" w:lineRule="auto"/>
              <w:rPr>
                <w:rFonts w:asciiTheme="majorBidi" w:hAnsiTheme="majorBidi" w:cstheme="majorBidi"/>
                <w:sz w:val="22"/>
                <w:szCs w:val="22"/>
                <w:lang w:val="en-US"/>
              </w:rPr>
            </w:pPr>
          </w:p>
          <w:p w14:paraId="74FBC0A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document.querySelector('#search-icon').onclick = () =&gt;{</w:t>
            </w:r>
          </w:p>
          <w:p w14:paraId="791A6DA1"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document.querySelector('#search-form').classList.toggle('active');</w:t>
            </w:r>
          </w:p>
          <w:p w14:paraId="05ECA4B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6277B142" w14:textId="77777777" w:rsidR="00F73588" w:rsidRPr="00F73588" w:rsidRDefault="00F73588" w:rsidP="00F73588">
            <w:pPr>
              <w:spacing w:line="276" w:lineRule="auto"/>
              <w:rPr>
                <w:rFonts w:asciiTheme="majorBidi" w:hAnsiTheme="majorBidi" w:cstheme="majorBidi"/>
                <w:sz w:val="22"/>
                <w:szCs w:val="22"/>
                <w:lang w:val="en-US"/>
              </w:rPr>
            </w:pPr>
          </w:p>
          <w:p w14:paraId="24D81455"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document.querySelector('#close').onclick = () =&gt;{</w:t>
            </w:r>
          </w:p>
          <w:p w14:paraId="1090D52D"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document.querySelector('#search-form').classList.remove('active');</w:t>
            </w:r>
          </w:p>
          <w:p w14:paraId="1F4EE01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2FF7836F" w14:textId="77777777" w:rsidR="00F73588" w:rsidRPr="00F73588" w:rsidRDefault="00F73588" w:rsidP="00F73588">
            <w:pPr>
              <w:spacing w:line="276" w:lineRule="auto"/>
              <w:rPr>
                <w:rFonts w:asciiTheme="majorBidi" w:hAnsiTheme="majorBidi" w:cstheme="majorBidi"/>
                <w:sz w:val="22"/>
                <w:szCs w:val="22"/>
                <w:lang w:val="en-US"/>
              </w:rPr>
            </w:pPr>
          </w:p>
          <w:p w14:paraId="457A1230"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/*phần loader*/</w:t>
            </w:r>
          </w:p>
          <w:p w14:paraId="7718A59C" w14:textId="77777777" w:rsidR="00F73588" w:rsidRPr="00F73588" w:rsidRDefault="00F73588" w:rsidP="00F73588">
            <w:pPr>
              <w:spacing w:line="276" w:lineRule="auto"/>
              <w:rPr>
                <w:rFonts w:asciiTheme="majorBidi" w:hAnsiTheme="majorBidi" w:cstheme="majorBidi"/>
                <w:sz w:val="22"/>
                <w:szCs w:val="22"/>
                <w:lang w:val="en-US"/>
              </w:rPr>
            </w:pPr>
          </w:p>
          <w:p w14:paraId="07963A4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function loader(){</w:t>
            </w:r>
          </w:p>
          <w:p w14:paraId="294658C9"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document.querySelector('.loader-container').classList.add('fade-out');</w:t>
            </w:r>
          </w:p>
          <w:p w14:paraId="0AC8EA32"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8CD251A" w14:textId="77777777" w:rsidR="00F73588" w:rsidRPr="00F73588" w:rsidRDefault="00F73588" w:rsidP="00F73588">
            <w:pPr>
              <w:spacing w:line="276" w:lineRule="auto"/>
              <w:rPr>
                <w:rFonts w:asciiTheme="majorBidi" w:hAnsiTheme="majorBidi" w:cstheme="majorBidi"/>
                <w:sz w:val="22"/>
                <w:szCs w:val="22"/>
                <w:lang w:val="en-US"/>
              </w:rPr>
            </w:pPr>
          </w:p>
          <w:p w14:paraId="51154557"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function fadeOut(){</w:t>
            </w:r>
          </w:p>
          <w:p w14:paraId="3811EDDA"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    setInterval(loader, 3000);</w:t>
            </w:r>
          </w:p>
          <w:p w14:paraId="22DE9678"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t>
            </w:r>
          </w:p>
          <w:p w14:paraId="503F3E01" w14:textId="77777777" w:rsidR="00F73588" w:rsidRPr="00F73588" w:rsidRDefault="00F73588" w:rsidP="00F73588">
            <w:pPr>
              <w:spacing w:line="276" w:lineRule="auto"/>
              <w:rPr>
                <w:rFonts w:asciiTheme="majorBidi" w:hAnsiTheme="majorBidi" w:cstheme="majorBidi"/>
                <w:sz w:val="22"/>
                <w:szCs w:val="22"/>
                <w:lang w:val="en-US"/>
              </w:rPr>
            </w:pPr>
          </w:p>
          <w:p w14:paraId="253A7FFC" w14:textId="77777777" w:rsidR="00F73588" w:rsidRPr="00F73588" w:rsidRDefault="00F73588" w:rsidP="00F73588">
            <w:pPr>
              <w:spacing w:line="276" w:lineRule="auto"/>
              <w:rPr>
                <w:rFonts w:asciiTheme="majorBidi" w:hAnsiTheme="majorBidi" w:cstheme="majorBidi"/>
                <w:sz w:val="22"/>
                <w:szCs w:val="22"/>
                <w:lang w:val="en-US"/>
              </w:rPr>
            </w:pPr>
            <w:r w:rsidRPr="00F73588">
              <w:rPr>
                <w:rFonts w:asciiTheme="majorBidi" w:hAnsiTheme="majorBidi" w:cstheme="majorBidi"/>
                <w:sz w:val="22"/>
                <w:szCs w:val="22"/>
                <w:lang w:val="en-US"/>
              </w:rPr>
              <w:t>window.onload = fadeOut;</w:t>
            </w:r>
          </w:p>
          <w:p w14:paraId="16E6ABC6" w14:textId="77777777" w:rsidR="00F73588" w:rsidRPr="00F73588" w:rsidRDefault="00F73588" w:rsidP="00F73588">
            <w:pPr>
              <w:spacing w:line="276" w:lineRule="auto"/>
              <w:rPr>
                <w:rFonts w:asciiTheme="majorBidi" w:hAnsiTheme="majorBidi" w:cstheme="majorBidi"/>
                <w:sz w:val="22"/>
                <w:szCs w:val="22"/>
              </w:rPr>
            </w:pPr>
          </w:p>
        </w:tc>
      </w:tr>
    </w:tbl>
    <w:p w14:paraId="3FB3E5A5" w14:textId="77777777" w:rsidR="00F73588" w:rsidRPr="00F73588" w:rsidRDefault="00F73588" w:rsidP="00F73588">
      <w:pPr>
        <w:rPr>
          <w:rFonts w:asciiTheme="majorBidi" w:hAnsiTheme="majorBidi" w:cstheme="majorBidi"/>
          <w:sz w:val="26"/>
          <w:szCs w:val="26"/>
          <w:lang w:val="en-US"/>
        </w:rPr>
      </w:pPr>
    </w:p>
    <w:p w14:paraId="3F9D102A" w14:textId="58549889" w:rsidR="008D1E5B" w:rsidRPr="00216A06" w:rsidRDefault="008D1E5B" w:rsidP="00242BA1">
      <w:pPr>
        <w:rPr>
          <w:rFonts w:asciiTheme="majorBidi" w:hAnsiTheme="majorBidi" w:cstheme="majorBidi"/>
          <w:b/>
          <w:bCs/>
          <w:sz w:val="26"/>
          <w:szCs w:val="26"/>
        </w:rPr>
      </w:pPr>
      <w:r w:rsidRPr="00216A06">
        <w:rPr>
          <w:rFonts w:asciiTheme="majorBidi" w:hAnsiTheme="majorBidi" w:cstheme="majorBidi"/>
          <w:b/>
          <w:bCs/>
          <w:sz w:val="26"/>
          <w:szCs w:val="26"/>
        </w:rPr>
        <w:t>8. Trang Đăng ký</w:t>
      </w:r>
    </w:p>
    <w:p w14:paraId="0AC94E2B" w14:textId="6DA73319" w:rsidR="008D1E5B" w:rsidRPr="00216A06" w:rsidRDefault="008D1E5B" w:rsidP="00216A06">
      <w:pPr>
        <w:ind w:firstLine="567"/>
        <w:rPr>
          <w:rFonts w:asciiTheme="majorBidi" w:hAnsiTheme="majorBidi" w:cstheme="majorBidi"/>
          <w:b/>
          <w:bCs/>
          <w:i/>
          <w:iCs/>
          <w:sz w:val="26"/>
          <w:szCs w:val="26"/>
        </w:rPr>
      </w:pPr>
      <w:r w:rsidRPr="00216A06">
        <w:rPr>
          <w:rFonts w:asciiTheme="majorBidi" w:hAnsiTheme="majorBidi" w:cstheme="majorBidi"/>
          <w:b/>
          <w:bCs/>
          <w:i/>
          <w:iCs/>
          <w:sz w:val="26"/>
          <w:szCs w:val="26"/>
        </w:rPr>
        <w:t>*Giao diện website</w:t>
      </w:r>
    </w:p>
    <w:p w14:paraId="013EBE3D" w14:textId="0CC8813A" w:rsidR="008D1E5B" w:rsidRPr="0014347E" w:rsidRDefault="008D1E5B" w:rsidP="00242BA1">
      <w:pPr>
        <w:rPr>
          <w:rFonts w:asciiTheme="majorBidi" w:hAnsiTheme="majorBidi" w:cstheme="majorBidi"/>
          <w:sz w:val="26"/>
          <w:szCs w:val="26"/>
        </w:rPr>
      </w:pPr>
      <w:r w:rsidRPr="0014347E">
        <w:rPr>
          <w:rFonts w:asciiTheme="majorBidi" w:hAnsiTheme="majorBidi" w:cstheme="majorBidi"/>
          <w:sz w:val="26"/>
          <w:szCs w:val="26"/>
        </w:rPr>
        <w:drawing>
          <wp:inline distT="0" distB="0" distL="0" distR="0" wp14:anchorId="03123AF5" wp14:editId="4E4395E5">
            <wp:extent cx="5836920" cy="3103880"/>
            <wp:effectExtent l="0" t="0" r="0" b="1270"/>
            <wp:docPr id="10102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134" name=""/>
                    <pic:cNvPicPr/>
                  </pic:nvPicPr>
                  <pic:blipFill>
                    <a:blip r:embed="rId55"/>
                    <a:stretch>
                      <a:fillRect/>
                    </a:stretch>
                  </pic:blipFill>
                  <pic:spPr>
                    <a:xfrm>
                      <a:off x="0" y="0"/>
                      <a:ext cx="5836920" cy="3103880"/>
                    </a:xfrm>
                    <a:prstGeom prst="rect">
                      <a:avLst/>
                    </a:prstGeom>
                  </pic:spPr>
                </pic:pic>
              </a:graphicData>
            </a:graphic>
          </wp:inline>
        </w:drawing>
      </w:r>
    </w:p>
    <w:p w14:paraId="7F41B976" w14:textId="458B176B" w:rsidR="008D1E5B" w:rsidRPr="0014347E" w:rsidRDefault="008D1E5B" w:rsidP="00242BA1">
      <w:pPr>
        <w:rPr>
          <w:rFonts w:asciiTheme="majorBidi" w:hAnsiTheme="majorBidi" w:cstheme="majorBidi"/>
          <w:sz w:val="26"/>
          <w:szCs w:val="26"/>
        </w:rPr>
      </w:pPr>
      <w:r w:rsidRPr="0014347E">
        <w:rPr>
          <w:rFonts w:asciiTheme="majorBidi" w:hAnsiTheme="majorBidi" w:cstheme="majorBidi"/>
          <w:sz w:val="26"/>
          <w:szCs w:val="26"/>
        </w:rPr>
        <w:drawing>
          <wp:inline distT="0" distB="0" distL="0" distR="0" wp14:anchorId="040E3ACB" wp14:editId="4A081AE5">
            <wp:extent cx="5836920" cy="3103880"/>
            <wp:effectExtent l="0" t="0" r="0" b="1270"/>
            <wp:docPr id="672484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4543" name="Picture 1" descr="A screenshot of a computer&#10;&#10;Description automatically generated"/>
                    <pic:cNvPicPr/>
                  </pic:nvPicPr>
                  <pic:blipFill>
                    <a:blip r:embed="rId56"/>
                    <a:stretch>
                      <a:fillRect/>
                    </a:stretch>
                  </pic:blipFill>
                  <pic:spPr>
                    <a:xfrm>
                      <a:off x="0" y="0"/>
                      <a:ext cx="5836920" cy="3103880"/>
                    </a:xfrm>
                    <a:prstGeom prst="rect">
                      <a:avLst/>
                    </a:prstGeom>
                  </pic:spPr>
                </pic:pic>
              </a:graphicData>
            </a:graphic>
          </wp:inline>
        </w:drawing>
      </w:r>
    </w:p>
    <w:p w14:paraId="7ABFA8FE" w14:textId="0A5A0D7D" w:rsidR="008D1E5B" w:rsidRPr="00216A06" w:rsidRDefault="008D1E5B" w:rsidP="00216A06">
      <w:pPr>
        <w:ind w:firstLine="567"/>
        <w:rPr>
          <w:rFonts w:asciiTheme="majorBidi" w:hAnsiTheme="majorBidi" w:cstheme="majorBidi"/>
          <w:b/>
          <w:bCs/>
          <w:i/>
          <w:iCs/>
          <w:sz w:val="26"/>
          <w:szCs w:val="26"/>
        </w:rPr>
      </w:pPr>
      <w:r w:rsidRPr="00216A06">
        <w:rPr>
          <w:rFonts w:asciiTheme="majorBidi" w:hAnsiTheme="majorBidi" w:cstheme="majorBidi"/>
          <w:b/>
          <w:bCs/>
          <w:i/>
          <w:iCs/>
          <w:sz w:val="26"/>
          <w:szCs w:val="26"/>
        </w:rPr>
        <w:lastRenderedPageBreak/>
        <w:t>*Code</w:t>
      </w:r>
    </w:p>
    <w:tbl>
      <w:tblPr>
        <w:tblStyle w:val="TableGrid"/>
        <w:tblW w:w="9200" w:type="dxa"/>
        <w:tblLayout w:type="fixed"/>
        <w:tblLook w:val="04A0" w:firstRow="1" w:lastRow="0" w:firstColumn="1" w:lastColumn="0" w:noHBand="0" w:noVBand="1"/>
      </w:tblPr>
      <w:tblGrid>
        <w:gridCol w:w="3256"/>
        <w:gridCol w:w="708"/>
        <w:gridCol w:w="2835"/>
        <w:gridCol w:w="2401"/>
      </w:tblGrid>
      <w:tr w:rsidR="00050005" w14:paraId="50E86524" w14:textId="77777777" w:rsidTr="009C2312">
        <w:tc>
          <w:tcPr>
            <w:tcW w:w="3256" w:type="dxa"/>
            <w:vAlign w:val="center"/>
          </w:tcPr>
          <w:p w14:paraId="71B247E0" w14:textId="77777777" w:rsidR="00050005" w:rsidRDefault="00050005" w:rsidP="00066108">
            <w:pPr>
              <w:spacing w:line="360" w:lineRule="auto"/>
              <w:jc w:val="center"/>
              <w:rPr>
                <w:rFonts w:asciiTheme="majorBidi" w:hAnsiTheme="majorBidi" w:cstheme="majorBidi"/>
                <w:b/>
                <w:bCs/>
                <w:szCs w:val="26"/>
              </w:rPr>
            </w:pPr>
            <w:r>
              <w:rPr>
                <w:rFonts w:asciiTheme="majorBidi" w:hAnsiTheme="majorBidi" w:cstheme="majorBidi"/>
                <w:b/>
                <w:bCs/>
                <w:szCs w:val="26"/>
              </w:rPr>
              <w:t>HTML</w:t>
            </w:r>
          </w:p>
        </w:tc>
        <w:tc>
          <w:tcPr>
            <w:tcW w:w="3543" w:type="dxa"/>
            <w:gridSpan w:val="2"/>
            <w:vAlign w:val="center"/>
          </w:tcPr>
          <w:p w14:paraId="5F7C4965" w14:textId="77777777" w:rsidR="00050005" w:rsidRDefault="00050005" w:rsidP="00066108">
            <w:pPr>
              <w:spacing w:line="360" w:lineRule="auto"/>
              <w:jc w:val="center"/>
              <w:rPr>
                <w:rFonts w:asciiTheme="majorBidi" w:hAnsiTheme="majorBidi" w:cstheme="majorBidi"/>
                <w:b/>
                <w:bCs/>
                <w:szCs w:val="26"/>
              </w:rPr>
            </w:pPr>
            <w:r>
              <w:rPr>
                <w:rFonts w:asciiTheme="majorBidi" w:hAnsiTheme="majorBidi" w:cstheme="majorBidi"/>
                <w:b/>
                <w:bCs/>
                <w:szCs w:val="26"/>
              </w:rPr>
              <w:t>CSS</w:t>
            </w:r>
          </w:p>
        </w:tc>
        <w:tc>
          <w:tcPr>
            <w:tcW w:w="2401" w:type="dxa"/>
            <w:tcBorders>
              <w:bottom w:val="single" w:sz="4" w:space="0" w:color="auto"/>
            </w:tcBorders>
            <w:vAlign w:val="center"/>
          </w:tcPr>
          <w:p w14:paraId="3E189A68" w14:textId="77777777" w:rsidR="00050005" w:rsidRDefault="00050005" w:rsidP="00066108">
            <w:pPr>
              <w:spacing w:line="360" w:lineRule="auto"/>
              <w:jc w:val="center"/>
              <w:rPr>
                <w:rFonts w:asciiTheme="majorBidi" w:hAnsiTheme="majorBidi" w:cstheme="majorBidi"/>
                <w:b/>
                <w:bCs/>
                <w:szCs w:val="26"/>
              </w:rPr>
            </w:pPr>
            <w:r>
              <w:rPr>
                <w:rFonts w:asciiTheme="majorBidi" w:hAnsiTheme="majorBidi" w:cstheme="majorBidi"/>
                <w:b/>
                <w:bCs/>
                <w:szCs w:val="26"/>
              </w:rPr>
              <w:t>JAVASCRIPT</w:t>
            </w:r>
          </w:p>
        </w:tc>
      </w:tr>
      <w:tr w:rsidR="00050005" w:rsidRPr="006A7A16" w14:paraId="24DFB69B" w14:textId="77777777" w:rsidTr="009C2312">
        <w:tc>
          <w:tcPr>
            <w:tcW w:w="3964" w:type="dxa"/>
            <w:gridSpan w:val="2"/>
          </w:tcPr>
          <w:p w14:paraId="493EE224" w14:textId="77777777" w:rsidR="0009000A" w:rsidRPr="0009000A" w:rsidRDefault="0009000A" w:rsidP="009C2312">
            <w:pPr>
              <w:spacing w:after="0" w:line="276" w:lineRule="auto"/>
              <w:jc w:val="both"/>
              <w:rPr>
                <w:rFonts w:asciiTheme="majorBidi" w:eastAsia="DengXian" w:hAnsiTheme="majorBidi" w:cstheme="majorBidi"/>
                <w:kern w:val="0"/>
                <w:lang w:val="en-US" w:eastAsia="zh-CN"/>
                <w14:ligatures w14:val="none"/>
              </w:rPr>
            </w:pPr>
            <w:r w:rsidRPr="0009000A">
              <w:rPr>
                <w:rFonts w:asciiTheme="majorBidi" w:eastAsia="DengXian" w:hAnsiTheme="majorBidi" w:cstheme="majorBidi"/>
                <w:kern w:val="0"/>
                <w:lang w:val="en-US" w:eastAsia="zh-CN"/>
                <w14:ligatures w14:val="none"/>
              </w:rPr>
              <w:t>&lt;head&gt;</w:t>
            </w:r>
          </w:p>
          <w:p w14:paraId="0C764DA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&lt;meta charset="UTF-8"&gt;</w:t>
            </w:r>
          </w:p>
          <w:p w14:paraId="318ED47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&lt;meta http-equiv="X-UA-Compatible" content="IE=edge"&gt;</w:t>
            </w:r>
          </w:p>
          <w:p w14:paraId="4F78D0C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&lt;meta name="viewport" content="width=device-width, initial-scale=1.0"&gt;</w:t>
            </w:r>
          </w:p>
          <w:p w14:paraId="68EE91C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&lt;title&gt;Đăng ký&lt;/title&gt;</w:t>
            </w:r>
          </w:p>
          <w:p w14:paraId="235B423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href="https://fonts.googleapis.com/css2?family=Nunito:wght@200;300;400;600;700&amp;display=swaps"&gt;</w:t>
            </w:r>
          </w:p>
          <w:p w14:paraId="7F07A69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href="https://cdnjs.cloudflare.com/ajax/libs/font-awesome/5.15.3/css/all.min.css"&gt;</w:t>
            </w:r>
          </w:p>
          <w:p w14:paraId="638F100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href="../css/Dangky.css"&gt;</w:t>
            </w:r>
          </w:p>
          <w:p w14:paraId="0266AB4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rel="shortcut icon" href="../img/icon.png"&gt;</w:t>
            </w:r>
          </w:p>
          <w:p w14:paraId="37C6326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Quang cao  --&gt;</w:t>
            </w:r>
          </w:p>
          <w:p w14:paraId="4988E201" w14:textId="77777777" w:rsidR="0009000A" w:rsidRPr="0009000A" w:rsidRDefault="0009000A" w:rsidP="009C2312">
            <w:pPr>
              <w:spacing w:line="276" w:lineRule="auto"/>
              <w:rPr>
                <w:rFonts w:asciiTheme="majorBidi" w:hAnsiTheme="majorBidi" w:cstheme="majorBidi"/>
                <w:sz w:val="22"/>
                <w:szCs w:val="22"/>
                <w:lang w:val="en-US"/>
              </w:rPr>
            </w:pPr>
          </w:p>
          <w:p w14:paraId="2353148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&lt;link rel="stylesheet" href="../bootstrap/bootstrap-4.3.1-dist/css/bootstrap.min.css"&gt;</w:t>
            </w:r>
          </w:p>
          <w:p w14:paraId="4546986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4051140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&lt;script&gt;</w:t>
            </w:r>
          </w:p>
          <w:p w14:paraId="01798F3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kiemtrahoten() {</w:t>
            </w:r>
          </w:p>
          <w:p w14:paraId="2F77AF1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ten = document.getElementById('name').value;</w:t>
            </w:r>
          </w:p>
          <w:p w14:paraId="1D858A4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(ten == ''.test(name)) {</w:t>
            </w:r>
          </w:p>
          <w:p w14:paraId="2715D71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document.getElementById('erHoten').innerHTML = "Họ Tên không được để trống!";</w:t>
            </w:r>
          </w:p>
          <w:p w14:paraId="0BE945A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0F2264B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357E631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4CAB1CD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document.getElementById('erHoTen').innerHTML = "*";</w:t>
            </w:r>
          </w:p>
          <w:p w14:paraId="5B7E32E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1374B19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7ECE0BF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41AD7385" w14:textId="77777777" w:rsidR="0009000A" w:rsidRPr="0009000A" w:rsidRDefault="0009000A" w:rsidP="009C2312">
            <w:pPr>
              <w:spacing w:line="276" w:lineRule="auto"/>
              <w:rPr>
                <w:rFonts w:asciiTheme="majorBidi" w:hAnsiTheme="majorBidi" w:cstheme="majorBidi"/>
                <w:sz w:val="22"/>
                <w:szCs w:val="22"/>
                <w:lang w:val="en-US"/>
              </w:rPr>
            </w:pPr>
          </w:p>
          <w:p w14:paraId="3635941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kiemtramatkhau() {</w:t>
            </w:r>
          </w:p>
          <w:p w14:paraId="407F7AA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let pass = document.getElementById('pass1').value;</w:t>
            </w:r>
          </w:p>
          <w:p w14:paraId="7591C81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//Mật khẩu : Vui lòng bao gồm ít nhất 1 ký tự viết hoa, 1 ký tự viết thường và 1 số</w:t>
            </w:r>
          </w:p>
          <w:p w14:paraId="74B4F4C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patten = /^(?=.*\d)(?=.*[a-z])(?=.*[A-Z])(?=.*[a-zA-Z]).{8,}$/;</w:t>
            </w:r>
          </w:p>
          <w:p w14:paraId="5D1ECCD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(patten.test(pass)) {</w:t>
            </w:r>
          </w:p>
          <w:p w14:paraId="01A5DCA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document.getElementById('erpass').innerHTML = "*";</w:t>
            </w:r>
          </w:p>
          <w:p w14:paraId="530FC0F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1E6BE2E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BECD5A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37CCDBF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document.getElementById('erpass').innerHTML = "Mật khẩu chưa đúng định dạng!"</w:t>
            </w:r>
          </w:p>
          <w:p w14:paraId="491FF92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6AA57C1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6996906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02E26D7" w14:textId="77777777" w:rsidR="0009000A" w:rsidRPr="0009000A" w:rsidRDefault="0009000A" w:rsidP="009C2312">
            <w:pPr>
              <w:spacing w:line="276" w:lineRule="auto"/>
              <w:rPr>
                <w:rFonts w:asciiTheme="majorBidi" w:hAnsiTheme="majorBidi" w:cstheme="majorBidi"/>
                <w:sz w:val="22"/>
                <w:szCs w:val="22"/>
                <w:lang w:val="en-US"/>
              </w:rPr>
            </w:pPr>
          </w:p>
          <w:p w14:paraId="1594F02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confirmPass() {</w:t>
            </w:r>
          </w:p>
          <w:p w14:paraId="0DCCFCA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passcheck = document.getElementById('pass2').value;</w:t>
            </w:r>
          </w:p>
          <w:p w14:paraId="0C05644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pattern = /^(?=.*\d)(?=.*[a-z])(?=.*[A-Z])(?=.*[a-zA-Z]).{8,}$/;</w:t>
            </w:r>
          </w:p>
          <w:p w14:paraId="45E4572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(pattern.test(passcheck)) {</w:t>
            </w:r>
          </w:p>
          <w:p w14:paraId="63EF38F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document.getElementById('erpasscheck').innerHTML = "*";</w:t>
            </w:r>
          </w:p>
          <w:p w14:paraId="6B6973D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478DA83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07C21B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55268FD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document.getElementById('erpasscheck').innerHTML = "Mật khẩu không trùng khớp!";</w:t>
            </w:r>
          </w:p>
          <w:p w14:paraId="43684E6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139544A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60767B3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3C623663" w14:textId="77777777" w:rsidR="0009000A" w:rsidRPr="0009000A" w:rsidRDefault="0009000A" w:rsidP="009C2312">
            <w:pPr>
              <w:spacing w:line="276" w:lineRule="auto"/>
              <w:rPr>
                <w:rFonts w:asciiTheme="majorBidi" w:hAnsiTheme="majorBidi" w:cstheme="majorBidi"/>
                <w:sz w:val="22"/>
                <w:szCs w:val="22"/>
                <w:lang w:val="en-US"/>
              </w:rPr>
            </w:pPr>
          </w:p>
          <w:p w14:paraId="1ECD576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ktraSDT() {</w:t>
            </w:r>
          </w:p>
          <w:p w14:paraId="469E98F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let sdt = document.getElementById('phone').value;</w:t>
            </w:r>
          </w:p>
          <w:p w14:paraId="4D5EAB9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pattern = /^[0-9]{3}-[0-9]{3}-[0-9]{4}$/;</w:t>
            </w:r>
          </w:p>
          <w:p w14:paraId="43EACA9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(pattern.test(sdt)) {</w:t>
            </w:r>
          </w:p>
          <w:p w14:paraId="216A651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document.getElementById('erSDT').innerHTML = "*";</w:t>
            </w:r>
          </w:p>
          <w:p w14:paraId="09B5B8B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1B7D152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w:t>
            </w:r>
          </w:p>
          <w:p w14:paraId="28A0977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33DF691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document.getElementById('erSDT').innerHTML = "Số điện thoại không hợp lệ!";</w:t>
            </w:r>
          </w:p>
          <w:p w14:paraId="1CCFDF1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6DAF3F1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771524B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012F1B0A" w14:textId="77777777" w:rsidR="0009000A" w:rsidRPr="0009000A" w:rsidRDefault="0009000A" w:rsidP="009C2312">
            <w:pPr>
              <w:spacing w:line="276" w:lineRule="auto"/>
              <w:rPr>
                <w:rFonts w:asciiTheme="majorBidi" w:hAnsiTheme="majorBidi" w:cstheme="majorBidi"/>
                <w:sz w:val="22"/>
                <w:szCs w:val="22"/>
                <w:lang w:val="en-US"/>
              </w:rPr>
            </w:pPr>
          </w:p>
          <w:p w14:paraId="072D00E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6488BFE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Email: </w:t>
            </w:r>
          </w:p>
          <w:p w14:paraId="6D374E1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Phải chứa ký tự '@'và '.'</w:t>
            </w:r>
          </w:p>
          <w:p w14:paraId="7DBC5F1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Phải có ít nhất một ký tự trước và sau '@'</w:t>
            </w:r>
          </w:p>
          <w:p w14:paraId="3E98C3C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Phải có ít nhất hai ký tự sau '.'(dấu chấm)</w:t>
            </w:r>
          </w:p>
          <w:p w14:paraId="059C969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VD: ten@gmail.com</w:t>
            </w:r>
          </w:p>
          <w:p w14:paraId="6349259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083522A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ktraEmail() {</w:t>
            </w:r>
          </w:p>
          <w:p w14:paraId="797F04A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x = document.getElementById('email').value;</w:t>
            </w:r>
          </w:p>
          <w:p w14:paraId="18E19BE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atposition = x.indexOf("@");</w:t>
            </w:r>
          </w:p>
          <w:p w14:paraId="22260FA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dotposition = x.lastIndexOf(".");</w:t>
            </w:r>
          </w:p>
          <w:p w14:paraId="29328E39" w14:textId="77777777" w:rsidR="0009000A" w:rsidRPr="0009000A" w:rsidRDefault="0009000A" w:rsidP="009C2312">
            <w:pPr>
              <w:spacing w:line="276" w:lineRule="auto"/>
              <w:rPr>
                <w:rFonts w:asciiTheme="majorBidi" w:hAnsiTheme="majorBidi" w:cstheme="majorBidi"/>
                <w:sz w:val="22"/>
                <w:szCs w:val="22"/>
                <w:lang w:val="en-US"/>
              </w:rPr>
            </w:pPr>
          </w:p>
          <w:p w14:paraId="1386E86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if (atposition &lt; 1 || dotposition &lt; (atposition + 2) || (dotposition + 2) &gt;= x.length) {</w:t>
            </w:r>
          </w:p>
          <w:p w14:paraId="398EFDD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document.getElementById('erEmail').innerHTML = "Email không hợp lệ!";</w:t>
            </w:r>
          </w:p>
          <w:p w14:paraId="3DAC87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1ECDAF4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3C997B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77CD79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document.getElementById('erEmail').innerHTML = "*";</w:t>
            </w:r>
          </w:p>
          <w:p w14:paraId="20B19A8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5882779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0321B4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3D4CE9E1" w14:textId="77777777" w:rsidR="0009000A" w:rsidRPr="0009000A" w:rsidRDefault="0009000A" w:rsidP="009C2312">
            <w:pPr>
              <w:spacing w:line="276" w:lineRule="auto"/>
              <w:rPr>
                <w:rFonts w:asciiTheme="majorBidi" w:hAnsiTheme="majorBidi" w:cstheme="majorBidi"/>
                <w:sz w:val="22"/>
                <w:szCs w:val="22"/>
                <w:lang w:val="en-US"/>
              </w:rPr>
            </w:pPr>
          </w:p>
          <w:p w14:paraId="4AB51EF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172262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Tên đăng nhập: Không được trống, tối thiểu 5 kí tự, không chứa kí tự đặc biệt</w:t>
            </w:r>
          </w:p>
          <w:p w14:paraId="332F5F8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3B703C9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function ktraUserName() {</w:t>
            </w:r>
          </w:p>
          <w:p w14:paraId="5BD2684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var username = document.getElementById('nickname').value;</w:t>
            </w:r>
          </w:p>
          <w:p w14:paraId="31F7D87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if (username == '' || username.length &lt; 5 || !/^[a-zA-Z0-9]+$/.test(username)) {</w:t>
            </w:r>
          </w:p>
          <w:p w14:paraId="0C392C0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document.getElementById('erUserName').innerHTML = "Tên đăng nhập không hợp lệ!";</w:t>
            </w:r>
          </w:p>
          <w:p w14:paraId="085B8CC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false;</w:t>
            </w:r>
          </w:p>
          <w:p w14:paraId="3B34353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CE9413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else {</w:t>
            </w:r>
          </w:p>
          <w:p w14:paraId="7B76A49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document.getElementById('erUserName').innerHTML = "*";</w:t>
            </w:r>
          </w:p>
          <w:p w14:paraId="1195A3C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return true;</w:t>
            </w:r>
          </w:p>
          <w:p w14:paraId="34B9D30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57E282E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27C5727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&lt;/script&gt;</w:t>
            </w:r>
          </w:p>
          <w:p w14:paraId="5CC5648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&lt;/head&gt;</w:t>
            </w:r>
          </w:p>
          <w:p w14:paraId="1BAE36FB" w14:textId="77777777" w:rsidR="0009000A" w:rsidRPr="0009000A" w:rsidRDefault="0009000A" w:rsidP="009C2312">
            <w:pPr>
              <w:spacing w:line="276" w:lineRule="auto"/>
              <w:rPr>
                <w:rFonts w:asciiTheme="majorBidi" w:hAnsiTheme="majorBidi" w:cstheme="majorBidi"/>
                <w:sz w:val="22"/>
                <w:szCs w:val="22"/>
                <w:lang w:val="en-US"/>
              </w:rPr>
            </w:pPr>
          </w:p>
          <w:p w14:paraId="05800DE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&lt;body&gt;</w:t>
            </w:r>
          </w:p>
          <w:p w14:paraId="1CA2452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 phần đầu trang --&gt;</w:t>
            </w:r>
          </w:p>
          <w:p w14:paraId="184330F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&lt;header&gt;</w:t>
            </w:r>
          </w:p>
          <w:p w14:paraId="64BA917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&lt;nav class="navbar"&gt;</w:t>
            </w:r>
          </w:p>
          <w:p w14:paraId="646AF68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 class="translateY logo list_link"&gt;</w:t>
            </w:r>
          </w:p>
          <w:p w14:paraId="7680FF7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src="../img/BUNI.png" alt="BUNI" srcset="" class="logoChange"&gt;</w:t>
            </w:r>
          </w:p>
          <w:p w14:paraId="4DD4A72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&lt;/a&gt;</w:t>
            </w:r>
          </w:p>
          <w:p w14:paraId="721D955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&lt;ul id="main-menu"&gt;</w:t>
            </w:r>
          </w:p>
          <w:p w14:paraId="73F7862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class="menu_item"&gt;&lt;a class="list_link" href="../html/home.html"&gt;Trang chủ&lt;/a&gt;&lt;/li&gt;</w:t>
            </w:r>
          </w:p>
          <w:p w14:paraId="79E21B5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 &lt;a class ="list_link" href="../html/vechungtoi.html"&gt;Về chúng tôi&lt;/a&gt;&lt;/li&gt;</w:t>
            </w:r>
          </w:p>
          <w:p w14:paraId="7240F4E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 dropdown"&gt;&lt;a class ="list_link" href="../html/sản phẩm.html"&gt;Sản phẩm&lt;/a&gt;</w:t>
            </w:r>
          </w:p>
          <w:p w14:paraId="4101648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&lt;/li&gt;</w:t>
            </w:r>
          </w:p>
          <w:p w14:paraId="6D7AFBB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class="menu_item"&gt;&lt;a class ="list_link" href="../html/lienhe.html"&gt;Liên hệ&lt;/a&gt;&lt;/li&gt;</w:t>
            </w:r>
          </w:p>
          <w:p w14:paraId="22187A4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&lt;li class="menu_item"&gt;&lt;a class ="list_link" href="../html/order.html"&gt;Đặt hàng&lt;/a&gt;&lt;/li&gt;</w:t>
            </w:r>
          </w:p>
          <w:p w14:paraId="20187A2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&lt;/ul&gt;</w:t>
            </w:r>
          </w:p>
          <w:p w14:paraId="6613A52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class="icon"&gt;</w:t>
            </w:r>
          </w:p>
          <w:p w14:paraId="1AB49C3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 class="fas fa-bars" id="menu-bars"&gt;&lt;/i&gt;</w:t>
            </w:r>
          </w:p>
          <w:p w14:paraId="1DD9E74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 class="fas fa-shopping-cart"&gt;&lt;/a&gt;</w:t>
            </w:r>
          </w:p>
          <w:p w14:paraId="4B89C3C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 href="../html/Dangnhap.html"&gt;</w:t>
            </w:r>
          </w:p>
          <w:p w14:paraId="7F28FD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&lt;span onclick="show()" class="btn_user"&gt;&lt;i class="fa fa-user" aria-hidden="true"&gt;&lt;/i&gt;&lt;/span&gt;</w:t>
            </w:r>
          </w:p>
          <w:p w14:paraId="62804E9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&lt;/a&gt;</w:t>
            </w:r>
          </w:p>
          <w:p w14:paraId="6F5498C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&lt;/div&gt; </w:t>
            </w:r>
          </w:p>
          <w:p w14:paraId="1B74F50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&lt;/nav&gt;</w:t>
            </w:r>
          </w:p>
          <w:p w14:paraId="70E93AB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&lt;/header&gt;</w:t>
            </w:r>
          </w:p>
          <w:p w14:paraId="3E7DDC77" w14:textId="77777777" w:rsidR="0009000A" w:rsidRPr="0009000A" w:rsidRDefault="0009000A" w:rsidP="009C2312">
            <w:pPr>
              <w:spacing w:line="276" w:lineRule="auto"/>
              <w:rPr>
                <w:rFonts w:asciiTheme="majorBidi" w:hAnsiTheme="majorBidi" w:cstheme="majorBidi"/>
                <w:sz w:val="22"/>
                <w:szCs w:val="22"/>
                <w:lang w:val="en-US"/>
              </w:rPr>
            </w:pPr>
          </w:p>
          <w:p w14:paraId="7D7F896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&lt;!--Phần đăng ký--&gt;</w:t>
            </w:r>
          </w:p>
          <w:p w14:paraId="20C671B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&lt;/section&gt;</w:t>
            </w:r>
          </w:p>
          <w:p w14:paraId="7805F9F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class="outer-signup"&gt;</w:t>
            </w:r>
          </w:p>
          <w:p w14:paraId="185322D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class="container"&gt;</w:t>
            </w:r>
          </w:p>
          <w:p w14:paraId="486C6F3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class="form-box"&gt;</w:t>
            </w:r>
          </w:p>
          <w:p w14:paraId="02F46EE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&lt;h2&gt;&lt;b&gt;ĐĂNG KÝ TÀI KHOẢN&lt;/b&gt;&lt;/h2&gt;</w:t>
            </w:r>
          </w:p>
          <w:p w14:paraId="764F2B1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&lt;br&gt;</w:t>
            </w:r>
          </w:p>
          <w:p w14:paraId="5634304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&lt;form action="#"&gt;</w:t>
            </w:r>
          </w:p>
          <w:p w14:paraId="2B2BE89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User Name --&gt;</w:t>
            </w:r>
          </w:p>
          <w:p w14:paraId="4E86741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class="form-group"&gt;</w:t>
            </w:r>
          </w:p>
          <w:p w14:paraId="1720A00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&lt;label for="nickname"&gt;Tên đăng nhập: &lt;div id='erUserName' c style="color: red; font-size:15px; margin-bottom: 10px;"&gt;(*)&lt;/div&gt; &lt;/label&gt;    </w:t>
            </w:r>
          </w:p>
          <w:p w14:paraId="59A6ED5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&lt;input type="text" class="form-control" id="nickname" name="nickname"</w:t>
            </w:r>
          </w:p>
          <w:p w14:paraId="73EB745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placeholder="Nhập vào tên đăng nhập" onblur="ktraUserName()"&gt;</w:t>
            </w:r>
          </w:p>
          <w:p w14:paraId="2ADC5DF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630CC31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Mật khẩu --&gt;</w:t>
            </w:r>
          </w:p>
          <w:p w14:paraId="7BA5095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class="form-group"&gt;</w:t>
            </w:r>
          </w:p>
          <w:p w14:paraId="0564537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&lt;label for="pass"&gt;Mật khẩu: &lt;div id='erpass' style="color: red; font-size:15px; margin-bottom: 10px;"&gt;(*)&lt;/div&gt; &lt;/label&gt;</w:t>
            </w:r>
          </w:p>
          <w:p w14:paraId="74E264ED" w14:textId="77777777" w:rsidR="0009000A" w:rsidRPr="0009000A" w:rsidRDefault="0009000A" w:rsidP="009C2312">
            <w:pPr>
              <w:spacing w:line="276" w:lineRule="auto"/>
              <w:rPr>
                <w:rFonts w:asciiTheme="majorBidi" w:hAnsiTheme="majorBidi" w:cstheme="majorBidi"/>
                <w:sz w:val="22"/>
                <w:szCs w:val="22"/>
                <w:lang w:val="en-US"/>
              </w:rPr>
            </w:pPr>
          </w:p>
          <w:p w14:paraId="2C46C57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&lt;input type="password" class="form-control" id="pass1" name="pass"</w:t>
            </w:r>
          </w:p>
          <w:p w14:paraId="3213541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placeholder="Nhập vào mật khẩu" onblur="kiemtramatkhau()"&gt;</w:t>
            </w:r>
          </w:p>
          <w:p w14:paraId="2A8E67C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342FFA3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Xác nhận mật khẩu --&gt;</w:t>
            </w:r>
          </w:p>
          <w:p w14:paraId="2F9EB6F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class="form-group"&gt;</w:t>
            </w:r>
          </w:p>
          <w:p w14:paraId="76DD26C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&lt;label for="passcheck"&gt;Nhập lại mật khẩu: &lt;div id='erpasscheck' style="color: red; font-size:15px; margin-bottom: 10px;"&gt;(*)&lt;/div&gt; &lt;/label&gt;                             </w:t>
            </w:r>
          </w:p>
          <w:p w14:paraId="1D25510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&lt;input type="password" class="form-control" id="pass2" name="passcheck"</w:t>
            </w:r>
          </w:p>
          <w:p w14:paraId="3BA1232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placeholder="Nhập vào xác nhận mật khẩu" onblur="confirmPass()"&gt;</w:t>
            </w:r>
          </w:p>
          <w:p w14:paraId="2FCF355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3B3E02B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 Email --&gt;</w:t>
            </w:r>
          </w:p>
          <w:p w14:paraId="54FB754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class="form-group"&gt;</w:t>
            </w:r>
          </w:p>
          <w:p w14:paraId="4DCF319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&lt;label for="email"&gt;Email: &lt;div id='erEmail' style="color: red; font-size:15px; margin-bottom: 10px;"&gt;(*)&lt;/div&gt; &lt;/label&gt;</w:t>
            </w:r>
          </w:p>
          <w:p w14:paraId="20AE069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&lt;input type="email" class="form-control" id="email" name="email"</w:t>
            </w:r>
          </w:p>
          <w:p w14:paraId="4F3F59B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placeholder="Nhập vào email theo dạng ten@gmail.com" onblur="ktraEmail()"&gt;</w:t>
            </w:r>
          </w:p>
          <w:p w14:paraId="4C61CEA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5F4171D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class="remember-forgot"&gt;</w:t>
            </w:r>
          </w:p>
          <w:p w14:paraId="6CBA615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&lt;button type="button" class="btn btn-primary" style="color: #fff; font-size: 1.5rem;"&gt;Đăng Ký&lt;/button&gt;</w:t>
            </w:r>
          </w:p>
          <w:p w14:paraId="4535EF1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4122627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5F28DEB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style=" font-size: 1.4rem; color:gray; font-weight: 700; text-align: center; margin-top: 15px; line-height: 0px;"&gt;</w:t>
            </w:r>
          </w:p>
          <w:p w14:paraId="3DF466F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&lt;p&gt;Bạn đã có tài khoản? &lt;a style ="color: rgb(255, 100, 126);" href="Dangnhap.html"&gt;Đăng nhập&lt;/a&gt;&lt;/p&gt;</w:t>
            </w:r>
          </w:p>
          <w:p w14:paraId="641E3DA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77305DE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&lt;/form&gt;</w:t>
            </w:r>
          </w:p>
          <w:p w14:paraId="158E404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D44BED6" w14:textId="77777777" w:rsidR="0009000A" w:rsidRPr="0009000A" w:rsidRDefault="0009000A" w:rsidP="009C2312">
            <w:pPr>
              <w:spacing w:line="276" w:lineRule="auto"/>
              <w:rPr>
                <w:rFonts w:asciiTheme="majorBidi" w:hAnsiTheme="majorBidi" w:cstheme="majorBidi"/>
                <w:sz w:val="22"/>
                <w:szCs w:val="22"/>
                <w:lang w:val="en-US"/>
              </w:rPr>
            </w:pPr>
          </w:p>
          <w:p w14:paraId="2159BF7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B12A95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65F68302" w14:textId="77777777" w:rsidR="0009000A" w:rsidRPr="0009000A" w:rsidRDefault="0009000A" w:rsidP="009C2312">
            <w:pPr>
              <w:spacing w:line="276" w:lineRule="auto"/>
              <w:rPr>
                <w:rFonts w:asciiTheme="majorBidi" w:hAnsiTheme="majorBidi" w:cstheme="majorBidi"/>
                <w:sz w:val="22"/>
                <w:szCs w:val="22"/>
                <w:lang w:val="en-US"/>
              </w:rPr>
            </w:pPr>
          </w:p>
          <w:p w14:paraId="3D0CC3D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 phần chân trang --&gt;</w:t>
            </w:r>
          </w:p>
          <w:p w14:paraId="2DC2AA7C" w14:textId="77777777" w:rsidR="0009000A" w:rsidRPr="0009000A" w:rsidRDefault="0009000A" w:rsidP="009C2312">
            <w:pPr>
              <w:spacing w:line="276" w:lineRule="auto"/>
              <w:rPr>
                <w:rFonts w:asciiTheme="majorBidi" w:hAnsiTheme="majorBidi" w:cstheme="majorBidi"/>
                <w:sz w:val="22"/>
                <w:szCs w:val="22"/>
                <w:lang w:val="en-US"/>
              </w:rPr>
            </w:pPr>
          </w:p>
          <w:p w14:paraId="20132F8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&lt;footer&gt;</w:t>
            </w:r>
          </w:p>
          <w:p w14:paraId="1B13887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class="footerweb"&gt;</w:t>
            </w:r>
          </w:p>
          <w:p w14:paraId="57671412" w14:textId="77777777" w:rsidR="0009000A" w:rsidRPr="0009000A" w:rsidRDefault="0009000A" w:rsidP="009C2312">
            <w:pPr>
              <w:spacing w:line="276" w:lineRule="auto"/>
              <w:rPr>
                <w:rFonts w:asciiTheme="majorBidi" w:hAnsiTheme="majorBidi" w:cstheme="majorBidi"/>
                <w:sz w:val="22"/>
                <w:szCs w:val="22"/>
                <w:lang w:val="en-US"/>
              </w:rPr>
            </w:pPr>
          </w:p>
          <w:p w14:paraId="2879E46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class="logo"&gt;</w:t>
            </w:r>
          </w:p>
          <w:p w14:paraId="673B686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src="../img/logobunii.png" alt=""&gt;</w:t>
            </w:r>
          </w:p>
          <w:p w14:paraId="6D2036D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7E4BBA3" w14:textId="77777777" w:rsidR="0009000A" w:rsidRPr="0009000A" w:rsidRDefault="0009000A" w:rsidP="009C2312">
            <w:pPr>
              <w:spacing w:line="276" w:lineRule="auto"/>
              <w:rPr>
                <w:rFonts w:asciiTheme="majorBidi" w:hAnsiTheme="majorBidi" w:cstheme="majorBidi"/>
                <w:sz w:val="22"/>
                <w:szCs w:val="22"/>
                <w:lang w:val="en-US"/>
              </w:rPr>
            </w:pPr>
          </w:p>
          <w:p w14:paraId="6CFF147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class="footer-content"&gt;</w:t>
            </w:r>
          </w:p>
          <w:p w14:paraId="10C1C2B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&lt;h3&gt;Chăm sóc &lt;br&gt;khách hàng&lt;/h3&gt;</w:t>
            </w:r>
          </w:p>
          <w:p w14:paraId="745704F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&lt;p&gt;Trung tâm hỗ trợ&lt;/p&gt;</w:t>
            </w:r>
          </w:p>
          <w:p w14:paraId="49679EC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&lt;p&gt;Chính sách bảo hành&lt;/p&gt;</w:t>
            </w:r>
          </w:p>
          <w:p w14:paraId="274300C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&lt;p&gt;Hướng dẫn mua hàng&lt;/p&gt;</w:t>
            </w:r>
          </w:p>
          <w:p w14:paraId="5080920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&lt;p&gt;Chăm sóc khách hàng&lt;/p&gt;  </w:t>
            </w:r>
          </w:p>
          <w:p w14:paraId="6F6EECE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0D84773A" w14:textId="77777777" w:rsidR="0009000A" w:rsidRPr="0009000A" w:rsidRDefault="0009000A" w:rsidP="009C2312">
            <w:pPr>
              <w:spacing w:line="276" w:lineRule="auto"/>
              <w:rPr>
                <w:rFonts w:asciiTheme="majorBidi" w:hAnsiTheme="majorBidi" w:cstheme="majorBidi"/>
                <w:sz w:val="22"/>
                <w:szCs w:val="22"/>
                <w:lang w:val="en-US"/>
              </w:rPr>
            </w:pPr>
          </w:p>
          <w:p w14:paraId="2DDE9CD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class="footer-content"&gt;</w:t>
            </w:r>
          </w:p>
          <w:p w14:paraId="5034143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&lt;h3&gt;Liên hệ với &lt;br&gt;chúng tôi&lt;/h3&gt;</w:t>
            </w:r>
          </w:p>
          <w:p w14:paraId="78F749B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&lt;p&gt;+123 456 789&lt;/p&gt;</w:t>
            </w:r>
          </w:p>
          <w:p w14:paraId="41D472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&lt;p&gt;BUNI@gmail.com&lt;/p&gt;</w:t>
            </w:r>
          </w:p>
          <w:p w14:paraId="0E279AB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&lt;p&gt;www.BUNI.com.vn&lt;/p&gt;</w:t>
            </w:r>
          </w:p>
          <w:p w14:paraId="206710F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2D03575C" w14:textId="77777777" w:rsidR="0009000A" w:rsidRPr="0009000A" w:rsidRDefault="0009000A" w:rsidP="009C2312">
            <w:pPr>
              <w:spacing w:line="276" w:lineRule="auto"/>
              <w:rPr>
                <w:rFonts w:asciiTheme="majorBidi" w:hAnsiTheme="majorBidi" w:cstheme="majorBidi"/>
                <w:sz w:val="22"/>
                <w:szCs w:val="22"/>
                <w:lang w:val="en-US"/>
              </w:rPr>
            </w:pPr>
          </w:p>
          <w:p w14:paraId="743B26A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class="footer-content"&gt;</w:t>
            </w:r>
          </w:p>
          <w:p w14:paraId="1C46EAC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&lt;h3&gt;Phương thức &lt;br&gt;thanh toán&lt;/h3&gt;</w:t>
            </w:r>
          </w:p>
          <w:p w14:paraId="67A89AF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&amp;nbsp &amp;nbsp &amp;nbsp &lt;img src="../img/viettinbank.jpg" alt="" class="imgChange"&gt; </w:t>
            </w:r>
          </w:p>
          <w:p w14:paraId="4A4EFAE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src="../img/agribank.jpg" alt="" class="imgChange"&gt;</w:t>
            </w:r>
          </w:p>
          <w:p w14:paraId="52FC810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&lt;br&gt;</w:t>
            </w:r>
          </w:p>
          <w:p w14:paraId="3BEFC9B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&amp;nbsp &amp;nbsp &amp;nbsp &lt;img src="../img/techcombank.jpg" alt="" class="imgChange"&gt;</w:t>
            </w:r>
          </w:p>
          <w:p w14:paraId="7919F38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&lt;img src="../img/momo.jpg" alt="" class="imgChange"&gt;        </w:t>
            </w:r>
          </w:p>
          <w:p w14:paraId="739F720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46E6728D" w14:textId="77777777" w:rsidR="0009000A" w:rsidRPr="0009000A" w:rsidRDefault="0009000A" w:rsidP="009C2312">
            <w:pPr>
              <w:spacing w:line="276" w:lineRule="auto"/>
              <w:rPr>
                <w:rFonts w:asciiTheme="majorBidi" w:hAnsiTheme="majorBidi" w:cstheme="majorBidi"/>
                <w:sz w:val="22"/>
                <w:szCs w:val="22"/>
                <w:lang w:val="en-US"/>
              </w:rPr>
            </w:pPr>
          </w:p>
          <w:p w14:paraId="11C5566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class="footer-content"&gt;</w:t>
            </w:r>
          </w:p>
          <w:p w14:paraId="5A8F81D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&lt;h3&gt;Theo dõi &lt;br&gt;chúng tôi trên&lt;/h3&gt;</w:t>
            </w:r>
          </w:p>
          <w:p w14:paraId="4E74A3D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&amp;nbsp &amp;nbsp &amp;nbsp &amp;nbsp &amp;nbsp &amp;nbsp &lt;i class="fab fa-facebook fa-2x"&gt;&lt;/i&gt; &amp;nbsp &amp;nbsp  </w:t>
            </w:r>
          </w:p>
          <w:p w14:paraId="6BBF4D2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 class="fab fa-twitter fa-2x"&gt;&lt;/i&gt;</w:t>
            </w:r>
          </w:p>
          <w:p w14:paraId="25005C7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&lt;br&gt;&lt;br&gt;</w:t>
            </w:r>
          </w:p>
          <w:p w14:paraId="19E70B3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&amp;nbsp &amp;nbsp &amp;nbsp &amp;nbsp &amp;nbsp &amp;nbsp &lt;i class="fab fa-instagram fa-2x"&gt;&lt;/i&gt; &amp;nbsp &amp;nbsp</w:t>
            </w:r>
          </w:p>
          <w:p w14:paraId="4FA6A86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&lt;i class="fab fa-tiktok fa-2x"&gt;&lt;/i&gt;</w:t>
            </w:r>
          </w:p>
          <w:p w14:paraId="47976CA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17313351" w14:textId="77777777" w:rsidR="0009000A" w:rsidRPr="0009000A" w:rsidRDefault="0009000A" w:rsidP="009C2312">
            <w:pPr>
              <w:spacing w:line="276" w:lineRule="auto"/>
              <w:rPr>
                <w:rFonts w:asciiTheme="majorBidi" w:hAnsiTheme="majorBidi" w:cstheme="majorBidi"/>
                <w:sz w:val="22"/>
                <w:szCs w:val="22"/>
                <w:lang w:val="en-US"/>
              </w:rPr>
            </w:pPr>
          </w:p>
          <w:p w14:paraId="558A77A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3C1E0C1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&lt;iframe src="https://www.google.com/maps/embed?pb=!1m18!1m12!1m3!1d3918.8581690910282!2d106.68427047369651!3d10.822164158351162!2m3!1f0!2f0!3f0!3m2!1i1024!2i768!4f13.1!3m3!1m2!1s0x3174deb3ef536f31%3A0x8b7bb8b7c956157b!2zVHLGsOG7nW5nIMSQ4bqhaSBo4buNYyBDw7RuZyBuZ2hp4buHcCBUUC5IQ00!5e0!3m2!1svi!2s!4v1713105184926!5m2!1svi!2s" </w:t>
            </w:r>
          </w:p>
          <w:p w14:paraId="67C31CA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width="270" height="220" style="border:0;" allowfullscreen="" loading="lazy" referrerpolicy="no-referrer-when-downgrade"&gt;&lt;/iframe&gt;</w:t>
            </w:r>
          </w:p>
          <w:p w14:paraId="432E4ED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62945038" w14:textId="77777777" w:rsidR="0009000A" w:rsidRPr="0009000A" w:rsidRDefault="0009000A" w:rsidP="009C2312">
            <w:pPr>
              <w:spacing w:line="276" w:lineRule="auto"/>
              <w:rPr>
                <w:rFonts w:asciiTheme="majorBidi" w:hAnsiTheme="majorBidi" w:cstheme="majorBidi"/>
                <w:sz w:val="22"/>
                <w:szCs w:val="22"/>
                <w:lang w:val="en-US"/>
              </w:rPr>
            </w:pPr>
          </w:p>
          <w:p w14:paraId="6ED66FA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338718F0" w14:textId="77777777" w:rsidR="0009000A" w:rsidRPr="0009000A" w:rsidRDefault="0009000A" w:rsidP="009C2312">
            <w:pPr>
              <w:spacing w:line="276" w:lineRule="auto"/>
              <w:rPr>
                <w:rFonts w:asciiTheme="majorBidi" w:hAnsiTheme="majorBidi" w:cstheme="majorBidi"/>
                <w:sz w:val="22"/>
                <w:szCs w:val="22"/>
                <w:lang w:val="en-US"/>
              </w:rPr>
            </w:pPr>
          </w:p>
          <w:p w14:paraId="60D487F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 class="credit"&gt; Copyright @ 2024 by &lt;span&gt;BUNI&lt;/span&gt; &lt;/div&gt;</w:t>
            </w:r>
          </w:p>
          <w:p w14:paraId="5471650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1D3D83E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&lt;/div&gt;</w:t>
            </w:r>
          </w:p>
          <w:p w14:paraId="5BF9FDE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&lt;/footer&gt;</w:t>
            </w:r>
          </w:p>
          <w:p w14:paraId="208E3740" w14:textId="77777777" w:rsidR="0009000A" w:rsidRPr="0009000A" w:rsidRDefault="0009000A" w:rsidP="009C2312">
            <w:pPr>
              <w:spacing w:line="276" w:lineRule="auto"/>
              <w:rPr>
                <w:rFonts w:asciiTheme="majorBidi" w:hAnsiTheme="majorBidi" w:cstheme="majorBidi"/>
                <w:sz w:val="22"/>
                <w:szCs w:val="22"/>
                <w:lang w:val="en-US"/>
              </w:rPr>
            </w:pPr>
          </w:p>
          <w:p w14:paraId="0AEA4BC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&lt;script src="../js/script.js"&gt; &lt;/script&gt;</w:t>
            </w:r>
          </w:p>
          <w:p w14:paraId="596A97C4" w14:textId="77777777" w:rsidR="0009000A" w:rsidRPr="0009000A" w:rsidRDefault="0009000A" w:rsidP="009C2312">
            <w:pPr>
              <w:spacing w:line="276" w:lineRule="auto"/>
              <w:rPr>
                <w:rFonts w:asciiTheme="majorBidi" w:hAnsiTheme="majorBidi" w:cstheme="majorBidi"/>
                <w:sz w:val="22"/>
                <w:szCs w:val="22"/>
                <w:lang w:val="en-US"/>
              </w:rPr>
            </w:pPr>
          </w:p>
          <w:p w14:paraId="694D1F0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&lt;/body&gt;</w:t>
            </w:r>
          </w:p>
          <w:p w14:paraId="4EAD48A8" w14:textId="77777777" w:rsidR="0009000A" w:rsidRPr="0009000A" w:rsidRDefault="0009000A" w:rsidP="009C2312">
            <w:pPr>
              <w:spacing w:line="276" w:lineRule="auto"/>
              <w:rPr>
                <w:rFonts w:asciiTheme="majorBidi" w:hAnsiTheme="majorBidi" w:cstheme="majorBidi"/>
                <w:sz w:val="22"/>
                <w:szCs w:val="22"/>
                <w:lang w:val="en-US"/>
              </w:rPr>
            </w:pPr>
          </w:p>
          <w:p w14:paraId="68C9367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&lt;/html&gt;</w:t>
            </w:r>
          </w:p>
          <w:p w14:paraId="12F6176B" w14:textId="77777777" w:rsidR="00050005" w:rsidRPr="009C2312" w:rsidRDefault="00050005" w:rsidP="009C2312">
            <w:pPr>
              <w:spacing w:line="276" w:lineRule="auto"/>
              <w:rPr>
                <w:rFonts w:asciiTheme="majorBidi" w:hAnsiTheme="majorBidi" w:cstheme="majorBidi"/>
                <w:sz w:val="22"/>
                <w:szCs w:val="22"/>
              </w:rPr>
            </w:pPr>
          </w:p>
        </w:tc>
        <w:tc>
          <w:tcPr>
            <w:tcW w:w="2835" w:type="dxa"/>
          </w:tcPr>
          <w:p w14:paraId="46A71E8A" w14:textId="77777777" w:rsidR="0009000A" w:rsidRPr="0009000A" w:rsidRDefault="0009000A" w:rsidP="009C2312">
            <w:pPr>
              <w:spacing w:after="0" w:line="276" w:lineRule="auto"/>
              <w:jc w:val="both"/>
              <w:rPr>
                <w:rFonts w:asciiTheme="majorBidi" w:eastAsia="DengXian" w:hAnsiTheme="majorBidi" w:cstheme="majorBidi"/>
                <w:kern w:val="0"/>
                <w:lang w:eastAsia="zh-CN"/>
                <w14:ligatures w14:val="none"/>
              </w:rPr>
            </w:pPr>
            <w:r w:rsidRPr="0009000A">
              <w:rPr>
                <w:rFonts w:asciiTheme="majorBidi" w:eastAsia="DengXian" w:hAnsiTheme="majorBidi" w:cstheme="majorBidi"/>
                <w:kern w:val="0"/>
                <w:lang w:eastAsia="zh-CN"/>
                <w14:ligatures w14:val="none"/>
              </w:rPr>
              <w:lastRenderedPageBreak/>
              <w:t>@import url("https://fonts.googleapis.com/css2?family=Nunito:wght@200;300;400;600;700&amp;display=swap");</w:t>
            </w:r>
          </w:p>
          <w:p w14:paraId="144B5D1E" w14:textId="77777777" w:rsidR="0009000A" w:rsidRPr="0009000A" w:rsidRDefault="0009000A" w:rsidP="009C2312">
            <w:pPr>
              <w:spacing w:line="276" w:lineRule="auto"/>
              <w:rPr>
                <w:rFonts w:asciiTheme="majorBidi" w:hAnsiTheme="majorBidi" w:cstheme="majorBidi"/>
                <w:sz w:val="22"/>
                <w:szCs w:val="22"/>
              </w:rPr>
            </w:pPr>
          </w:p>
          <w:p w14:paraId="2A3FF83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:root{</w:t>
            </w:r>
          </w:p>
          <w:p w14:paraId="7322A8F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--light-color: #666;</w:t>
            </w:r>
          </w:p>
          <w:p w14:paraId="13B96BD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--box-shadow: 0.5rem 1.5rem rgba(0,0,0,.1);</w:t>
            </w:r>
          </w:p>
          <w:p w14:paraId="4B6AFC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6253B272" w14:textId="77777777" w:rsidR="0009000A" w:rsidRPr="0009000A" w:rsidRDefault="0009000A" w:rsidP="009C2312">
            <w:pPr>
              <w:spacing w:line="276" w:lineRule="auto"/>
              <w:rPr>
                <w:rFonts w:asciiTheme="majorBidi" w:hAnsiTheme="majorBidi" w:cstheme="majorBidi"/>
                <w:sz w:val="22"/>
                <w:szCs w:val="22"/>
                <w:lang w:val="en-US"/>
              </w:rPr>
            </w:pPr>
          </w:p>
          <w:p w14:paraId="3FF19CB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html {</w:t>
            </w:r>
          </w:p>
          <w:p w14:paraId="33155E5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62.5%;</w:t>
            </w:r>
          </w:p>
          <w:p w14:paraId="55D0E4E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overflow-x: hidden;</w:t>
            </w:r>
          </w:p>
          <w:p w14:paraId="49E96B3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scroll-padding-top: 5.5rem;</w:t>
            </w:r>
          </w:p>
          <w:p w14:paraId="1AC246B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scroll-behavior: smooth;</w:t>
            </w:r>
          </w:p>
          <w:p w14:paraId="2A2097E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3F6F56B3" w14:textId="77777777" w:rsidR="0009000A" w:rsidRPr="0009000A" w:rsidRDefault="0009000A" w:rsidP="009C2312">
            <w:pPr>
              <w:spacing w:line="276" w:lineRule="auto"/>
              <w:rPr>
                <w:rFonts w:asciiTheme="majorBidi" w:hAnsiTheme="majorBidi" w:cstheme="majorBidi"/>
                <w:sz w:val="22"/>
                <w:szCs w:val="22"/>
                <w:lang w:val="en-US"/>
              </w:rPr>
            </w:pPr>
          </w:p>
          <w:p w14:paraId="2D5DE13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body {</w:t>
            </w:r>
          </w:p>
          <w:p w14:paraId="0595490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100%;</w:t>
            </w:r>
          </w:p>
          <w:p w14:paraId="4B1E7F4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6C05D7C7" w14:textId="77777777" w:rsidR="0009000A" w:rsidRPr="0009000A" w:rsidRDefault="0009000A" w:rsidP="009C2312">
            <w:pPr>
              <w:spacing w:line="276" w:lineRule="auto"/>
              <w:rPr>
                <w:rFonts w:asciiTheme="majorBidi" w:hAnsiTheme="majorBidi" w:cstheme="majorBidi"/>
                <w:sz w:val="22"/>
                <w:szCs w:val="22"/>
                <w:lang w:val="en-US"/>
              </w:rPr>
            </w:pPr>
          </w:p>
          <w:p w14:paraId="3733D95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header */</w:t>
            </w:r>
          </w:p>
          <w:p w14:paraId="5B25B5BF" w14:textId="77777777" w:rsidR="0009000A" w:rsidRPr="0009000A" w:rsidRDefault="0009000A" w:rsidP="009C2312">
            <w:pPr>
              <w:spacing w:line="276" w:lineRule="auto"/>
              <w:rPr>
                <w:rFonts w:asciiTheme="majorBidi" w:hAnsiTheme="majorBidi" w:cstheme="majorBidi"/>
                <w:sz w:val="22"/>
                <w:szCs w:val="22"/>
                <w:lang w:val="en-US"/>
              </w:rPr>
            </w:pPr>
          </w:p>
          <w:p w14:paraId="50BA43B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header { </w:t>
            </w:r>
          </w:p>
          <w:p w14:paraId="14C5A45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 fixed;</w:t>
            </w:r>
          </w:p>
          <w:p w14:paraId="7D3D9E8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top:0; left: 0; right: 0;</w:t>
            </w:r>
          </w:p>
          <w:p w14:paraId="3FF7787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#F49ECA;</w:t>
            </w:r>
          </w:p>
          <w:p w14:paraId="13D605F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/*padding:0.1rem 1%;*/</w:t>
            </w:r>
          </w:p>
          <w:p w14:paraId="14B085B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flex;</w:t>
            </w:r>
          </w:p>
          <w:p w14:paraId="5305956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align-items: center;</w:t>
            </w:r>
          </w:p>
          <w:p w14:paraId="1841F39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justify-content: space-between;</w:t>
            </w:r>
          </w:p>
          <w:p w14:paraId="352B2A9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z-index: 1000;</w:t>
            </w:r>
          </w:p>
          <w:p w14:paraId="540DE64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box-shadow: var(--box-shadow);</w:t>
            </w:r>
          </w:p>
          <w:p w14:paraId="3448229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80px;</w:t>
            </w:r>
          </w:p>
          <w:p w14:paraId="4E62AFF3" w14:textId="77777777" w:rsidR="0009000A" w:rsidRPr="0009000A" w:rsidRDefault="0009000A" w:rsidP="009C2312">
            <w:pPr>
              <w:spacing w:line="276" w:lineRule="auto"/>
              <w:rPr>
                <w:rFonts w:asciiTheme="majorBidi" w:hAnsiTheme="majorBidi" w:cstheme="majorBidi"/>
                <w:sz w:val="22"/>
                <w:szCs w:val="22"/>
                <w:lang w:val="en-US"/>
              </w:rPr>
            </w:pPr>
          </w:p>
          <w:p w14:paraId="3B04DB9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469E3D0" w14:textId="77777777" w:rsidR="0009000A" w:rsidRPr="0009000A" w:rsidRDefault="0009000A" w:rsidP="009C2312">
            <w:pPr>
              <w:spacing w:line="276" w:lineRule="auto"/>
              <w:rPr>
                <w:rFonts w:asciiTheme="majorBidi" w:hAnsiTheme="majorBidi" w:cstheme="majorBidi"/>
                <w:sz w:val="22"/>
                <w:szCs w:val="22"/>
                <w:lang w:val="en-US"/>
              </w:rPr>
            </w:pPr>
          </w:p>
          <w:p w14:paraId="2D556AD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 .logo img{</w:t>
            </w:r>
          </w:p>
          <w:p w14:paraId="40F1AB5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max-width: 140px;</w:t>
            </w:r>
          </w:p>
          <w:p w14:paraId="12477A5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5B2CD22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header .navbar .list_link{</w:t>
            </w:r>
          </w:p>
          <w:p w14:paraId="6187737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1.7rem;</w:t>
            </w:r>
          </w:p>
          <w:p w14:paraId="24649C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border-radius: 0.5rem;</w:t>
            </w:r>
          </w:p>
          <w:p w14:paraId="42CB3A2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1.5rem 0.5rem 1.5rem;</w:t>
            </w:r>
          </w:p>
          <w:p w14:paraId="09831AD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var(--light-color);</w:t>
            </w:r>
          </w:p>
          <w:p w14:paraId="05A9DC8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607D53B9" w14:textId="77777777" w:rsidR="0009000A" w:rsidRPr="0009000A" w:rsidRDefault="0009000A" w:rsidP="009C2312">
            <w:pPr>
              <w:spacing w:line="276" w:lineRule="auto"/>
              <w:rPr>
                <w:rFonts w:asciiTheme="majorBidi" w:hAnsiTheme="majorBidi" w:cstheme="majorBidi"/>
                <w:sz w:val="22"/>
                <w:szCs w:val="22"/>
                <w:lang w:val="en-US"/>
              </w:rPr>
            </w:pPr>
          </w:p>
          <w:p w14:paraId="4301BAA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.translateY {</w:t>
            </w:r>
          </w:p>
          <w:p w14:paraId="34622EF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transform: translateY(-55px);</w:t>
            </w:r>
          </w:p>
          <w:p w14:paraId="35B1CB6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00D5BF76" w14:textId="77777777" w:rsidR="0009000A" w:rsidRPr="0009000A" w:rsidRDefault="0009000A" w:rsidP="009C2312">
            <w:pPr>
              <w:spacing w:line="276" w:lineRule="auto"/>
              <w:rPr>
                <w:rFonts w:asciiTheme="majorBidi" w:hAnsiTheme="majorBidi" w:cstheme="majorBidi"/>
                <w:sz w:val="22"/>
                <w:szCs w:val="22"/>
                <w:lang w:val="en-US"/>
              </w:rPr>
            </w:pPr>
          </w:p>
          <w:p w14:paraId="231EC17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/*đổi màu khi chọn*/</w:t>
            </w:r>
          </w:p>
          <w:p w14:paraId="6DF0195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 .navbar a.active {</w:t>
            </w:r>
          </w:p>
          <w:p w14:paraId="2F0A002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#fff;</w:t>
            </w:r>
          </w:p>
          <w:p w14:paraId="2DB4C80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#F2C019;</w:t>
            </w:r>
          </w:p>
          <w:p w14:paraId="0B6AE26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E7B664D" w14:textId="77777777" w:rsidR="0009000A" w:rsidRPr="0009000A" w:rsidRDefault="0009000A" w:rsidP="009C2312">
            <w:pPr>
              <w:spacing w:line="276" w:lineRule="auto"/>
              <w:rPr>
                <w:rFonts w:asciiTheme="majorBidi" w:hAnsiTheme="majorBidi" w:cstheme="majorBidi"/>
                <w:sz w:val="22"/>
                <w:szCs w:val="22"/>
                <w:lang w:val="en-US"/>
              </w:rPr>
            </w:pPr>
          </w:p>
          <w:p w14:paraId="7F10614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header .icon i, </w:t>
            </w:r>
          </w:p>
          <w:p w14:paraId="326FC6D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 .icon a{</w:t>
            </w:r>
          </w:p>
          <w:p w14:paraId="052B0F6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cursor: pointer;</w:t>
            </w:r>
          </w:p>
          <w:p w14:paraId="5FFB97B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margin-left: 0.5rem;</w:t>
            </w:r>
          </w:p>
          <w:p w14:paraId="51F866D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height:4.5rem;</w:t>
            </w:r>
          </w:p>
          <w:p w14:paraId="418EA07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line-height: 4.5rem;</w:t>
            </w:r>
          </w:p>
          <w:p w14:paraId="17AE1AC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4.5rem;</w:t>
            </w:r>
          </w:p>
          <w:p w14:paraId="0D46AE5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text-align: center;</w:t>
            </w:r>
          </w:p>
          <w:p w14:paraId="6B9C371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1.7rem;</w:t>
            </w:r>
          </w:p>
          <w:p w14:paraId="62F98F1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border-radius: 50%;</w:t>
            </w:r>
          </w:p>
          <w:p w14:paraId="1AF378B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#eee;</w:t>
            </w:r>
          </w:p>
          <w:p w14:paraId="096BCF8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black;</w:t>
            </w:r>
          </w:p>
          <w:p w14:paraId="0804C12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3973234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11E1FE9" w14:textId="77777777" w:rsidR="0009000A" w:rsidRPr="0009000A" w:rsidRDefault="0009000A" w:rsidP="009C2312">
            <w:pPr>
              <w:spacing w:line="276" w:lineRule="auto"/>
              <w:rPr>
                <w:rFonts w:asciiTheme="majorBidi" w:hAnsiTheme="majorBidi" w:cstheme="majorBidi"/>
                <w:sz w:val="22"/>
                <w:szCs w:val="22"/>
                <w:lang w:val="en-US"/>
              </w:rPr>
            </w:pPr>
          </w:p>
          <w:p w14:paraId="4BBAE67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header .icon i.active, </w:t>
            </w:r>
          </w:p>
          <w:p w14:paraId="5C274AC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 .icon a.active {</w:t>
            </w:r>
          </w:p>
          <w:p w14:paraId="6A6B8F7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#fff;</w:t>
            </w:r>
          </w:p>
          <w:p w14:paraId="3B6B179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#F2C019;</w:t>
            </w:r>
          </w:p>
          <w:p w14:paraId="16754D3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D1FB110" w14:textId="77777777" w:rsidR="0009000A" w:rsidRPr="0009000A" w:rsidRDefault="0009000A" w:rsidP="009C2312">
            <w:pPr>
              <w:spacing w:line="276" w:lineRule="auto"/>
              <w:rPr>
                <w:rFonts w:asciiTheme="majorBidi" w:hAnsiTheme="majorBidi" w:cstheme="majorBidi"/>
                <w:sz w:val="22"/>
                <w:szCs w:val="22"/>
                <w:lang w:val="en-US"/>
              </w:rPr>
            </w:pPr>
          </w:p>
          <w:p w14:paraId="33D87F3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 .icon #menu-bars{</w:t>
            </w:r>
          </w:p>
          <w:p w14:paraId="13962B7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display:none;</w:t>
            </w:r>
          </w:p>
          <w:p w14:paraId="030F3C9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7A935E90" w14:textId="77777777" w:rsidR="0009000A" w:rsidRPr="0009000A" w:rsidRDefault="0009000A" w:rsidP="009C2312">
            <w:pPr>
              <w:spacing w:line="276" w:lineRule="auto"/>
              <w:rPr>
                <w:rFonts w:asciiTheme="majorBidi" w:hAnsiTheme="majorBidi" w:cstheme="majorBidi"/>
                <w:sz w:val="22"/>
                <w:szCs w:val="22"/>
                <w:lang w:val="en-US"/>
              </w:rPr>
            </w:pPr>
          </w:p>
          <w:p w14:paraId="029FBCF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.icon {</w:t>
            </w:r>
          </w:p>
          <w:p w14:paraId="45221E6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transform: translateY(12px);</w:t>
            </w:r>
          </w:p>
          <w:p w14:paraId="48F6711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w:t>
            </w:r>
          </w:p>
          <w:p w14:paraId="315CD433" w14:textId="77777777" w:rsidR="0009000A" w:rsidRPr="0009000A" w:rsidRDefault="0009000A" w:rsidP="009C2312">
            <w:pPr>
              <w:spacing w:line="276" w:lineRule="auto"/>
              <w:rPr>
                <w:rFonts w:asciiTheme="majorBidi" w:hAnsiTheme="majorBidi" w:cstheme="majorBidi"/>
                <w:sz w:val="22"/>
                <w:szCs w:val="22"/>
                <w:lang w:val="en-US"/>
              </w:rPr>
            </w:pPr>
          </w:p>
          <w:p w14:paraId="51456A6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.icon :active{</w:t>
            </w:r>
          </w:p>
          <w:p w14:paraId="6F0F4B3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#fff;</w:t>
            </w:r>
          </w:p>
          <w:p w14:paraId="38C4F1A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#F2C019;</w:t>
            </w:r>
          </w:p>
          <w:p w14:paraId="7677F69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733D393B" w14:textId="77777777" w:rsidR="0009000A" w:rsidRPr="0009000A" w:rsidRDefault="0009000A" w:rsidP="009C2312">
            <w:pPr>
              <w:spacing w:line="276" w:lineRule="auto"/>
              <w:rPr>
                <w:rFonts w:asciiTheme="majorBidi" w:hAnsiTheme="majorBidi" w:cstheme="majorBidi"/>
                <w:sz w:val="22"/>
                <w:szCs w:val="22"/>
                <w:lang w:val="en-US"/>
              </w:rPr>
            </w:pPr>
          </w:p>
          <w:p w14:paraId="0EC975D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.btn_user{</w:t>
            </w:r>
          </w:p>
          <w:p w14:paraId="61BB424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black;</w:t>
            </w:r>
          </w:p>
          <w:p w14:paraId="67EA70F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position:relative;</w:t>
            </w:r>
          </w:p>
          <w:p w14:paraId="27FC7F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top: 0px;</w:t>
            </w:r>
          </w:p>
          <w:p w14:paraId="1CA244C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8363FB9" w14:textId="77777777" w:rsidR="0009000A" w:rsidRPr="0009000A" w:rsidRDefault="0009000A" w:rsidP="009C2312">
            <w:pPr>
              <w:spacing w:line="276" w:lineRule="auto"/>
              <w:rPr>
                <w:rFonts w:asciiTheme="majorBidi" w:hAnsiTheme="majorBidi" w:cstheme="majorBidi"/>
                <w:sz w:val="22"/>
                <w:szCs w:val="22"/>
                <w:lang w:val="en-US"/>
              </w:rPr>
            </w:pPr>
          </w:p>
          <w:p w14:paraId="7437481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.navbar{</w:t>
            </w:r>
          </w:p>
          <w:p w14:paraId="07D66B5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max-width: 960px;</w:t>
            </w:r>
          </w:p>
          <w:p w14:paraId="47DF896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 0px auto;</w:t>
            </w:r>
          </w:p>
          <w:p w14:paraId="65A6BD6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align-items: start !important;</w:t>
            </w:r>
          </w:p>
          <w:p w14:paraId="48BD373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DFB28AC" w14:textId="77777777" w:rsidR="0009000A" w:rsidRPr="0009000A" w:rsidRDefault="0009000A" w:rsidP="009C2312">
            <w:pPr>
              <w:spacing w:line="276" w:lineRule="auto"/>
              <w:rPr>
                <w:rFonts w:asciiTheme="majorBidi" w:hAnsiTheme="majorBidi" w:cstheme="majorBidi"/>
                <w:sz w:val="22"/>
                <w:szCs w:val="22"/>
                <w:lang w:val="en-US"/>
              </w:rPr>
            </w:pPr>
          </w:p>
          <w:p w14:paraId="4754081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w:t>
            </w:r>
          </w:p>
          <w:p w14:paraId="7DC7C16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background-color: rgb(235, 161, 216);</w:t>
            </w:r>
          </w:p>
          <w:p w14:paraId="7354A00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08D261C" w14:textId="77777777" w:rsidR="0009000A" w:rsidRPr="0009000A" w:rsidRDefault="0009000A" w:rsidP="009C2312">
            <w:pPr>
              <w:spacing w:line="276" w:lineRule="auto"/>
              <w:rPr>
                <w:rFonts w:asciiTheme="majorBidi" w:hAnsiTheme="majorBidi" w:cstheme="majorBidi"/>
                <w:sz w:val="22"/>
                <w:szCs w:val="22"/>
                <w:lang w:val="en-US"/>
              </w:rPr>
            </w:pPr>
          </w:p>
          <w:p w14:paraId="11FBBEB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nav{</w:t>
            </w:r>
          </w:p>
          <w:p w14:paraId="01D125D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flex;</w:t>
            </w:r>
          </w:p>
          <w:p w14:paraId="4FA5600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justify-content: space-between;</w:t>
            </w:r>
          </w:p>
          <w:p w14:paraId="1661CBD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justify-items: center;</w:t>
            </w:r>
          </w:p>
          <w:p w14:paraId="40D65CD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7AB45422" w14:textId="77777777" w:rsidR="0009000A" w:rsidRPr="0009000A" w:rsidRDefault="0009000A" w:rsidP="009C2312">
            <w:pPr>
              <w:spacing w:line="276" w:lineRule="auto"/>
              <w:rPr>
                <w:rFonts w:asciiTheme="majorBidi" w:hAnsiTheme="majorBidi" w:cstheme="majorBidi"/>
                <w:sz w:val="22"/>
                <w:szCs w:val="22"/>
                <w:lang w:val="en-US"/>
              </w:rPr>
            </w:pPr>
          </w:p>
          <w:p w14:paraId="730C86B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#logo img{</w:t>
            </w:r>
          </w:p>
          <w:p w14:paraId="429A4AE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max-width: 150px;</w:t>
            </w:r>
          </w:p>
          <w:p w14:paraId="3437F04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auto;</w:t>
            </w:r>
          </w:p>
          <w:p w14:paraId="6108EF3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ECEDA24" w14:textId="77777777" w:rsidR="0009000A" w:rsidRPr="0009000A" w:rsidRDefault="0009000A" w:rsidP="009C2312">
            <w:pPr>
              <w:spacing w:line="276" w:lineRule="auto"/>
              <w:rPr>
                <w:rFonts w:asciiTheme="majorBidi" w:hAnsiTheme="majorBidi" w:cstheme="majorBidi"/>
                <w:sz w:val="22"/>
                <w:szCs w:val="22"/>
                <w:lang w:val="en-US"/>
              </w:rPr>
            </w:pPr>
          </w:p>
          <w:p w14:paraId="50936EE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#main-menu{</w:t>
            </w:r>
          </w:p>
          <w:p w14:paraId="43121C8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flex;</w:t>
            </w:r>
          </w:p>
          <w:p w14:paraId="28DD895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list-style: none;</w:t>
            </w:r>
          </w:p>
          <w:p w14:paraId="55EA92B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50px;</w:t>
            </w:r>
          </w:p>
          <w:p w14:paraId="230B549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0px;</w:t>
            </w:r>
          </w:p>
          <w:p w14:paraId="04B9041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48DEBB0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3B9B8C3" w14:textId="77777777" w:rsidR="0009000A" w:rsidRPr="0009000A" w:rsidRDefault="0009000A" w:rsidP="009C2312">
            <w:pPr>
              <w:spacing w:line="276" w:lineRule="auto"/>
              <w:rPr>
                <w:rFonts w:asciiTheme="majorBidi" w:hAnsiTheme="majorBidi" w:cstheme="majorBidi"/>
                <w:sz w:val="22"/>
                <w:szCs w:val="22"/>
                <w:lang w:val="en-US"/>
              </w:rPr>
            </w:pPr>
          </w:p>
          <w:p w14:paraId="26F1D3A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#main-menu li{</w:t>
            </w:r>
          </w:p>
          <w:p w14:paraId="26526E9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 relative;</w:t>
            </w:r>
          </w:p>
          <w:p w14:paraId="4369490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w:t>
            </w:r>
          </w:p>
          <w:p w14:paraId="392492C0" w14:textId="77777777" w:rsidR="0009000A" w:rsidRPr="0009000A" w:rsidRDefault="0009000A" w:rsidP="009C2312">
            <w:pPr>
              <w:spacing w:line="276" w:lineRule="auto"/>
              <w:rPr>
                <w:rFonts w:asciiTheme="majorBidi" w:hAnsiTheme="majorBidi" w:cstheme="majorBidi"/>
                <w:sz w:val="22"/>
                <w:szCs w:val="22"/>
                <w:lang w:val="en-US"/>
              </w:rPr>
            </w:pPr>
          </w:p>
          <w:p w14:paraId="4B1EA27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#main-menu li a{</w:t>
            </w:r>
          </w:p>
          <w:p w14:paraId="714BC3D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#fff;</w:t>
            </w:r>
          </w:p>
          <w:p w14:paraId="02A3E3D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block;</w:t>
            </w:r>
          </w:p>
          <w:p w14:paraId="6467C06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18px 20px;</w:t>
            </w:r>
          </w:p>
          <w:p w14:paraId="7B4E57A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text-decoration: none; }/*gạch chân*/ </w:t>
            </w:r>
          </w:p>
          <w:p w14:paraId="0785F079" w14:textId="77777777" w:rsidR="0009000A" w:rsidRPr="0009000A" w:rsidRDefault="0009000A" w:rsidP="009C2312">
            <w:pPr>
              <w:spacing w:line="276" w:lineRule="auto"/>
              <w:rPr>
                <w:rFonts w:asciiTheme="majorBidi" w:hAnsiTheme="majorBidi" w:cstheme="majorBidi"/>
                <w:sz w:val="22"/>
                <w:szCs w:val="22"/>
                <w:lang w:val="en-US"/>
              </w:rPr>
            </w:pPr>
          </w:p>
          <w:p w14:paraId="3867120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#main-menu ul.sub-menu{</w:t>
            </w:r>
          </w:p>
          <w:p w14:paraId="652B2F4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 absolute;</w:t>
            </w:r>
          </w:p>
          <w:p w14:paraId="44C141A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background-color: rgb(231, 186, 220);</w:t>
            </w:r>
          </w:p>
          <w:p w14:paraId="4500B0D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15px 0px;</w:t>
            </w:r>
          </w:p>
          <w:p w14:paraId="468CBD4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list-style: none;</w:t>
            </w:r>
          </w:p>
          <w:p w14:paraId="2047690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200px;</w:t>
            </w:r>
          </w:p>
          <w:p w14:paraId="6E95DA0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05DA5B99" w14:textId="77777777" w:rsidR="0009000A" w:rsidRPr="0009000A" w:rsidRDefault="0009000A" w:rsidP="009C2312">
            <w:pPr>
              <w:spacing w:line="276" w:lineRule="auto"/>
              <w:rPr>
                <w:rFonts w:asciiTheme="majorBidi" w:hAnsiTheme="majorBidi" w:cstheme="majorBidi"/>
                <w:sz w:val="22"/>
                <w:szCs w:val="22"/>
                <w:lang w:val="en-US"/>
              </w:rPr>
            </w:pPr>
          </w:p>
          <w:p w14:paraId="24F8A54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#main-menu ul.sub-menu a{</w:t>
            </w:r>
          </w:p>
          <w:p w14:paraId="71E913B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8px 15px;</w:t>
            </w:r>
          </w:p>
          <w:p w14:paraId="15A74B6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border-bottom: 1px solid rgb(226, 204, 221);</w:t>
            </w:r>
          </w:p>
          <w:p w14:paraId="4E0446C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51BCEAF" w14:textId="77777777" w:rsidR="0009000A" w:rsidRPr="0009000A" w:rsidRDefault="0009000A" w:rsidP="009C2312">
            <w:pPr>
              <w:spacing w:line="276" w:lineRule="auto"/>
              <w:rPr>
                <w:rFonts w:asciiTheme="majorBidi" w:hAnsiTheme="majorBidi" w:cstheme="majorBidi"/>
                <w:sz w:val="22"/>
                <w:szCs w:val="22"/>
                <w:lang w:val="en-US"/>
              </w:rPr>
            </w:pPr>
          </w:p>
          <w:p w14:paraId="66D4BE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#main-menu ul.sub-menu li:last-child a{</w:t>
            </w:r>
          </w:p>
          <w:p w14:paraId="0A93A3A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 none;</w:t>
            </w:r>
          </w:p>
          <w:p w14:paraId="5CFAD21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D5A25E1" w14:textId="77777777" w:rsidR="0009000A" w:rsidRPr="0009000A" w:rsidRDefault="0009000A" w:rsidP="009C2312">
            <w:pPr>
              <w:spacing w:line="276" w:lineRule="auto"/>
              <w:rPr>
                <w:rFonts w:asciiTheme="majorBidi" w:hAnsiTheme="majorBidi" w:cstheme="majorBidi"/>
                <w:sz w:val="22"/>
                <w:szCs w:val="22"/>
                <w:lang w:val="en-US"/>
              </w:rPr>
            </w:pPr>
          </w:p>
          <w:p w14:paraId="266BEFB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header .icon #menu-bars{</w:t>
            </w:r>
          </w:p>
          <w:p w14:paraId="15D75A0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display:none;</w:t>
            </w:r>
          </w:p>
          <w:p w14:paraId="01A59AA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929F565" w14:textId="77777777" w:rsidR="0009000A" w:rsidRPr="0009000A" w:rsidRDefault="0009000A" w:rsidP="009C2312">
            <w:pPr>
              <w:spacing w:line="276" w:lineRule="auto"/>
              <w:rPr>
                <w:rFonts w:asciiTheme="majorBidi" w:hAnsiTheme="majorBidi" w:cstheme="majorBidi"/>
                <w:sz w:val="22"/>
                <w:szCs w:val="22"/>
                <w:lang w:val="en-US"/>
              </w:rPr>
            </w:pPr>
          </w:p>
          <w:p w14:paraId="69B7F48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/*phần đăng ký*/</w:t>
            </w:r>
          </w:p>
          <w:p w14:paraId="512D370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div.outer-signup {</w:t>
            </w:r>
          </w:p>
          <w:p w14:paraId="4EA62DF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100%;</w:t>
            </w:r>
          </w:p>
          <w:p w14:paraId="583F203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100px;</w:t>
            </w:r>
          </w:p>
          <w:p w14:paraId="08C2FD7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 relative;</w:t>
            </w:r>
          </w:p>
          <w:p w14:paraId="3B82E69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top: 0px;</w:t>
            </w:r>
          </w:p>
          <w:p w14:paraId="27D534A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120%;</w:t>
            </w:r>
          </w:p>
          <w:p w14:paraId="3952BA6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url(../img/bg-signup.png);</w:t>
            </w:r>
          </w:p>
          <w:p w14:paraId="35C6987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background-repeat: no-repeat;</w:t>
            </w:r>
          </w:p>
          <w:p w14:paraId="1ED35E1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background-size: cover;</w:t>
            </w:r>
          </w:p>
          <w:p w14:paraId="2DCDDB9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D6F23E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input {</w:t>
            </w:r>
          </w:p>
          <w:p w14:paraId="3BC01C4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width: 380px;</w:t>
            </w:r>
          </w:p>
          <w:p w14:paraId="540A53D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30px;</w:t>
            </w:r>
          </w:p>
          <w:p w14:paraId="2B4057B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border-radius: 0.3rem;</w:t>
            </w:r>
          </w:p>
          <w:p w14:paraId="5E711EA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border-color: #eee;</w:t>
            </w:r>
          </w:p>
          <w:p w14:paraId="34B1E87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82F6051" w14:textId="77777777" w:rsidR="0009000A" w:rsidRPr="0009000A" w:rsidRDefault="0009000A" w:rsidP="009C2312">
            <w:pPr>
              <w:spacing w:line="276" w:lineRule="auto"/>
              <w:rPr>
                <w:rFonts w:asciiTheme="majorBidi" w:hAnsiTheme="majorBidi" w:cstheme="majorBidi"/>
                <w:sz w:val="22"/>
                <w:szCs w:val="22"/>
                <w:lang w:val="en-US"/>
              </w:rPr>
            </w:pPr>
          </w:p>
          <w:p w14:paraId="3C8EC36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w:t>
            </w:r>
          </w:p>
          <w:p w14:paraId="4BEB97F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100%;</w:t>
            </w:r>
          </w:p>
          <w:p w14:paraId="2832C6F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float: left;</w:t>
            </w:r>
          </w:p>
          <w:p w14:paraId="3F0897F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 1px solid black;</w:t>
            </w:r>
          </w:p>
          <w:p w14:paraId="47BB10E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left: 50px;</w:t>
            </w:r>
          </w:p>
          <w:p w14:paraId="6E84923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border-radius: 10px 0px 70px 0;</w:t>
            </w:r>
          </w:p>
          <w:p w14:paraId="6EEAEE9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 40px;</w:t>
            </w:r>
          </w:p>
          <w:p w14:paraId="45D0458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right: 100px;</w:t>
            </w:r>
          </w:p>
          <w:p w14:paraId="62079C0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top: 10px;</w:t>
            </w:r>
          </w:p>
          <w:p w14:paraId="58F90EB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 relative;</w:t>
            </w:r>
          </w:p>
          <w:p w14:paraId="65B70E7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500px;</w:t>
            </w:r>
          </w:p>
          <w:p w14:paraId="3AB413E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100%;</w:t>
            </w:r>
          </w:p>
          <w:p w14:paraId="296D33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transparent;</w:t>
            </w:r>
          </w:p>
          <w:p w14:paraId="5D541B6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 2px solid rgba(255, 255, 255, .5);</w:t>
            </w:r>
          </w:p>
          <w:p w14:paraId="7EAB3F1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border-radius: 20px;</w:t>
            </w:r>
          </w:p>
          <w:p w14:paraId="0AA1247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backdrop-filter: blur(20px);</w:t>
            </w:r>
          </w:p>
          <w:p w14:paraId="62FF9B8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box-shadow: 0 0 30px rgba(0, 0, 0, .5);</w:t>
            </w:r>
          </w:p>
          <w:p w14:paraId="02FF594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flex;</w:t>
            </w:r>
          </w:p>
          <w:p w14:paraId="19109F3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justify-content: center;</w:t>
            </w:r>
          </w:p>
          <w:p w14:paraId="2DB97B3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align-items: center;</w:t>
            </w:r>
          </w:p>
          <w:p w14:paraId="3FB9DE1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overflow: hidden;</w:t>
            </w:r>
          </w:p>
          <w:p w14:paraId="588975F6" w14:textId="77777777" w:rsidR="0009000A" w:rsidRPr="0009000A" w:rsidRDefault="0009000A" w:rsidP="009C2312">
            <w:pPr>
              <w:spacing w:line="276" w:lineRule="auto"/>
              <w:rPr>
                <w:rFonts w:asciiTheme="majorBidi" w:hAnsiTheme="majorBidi" w:cstheme="majorBidi"/>
                <w:sz w:val="22"/>
                <w:szCs w:val="22"/>
                <w:lang w:val="en-US"/>
              </w:rPr>
            </w:pPr>
          </w:p>
          <w:p w14:paraId="2C7F504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B36D16A" w14:textId="77777777" w:rsidR="0009000A" w:rsidRPr="0009000A" w:rsidRDefault="0009000A" w:rsidP="009C2312">
            <w:pPr>
              <w:spacing w:line="276" w:lineRule="auto"/>
              <w:rPr>
                <w:rFonts w:asciiTheme="majorBidi" w:hAnsiTheme="majorBidi" w:cstheme="majorBidi"/>
                <w:sz w:val="22"/>
                <w:szCs w:val="22"/>
                <w:lang w:val="en-US"/>
              </w:rPr>
            </w:pPr>
          </w:p>
          <w:p w14:paraId="710C966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div.signup-right img {</w:t>
            </w:r>
          </w:p>
          <w:p w14:paraId="0AF24DB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40%;</w:t>
            </w:r>
          </w:p>
          <w:p w14:paraId="0C9C927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float: left;</w:t>
            </w:r>
          </w:p>
          <w:p w14:paraId="6DACAEE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position: relative;</w:t>
            </w:r>
          </w:p>
          <w:p w14:paraId="14BEF0E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top: 110px; left: 140px;</w:t>
            </w:r>
          </w:p>
          <w:p w14:paraId="7C2C495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A06B219" w14:textId="77777777" w:rsidR="0009000A" w:rsidRPr="0009000A" w:rsidRDefault="0009000A" w:rsidP="009C2312">
            <w:pPr>
              <w:spacing w:line="276" w:lineRule="auto"/>
              <w:rPr>
                <w:rFonts w:asciiTheme="majorBidi" w:hAnsiTheme="majorBidi" w:cstheme="majorBidi"/>
                <w:sz w:val="22"/>
                <w:szCs w:val="22"/>
                <w:lang w:val="en-US"/>
              </w:rPr>
            </w:pPr>
          </w:p>
          <w:p w14:paraId="7DEB501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.form-box {</w:t>
            </w:r>
          </w:p>
          <w:p w14:paraId="476D12A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100%;</w:t>
            </w:r>
          </w:p>
          <w:p w14:paraId="3E71211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40px;</w:t>
            </w:r>
          </w:p>
          <w:p w14:paraId="150ECDA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w:t>
            </w:r>
          </w:p>
          <w:p w14:paraId="73F3CA1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6A9CD96D" w14:textId="77777777" w:rsidR="0009000A" w:rsidRPr="0009000A" w:rsidRDefault="0009000A" w:rsidP="009C2312">
            <w:pPr>
              <w:spacing w:line="276" w:lineRule="auto"/>
              <w:rPr>
                <w:rFonts w:asciiTheme="majorBidi" w:hAnsiTheme="majorBidi" w:cstheme="majorBidi"/>
                <w:sz w:val="22"/>
                <w:szCs w:val="22"/>
                <w:lang w:val="en-US"/>
              </w:rPr>
            </w:pPr>
          </w:p>
          <w:p w14:paraId="1E4E1B3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.form-box h2 {</w:t>
            </w:r>
          </w:p>
          <w:p w14:paraId="3576E70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font-size: 36px;</w:t>
            </w:r>
          </w:p>
          <w:p w14:paraId="2D8A779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#ff6584;</w:t>
            </w:r>
          </w:p>
          <w:p w14:paraId="341A0F6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text-align: center;</w:t>
            </w:r>
          </w:p>
          <w:p w14:paraId="66CEBE4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margin-top: 5px;</w:t>
            </w:r>
          </w:p>
          <w:p w14:paraId="2467C4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margin-bottom: 15px;</w:t>
            </w:r>
          </w:p>
          <w:p w14:paraId="3BE0A623" w14:textId="77777777" w:rsidR="0009000A" w:rsidRPr="0009000A" w:rsidRDefault="0009000A" w:rsidP="009C2312">
            <w:pPr>
              <w:spacing w:line="276" w:lineRule="auto"/>
              <w:rPr>
                <w:rFonts w:asciiTheme="majorBidi" w:hAnsiTheme="majorBidi" w:cstheme="majorBidi"/>
                <w:sz w:val="22"/>
                <w:szCs w:val="22"/>
                <w:lang w:val="en-US"/>
              </w:rPr>
            </w:pPr>
          </w:p>
          <w:p w14:paraId="3452733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5A1AF167" w14:textId="77777777" w:rsidR="0009000A" w:rsidRPr="0009000A" w:rsidRDefault="0009000A" w:rsidP="009C2312">
            <w:pPr>
              <w:spacing w:line="276" w:lineRule="auto"/>
              <w:rPr>
                <w:rFonts w:asciiTheme="majorBidi" w:hAnsiTheme="majorBidi" w:cstheme="majorBidi"/>
                <w:sz w:val="22"/>
                <w:szCs w:val="22"/>
                <w:lang w:val="en-US"/>
              </w:rPr>
            </w:pPr>
          </w:p>
          <w:p w14:paraId="56ABCFE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.form-box .form-group {</w:t>
            </w:r>
          </w:p>
          <w:p w14:paraId="18531EA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20px;</w:t>
            </w:r>
          </w:p>
          <w:p w14:paraId="47CB57F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rgb(116, 116, 116);</w:t>
            </w:r>
          </w:p>
          <w:p w14:paraId="5EFB59A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margin-left: 20px;</w:t>
            </w:r>
          </w:p>
          <w:p w14:paraId="6BAB463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4B19110" w14:textId="77777777" w:rsidR="0009000A" w:rsidRPr="0009000A" w:rsidRDefault="0009000A" w:rsidP="009C2312">
            <w:pPr>
              <w:spacing w:line="276" w:lineRule="auto"/>
              <w:rPr>
                <w:rFonts w:asciiTheme="majorBidi" w:hAnsiTheme="majorBidi" w:cstheme="majorBidi"/>
                <w:sz w:val="22"/>
                <w:szCs w:val="22"/>
                <w:lang w:val="en-US"/>
              </w:rPr>
            </w:pPr>
          </w:p>
          <w:p w14:paraId="4B16C7A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.form-control {</w:t>
            </w:r>
          </w:p>
          <w:p w14:paraId="43F5943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14px;</w:t>
            </w:r>
          </w:p>
          <w:p w14:paraId="3F44510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lightgray;</w:t>
            </w:r>
          </w:p>
          <w:p w14:paraId="3AE48EB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margin-bottom: 20px;</w:t>
            </w:r>
          </w:p>
          <w:p w14:paraId="6D431BC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 border-color: #eee; */</w:t>
            </w:r>
          </w:p>
          <w:p w14:paraId="428C93D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box-sizing: 500px;</w:t>
            </w:r>
          </w:p>
          <w:p w14:paraId="2610084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50197017" w14:textId="77777777" w:rsidR="0009000A" w:rsidRPr="0009000A" w:rsidRDefault="0009000A" w:rsidP="009C2312">
            <w:pPr>
              <w:spacing w:line="276" w:lineRule="auto"/>
              <w:rPr>
                <w:rFonts w:asciiTheme="majorBidi" w:hAnsiTheme="majorBidi" w:cstheme="majorBidi"/>
                <w:sz w:val="22"/>
                <w:szCs w:val="22"/>
                <w:lang w:val="en-US"/>
              </w:rPr>
            </w:pPr>
          </w:p>
          <w:p w14:paraId="7AEE115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.remember-forgot {</w:t>
            </w:r>
          </w:p>
          <w:p w14:paraId="1A1B775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1.5rem;</w:t>
            </w:r>
          </w:p>
          <w:p w14:paraId="2ABF1F4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#f197d6;</w:t>
            </w:r>
          </w:p>
          <w:p w14:paraId="012091C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font-weight: 500;</w:t>
            </w:r>
          </w:p>
          <w:p w14:paraId="59848F9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flex;</w:t>
            </w:r>
          </w:p>
          <w:p w14:paraId="4D84DAE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justify-content: space-between;</w:t>
            </w:r>
          </w:p>
          <w:p w14:paraId="7CCF002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C45940A" w14:textId="77777777" w:rsidR="0009000A" w:rsidRPr="0009000A" w:rsidRDefault="0009000A" w:rsidP="009C2312">
            <w:pPr>
              <w:spacing w:line="276" w:lineRule="auto"/>
              <w:rPr>
                <w:rFonts w:asciiTheme="majorBidi" w:hAnsiTheme="majorBidi" w:cstheme="majorBidi"/>
                <w:sz w:val="22"/>
                <w:szCs w:val="22"/>
                <w:lang w:val="en-US"/>
              </w:rPr>
            </w:pPr>
          </w:p>
          <w:p w14:paraId="044CFC3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.remember-forgot a{</w:t>
            </w:r>
          </w:p>
          <w:p w14:paraId="1874360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text-decoration: underline;</w:t>
            </w:r>
          </w:p>
          <w:p w14:paraId="3D4A5E6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69153CE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.remember-forgot a:hover {</w:t>
            </w:r>
          </w:p>
          <w:p w14:paraId="6ECF85A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text-decoration: underline;</w:t>
            </w:r>
          </w:p>
          <w:p w14:paraId="2A470F9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032CF4A3" w14:textId="77777777" w:rsidR="0009000A" w:rsidRPr="0009000A" w:rsidRDefault="0009000A" w:rsidP="009C2312">
            <w:pPr>
              <w:spacing w:line="276" w:lineRule="auto"/>
              <w:rPr>
                <w:rFonts w:asciiTheme="majorBidi" w:hAnsiTheme="majorBidi" w:cstheme="majorBidi"/>
                <w:sz w:val="22"/>
                <w:szCs w:val="22"/>
                <w:lang w:val="en-US"/>
              </w:rPr>
            </w:pPr>
          </w:p>
          <w:p w14:paraId="6EB1C53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.btn {</w:t>
            </w:r>
          </w:p>
          <w:p w14:paraId="34E7AB1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100%;</w:t>
            </w:r>
          </w:p>
          <w:p w14:paraId="369AA51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45px;</w:t>
            </w:r>
          </w:p>
          <w:p w14:paraId="65BC04C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#ff6584;</w:t>
            </w:r>
          </w:p>
          <w:p w14:paraId="790FFA3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 none;</w:t>
            </w:r>
          </w:p>
          <w:p w14:paraId="74FF0B7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    outline: none;</w:t>
            </w:r>
          </w:p>
          <w:p w14:paraId="776794E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border-radius: 6px;</w:t>
            </w:r>
          </w:p>
          <w:p w14:paraId="5BC7E5B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cursor: pointer;</w:t>
            </w:r>
          </w:p>
          <w:p w14:paraId="1EC567B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1.5rem;</w:t>
            </w:r>
          </w:p>
          <w:p w14:paraId="1627B79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#fff;</w:t>
            </w:r>
          </w:p>
          <w:p w14:paraId="0CBAB78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font-weight: 500;</w:t>
            </w:r>
          </w:p>
          <w:p w14:paraId="721EAAA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margin-top: 10px;</w:t>
            </w:r>
          </w:p>
          <w:p w14:paraId="1D868E6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 20px;</w:t>
            </w:r>
          </w:p>
          <w:p w14:paraId="4E110FD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font-weight: bold;</w:t>
            </w:r>
          </w:p>
          <w:p w14:paraId="7F9A1E9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5695A056" w14:textId="77777777" w:rsidR="0009000A" w:rsidRPr="0009000A" w:rsidRDefault="0009000A" w:rsidP="009C2312">
            <w:pPr>
              <w:spacing w:line="276" w:lineRule="auto"/>
              <w:rPr>
                <w:rFonts w:asciiTheme="majorBidi" w:hAnsiTheme="majorBidi" w:cstheme="majorBidi"/>
                <w:sz w:val="22"/>
                <w:szCs w:val="22"/>
                <w:lang w:val="en-US"/>
              </w:rPr>
            </w:pPr>
          </w:p>
          <w:p w14:paraId="4534F6B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div.container .btn:hover {</w:t>
            </w:r>
          </w:p>
          <w:p w14:paraId="1BE9541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#f197d6;</w:t>
            </w:r>
          </w:p>
          <w:p w14:paraId="614B19F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box-shadow: 0 0 5px #f197d6,</w:t>
            </w:r>
          </w:p>
          <w:p w14:paraId="19301A5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0 0 25px #f197d6,</w:t>
            </w:r>
          </w:p>
          <w:p w14:paraId="656FF8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0 0 50px #f197d6;</w:t>
            </w:r>
          </w:p>
          <w:p w14:paraId="138B6F74" w14:textId="77777777" w:rsidR="0009000A" w:rsidRPr="0009000A" w:rsidRDefault="0009000A" w:rsidP="009C2312">
            <w:pPr>
              <w:spacing w:line="276" w:lineRule="auto"/>
              <w:rPr>
                <w:rFonts w:asciiTheme="majorBidi" w:hAnsiTheme="majorBidi" w:cstheme="majorBidi"/>
                <w:sz w:val="22"/>
                <w:szCs w:val="22"/>
                <w:lang w:val="en-US"/>
              </w:rPr>
            </w:pPr>
          </w:p>
          <w:p w14:paraId="673F641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 linear-gradient(90deg, transparent, #f197d6);</w:t>
            </w:r>
          </w:p>
          <w:p w14:paraId="05F0CED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animation: btn-anim1 1s linear infinite;</w:t>
            </w:r>
          </w:p>
          <w:p w14:paraId="023B857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07CEA85" w14:textId="77777777" w:rsidR="0009000A" w:rsidRPr="0009000A" w:rsidRDefault="0009000A" w:rsidP="009C2312">
            <w:pPr>
              <w:spacing w:line="276" w:lineRule="auto"/>
              <w:rPr>
                <w:rFonts w:asciiTheme="majorBidi" w:hAnsiTheme="majorBidi" w:cstheme="majorBidi"/>
                <w:sz w:val="22"/>
                <w:szCs w:val="22"/>
                <w:lang w:val="en-US"/>
              </w:rPr>
            </w:pPr>
          </w:p>
          <w:p w14:paraId="133DCF8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w:t>
            </w:r>
          </w:p>
          <w:p w14:paraId="45503FE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t>
            </w:r>
          </w:p>
          <w:p w14:paraId="32B00EB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730F96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 0;</w:t>
            </w:r>
          </w:p>
          <w:p w14:paraId="1CDD322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0;</w:t>
            </w:r>
          </w:p>
          <w:p w14:paraId="6CDA939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85C8D8E" w14:textId="77777777" w:rsidR="0009000A" w:rsidRPr="0009000A" w:rsidRDefault="0009000A" w:rsidP="009C2312">
            <w:pPr>
              <w:spacing w:line="276" w:lineRule="auto"/>
              <w:rPr>
                <w:rFonts w:asciiTheme="majorBidi" w:hAnsiTheme="majorBidi" w:cstheme="majorBidi"/>
                <w:sz w:val="22"/>
                <w:szCs w:val="22"/>
                <w:lang w:val="en-US"/>
              </w:rPr>
            </w:pPr>
          </w:p>
          <w:p w14:paraId="31AF2C9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w:t>
            </w:r>
          </w:p>
          <w:p w14:paraId="284DA86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background-color: #FEF2F7;</w:t>
            </w:r>
          </w:p>
          <w:p w14:paraId="4642E05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padding-top: 10px;</w:t>
            </w:r>
          </w:p>
          <w:p w14:paraId="0EA66BA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#F49DC3;</w:t>
            </w:r>
          </w:p>
          <w:p w14:paraId="217C1ED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16px;</w:t>
            </w:r>
          </w:p>
          <w:p w14:paraId="31B8C52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8710E5D" w14:textId="77777777" w:rsidR="0009000A" w:rsidRPr="0009000A" w:rsidRDefault="0009000A" w:rsidP="009C2312">
            <w:pPr>
              <w:spacing w:line="276" w:lineRule="auto"/>
              <w:rPr>
                <w:rFonts w:asciiTheme="majorBidi" w:hAnsiTheme="majorBidi" w:cstheme="majorBidi"/>
                <w:sz w:val="22"/>
                <w:szCs w:val="22"/>
                <w:lang w:val="en-US"/>
              </w:rPr>
            </w:pPr>
          </w:p>
          <w:p w14:paraId="4440D66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.footerweb{</w:t>
            </w:r>
          </w:p>
          <w:p w14:paraId="066E3EB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1200px;</w:t>
            </w:r>
          </w:p>
          <w:p w14:paraId="4E6860F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 auto;</w:t>
            </w:r>
          </w:p>
          <w:p w14:paraId="155C10CA"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flex;</w:t>
            </w:r>
          </w:p>
          <w:p w14:paraId="07FCC5F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justify-content: center;</w:t>
            </w:r>
          </w:p>
          <w:p w14:paraId="074256A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7028BE0" w14:textId="77777777" w:rsidR="0009000A" w:rsidRPr="0009000A" w:rsidRDefault="0009000A" w:rsidP="009C2312">
            <w:pPr>
              <w:spacing w:line="276" w:lineRule="auto"/>
              <w:rPr>
                <w:rFonts w:asciiTheme="majorBidi" w:hAnsiTheme="majorBidi" w:cstheme="majorBidi"/>
                <w:sz w:val="22"/>
                <w:szCs w:val="22"/>
                <w:lang w:val="en-US"/>
              </w:rPr>
            </w:pPr>
          </w:p>
          <w:p w14:paraId="57BCCFF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.footerweb .logo img{</w:t>
            </w:r>
          </w:p>
          <w:p w14:paraId="0183FEE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23rem;</w:t>
            </w:r>
          </w:p>
          <w:p w14:paraId="3FD7475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margin-left: -70px;</w:t>
            </w:r>
          </w:p>
          <w:p w14:paraId="40D81FB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3E453EEB" w14:textId="77777777" w:rsidR="0009000A" w:rsidRPr="0009000A" w:rsidRDefault="0009000A" w:rsidP="009C2312">
            <w:pPr>
              <w:spacing w:line="276" w:lineRule="auto"/>
              <w:rPr>
                <w:rFonts w:asciiTheme="majorBidi" w:hAnsiTheme="majorBidi" w:cstheme="majorBidi"/>
                <w:sz w:val="22"/>
                <w:szCs w:val="22"/>
                <w:lang w:val="en-US"/>
              </w:rPr>
            </w:pPr>
          </w:p>
          <w:p w14:paraId="018B80E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h3{</w:t>
            </w:r>
          </w:p>
          <w:p w14:paraId="5FDC2AD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19px;</w:t>
            </w:r>
          </w:p>
          <w:p w14:paraId="1C63E0D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margin-bottom: 10px;</w:t>
            </w:r>
          </w:p>
          <w:p w14:paraId="3EB60EB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text-align: center;</w:t>
            </w:r>
          </w:p>
          <w:p w14:paraId="695E94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6C620126" w14:textId="77777777" w:rsidR="0009000A" w:rsidRPr="0009000A" w:rsidRDefault="0009000A" w:rsidP="009C2312">
            <w:pPr>
              <w:spacing w:line="276" w:lineRule="auto"/>
              <w:rPr>
                <w:rFonts w:asciiTheme="majorBidi" w:hAnsiTheme="majorBidi" w:cstheme="majorBidi"/>
                <w:sz w:val="22"/>
                <w:szCs w:val="22"/>
                <w:lang w:val="en-US"/>
              </w:rPr>
            </w:pPr>
          </w:p>
          <w:p w14:paraId="06D2ED8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.footer-content p{</w:t>
            </w:r>
          </w:p>
          <w:p w14:paraId="64EEAB3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190px;</w:t>
            </w:r>
          </w:p>
          <w:p w14:paraId="332AEA5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margin: auto;</w:t>
            </w:r>
          </w:p>
          <w:p w14:paraId="106C0C0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7px;</w:t>
            </w:r>
          </w:p>
          <w:p w14:paraId="1C154F6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text-align: center;</w:t>
            </w:r>
          </w:p>
          <w:p w14:paraId="78937EAD"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D6F9A66" w14:textId="77777777" w:rsidR="0009000A" w:rsidRPr="0009000A" w:rsidRDefault="0009000A" w:rsidP="009C2312">
            <w:pPr>
              <w:spacing w:line="276" w:lineRule="auto"/>
              <w:rPr>
                <w:rFonts w:asciiTheme="majorBidi" w:hAnsiTheme="majorBidi" w:cstheme="majorBidi"/>
                <w:sz w:val="22"/>
                <w:szCs w:val="22"/>
                <w:lang w:val="en-US"/>
              </w:rPr>
            </w:pPr>
          </w:p>
          <w:p w14:paraId="4D83161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.footer-content i{</w:t>
            </w:r>
          </w:p>
          <w:p w14:paraId="38F364CB"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size: 30px;</w:t>
            </w:r>
          </w:p>
          <w:p w14:paraId="6C6EA3E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text-align: center;</w:t>
            </w:r>
          </w:p>
          <w:p w14:paraId="6B938F51"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16EDF690" w14:textId="77777777" w:rsidR="0009000A" w:rsidRPr="0009000A" w:rsidRDefault="0009000A" w:rsidP="009C2312">
            <w:pPr>
              <w:spacing w:line="276" w:lineRule="auto"/>
              <w:rPr>
                <w:rFonts w:asciiTheme="majorBidi" w:hAnsiTheme="majorBidi" w:cstheme="majorBidi"/>
                <w:sz w:val="22"/>
                <w:szCs w:val="22"/>
                <w:lang w:val="en-US"/>
              </w:rPr>
            </w:pPr>
          </w:p>
          <w:p w14:paraId="4218A79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 .footerweb{</w:t>
            </w:r>
          </w:p>
          <w:p w14:paraId="46E204F3"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display: grid;</w:t>
            </w:r>
          </w:p>
          <w:p w14:paraId="67E4C7D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grid-template-columns: repeat(auto-fit, minmax(7rem, 1fr));</w:t>
            </w:r>
          </w:p>
          <w:p w14:paraId="4ED3CD6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background-color: #FEF2F7;</w:t>
            </w:r>
          </w:p>
          <w:p w14:paraId="2E7C1F7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gap: 0.5rem;</w:t>
            </w:r>
          </w:p>
          <w:p w14:paraId="6AD00EC4"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border-top: .1rem #F49DC3;</w:t>
            </w:r>
          </w:p>
          <w:p w14:paraId="4AD35CA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29975335" w14:textId="77777777" w:rsidR="0009000A" w:rsidRPr="0009000A" w:rsidRDefault="0009000A" w:rsidP="009C2312">
            <w:pPr>
              <w:spacing w:line="276" w:lineRule="auto"/>
              <w:rPr>
                <w:rFonts w:asciiTheme="majorBidi" w:hAnsiTheme="majorBidi" w:cstheme="majorBidi"/>
                <w:sz w:val="22"/>
                <w:szCs w:val="22"/>
                <w:lang w:val="en-US"/>
              </w:rPr>
            </w:pPr>
          </w:p>
          <w:p w14:paraId="2D5FE37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 .credit {</w:t>
            </w:r>
          </w:p>
          <w:p w14:paraId="52A6CD9C"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text-align: center;</w:t>
            </w:r>
          </w:p>
          <w:p w14:paraId="642AB10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border-top: .1rem solid rgba(0, 0, 0, .1);</w:t>
            </w:r>
          </w:p>
          <w:p w14:paraId="54D69E8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1.3rem;</w:t>
            </w:r>
          </w:p>
          <w:p w14:paraId="488C8F56"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#fff;</w:t>
            </w:r>
          </w:p>
          <w:p w14:paraId="5363BE77"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background-color: #F49DC3;</w:t>
            </w:r>
          </w:p>
          <w:p w14:paraId="348ECE79"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padding: 0.5rem;</w:t>
            </w:r>
          </w:p>
          <w:p w14:paraId="6593B95E"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xml:space="preserve">    top:0; </w:t>
            </w:r>
          </w:p>
          <w:p w14:paraId="6F3B3AF0"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E5109B0" w14:textId="77777777" w:rsidR="0009000A" w:rsidRPr="0009000A" w:rsidRDefault="0009000A" w:rsidP="009C2312">
            <w:pPr>
              <w:spacing w:line="276" w:lineRule="auto"/>
              <w:rPr>
                <w:rFonts w:asciiTheme="majorBidi" w:hAnsiTheme="majorBidi" w:cstheme="majorBidi"/>
                <w:sz w:val="22"/>
                <w:szCs w:val="22"/>
                <w:lang w:val="en-US"/>
              </w:rPr>
            </w:pPr>
          </w:p>
          <w:p w14:paraId="15ED928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lastRenderedPageBreak/>
              <w:t>footer .credit span {</w:t>
            </w:r>
          </w:p>
          <w:p w14:paraId="561C47D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color: lightgray;</w:t>
            </w:r>
          </w:p>
          <w:p w14:paraId="15FC354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font-size: 1.3rem;</w:t>
            </w:r>
          </w:p>
          <w:p w14:paraId="0793E30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4F78F994" w14:textId="77777777" w:rsidR="0009000A" w:rsidRPr="0009000A" w:rsidRDefault="0009000A" w:rsidP="009C2312">
            <w:pPr>
              <w:spacing w:line="276" w:lineRule="auto"/>
              <w:rPr>
                <w:rFonts w:asciiTheme="majorBidi" w:hAnsiTheme="majorBidi" w:cstheme="majorBidi"/>
                <w:sz w:val="22"/>
                <w:szCs w:val="22"/>
                <w:lang w:val="en-US"/>
              </w:rPr>
            </w:pPr>
          </w:p>
          <w:p w14:paraId="6F0B7688"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.footer-content .imgChange {</w:t>
            </w:r>
          </w:p>
          <w:p w14:paraId="25CF4275"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width: 55px;</w:t>
            </w:r>
          </w:p>
          <w:p w14:paraId="1B35508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height: auto;</w:t>
            </w:r>
          </w:p>
          <w:p w14:paraId="675E4212"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    justify-content: center;</w:t>
            </w:r>
          </w:p>
          <w:p w14:paraId="2619AB3F" w14:textId="77777777" w:rsidR="0009000A" w:rsidRPr="0009000A" w:rsidRDefault="0009000A" w:rsidP="009C2312">
            <w:pPr>
              <w:spacing w:line="276" w:lineRule="auto"/>
              <w:rPr>
                <w:rFonts w:asciiTheme="majorBidi" w:hAnsiTheme="majorBidi" w:cstheme="majorBidi"/>
                <w:sz w:val="22"/>
                <w:szCs w:val="22"/>
                <w:lang w:val="en-US"/>
              </w:rPr>
            </w:pPr>
            <w:r w:rsidRPr="0009000A">
              <w:rPr>
                <w:rFonts w:asciiTheme="majorBidi" w:hAnsiTheme="majorBidi" w:cstheme="majorBidi"/>
                <w:sz w:val="22"/>
                <w:szCs w:val="22"/>
                <w:lang w:val="en-US"/>
              </w:rPr>
              <w:t>}</w:t>
            </w:r>
          </w:p>
          <w:p w14:paraId="701CEF42" w14:textId="77777777" w:rsidR="00050005" w:rsidRPr="009C2312" w:rsidRDefault="00050005" w:rsidP="009C2312">
            <w:pPr>
              <w:spacing w:line="276" w:lineRule="auto"/>
              <w:rPr>
                <w:rFonts w:asciiTheme="majorBidi" w:hAnsiTheme="majorBidi" w:cstheme="majorBidi"/>
                <w:sz w:val="22"/>
                <w:szCs w:val="22"/>
              </w:rPr>
            </w:pPr>
          </w:p>
        </w:tc>
        <w:tc>
          <w:tcPr>
            <w:tcW w:w="2401" w:type="dxa"/>
          </w:tcPr>
          <w:p w14:paraId="5275EFDF" w14:textId="77777777" w:rsidR="009C2312" w:rsidRPr="009C2312" w:rsidRDefault="009C2312" w:rsidP="009C2312">
            <w:pPr>
              <w:spacing w:after="0" w:line="276" w:lineRule="auto"/>
              <w:jc w:val="both"/>
              <w:rPr>
                <w:rFonts w:asciiTheme="majorBidi" w:eastAsia="DengXian" w:hAnsiTheme="majorBidi" w:cstheme="majorBidi"/>
                <w:kern w:val="0"/>
                <w:lang w:val="en-US" w:eastAsia="zh-CN"/>
                <w14:ligatures w14:val="none"/>
              </w:rPr>
            </w:pPr>
            <w:r w:rsidRPr="009C2312">
              <w:rPr>
                <w:rFonts w:asciiTheme="majorBidi" w:eastAsia="DengXian" w:hAnsiTheme="majorBidi" w:cstheme="majorBidi"/>
                <w:kern w:val="0"/>
                <w:lang w:val="en-US" w:eastAsia="zh-CN"/>
                <w14:ligatures w14:val="none"/>
              </w:rPr>
              <w:lastRenderedPageBreak/>
              <w:t>let menu = document.querySelector('#menu-bars');</w:t>
            </w:r>
          </w:p>
          <w:p w14:paraId="11801CA6"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let navbar = document.querySelector('.navbar');</w:t>
            </w:r>
          </w:p>
          <w:p w14:paraId="7AD7CF96"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let section = document.querySelectorAll('section');</w:t>
            </w:r>
          </w:p>
          <w:p w14:paraId="4443B20A"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let navLinks = document.querySelectorAll('header .navbar a');</w:t>
            </w:r>
          </w:p>
          <w:p w14:paraId="74120FE8" w14:textId="77777777" w:rsidR="009C2312" w:rsidRPr="009C2312" w:rsidRDefault="009C2312" w:rsidP="009C2312">
            <w:pPr>
              <w:spacing w:line="276" w:lineRule="auto"/>
              <w:rPr>
                <w:rFonts w:asciiTheme="majorBidi" w:hAnsiTheme="majorBidi" w:cstheme="majorBidi"/>
                <w:sz w:val="22"/>
                <w:szCs w:val="22"/>
                <w:lang w:val="en-US"/>
              </w:rPr>
            </w:pPr>
          </w:p>
          <w:p w14:paraId="73F93528"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menu.onclick = () =&gt;{</w:t>
            </w:r>
          </w:p>
          <w:p w14:paraId="3A7945BA"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menu.classList.toggle('fa-times');</w:t>
            </w:r>
          </w:p>
          <w:p w14:paraId="5974D6B2"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navbar.classList.toggle('active');</w:t>
            </w:r>
          </w:p>
          <w:p w14:paraId="725D5A9B"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0269D463" w14:textId="77777777" w:rsidR="009C2312" w:rsidRPr="009C2312" w:rsidRDefault="009C2312" w:rsidP="009C2312">
            <w:pPr>
              <w:spacing w:line="276" w:lineRule="auto"/>
              <w:rPr>
                <w:rFonts w:asciiTheme="majorBidi" w:hAnsiTheme="majorBidi" w:cstheme="majorBidi"/>
                <w:sz w:val="22"/>
                <w:szCs w:val="22"/>
                <w:lang w:val="en-US"/>
              </w:rPr>
            </w:pPr>
          </w:p>
          <w:p w14:paraId="310598FB"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window.onscroll = () =&gt;{</w:t>
            </w:r>
          </w:p>
          <w:p w14:paraId="3ECAA5CF"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menu.classList.remove('fa-times');</w:t>
            </w:r>
          </w:p>
          <w:p w14:paraId="7F47D1C2"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navbar.classList.remove('active');</w:t>
            </w:r>
          </w:p>
          <w:p w14:paraId="0146FE56"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1B97CA4A" w14:textId="77777777" w:rsidR="009C2312" w:rsidRPr="009C2312" w:rsidRDefault="009C2312" w:rsidP="009C2312">
            <w:pPr>
              <w:spacing w:line="276" w:lineRule="auto"/>
              <w:rPr>
                <w:rFonts w:asciiTheme="majorBidi" w:hAnsiTheme="majorBidi" w:cstheme="majorBidi"/>
                <w:sz w:val="22"/>
                <w:szCs w:val="22"/>
                <w:lang w:val="en-US"/>
              </w:rPr>
            </w:pPr>
          </w:p>
          <w:p w14:paraId="29383055"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section.forEach(sec =&gt; {</w:t>
            </w:r>
          </w:p>
          <w:p w14:paraId="6BA2FBBD"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let top = window.scrollY;</w:t>
            </w:r>
          </w:p>
          <w:p w14:paraId="66A07576"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let height = sec.offsetHeight;</w:t>
            </w:r>
          </w:p>
          <w:p w14:paraId="34C71266"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let offset = sec.offsetTop - 150;</w:t>
            </w:r>
          </w:p>
          <w:p w14:paraId="5419A76C"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let id = sec.getAttribute('id');</w:t>
            </w:r>
          </w:p>
          <w:p w14:paraId="7738C84D" w14:textId="77777777" w:rsidR="009C2312" w:rsidRPr="009C2312" w:rsidRDefault="009C2312" w:rsidP="009C2312">
            <w:pPr>
              <w:spacing w:line="276" w:lineRule="auto"/>
              <w:rPr>
                <w:rFonts w:asciiTheme="majorBidi" w:hAnsiTheme="majorBidi" w:cstheme="majorBidi"/>
                <w:sz w:val="22"/>
                <w:szCs w:val="22"/>
                <w:lang w:val="en-US"/>
              </w:rPr>
            </w:pPr>
          </w:p>
          <w:p w14:paraId="58692BA8"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if( top =&gt; offset &amp;&amp; top &lt; offset + height){</w:t>
            </w:r>
          </w:p>
          <w:p w14:paraId="55BCA545"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navLinks.forEach(links =&gt; {</w:t>
            </w:r>
          </w:p>
          <w:p w14:paraId="411D2EB8"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links.classList.remove('active');</w:t>
            </w:r>
          </w:p>
          <w:p w14:paraId="17961CD7"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lastRenderedPageBreak/>
              <w:t>            document.querySelector('header .navbar a[href*='+id+']').classList.add('active');</w:t>
            </w:r>
          </w:p>
          <w:p w14:paraId="74DD2F55"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w:t>
            </w:r>
          </w:p>
          <w:p w14:paraId="646DB7CD"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w:t>
            </w:r>
          </w:p>
          <w:p w14:paraId="60313147"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5A3C49A8" w14:textId="77777777" w:rsidR="009C2312" w:rsidRPr="009C2312" w:rsidRDefault="009C2312" w:rsidP="009C2312">
            <w:pPr>
              <w:spacing w:line="276" w:lineRule="auto"/>
              <w:rPr>
                <w:rFonts w:asciiTheme="majorBidi" w:hAnsiTheme="majorBidi" w:cstheme="majorBidi"/>
                <w:sz w:val="22"/>
                <w:szCs w:val="22"/>
                <w:lang w:val="en-US"/>
              </w:rPr>
            </w:pPr>
          </w:p>
          <w:p w14:paraId="55E29C34"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document.querySelector('#search-icon').onclick = () =&gt;{</w:t>
            </w:r>
          </w:p>
          <w:p w14:paraId="718F5F7D"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document.querySelector('#search-form').classList.toggle('active');</w:t>
            </w:r>
          </w:p>
          <w:p w14:paraId="244F2E21"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0CA97B3D" w14:textId="77777777" w:rsidR="009C2312" w:rsidRPr="009C2312" w:rsidRDefault="009C2312" w:rsidP="009C2312">
            <w:pPr>
              <w:spacing w:line="276" w:lineRule="auto"/>
              <w:rPr>
                <w:rFonts w:asciiTheme="majorBidi" w:hAnsiTheme="majorBidi" w:cstheme="majorBidi"/>
                <w:sz w:val="22"/>
                <w:szCs w:val="22"/>
                <w:lang w:val="en-US"/>
              </w:rPr>
            </w:pPr>
          </w:p>
          <w:p w14:paraId="5CE97F11"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document.querySelector('#close').onclick = () =&gt;{</w:t>
            </w:r>
          </w:p>
          <w:p w14:paraId="04BC99F4"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document.querySelector('#search-form').classList.remove('active');</w:t>
            </w:r>
          </w:p>
          <w:p w14:paraId="526AD2E6"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6729904D" w14:textId="77777777" w:rsidR="009C2312" w:rsidRPr="009C2312" w:rsidRDefault="009C2312" w:rsidP="009C2312">
            <w:pPr>
              <w:spacing w:line="276" w:lineRule="auto"/>
              <w:rPr>
                <w:rFonts w:asciiTheme="majorBidi" w:hAnsiTheme="majorBidi" w:cstheme="majorBidi"/>
                <w:sz w:val="22"/>
                <w:szCs w:val="22"/>
                <w:lang w:val="en-US"/>
              </w:rPr>
            </w:pPr>
          </w:p>
          <w:p w14:paraId="4091D681"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/*phần loader*/</w:t>
            </w:r>
          </w:p>
          <w:p w14:paraId="35DEE85B" w14:textId="77777777" w:rsidR="009C2312" w:rsidRPr="009C2312" w:rsidRDefault="009C2312" w:rsidP="009C2312">
            <w:pPr>
              <w:spacing w:line="276" w:lineRule="auto"/>
              <w:rPr>
                <w:rFonts w:asciiTheme="majorBidi" w:hAnsiTheme="majorBidi" w:cstheme="majorBidi"/>
                <w:sz w:val="22"/>
                <w:szCs w:val="22"/>
                <w:lang w:val="en-US"/>
              </w:rPr>
            </w:pPr>
          </w:p>
          <w:p w14:paraId="4384CE90"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function loader(){</w:t>
            </w:r>
          </w:p>
          <w:p w14:paraId="58F54C8B"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document.querySelector('.loader-container').classList.add('fade-out');</w:t>
            </w:r>
          </w:p>
          <w:p w14:paraId="55864F5B"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1C9F2E40" w14:textId="77777777" w:rsidR="009C2312" w:rsidRPr="009C2312" w:rsidRDefault="009C2312" w:rsidP="009C2312">
            <w:pPr>
              <w:spacing w:line="276" w:lineRule="auto"/>
              <w:rPr>
                <w:rFonts w:asciiTheme="majorBidi" w:hAnsiTheme="majorBidi" w:cstheme="majorBidi"/>
                <w:sz w:val="22"/>
                <w:szCs w:val="22"/>
                <w:lang w:val="en-US"/>
              </w:rPr>
            </w:pPr>
          </w:p>
          <w:p w14:paraId="21BE1F13"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function fadeOut(){</w:t>
            </w:r>
          </w:p>
          <w:p w14:paraId="15BADCDE"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    setInterval(loader, 3000);</w:t>
            </w:r>
          </w:p>
          <w:p w14:paraId="3CB7F6A2"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t>
            </w:r>
          </w:p>
          <w:p w14:paraId="787D715A" w14:textId="77777777" w:rsidR="009C2312" w:rsidRPr="009C2312" w:rsidRDefault="009C2312" w:rsidP="009C2312">
            <w:pPr>
              <w:spacing w:line="276" w:lineRule="auto"/>
              <w:rPr>
                <w:rFonts w:asciiTheme="majorBidi" w:hAnsiTheme="majorBidi" w:cstheme="majorBidi"/>
                <w:sz w:val="22"/>
                <w:szCs w:val="22"/>
                <w:lang w:val="en-US"/>
              </w:rPr>
            </w:pPr>
          </w:p>
          <w:p w14:paraId="7F7274FD" w14:textId="77777777" w:rsidR="009C2312" w:rsidRPr="009C2312" w:rsidRDefault="009C2312" w:rsidP="009C2312">
            <w:pPr>
              <w:spacing w:line="276" w:lineRule="auto"/>
              <w:rPr>
                <w:rFonts w:asciiTheme="majorBidi" w:hAnsiTheme="majorBidi" w:cstheme="majorBidi"/>
                <w:sz w:val="22"/>
                <w:szCs w:val="22"/>
                <w:lang w:val="en-US"/>
              </w:rPr>
            </w:pPr>
            <w:r w:rsidRPr="009C2312">
              <w:rPr>
                <w:rFonts w:asciiTheme="majorBidi" w:hAnsiTheme="majorBidi" w:cstheme="majorBidi"/>
                <w:sz w:val="22"/>
                <w:szCs w:val="22"/>
                <w:lang w:val="en-US"/>
              </w:rPr>
              <w:t>window.onload = fadeOut;</w:t>
            </w:r>
          </w:p>
          <w:p w14:paraId="0107D76A" w14:textId="77777777" w:rsidR="00050005" w:rsidRPr="009C2312" w:rsidRDefault="00050005" w:rsidP="009C2312">
            <w:pPr>
              <w:spacing w:line="276" w:lineRule="auto"/>
              <w:rPr>
                <w:rFonts w:asciiTheme="majorBidi" w:hAnsiTheme="majorBidi" w:cstheme="majorBidi"/>
                <w:sz w:val="22"/>
                <w:szCs w:val="22"/>
                <w:lang w:val="en-US"/>
              </w:rPr>
            </w:pPr>
          </w:p>
        </w:tc>
      </w:tr>
    </w:tbl>
    <w:p w14:paraId="6FA83C38" w14:textId="77777777" w:rsidR="008D1E5B" w:rsidRPr="0014347E" w:rsidRDefault="008D1E5B" w:rsidP="00242BA1">
      <w:pPr>
        <w:rPr>
          <w:rFonts w:asciiTheme="majorBidi" w:hAnsiTheme="majorBidi" w:cstheme="majorBidi"/>
        </w:rPr>
      </w:pPr>
    </w:p>
    <w:p w14:paraId="63675A91" w14:textId="77777777" w:rsidR="00C55B4B" w:rsidRPr="0014347E" w:rsidRDefault="00C55B4B">
      <w:pPr>
        <w:rPr>
          <w:rFonts w:asciiTheme="majorBidi" w:hAnsiTheme="majorBidi" w:cstheme="majorBidi"/>
        </w:rPr>
      </w:pPr>
    </w:p>
    <w:sectPr w:rsidR="00C55B4B" w:rsidRPr="0014347E" w:rsidSect="00B425CF">
      <w:type w:val="continuous"/>
      <w:pgSz w:w="11906" w:h="16838"/>
      <w:pgMar w:top="1440" w:right="12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1DBEB1" w14:textId="77777777" w:rsidR="00B425CF" w:rsidRDefault="00B425CF" w:rsidP="00661670">
      <w:pPr>
        <w:spacing w:after="0" w:line="240" w:lineRule="auto"/>
      </w:pPr>
      <w:r>
        <w:separator/>
      </w:r>
    </w:p>
  </w:endnote>
  <w:endnote w:type="continuationSeparator" w:id="0">
    <w:p w14:paraId="70AB227E" w14:textId="77777777" w:rsidR="00B425CF" w:rsidRDefault="00B425CF" w:rsidP="006616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68602039"/>
      <w:docPartObj>
        <w:docPartGallery w:val="Page Numbers (Bottom of Page)"/>
        <w:docPartUnique/>
      </w:docPartObj>
    </w:sdtPr>
    <w:sdtEndPr>
      <w:rPr>
        <w:noProof/>
      </w:rPr>
    </w:sdtEndPr>
    <w:sdtContent>
      <w:p w14:paraId="7A93174A" w14:textId="4CB94F0D" w:rsidR="00661670" w:rsidRDefault="00661670">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FEE45CA" w14:textId="77777777" w:rsidR="00661670" w:rsidRDefault="00661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F937A" w14:textId="77777777" w:rsidR="00B425CF" w:rsidRDefault="00B425CF" w:rsidP="00661670">
      <w:pPr>
        <w:spacing w:after="0" w:line="240" w:lineRule="auto"/>
      </w:pPr>
      <w:r>
        <w:separator/>
      </w:r>
    </w:p>
  </w:footnote>
  <w:footnote w:type="continuationSeparator" w:id="0">
    <w:p w14:paraId="4048D78F" w14:textId="77777777" w:rsidR="00B425CF" w:rsidRDefault="00B425CF" w:rsidP="006616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43C8"/>
    <w:multiLevelType w:val="hybridMultilevel"/>
    <w:tmpl w:val="3CB4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7F90"/>
    <w:multiLevelType w:val="hybridMultilevel"/>
    <w:tmpl w:val="0A166802"/>
    <w:lvl w:ilvl="0" w:tplc="B21429AC">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32611"/>
    <w:multiLevelType w:val="hybridMultilevel"/>
    <w:tmpl w:val="3106FC44"/>
    <w:lvl w:ilvl="0" w:tplc="73E46312">
      <w:numFmt w:val="bullet"/>
      <w:lvlText w:val="-"/>
      <w:lvlJc w:val="left"/>
      <w:pPr>
        <w:ind w:left="927" w:hanging="360"/>
      </w:pPr>
      <w:rPr>
        <w:rFonts w:ascii="Times New Roman" w:eastAsia="DengXi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C033C7"/>
    <w:multiLevelType w:val="hybridMultilevel"/>
    <w:tmpl w:val="AF3865D8"/>
    <w:lvl w:ilvl="0" w:tplc="04090001">
      <w:start w:val="1"/>
      <w:numFmt w:val="bullet"/>
      <w:lvlText w:val=""/>
      <w:lvlJc w:val="left"/>
      <w:pPr>
        <w:ind w:left="720" w:hanging="360"/>
      </w:pPr>
      <w:rPr>
        <w:rFonts w:ascii="Symbol" w:hAnsi="Symbol" w:hint="default"/>
      </w:rPr>
    </w:lvl>
    <w:lvl w:ilvl="1" w:tplc="65281ABA">
      <w:numFmt w:val="bullet"/>
      <w:lvlText w:val="-"/>
      <w:lvlJc w:val="left"/>
      <w:pPr>
        <w:ind w:left="1440" w:hanging="360"/>
      </w:pPr>
      <w:rPr>
        <w:rFonts w:ascii="Times New Roman" w:eastAsia="DengXi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160F76"/>
    <w:multiLevelType w:val="multilevel"/>
    <w:tmpl w:val="66A2AB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3C73CE"/>
    <w:multiLevelType w:val="hybridMultilevel"/>
    <w:tmpl w:val="0BF653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F9E2D0A"/>
    <w:multiLevelType w:val="hybridMultilevel"/>
    <w:tmpl w:val="3EAE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94593"/>
    <w:multiLevelType w:val="hybridMultilevel"/>
    <w:tmpl w:val="BE08F206"/>
    <w:lvl w:ilvl="0" w:tplc="99283C80">
      <w:numFmt w:val="bullet"/>
      <w:lvlText w:val="-"/>
      <w:lvlJc w:val="left"/>
      <w:pPr>
        <w:ind w:left="1287" w:hanging="360"/>
      </w:pPr>
      <w:rPr>
        <w:rFonts w:ascii="Times New Roman" w:eastAsia="DengXi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41BC0250"/>
    <w:multiLevelType w:val="hybridMultilevel"/>
    <w:tmpl w:val="A7FAB1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36076CA"/>
    <w:multiLevelType w:val="hybridMultilevel"/>
    <w:tmpl w:val="E69A613C"/>
    <w:lvl w:ilvl="0" w:tplc="99283C80">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92AAF"/>
    <w:multiLevelType w:val="multilevel"/>
    <w:tmpl w:val="8C24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2E75ED"/>
    <w:multiLevelType w:val="hybridMultilevel"/>
    <w:tmpl w:val="8076D1C8"/>
    <w:lvl w:ilvl="0" w:tplc="04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2" w15:restartNumberingAfterBreak="0">
    <w:nsid w:val="62BC12E5"/>
    <w:multiLevelType w:val="hybridMultilevel"/>
    <w:tmpl w:val="8E745FD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65FD6EDA"/>
    <w:multiLevelType w:val="hybridMultilevel"/>
    <w:tmpl w:val="E65293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671266ED"/>
    <w:multiLevelType w:val="hybridMultilevel"/>
    <w:tmpl w:val="83C49A38"/>
    <w:lvl w:ilvl="0" w:tplc="99283C80">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462274"/>
    <w:multiLevelType w:val="hybridMultilevel"/>
    <w:tmpl w:val="EDA4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D078E9"/>
    <w:multiLevelType w:val="hybridMultilevel"/>
    <w:tmpl w:val="4CE414E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0C454AA"/>
    <w:multiLevelType w:val="hybridMultilevel"/>
    <w:tmpl w:val="94143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BC44D4"/>
    <w:multiLevelType w:val="hybridMultilevel"/>
    <w:tmpl w:val="E42AD1AA"/>
    <w:lvl w:ilvl="0" w:tplc="3AD0C26A">
      <w:numFmt w:val="bullet"/>
      <w:lvlText w:val="-"/>
      <w:lvlJc w:val="left"/>
      <w:pPr>
        <w:ind w:left="927" w:hanging="360"/>
      </w:pPr>
      <w:rPr>
        <w:rFonts w:ascii="Times New Roman" w:eastAsia="DengXi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2052653239">
    <w:abstractNumId w:val="10"/>
  </w:num>
  <w:num w:numId="2" w16cid:durableId="1293755034">
    <w:abstractNumId w:val="4"/>
  </w:num>
  <w:num w:numId="3" w16cid:durableId="750927171">
    <w:abstractNumId w:val="15"/>
  </w:num>
  <w:num w:numId="4" w16cid:durableId="1462845334">
    <w:abstractNumId w:val="5"/>
  </w:num>
  <w:num w:numId="5" w16cid:durableId="481043949">
    <w:abstractNumId w:val="18"/>
  </w:num>
  <w:num w:numId="6" w16cid:durableId="1179081137">
    <w:abstractNumId w:val="11"/>
  </w:num>
  <w:num w:numId="7" w16cid:durableId="459811493">
    <w:abstractNumId w:val="8"/>
  </w:num>
  <w:num w:numId="8" w16cid:durableId="1689016276">
    <w:abstractNumId w:val="2"/>
  </w:num>
  <w:num w:numId="9" w16cid:durableId="112867884">
    <w:abstractNumId w:val="13"/>
  </w:num>
  <w:num w:numId="10" w16cid:durableId="1519926138">
    <w:abstractNumId w:val="0"/>
  </w:num>
  <w:num w:numId="11" w16cid:durableId="1860193884">
    <w:abstractNumId w:val="1"/>
  </w:num>
  <w:num w:numId="12" w16cid:durableId="792099335">
    <w:abstractNumId w:val="6"/>
  </w:num>
  <w:num w:numId="13" w16cid:durableId="319575671">
    <w:abstractNumId w:val="14"/>
  </w:num>
  <w:num w:numId="14" w16cid:durableId="457141896">
    <w:abstractNumId w:val="7"/>
  </w:num>
  <w:num w:numId="15" w16cid:durableId="269897972">
    <w:abstractNumId w:val="12"/>
  </w:num>
  <w:num w:numId="16" w16cid:durableId="532427628">
    <w:abstractNumId w:val="17"/>
  </w:num>
  <w:num w:numId="17" w16cid:durableId="344594042">
    <w:abstractNumId w:val="9"/>
  </w:num>
  <w:num w:numId="18" w16cid:durableId="533464203">
    <w:abstractNumId w:val="3"/>
  </w:num>
  <w:num w:numId="19" w16cid:durableId="14378232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87"/>
    <w:rsid w:val="00015662"/>
    <w:rsid w:val="00040F1F"/>
    <w:rsid w:val="00046719"/>
    <w:rsid w:val="00050005"/>
    <w:rsid w:val="00051B75"/>
    <w:rsid w:val="0009000A"/>
    <w:rsid w:val="000D4375"/>
    <w:rsid w:val="000E7E22"/>
    <w:rsid w:val="0014347E"/>
    <w:rsid w:val="0015032A"/>
    <w:rsid w:val="00155FCA"/>
    <w:rsid w:val="001C4A77"/>
    <w:rsid w:val="00216A06"/>
    <w:rsid w:val="002300F7"/>
    <w:rsid w:val="00242BA1"/>
    <w:rsid w:val="00260287"/>
    <w:rsid w:val="003866B9"/>
    <w:rsid w:val="003A4D4A"/>
    <w:rsid w:val="003E751C"/>
    <w:rsid w:val="004613C6"/>
    <w:rsid w:val="004A05A6"/>
    <w:rsid w:val="004A078D"/>
    <w:rsid w:val="00502046"/>
    <w:rsid w:val="00595930"/>
    <w:rsid w:val="00661670"/>
    <w:rsid w:val="006829A6"/>
    <w:rsid w:val="006A7A16"/>
    <w:rsid w:val="006B677A"/>
    <w:rsid w:val="006D13E9"/>
    <w:rsid w:val="006E219C"/>
    <w:rsid w:val="00737D2C"/>
    <w:rsid w:val="007C1CA4"/>
    <w:rsid w:val="00893FDC"/>
    <w:rsid w:val="00894A15"/>
    <w:rsid w:val="008C50DE"/>
    <w:rsid w:val="008D1E5B"/>
    <w:rsid w:val="0092270E"/>
    <w:rsid w:val="009739D8"/>
    <w:rsid w:val="009A42CB"/>
    <w:rsid w:val="009C2312"/>
    <w:rsid w:val="009C4434"/>
    <w:rsid w:val="009D2140"/>
    <w:rsid w:val="00A729FB"/>
    <w:rsid w:val="00AB70C3"/>
    <w:rsid w:val="00AC70A6"/>
    <w:rsid w:val="00AF2BB0"/>
    <w:rsid w:val="00B04F7F"/>
    <w:rsid w:val="00B425CF"/>
    <w:rsid w:val="00B900A7"/>
    <w:rsid w:val="00BA7173"/>
    <w:rsid w:val="00BD1A44"/>
    <w:rsid w:val="00C30139"/>
    <w:rsid w:val="00C52467"/>
    <w:rsid w:val="00C55B4B"/>
    <w:rsid w:val="00CB0E63"/>
    <w:rsid w:val="00CE7DC7"/>
    <w:rsid w:val="00CF7300"/>
    <w:rsid w:val="00D57513"/>
    <w:rsid w:val="00DA228B"/>
    <w:rsid w:val="00DE7E5F"/>
    <w:rsid w:val="00E20DF4"/>
    <w:rsid w:val="00E63297"/>
    <w:rsid w:val="00E66863"/>
    <w:rsid w:val="00EA60BB"/>
    <w:rsid w:val="00F017E6"/>
    <w:rsid w:val="00F73588"/>
    <w:rsid w:val="00F80D43"/>
    <w:rsid w:val="00F94EC7"/>
    <w:rsid w:val="00FA1F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366FE"/>
  <w15:chartTrackingRefBased/>
  <w15:docId w15:val="{D8CC9D92-90F9-4A5E-9BBD-F1E508366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2602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02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02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02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02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02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2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2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2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287"/>
    <w:rPr>
      <w:rFonts w:asciiTheme="majorHAnsi" w:eastAsiaTheme="majorEastAsia" w:hAnsiTheme="majorHAnsi" w:cstheme="majorBidi"/>
      <w:noProof/>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260287"/>
    <w:rPr>
      <w:rFonts w:asciiTheme="majorHAnsi" w:eastAsiaTheme="majorEastAsia" w:hAnsiTheme="majorHAnsi" w:cstheme="majorBidi"/>
      <w:noProof/>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260287"/>
    <w:rPr>
      <w:rFonts w:eastAsiaTheme="majorEastAsia" w:cstheme="majorBidi"/>
      <w:noProof/>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260287"/>
    <w:rPr>
      <w:rFonts w:eastAsiaTheme="majorEastAsia" w:cstheme="majorBidi"/>
      <w:i/>
      <w:iCs/>
      <w:noProof/>
      <w:color w:val="0F4761" w:themeColor="accent1" w:themeShade="BF"/>
      <w:lang w:val="vi-VN"/>
    </w:rPr>
  </w:style>
  <w:style w:type="character" w:customStyle="1" w:styleId="Heading5Char">
    <w:name w:val="Heading 5 Char"/>
    <w:basedOn w:val="DefaultParagraphFont"/>
    <w:link w:val="Heading5"/>
    <w:uiPriority w:val="9"/>
    <w:semiHidden/>
    <w:rsid w:val="00260287"/>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260287"/>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260287"/>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260287"/>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260287"/>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2602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0287"/>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2602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0287"/>
    <w:rPr>
      <w:rFonts w:eastAsiaTheme="majorEastAsia"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260287"/>
    <w:pPr>
      <w:spacing w:before="160"/>
      <w:jc w:val="center"/>
    </w:pPr>
    <w:rPr>
      <w:i/>
      <w:iCs/>
      <w:color w:val="404040" w:themeColor="text1" w:themeTint="BF"/>
    </w:rPr>
  </w:style>
  <w:style w:type="character" w:customStyle="1" w:styleId="QuoteChar">
    <w:name w:val="Quote Char"/>
    <w:basedOn w:val="DefaultParagraphFont"/>
    <w:link w:val="Quote"/>
    <w:uiPriority w:val="29"/>
    <w:rsid w:val="00260287"/>
    <w:rPr>
      <w:i/>
      <w:iCs/>
      <w:noProof/>
      <w:color w:val="404040" w:themeColor="text1" w:themeTint="BF"/>
      <w:lang w:val="vi-VN"/>
    </w:rPr>
  </w:style>
  <w:style w:type="paragraph" w:styleId="ListParagraph">
    <w:name w:val="List Paragraph"/>
    <w:basedOn w:val="Normal"/>
    <w:uiPriority w:val="34"/>
    <w:qFormat/>
    <w:rsid w:val="00260287"/>
    <w:pPr>
      <w:ind w:left="720"/>
      <w:contextualSpacing/>
    </w:pPr>
  </w:style>
  <w:style w:type="character" w:styleId="IntenseEmphasis">
    <w:name w:val="Intense Emphasis"/>
    <w:basedOn w:val="DefaultParagraphFont"/>
    <w:uiPriority w:val="21"/>
    <w:qFormat/>
    <w:rsid w:val="00260287"/>
    <w:rPr>
      <w:i/>
      <w:iCs/>
      <w:color w:val="0F4761" w:themeColor="accent1" w:themeShade="BF"/>
    </w:rPr>
  </w:style>
  <w:style w:type="paragraph" w:styleId="IntenseQuote">
    <w:name w:val="Intense Quote"/>
    <w:basedOn w:val="Normal"/>
    <w:next w:val="Normal"/>
    <w:link w:val="IntenseQuoteChar"/>
    <w:uiPriority w:val="30"/>
    <w:qFormat/>
    <w:rsid w:val="00260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0287"/>
    <w:rPr>
      <w:i/>
      <w:iCs/>
      <w:noProof/>
      <w:color w:val="0F4761" w:themeColor="accent1" w:themeShade="BF"/>
      <w:lang w:val="vi-VN"/>
    </w:rPr>
  </w:style>
  <w:style w:type="character" w:styleId="IntenseReference">
    <w:name w:val="Intense Reference"/>
    <w:basedOn w:val="DefaultParagraphFont"/>
    <w:uiPriority w:val="32"/>
    <w:qFormat/>
    <w:rsid w:val="00260287"/>
    <w:rPr>
      <w:b/>
      <w:bCs/>
      <w:smallCaps/>
      <w:color w:val="0F4761" w:themeColor="accent1" w:themeShade="BF"/>
      <w:spacing w:val="5"/>
    </w:rPr>
  </w:style>
  <w:style w:type="table" w:styleId="TableGrid">
    <w:name w:val="Table Grid"/>
    <w:basedOn w:val="TableNormal"/>
    <w:uiPriority w:val="39"/>
    <w:rsid w:val="00260287"/>
    <w:pPr>
      <w:spacing w:after="0" w:line="240" w:lineRule="auto"/>
      <w:jc w:val="both"/>
    </w:pPr>
    <w:rPr>
      <w:rFonts w:ascii="Times New Roman" w:eastAsia="DengXian" w:hAnsi="Times New Roman" w:cs="Times New Roman"/>
      <w:kern w:val="0"/>
      <w:sz w:val="26"/>
      <w:szCs w:val="30"/>
      <w:lang w:val="vi-VN"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015662"/>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character" w:styleId="Hyperlink">
    <w:name w:val="Hyperlink"/>
    <w:basedOn w:val="DefaultParagraphFont"/>
    <w:uiPriority w:val="99"/>
    <w:unhideWhenUsed/>
    <w:rsid w:val="007C1CA4"/>
    <w:rPr>
      <w:color w:val="467886" w:themeColor="hyperlink"/>
      <w:u w:val="single"/>
    </w:rPr>
  </w:style>
  <w:style w:type="character" w:styleId="UnresolvedMention">
    <w:name w:val="Unresolved Mention"/>
    <w:basedOn w:val="DefaultParagraphFont"/>
    <w:uiPriority w:val="99"/>
    <w:semiHidden/>
    <w:unhideWhenUsed/>
    <w:rsid w:val="007C1CA4"/>
    <w:rPr>
      <w:color w:val="605E5C"/>
      <w:shd w:val="clear" w:color="auto" w:fill="E1DFDD"/>
    </w:rPr>
  </w:style>
  <w:style w:type="character" w:styleId="FollowedHyperlink">
    <w:name w:val="FollowedHyperlink"/>
    <w:basedOn w:val="DefaultParagraphFont"/>
    <w:uiPriority w:val="99"/>
    <w:semiHidden/>
    <w:unhideWhenUsed/>
    <w:rsid w:val="007C1CA4"/>
    <w:rPr>
      <w:color w:val="96607D" w:themeColor="followedHyperlink"/>
      <w:u w:val="single"/>
    </w:rPr>
  </w:style>
  <w:style w:type="paragraph" w:styleId="Header">
    <w:name w:val="header"/>
    <w:basedOn w:val="Normal"/>
    <w:link w:val="HeaderChar"/>
    <w:uiPriority w:val="99"/>
    <w:unhideWhenUsed/>
    <w:rsid w:val="006616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670"/>
    <w:rPr>
      <w:noProof/>
      <w:lang w:val="vi-VN"/>
    </w:rPr>
  </w:style>
  <w:style w:type="paragraph" w:styleId="Footer">
    <w:name w:val="footer"/>
    <w:basedOn w:val="Normal"/>
    <w:link w:val="FooterChar"/>
    <w:uiPriority w:val="99"/>
    <w:unhideWhenUsed/>
    <w:rsid w:val="006616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670"/>
    <w:rPr>
      <w:noProof/>
      <w:lang w:val="vi-VN"/>
    </w:rPr>
  </w:style>
  <w:style w:type="paragraph" w:styleId="TOCHeading">
    <w:name w:val="TOC Heading"/>
    <w:basedOn w:val="Heading1"/>
    <w:next w:val="Normal"/>
    <w:uiPriority w:val="39"/>
    <w:unhideWhenUsed/>
    <w:qFormat/>
    <w:rsid w:val="00046719"/>
    <w:pPr>
      <w:spacing w:before="240" w:after="0"/>
      <w:outlineLvl w:val="9"/>
    </w:pPr>
    <w:rPr>
      <w:noProof w:val="0"/>
      <w:kern w:val="0"/>
      <w:sz w:val="32"/>
      <w:szCs w:val="32"/>
      <w:lang w:val="en-US"/>
      <w14:ligatures w14:val="none"/>
    </w:rPr>
  </w:style>
  <w:style w:type="paragraph" w:styleId="TOC1">
    <w:name w:val="toc 1"/>
    <w:basedOn w:val="Normal"/>
    <w:next w:val="Normal"/>
    <w:autoRedefine/>
    <w:uiPriority w:val="39"/>
    <w:unhideWhenUsed/>
    <w:rsid w:val="00046719"/>
    <w:pPr>
      <w:spacing w:after="100"/>
    </w:pPr>
  </w:style>
  <w:style w:type="paragraph" w:styleId="TOC2">
    <w:name w:val="toc 2"/>
    <w:basedOn w:val="Normal"/>
    <w:next w:val="Normal"/>
    <w:autoRedefine/>
    <w:uiPriority w:val="39"/>
    <w:unhideWhenUsed/>
    <w:rsid w:val="00046719"/>
    <w:pPr>
      <w:spacing w:after="100"/>
      <w:ind w:left="220"/>
    </w:pPr>
  </w:style>
  <w:style w:type="paragraph" w:styleId="TOC3">
    <w:name w:val="toc 3"/>
    <w:basedOn w:val="Normal"/>
    <w:next w:val="Normal"/>
    <w:autoRedefine/>
    <w:uiPriority w:val="39"/>
    <w:unhideWhenUsed/>
    <w:rsid w:val="0004671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15326">
      <w:bodyDiv w:val="1"/>
      <w:marLeft w:val="0"/>
      <w:marRight w:val="0"/>
      <w:marTop w:val="0"/>
      <w:marBottom w:val="0"/>
      <w:divBdr>
        <w:top w:val="none" w:sz="0" w:space="0" w:color="auto"/>
        <w:left w:val="none" w:sz="0" w:space="0" w:color="auto"/>
        <w:bottom w:val="none" w:sz="0" w:space="0" w:color="auto"/>
        <w:right w:val="none" w:sz="0" w:space="0" w:color="auto"/>
      </w:divBdr>
      <w:divsChild>
        <w:div w:id="2001418357">
          <w:marLeft w:val="0"/>
          <w:marRight w:val="0"/>
          <w:marTop w:val="0"/>
          <w:marBottom w:val="0"/>
          <w:divBdr>
            <w:top w:val="none" w:sz="0" w:space="0" w:color="auto"/>
            <w:left w:val="none" w:sz="0" w:space="0" w:color="auto"/>
            <w:bottom w:val="none" w:sz="0" w:space="0" w:color="auto"/>
            <w:right w:val="none" w:sz="0" w:space="0" w:color="auto"/>
          </w:divBdr>
          <w:divsChild>
            <w:div w:id="327098423">
              <w:marLeft w:val="0"/>
              <w:marRight w:val="0"/>
              <w:marTop w:val="0"/>
              <w:marBottom w:val="0"/>
              <w:divBdr>
                <w:top w:val="none" w:sz="0" w:space="0" w:color="auto"/>
                <w:left w:val="none" w:sz="0" w:space="0" w:color="auto"/>
                <w:bottom w:val="none" w:sz="0" w:space="0" w:color="auto"/>
                <w:right w:val="none" w:sz="0" w:space="0" w:color="auto"/>
              </w:divBdr>
            </w:div>
            <w:div w:id="2083483356">
              <w:marLeft w:val="0"/>
              <w:marRight w:val="0"/>
              <w:marTop w:val="0"/>
              <w:marBottom w:val="0"/>
              <w:divBdr>
                <w:top w:val="none" w:sz="0" w:space="0" w:color="auto"/>
                <w:left w:val="none" w:sz="0" w:space="0" w:color="auto"/>
                <w:bottom w:val="none" w:sz="0" w:space="0" w:color="auto"/>
                <w:right w:val="none" w:sz="0" w:space="0" w:color="auto"/>
              </w:divBdr>
            </w:div>
            <w:div w:id="554121214">
              <w:marLeft w:val="0"/>
              <w:marRight w:val="0"/>
              <w:marTop w:val="0"/>
              <w:marBottom w:val="0"/>
              <w:divBdr>
                <w:top w:val="none" w:sz="0" w:space="0" w:color="auto"/>
                <w:left w:val="none" w:sz="0" w:space="0" w:color="auto"/>
                <w:bottom w:val="none" w:sz="0" w:space="0" w:color="auto"/>
                <w:right w:val="none" w:sz="0" w:space="0" w:color="auto"/>
              </w:divBdr>
            </w:div>
            <w:div w:id="843277270">
              <w:marLeft w:val="0"/>
              <w:marRight w:val="0"/>
              <w:marTop w:val="0"/>
              <w:marBottom w:val="0"/>
              <w:divBdr>
                <w:top w:val="none" w:sz="0" w:space="0" w:color="auto"/>
                <w:left w:val="none" w:sz="0" w:space="0" w:color="auto"/>
                <w:bottom w:val="none" w:sz="0" w:space="0" w:color="auto"/>
                <w:right w:val="none" w:sz="0" w:space="0" w:color="auto"/>
              </w:divBdr>
            </w:div>
            <w:div w:id="874847834">
              <w:marLeft w:val="0"/>
              <w:marRight w:val="0"/>
              <w:marTop w:val="0"/>
              <w:marBottom w:val="0"/>
              <w:divBdr>
                <w:top w:val="none" w:sz="0" w:space="0" w:color="auto"/>
                <w:left w:val="none" w:sz="0" w:space="0" w:color="auto"/>
                <w:bottom w:val="none" w:sz="0" w:space="0" w:color="auto"/>
                <w:right w:val="none" w:sz="0" w:space="0" w:color="auto"/>
              </w:divBdr>
            </w:div>
            <w:div w:id="1998917507">
              <w:marLeft w:val="0"/>
              <w:marRight w:val="0"/>
              <w:marTop w:val="0"/>
              <w:marBottom w:val="0"/>
              <w:divBdr>
                <w:top w:val="none" w:sz="0" w:space="0" w:color="auto"/>
                <w:left w:val="none" w:sz="0" w:space="0" w:color="auto"/>
                <w:bottom w:val="none" w:sz="0" w:space="0" w:color="auto"/>
                <w:right w:val="none" w:sz="0" w:space="0" w:color="auto"/>
              </w:divBdr>
            </w:div>
            <w:div w:id="380639002">
              <w:marLeft w:val="0"/>
              <w:marRight w:val="0"/>
              <w:marTop w:val="0"/>
              <w:marBottom w:val="0"/>
              <w:divBdr>
                <w:top w:val="none" w:sz="0" w:space="0" w:color="auto"/>
                <w:left w:val="none" w:sz="0" w:space="0" w:color="auto"/>
                <w:bottom w:val="none" w:sz="0" w:space="0" w:color="auto"/>
                <w:right w:val="none" w:sz="0" w:space="0" w:color="auto"/>
              </w:divBdr>
            </w:div>
            <w:div w:id="1159271250">
              <w:marLeft w:val="0"/>
              <w:marRight w:val="0"/>
              <w:marTop w:val="0"/>
              <w:marBottom w:val="0"/>
              <w:divBdr>
                <w:top w:val="none" w:sz="0" w:space="0" w:color="auto"/>
                <w:left w:val="none" w:sz="0" w:space="0" w:color="auto"/>
                <w:bottom w:val="none" w:sz="0" w:space="0" w:color="auto"/>
                <w:right w:val="none" w:sz="0" w:space="0" w:color="auto"/>
              </w:divBdr>
            </w:div>
            <w:div w:id="1215695088">
              <w:marLeft w:val="0"/>
              <w:marRight w:val="0"/>
              <w:marTop w:val="0"/>
              <w:marBottom w:val="0"/>
              <w:divBdr>
                <w:top w:val="none" w:sz="0" w:space="0" w:color="auto"/>
                <w:left w:val="none" w:sz="0" w:space="0" w:color="auto"/>
                <w:bottom w:val="none" w:sz="0" w:space="0" w:color="auto"/>
                <w:right w:val="none" w:sz="0" w:space="0" w:color="auto"/>
              </w:divBdr>
            </w:div>
            <w:div w:id="1769621924">
              <w:marLeft w:val="0"/>
              <w:marRight w:val="0"/>
              <w:marTop w:val="0"/>
              <w:marBottom w:val="0"/>
              <w:divBdr>
                <w:top w:val="none" w:sz="0" w:space="0" w:color="auto"/>
                <w:left w:val="none" w:sz="0" w:space="0" w:color="auto"/>
                <w:bottom w:val="none" w:sz="0" w:space="0" w:color="auto"/>
                <w:right w:val="none" w:sz="0" w:space="0" w:color="auto"/>
              </w:divBdr>
            </w:div>
            <w:div w:id="655229332">
              <w:marLeft w:val="0"/>
              <w:marRight w:val="0"/>
              <w:marTop w:val="0"/>
              <w:marBottom w:val="0"/>
              <w:divBdr>
                <w:top w:val="none" w:sz="0" w:space="0" w:color="auto"/>
                <w:left w:val="none" w:sz="0" w:space="0" w:color="auto"/>
                <w:bottom w:val="none" w:sz="0" w:space="0" w:color="auto"/>
                <w:right w:val="none" w:sz="0" w:space="0" w:color="auto"/>
              </w:divBdr>
            </w:div>
            <w:div w:id="339891049">
              <w:marLeft w:val="0"/>
              <w:marRight w:val="0"/>
              <w:marTop w:val="0"/>
              <w:marBottom w:val="0"/>
              <w:divBdr>
                <w:top w:val="none" w:sz="0" w:space="0" w:color="auto"/>
                <w:left w:val="none" w:sz="0" w:space="0" w:color="auto"/>
                <w:bottom w:val="none" w:sz="0" w:space="0" w:color="auto"/>
                <w:right w:val="none" w:sz="0" w:space="0" w:color="auto"/>
              </w:divBdr>
            </w:div>
            <w:div w:id="275217556">
              <w:marLeft w:val="0"/>
              <w:marRight w:val="0"/>
              <w:marTop w:val="0"/>
              <w:marBottom w:val="0"/>
              <w:divBdr>
                <w:top w:val="none" w:sz="0" w:space="0" w:color="auto"/>
                <w:left w:val="none" w:sz="0" w:space="0" w:color="auto"/>
                <w:bottom w:val="none" w:sz="0" w:space="0" w:color="auto"/>
                <w:right w:val="none" w:sz="0" w:space="0" w:color="auto"/>
              </w:divBdr>
            </w:div>
            <w:div w:id="1761874090">
              <w:marLeft w:val="0"/>
              <w:marRight w:val="0"/>
              <w:marTop w:val="0"/>
              <w:marBottom w:val="0"/>
              <w:divBdr>
                <w:top w:val="none" w:sz="0" w:space="0" w:color="auto"/>
                <w:left w:val="none" w:sz="0" w:space="0" w:color="auto"/>
                <w:bottom w:val="none" w:sz="0" w:space="0" w:color="auto"/>
                <w:right w:val="none" w:sz="0" w:space="0" w:color="auto"/>
              </w:divBdr>
            </w:div>
            <w:div w:id="1214849078">
              <w:marLeft w:val="0"/>
              <w:marRight w:val="0"/>
              <w:marTop w:val="0"/>
              <w:marBottom w:val="0"/>
              <w:divBdr>
                <w:top w:val="none" w:sz="0" w:space="0" w:color="auto"/>
                <w:left w:val="none" w:sz="0" w:space="0" w:color="auto"/>
                <w:bottom w:val="none" w:sz="0" w:space="0" w:color="auto"/>
                <w:right w:val="none" w:sz="0" w:space="0" w:color="auto"/>
              </w:divBdr>
            </w:div>
            <w:div w:id="1057703407">
              <w:marLeft w:val="0"/>
              <w:marRight w:val="0"/>
              <w:marTop w:val="0"/>
              <w:marBottom w:val="0"/>
              <w:divBdr>
                <w:top w:val="none" w:sz="0" w:space="0" w:color="auto"/>
                <w:left w:val="none" w:sz="0" w:space="0" w:color="auto"/>
                <w:bottom w:val="none" w:sz="0" w:space="0" w:color="auto"/>
                <w:right w:val="none" w:sz="0" w:space="0" w:color="auto"/>
              </w:divBdr>
            </w:div>
            <w:div w:id="1846436979">
              <w:marLeft w:val="0"/>
              <w:marRight w:val="0"/>
              <w:marTop w:val="0"/>
              <w:marBottom w:val="0"/>
              <w:divBdr>
                <w:top w:val="none" w:sz="0" w:space="0" w:color="auto"/>
                <w:left w:val="none" w:sz="0" w:space="0" w:color="auto"/>
                <w:bottom w:val="none" w:sz="0" w:space="0" w:color="auto"/>
                <w:right w:val="none" w:sz="0" w:space="0" w:color="auto"/>
              </w:divBdr>
            </w:div>
            <w:div w:id="905526761">
              <w:marLeft w:val="0"/>
              <w:marRight w:val="0"/>
              <w:marTop w:val="0"/>
              <w:marBottom w:val="0"/>
              <w:divBdr>
                <w:top w:val="none" w:sz="0" w:space="0" w:color="auto"/>
                <w:left w:val="none" w:sz="0" w:space="0" w:color="auto"/>
                <w:bottom w:val="none" w:sz="0" w:space="0" w:color="auto"/>
                <w:right w:val="none" w:sz="0" w:space="0" w:color="auto"/>
              </w:divBdr>
            </w:div>
            <w:div w:id="825366708">
              <w:marLeft w:val="0"/>
              <w:marRight w:val="0"/>
              <w:marTop w:val="0"/>
              <w:marBottom w:val="0"/>
              <w:divBdr>
                <w:top w:val="none" w:sz="0" w:space="0" w:color="auto"/>
                <w:left w:val="none" w:sz="0" w:space="0" w:color="auto"/>
                <w:bottom w:val="none" w:sz="0" w:space="0" w:color="auto"/>
                <w:right w:val="none" w:sz="0" w:space="0" w:color="auto"/>
              </w:divBdr>
            </w:div>
            <w:div w:id="1253049936">
              <w:marLeft w:val="0"/>
              <w:marRight w:val="0"/>
              <w:marTop w:val="0"/>
              <w:marBottom w:val="0"/>
              <w:divBdr>
                <w:top w:val="none" w:sz="0" w:space="0" w:color="auto"/>
                <w:left w:val="none" w:sz="0" w:space="0" w:color="auto"/>
                <w:bottom w:val="none" w:sz="0" w:space="0" w:color="auto"/>
                <w:right w:val="none" w:sz="0" w:space="0" w:color="auto"/>
              </w:divBdr>
            </w:div>
            <w:div w:id="999625769">
              <w:marLeft w:val="0"/>
              <w:marRight w:val="0"/>
              <w:marTop w:val="0"/>
              <w:marBottom w:val="0"/>
              <w:divBdr>
                <w:top w:val="none" w:sz="0" w:space="0" w:color="auto"/>
                <w:left w:val="none" w:sz="0" w:space="0" w:color="auto"/>
                <w:bottom w:val="none" w:sz="0" w:space="0" w:color="auto"/>
                <w:right w:val="none" w:sz="0" w:space="0" w:color="auto"/>
              </w:divBdr>
            </w:div>
            <w:div w:id="1710177255">
              <w:marLeft w:val="0"/>
              <w:marRight w:val="0"/>
              <w:marTop w:val="0"/>
              <w:marBottom w:val="0"/>
              <w:divBdr>
                <w:top w:val="none" w:sz="0" w:space="0" w:color="auto"/>
                <w:left w:val="none" w:sz="0" w:space="0" w:color="auto"/>
                <w:bottom w:val="none" w:sz="0" w:space="0" w:color="auto"/>
                <w:right w:val="none" w:sz="0" w:space="0" w:color="auto"/>
              </w:divBdr>
            </w:div>
            <w:div w:id="373819330">
              <w:marLeft w:val="0"/>
              <w:marRight w:val="0"/>
              <w:marTop w:val="0"/>
              <w:marBottom w:val="0"/>
              <w:divBdr>
                <w:top w:val="none" w:sz="0" w:space="0" w:color="auto"/>
                <w:left w:val="none" w:sz="0" w:space="0" w:color="auto"/>
                <w:bottom w:val="none" w:sz="0" w:space="0" w:color="auto"/>
                <w:right w:val="none" w:sz="0" w:space="0" w:color="auto"/>
              </w:divBdr>
            </w:div>
            <w:div w:id="642781942">
              <w:marLeft w:val="0"/>
              <w:marRight w:val="0"/>
              <w:marTop w:val="0"/>
              <w:marBottom w:val="0"/>
              <w:divBdr>
                <w:top w:val="none" w:sz="0" w:space="0" w:color="auto"/>
                <w:left w:val="none" w:sz="0" w:space="0" w:color="auto"/>
                <w:bottom w:val="none" w:sz="0" w:space="0" w:color="auto"/>
                <w:right w:val="none" w:sz="0" w:space="0" w:color="auto"/>
              </w:divBdr>
            </w:div>
            <w:div w:id="2130927785">
              <w:marLeft w:val="0"/>
              <w:marRight w:val="0"/>
              <w:marTop w:val="0"/>
              <w:marBottom w:val="0"/>
              <w:divBdr>
                <w:top w:val="none" w:sz="0" w:space="0" w:color="auto"/>
                <w:left w:val="none" w:sz="0" w:space="0" w:color="auto"/>
                <w:bottom w:val="none" w:sz="0" w:space="0" w:color="auto"/>
                <w:right w:val="none" w:sz="0" w:space="0" w:color="auto"/>
              </w:divBdr>
            </w:div>
            <w:div w:id="1504541094">
              <w:marLeft w:val="0"/>
              <w:marRight w:val="0"/>
              <w:marTop w:val="0"/>
              <w:marBottom w:val="0"/>
              <w:divBdr>
                <w:top w:val="none" w:sz="0" w:space="0" w:color="auto"/>
                <w:left w:val="none" w:sz="0" w:space="0" w:color="auto"/>
                <w:bottom w:val="none" w:sz="0" w:space="0" w:color="auto"/>
                <w:right w:val="none" w:sz="0" w:space="0" w:color="auto"/>
              </w:divBdr>
            </w:div>
            <w:div w:id="112598724">
              <w:marLeft w:val="0"/>
              <w:marRight w:val="0"/>
              <w:marTop w:val="0"/>
              <w:marBottom w:val="0"/>
              <w:divBdr>
                <w:top w:val="none" w:sz="0" w:space="0" w:color="auto"/>
                <w:left w:val="none" w:sz="0" w:space="0" w:color="auto"/>
                <w:bottom w:val="none" w:sz="0" w:space="0" w:color="auto"/>
                <w:right w:val="none" w:sz="0" w:space="0" w:color="auto"/>
              </w:divBdr>
            </w:div>
            <w:div w:id="1158107905">
              <w:marLeft w:val="0"/>
              <w:marRight w:val="0"/>
              <w:marTop w:val="0"/>
              <w:marBottom w:val="0"/>
              <w:divBdr>
                <w:top w:val="none" w:sz="0" w:space="0" w:color="auto"/>
                <w:left w:val="none" w:sz="0" w:space="0" w:color="auto"/>
                <w:bottom w:val="none" w:sz="0" w:space="0" w:color="auto"/>
                <w:right w:val="none" w:sz="0" w:space="0" w:color="auto"/>
              </w:divBdr>
            </w:div>
            <w:div w:id="1743335727">
              <w:marLeft w:val="0"/>
              <w:marRight w:val="0"/>
              <w:marTop w:val="0"/>
              <w:marBottom w:val="0"/>
              <w:divBdr>
                <w:top w:val="none" w:sz="0" w:space="0" w:color="auto"/>
                <w:left w:val="none" w:sz="0" w:space="0" w:color="auto"/>
                <w:bottom w:val="none" w:sz="0" w:space="0" w:color="auto"/>
                <w:right w:val="none" w:sz="0" w:space="0" w:color="auto"/>
              </w:divBdr>
            </w:div>
            <w:div w:id="1603147518">
              <w:marLeft w:val="0"/>
              <w:marRight w:val="0"/>
              <w:marTop w:val="0"/>
              <w:marBottom w:val="0"/>
              <w:divBdr>
                <w:top w:val="none" w:sz="0" w:space="0" w:color="auto"/>
                <w:left w:val="none" w:sz="0" w:space="0" w:color="auto"/>
                <w:bottom w:val="none" w:sz="0" w:space="0" w:color="auto"/>
                <w:right w:val="none" w:sz="0" w:space="0" w:color="auto"/>
              </w:divBdr>
            </w:div>
            <w:div w:id="374041133">
              <w:marLeft w:val="0"/>
              <w:marRight w:val="0"/>
              <w:marTop w:val="0"/>
              <w:marBottom w:val="0"/>
              <w:divBdr>
                <w:top w:val="none" w:sz="0" w:space="0" w:color="auto"/>
                <w:left w:val="none" w:sz="0" w:space="0" w:color="auto"/>
                <w:bottom w:val="none" w:sz="0" w:space="0" w:color="auto"/>
                <w:right w:val="none" w:sz="0" w:space="0" w:color="auto"/>
              </w:divBdr>
            </w:div>
            <w:div w:id="1786072976">
              <w:marLeft w:val="0"/>
              <w:marRight w:val="0"/>
              <w:marTop w:val="0"/>
              <w:marBottom w:val="0"/>
              <w:divBdr>
                <w:top w:val="none" w:sz="0" w:space="0" w:color="auto"/>
                <w:left w:val="none" w:sz="0" w:space="0" w:color="auto"/>
                <w:bottom w:val="none" w:sz="0" w:space="0" w:color="auto"/>
                <w:right w:val="none" w:sz="0" w:space="0" w:color="auto"/>
              </w:divBdr>
            </w:div>
            <w:div w:id="1898585407">
              <w:marLeft w:val="0"/>
              <w:marRight w:val="0"/>
              <w:marTop w:val="0"/>
              <w:marBottom w:val="0"/>
              <w:divBdr>
                <w:top w:val="none" w:sz="0" w:space="0" w:color="auto"/>
                <w:left w:val="none" w:sz="0" w:space="0" w:color="auto"/>
                <w:bottom w:val="none" w:sz="0" w:space="0" w:color="auto"/>
                <w:right w:val="none" w:sz="0" w:space="0" w:color="auto"/>
              </w:divBdr>
            </w:div>
            <w:div w:id="386533429">
              <w:marLeft w:val="0"/>
              <w:marRight w:val="0"/>
              <w:marTop w:val="0"/>
              <w:marBottom w:val="0"/>
              <w:divBdr>
                <w:top w:val="none" w:sz="0" w:space="0" w:color="auto"/>
                <w:left w:val="none" w:sz="0" w:space="0" w:color="auto"/>
                <w:bottom w:val="none" w:sz="0" w:space="0" w:color="auto"/>
                <w:right w:val="none" w:sz="0" w:space="0" w:color="auto"/>
              </w:divBdr>
            </w:div>
            <w:div w:id="1915163518">
              <w:marLeft w:val="0"/>
              <w:marRight w:val="0"/>
              <w:marTop w:val="0"/>
              <w:marBottom w:val="0"/>
              <w:divBdr>
                <w:top w:val="none" w:sz="0" w:space="0" w:color="auto"/>
                <w:left w:val="none" w:sz="0" w:space="0" w:color="auto"/>
                <w:bottom w:val="none" w:sz="0" w:space="0" w:color="auto"/>
                <w:right w:val="none" w:sz="0" w:space="0" w:color="auto"/>
              </w:divBdr>
            </w:div>
            <w:div w:id="1478109660">
              <w:marLeft w:val="0"/>
              <w:marRight w:val="0"/>
              <w:marTop w:val="0"/>
              <w:marBottom w:val="0"/>
              <w:divBdr>
                <w:top w:val="none" w:sz="0" w:space="0" w:color="auto"/>
                <w:left w:val="none" w:sz="0" w:space="0" w:color="auto"/>
                <w:bottom w:val="none" w:sz="0" w:space="0" w:color="auto"/>
                <w:right w:val="none" w:sz="0" w:space="0" w:color="auto"/>
              </w:divBdr>
            </w:div>
            <w:div w:id="2079595062">
              <w:marLeft w:val="0"/>
              <w:marRight w:val="0"/>
              <w:marTop w:val="0"/>
              <w:marBottom w:val="0"/>
              <w:divBdr>
                <w:top w:val="none" w:sz="0" w:space="0" w:color="auto"/>
                <w:left w:val="none" w:sz="0" w:space="0" w:color="auto"/>
                <w:bottom w:val="none" w:sz="0" w:space="0" w:color="auto"/>
                <w:right w:val="none" w:sz="0" w:space="0" w:color="auto"/>
              </w:divBdr>
            </w:div>
            <w:div w:id="432289854">
              <w:marLeft w:val="0"/>
              <w:marRight w:val="0"/>
              <w:marTop w:val="0"/>
              <w:marBottom w:val="0"/>
              <w:divBdr>
                <w:top w:val="none" w:sz="0" w:space="0" w:color="auto"/>
                <w:left w:val="none" w:sz="0" w:space="0" w:color="auto"/>
                <w:bottom w:val="none" w:sz="0" w:space="0" w:color="auto"/>
                <w:right w:val="none" w:sz="0" w:space="0" w:color="auto"/>
              </w:divBdr>
            </w:div>
            <w:div w:id="725222851">
              <w:marLeft w:val="0"/>
              <w:marRight w:val="0"/>
              <w:marTop w:val="0"/>
              <w:marBottom w:val="0"/>
              <w:divBdr>
                <w:top w:val="none" w:sz="0" w:space="0" w:color="auto"/>
                <w:left w:val="none" w:sz="0" w:space="0" w:color="auto"/>
                <w:bottom w:val="none" w:sz="0" w:space="0" w:color="auto"/>
                <w:right w:val="none" w:sz="0" w:space="0" w:color="auto"/>
              </w:divBdr>
            </w:div>
            <w:div w:id="402875400">
              <w:marLeft w:val="0"/>
              <w:marRight w:val="0"/>
              <w:marTop w:val="0"/>
              <w:marBottom w:val="0"/>
              <w:divBdr>
                <w:top w:val="none" w:sz="0" w:space="0" w:color="auto"/>
                <w:left w:val="none" w:sz="0" w:space="0" w:color="auto"/>
                <w:bottom w:val="none" w:sz="0" w:space="0" w:color="auto"/>
                <w:right w:val="none" w:sz="0" w:space="0" w:color="auto"/>
              </w:divBdr>
            </w:div>
            <w:div w:id="488987431">
              <w:marLeft w:val="0"/>
              <w:marRight w:val="0"/>
              <w:marTop w:val="0"/>
              <w:marBottom w:val="0"/>
              <w:divBdr>
                <w:top w:val="none" w:sz="0" w:space="0" w:color="auto"/>
                <w:left w:val="none" w:sz="0" w:space="0" w:color="auto"/>
                <w:bottom w:val="none" w:sz="0" w:space="0" w:color="auto"/>
                <w:right w:val="none" w:sz="0" w:space="0" w:color="auto"/>
              </w:divBdr>
            </w:div>
            <w:div w:id="2071884399">
              <w:marLeft w:val="0"/>
              <w:marRight w:val="0"/>
              <w:marTop w:val="0"/>
              <w:marBottom w:val="0"/>
              <w:divBdr>
                <w:top w:val="none" w:sz="0" w:space="0" w:color="auto"/>
                <w:left w:val="none" w:sz="0" w:space="0" w:color="auto"/>
                <w:bottom w:val="none" w:sz="0" w:space="0" w:color="auto"/>
                <w:right w:val="none" w:sz="0" w:space="0" w:color="auto"/>
              </w:divBdr>
            </w:div>
            <w:div w:id="724984799">
              <w:marLeft w:val="0"/>
              <w:marRight w:val="0"/>
              <w:marTop w:val="0"/>
              <w:marBottom w:val="0"/>
              <w:divBdr>
                <w:top w:val="none" w:sz="0" w:space="0" w:color="auto"/>
                <w:left w:val="none" w:sz="0" w:space="0" w:color="auto"/>
                <w:bottom w:val="none" w:sz="0" w:space="0" w:color="auto"/>
                <w:right w:val="none" w:sz="0" w:space="0" w:color="auto"/>
              </w:divBdr>
            </w:div>
            <w:div w:id="2012442250">
              <w:marLeft w:val="0"/>
              <w:marRight w:val="0"/>
              <w:marTop w:val="0"/>
              <w:marBottom w:val="0"/>
              <w:divBdr>
                <w:top w:val="none" w:sz="0" w:space="0" w:color="auto"/>
                <w:left w:val="none" w:sz="0" w:space="0" w:color="auto"/>
                <w:bottom w:val="none" w:sz="0" w:space="0" w:color="auto"/>
                <w:right w:val="none" w:sz="0" w:space="0" w:color="auto"/>
              </w:divBdr>
            </w:div>
            <w:div w:id="1051424103">
              <w:marLeft w:val="0"/>
              <w:marRight w:val="0"/>
              <w:marTop w:val="0"/>
              <w:marBottom w:val="0"/>
              <w:divBdr>
                <w:top w:val="none" w:sz="0" w:space="0" w:color="auto"/>
                <w:left w:val="none" w:sz="0" w:space="0" w:color="auto"/>
                <w:bottom w:val="none" w:sz="0" w:space="0" w:color="auto"/>
                <w:right w:val="none" w:sz="0" w:space="0" w:color="auto"/>
              </w:divBdr>
            </w:div>
            <w:div w:id="735904608">
              <w:marLeft w:val="0"/>
              <w:marRight w:val="0"/>
              <w:marTop w:val="0"/>
              <w:marBottom w:val="0"/>
              <w:divBdr>
                <w:top w:val="none" w:sz="0" w:space="0" w:color="auto"/>
                <w:left w:val="none" w:sz="0" w:space="0" w:color="auto"/>
                <w:bottom w:val="none" w:sz="0" w:space="0" w:color="auto"/>
                <w:right w:val="none" w:sz="0" w:space="0" w:color="auto"/>
              </w:divBdr>
            </w:div>
            <w:div w:id="268900078">
              <w:marLeft w:val="0"/>
              <w:marRight w:val="0"/>
              <w:marTop w:val="0"/>
              <w:marBottom w:val="0"/>
              <w:divBdr>
                <w:top w:val="none" w:sz="0" w:space="0" w:color="auto"/>
                <w:left w:val="none" w:sz="0" w:space="0" w:color="auto"/>
                <w:bottom w:val="none" w:sz="0" w:space="0" w:color="auto"/>
                <w:right w:val="none" w:sz="0" w:space="0" w:color="auto"/>
              </w:divBdr>
            </w:div>
            <w:div w:id="634678878">
              <w:marLeft w:val="0"/>
              <w:marRight w:val="0"/>
              <w:marTop w:val="0"/>
              <w:marBottom w:val="0"/>
              <w:divBdr>
                <w:top w:val="none" w:sz="0" w:space="0" w:color="auto"/>
                <w:left w:val="none" w:sz="0" w:space="0" w:color="auto"/>
                <w:bottom w:val="none" w:sz="0" w:space="0" w:color="auto"/>
                <w:right w:val="none" w:sz="0" w:space="0" w:color="auto"/>
              </w:divBdr>
            </w:div>
            <w:div w:id="984578955">
              <w:marLeft w:val="0"/>
              <w:marRight w:val="0"/>
              <w:marTop w:val="0"/>
              <w:marBottom w:val="0"/>
              <w:divBdr>
                <w:top w:val="none" w:sz="0" w:space="0" w:color="auto"/>
                <w:left w:val="none" w:sz="0" w:space="0" w:color="auto"/>
                <w:bottom w:val="none" w:sz="0" w:space="0" w:color="auto"/>
                <w:right w:val="none" w:sz="0" w:space="0" w:color="auto"/>
              </w:divBdr>
            </w:div>
            <w:div w:id="855269836">
              <w:marLeft w:val="0"/>
              <w:marRight w:val="0"/>
              <w:marTop w:val="0"/>
              <w:marBottom w:val="0"/>
              <w:divBdr>
                <w:top w:val="none" w:sz="0" w:space="0" w:color="auto"/>
                <w:left w:val="none" w:sz="0" w:space="0" w:color="auto"/>
                <w:bottom w:val="none" w:sz="0" w:space="0" w:color="auto"/>
                <w:right w:val="none" w:sz="0" w:space="0" w:color="auto"/>
              </w:divBdr>
            </w:div>
            <w:div w:id="4673359">
              <w:marLeft w:val="0"/>
              <w:marRight w:val="0"/>
              <w:marTop w:val="0"/>
              <w:marBottom w:val="0"/>
              <w:divBdr>
                <w:top w:val="none" w:sz="0" w:space="0" w:color="auto"/>
                <w:left w:val="none" w:sz="0" w:space="0" w:color="auto"/>
                <w:bottom w:val="none" w:sz="0" w:space="0" w:color="auto"/>
                <w:right w:val="none" w:sz="0" w:space="0" w:color="auto"/>
              </w:divBdr>
            </w:div>
            <w:div w:id="881406039">
              <w:marLeft w:val="0"/>
              <w:marRight w:val="0"/>
              <w:marTop w:val="0"/>
              <w:marBottom w:val="0"/>
              <w:divBdr>
                <w:top w:val="none" w:sz="0" w:space="0" w:color="auto"/>
                <w:left w:val="none" w:sz="0" w:space="0" w:color="auto"/>
                <w:bottom w:val="none" w:sz="0" w:space="0" w:color="auto"/>
                <w:right w:val="none" w:sz="0" w:space="0" w:color="auto"/>
              </w:divBdr>
            </w:div>
            <w:div w:id="300817896">
              <w:marLeft w:val="0"/>
              <w:marRight w:val="0"/>
              <w:marTop w:val="0"/>
              <w:marBottom w:val="0"/>
              <w:divBdr>
                <w:top w:val="none" w:sz="0" w:space="0" w:color="auto"/>
                <w:left w:val="none" w:sz="0" w:space="0" w:color="auto"/>
                <w:bottom w:val="none" w:sz="0" w:space="0" w:color="auto"/>
                <w:right w:val="none" w:sz="0" w:space="0" w:color="auto"/>
              </w:divBdr>
            </w:div>
            <w:div w:id="1769810585">
              <w:marLeft w:val="0"/>
              <w:marRight w:val="0"/>
              <w:marTop w:val="0"/>
              <w:marBottom w:val="0"/>
              <w:divBdr>
                <w:top w:val="none" w:sz="0" w:space="0" w:color="auto"/>
                <w:left w:val="none" w:sz="0" w:space="0" w:color="auto"/>
                <w:bottom w:val="none" w:sz="0" w:space="0" w:color="auto"/>
                <w:right w:val="none" w:sz="0" w:space="0" w:color="auto"/>
              </w:divBdr>
            </w:div>
            <w:div w:id="1234396125">
              <w:marLeft w:val="0"/>
              <w:marRight w:val="0"/>
              <w:marTop w:val="0"/>
              <w:marBottom w:val="0"/>
              <w:divBdr>
                <w:top w:val="none" w:sz="0" w:space="0" w:color="auto"/>
                <w:left w:val="none" w:sz="0" w:space="0" w:color="auto"/>
                <w:bottom w:val="none" w:sz="0" w:space="0" w:color="auto"/>
                <w:right w:val="none" w:sz="0" w:space="0" w:color="auto"/>
              </w:divBdr>
            </w:div>
            <w:div w:id="1303000360">
              <w:marLeft w:val="0"/>
              <w:marRight w:val="0"/>
              <w:marTop w:val="0"/>
              <w:marBottom w:val="0"/>
              <w:divBdr>
                <w:top w:val="none" w:sz="0" w:space="0" w:color="auto"/>
                <w:left w:val="none" w:sz="0" w:space="0" w:color="auto"/>
                <w:bottom w:val="none" w:sz="0" w:space="0" w:color="auto"/>
                <w:right w:val="none" w:sz="0" w:space="0" w:color="auto"/>
              </w:divBdr>
            </w:div>
            <w:div w:id="1484152569">
              <w:marLeft w:val="0"/>
              <w:marRight w:val="0"/>
              <w:marTop w:val="0"/>
              <w:marBottom w:val="0"/>
              <w:divBdr>
                <w:top w:val="none" w:sz="0" w:space="0" w:color="auto"/>
                <w:left w:val="none" w:sz="0" w:space="0" w:color="auto"/>
                <w:bottom w:val="none" w:sz="0" w:space="0" w:color="auto"/>
                <w:right w:val="none" w:sz="0" w:space="0" w:color="auto"/>
              </w:divBdr>
            </w:div>
            <w:div w:id="387732641">
              <w:marLeft w:val="0"/>
              <w:marRight w:val="0"/>
              <w:marTop w:val="0"/>
              <w:marBottom w:val="0"/>
              <w:divBdr>
                <w:top w:val="none" w:sz="0" w:space="0" w:color="auto"/>
                <w:left w:val="none" w:sz="0" w:space="0" w:color="auto"/>
                <w:bottom w:val="none" w:sz="0" w:space="0" w:color="auto"/>
                <w:right w:val="none" w:sz="0" w:space="0" w:color="auto"/>
              </w:divBdr>
            </w:div>
            <w:div w:id="1009796239">
              <w:marLeft w:val="0"/>
              <w:marRight w:val="0"/>
              <w:marTop w:val="0"/>
              <w:marBottom w:val="0"/>
              <w:divBdr>
                <w:top w:val="none" w:sz="0" w:space="0" w:color="auto"/>
                <w:left w:val="none" w:sz="0" w:space="0" w:color="auto"/>
                <w:bottom w:val="none" w:sz="0" w:space="0" w:color="auto"/>
                <w:right w:val="none" w:sz="0" w:space="0" w:color="auto"/>
              </w:divBdr>
            </w:div>
            <w:div w:id="804006247">
              <w:marLeft w:val="0"/>
              <w:marRight w:val="0"/>
              <w:marTop w:val="0"/>
              <w:marBottom w:val="0"/>
              <w:divBdr>
                <w:top w:val="none" w:sz="0" w:space="0" w:color="auto"/>
                <w:left w:val="none" w:sz="0" w:space="0" w:color="auto"/>
                <w:bottom w:val="none" w:sz="0" w:space="0" w:color="auto"/>
                <w:right w:val="none" w:sz="0" w:space="0" w:color="auto"/>
              </w:divBdr>
            </w:div>
            <w:div w:id="1733429434">
              <w:marLeft w:val="0"/>
              <w:marRight w:val="0"/>
              <w:marTop w:val="0"/>
              <w:marBottom w:val="0"/>
              <w:divBdr>
                <w:top w:val="none" w:sz="0" w:space="0" w:color="auto"/>
                <w:left w:val="none" w:sz="0" w:space="0" w:color="auto"/>
                <w:bottom w:val="none" w:sz="0" w:space="0" w:color="auto"/>
                <w:right w:val="none" w:sz="0" w:space="0" w:color="auto"/>
              </w:divBdr>
            </w:div>
            <w:div w:id="1078406743">
              <w:marLeft w:val="0"/>
              <w:marRight w:val="0"/>
              <w:marTop w:val="0"/>
              <w:marBottom w:val="0"/>
              <w:divBdr>
                <w:top w:val="none" w:sz="0" w:space="0" w:color="auto"/>
                <w:left w:val="none" w:sz="0" w:space="0" w:color="auto"/>
                <w:bottom w:val="none" w:sz="0" w:space="0" w:color="auto"/>
                <w:right w:val="none" w:sz="0" w:space="0" w:color="auto"/>
              </w:divBdr>
            </w:div>
            <w:div w:id="1393384991">
              <w:marLeft w:val="0"/>
              <w:marRight w:val="0"/>
              <w:marTop w:val="0"/>
              <w:marBottom w:val="0"/>
              <w:divBdr>
                <w:top w:val="none" w:sz="0" w:space="0" w:color="auto"/>
                <w:left w:val="none" w:sz="0" w:space="0" w:color="auto"/>
                <w:bottom w:val="none" w:sz="0" w:space="0" w:color="auto"/>
                <w:right w:val="none" w:sz="0" w:space="0" w:color="auto"/>
              </w:divBdr>
            </w:div>
            <w:div w:id="1967736630">
              <w:marLeft w:val="0"/>
              <w:marRight w:val="0"/>
              <w:marTop w:val="0"/>
              <w:marBottom w:val="0"/>
              <w:divBdr>
                <w:top w:val="none" w:sz="0" w:space="0" w:color="auto"/>
                <w:left w:val="none" w:sz="0" w:space="0" w:color="auto"/>
                <w:bottom w:val="none" w:sz="0" w:space="0" w:color="auto"/>
                <w:right w:val="none" w:sz="0" w:space="0" w:color="auto"/>
              </w:divBdr>
            </w:div>
            <w:div w:id="31349431">
              <w:marLeft w:val="0"/>
              <w:marRight w:val="0"/>
              <w:marTop w:val="0"/>
              <w:marBottom w:val="0"/>
              <w:divBdr>
                <w:top w:val="none" w:sz="0" w:space="0" w:color="auto"/>
                <w:left w:val="none" w:sz="0" w:space="0" w:color="auto"/>
                <w:bottom w:val="none" w:sz="0" w:space="0" w:color="auto"/>
                <w:right w:val="none" w:sz="0" w:space="0" w:color="auto"/>
              </w:divBdr>
            </w:div>
            <w:div w:id="1169515631">
              <w:marLeft w:val="0"/>
              <w:marRight w:val="0"/>
              <w:marTop w:val="0"/>
              <w:marBottom w:val="0"/>
              <w:divBdr>
                <w:top w:val="none" w:sz="0" w:space="0" w:color="auto"/>
                <w:left w:val="none" w:sz="0" w:space="0" w:color="auto"/>
                <w:bottom w:val="none" w:sz="0" w:space="0" w:color="auto"/>
                <w:right w:val="none" w:sz="0" w:space="0" w:color="auto"/>
              </w:divBdr>
            </w:div>
            <w:div w:id="238253666">
              <w:marLeft w:val="0"/>
              <w:marRight w:val="0"/>
              <w:marTop w:val="0"/>
              <w:marBottom w:val="0"/>
              <w:divBdr>
                <w:top w:val="none" w:sz="0" w:space="0" w:color="auto"/>
                <w:left w:val="none" w:sz="0" w:space="0" w:color="auto"/>
                <w:bottom w:val="none" w:sz="0" w:space="0" w:color="auto"/>
                <w:right w:val="none" w:sz="0" w:space="0" w:color="auto"/>
              </w:divBdr>
            </w:div>
            <w:div w:id="1001277282">
              <w:marLeft w:val="0"/>
              <w:marRight w:val="0"/>
              <w:marTop w:val="0"/>
              <w:marBottom w:val="0"/>
              <w:divBdr>
                <w:top w:val="none" w:sz="0" w:space="0" w:color="auto"/>
                <w:left w:val="none" w:sz="0" w:space="0" w:color="auto"/>
                <w:bottom w:val="none" w:sz="0" w:space="0" w:color="auto"/>
                <w:right w:val="none" w:sz="0" w:space="0" w:color="auto"/>
              </w:divBdr>
            </w:div>
            <w:div w:id="536742584">
              <w:marLeft w:val="0"/>
              <w:marRight w:val="0"/>
              <w:marTop w:val="0"/>
              <w:marBottom w:val="0"/>
              <w:divBdr>
                <w:top w:val="none" w:sz="0" w:space="0" w:color="auto"/>
                <w:left w:val="none" w:sz="0" w:space="0" w:color="auto"/>
                <w:bottom w:val="none" w:sz="0" w:space="0" w:color="auto"/>
                <w:right w:val="none" w:sz="0" w:space="0" w:color="auto"/>
              </w:divBdr>
            </w:div>
            <w:div w:id="858206149">
              <w:marLeft w:val="0"/>
              <w:marRight w:val="0"/>
              <w:marTop w:val="0"/>
              <w:marBottom w:val="0"/>
              <w:divBdr>
                <w:top w:val="none" w:sz="0" w:space="0" w:color="auto"/>
                <w:left w:val="none" w:sz="0" w:space="0" w:color="auto"/>
                <w:bottom w:val="none" w:sz="0" w:space="0" w:color="auto"/>
                <w:right w:val="none" w:sz="0" w:space="0" w:color="auto"/>
              </w:divBdr>
            </w:div>
            <w:div w:id="513418215">
              <w:marLeft w:val="0"/>
              <w:marRight w:val="0"/>
              <w:marTop w:val="0"/>
              <w:marBottom w:val="0"/>
              <w:divBdr>
                <w:top w:val="none" w:sz="0" w:space="0" w:color="auto"/>
                <w:left w:val="none" w:sz="0" w:space="0" w:color="auto"/>
                <w:bottom w:val="none" w:sz="0" w:space="0" w:color="auto"/>
                <w:right w:val="none" w:sz="0" w:space="0" w:color="auto"/>
              </w:divBdr>
            </w:div>
            <w:div w:id="1828283612">
              <w:marLeft w:val="0"/>
              <w:marRight w:val="0"/>
              <w:marTop w:val="0"/>
              <w:marBottom w:val="0"/>
              <w:divBdr>
                <w:top w:val="none" w:sz="0" w:space="0" w:color="auto"/>
                <w:left w:val="none" w:sz="0" w:space="0" w:color="auto"/>
                <w:bottom w:val="none" w:sz="0" w:space="0" w:color="auto"/>
                <w:right w:val="none" w:sz="0" w:space="0" w:color="auto"/>
              </w:divBdr>
            </w:div>
            <w:div w:id="2091804295">
              <w:marLeft w:val="0"/>
              <w:marRight w:val="0"/>
              <w:marTop w:val="0"/>
              <w:marBottom w:val="0"/>
              <w:divBdr>
                <w:top w:val="none" w:sz="0" w:space="0" w:color="auto"/>
                <w:left w:val="none" w:sz="0" w:space="0" w:color="auto"/>
                <w:bottom w:val="none" w:sz="0" w:space="0" w:color="auto"/>
                <w:right w:val="none" w:sz="0" w:space="0" w:color="auto"/>
              </w:divBdr>
            </w:div>
            <w:div w:id="24331433">
              <w:marLeft w:val="0"/>
              <w:marRight w:val="0"/>
              <w:marTop w:val="0"/>
              <w:marBottom w:val="0"/>
              <w:divBdr>
                <w:top w:val="none" w:sz="0" w:space="0" w:color="auto"/>
                <w:left w:val="none" w:sz="0" w:space="0" w:color="auto"/>
                <w:bottom w:val="none" w:sz="0" w:space="0" w:color="auto"/>
                <w:right w:val="none" w:sz="0" w:space="0" w:color="auto"/>
              </w:divBdr>
            </w:div>
            <w:div w:id="578370152">
              <w:marLeft w:val="0"/>
              <w:marRight w:val="0"/>
              <w:marTop w:val="0"/>
              <w:marBottom w:val="0"/>
              <w:divBdr>
                <w:top w:val="none" w:sz="0" w:space="0" w:color="auto"/>
                <w:left w:val="none" w:sz="0" w:space="0" w:color="auto"/>
                <w:bottom w:val="none" w:sz="0" w:space="0" w:color="auto"/>
                <w:right w:val="none" w:sz="0" w:space="0" w:color="auto"/>
              </w:divBdr>
            </w:div>
            <w:div w:id="949438425">
              <w:marLeft w:val="0"/>
              <w:marRight w:val="0"/>
              <w:marTop w:val="0"/>
              <w:marBottom w:val="0"/>
              <w:divBdr>
                <w:top w:val="none" w:sz="0" w:space="0" w:color="auto"/>
                <w:left w:val="none" w:sz="0" w:space="0" w:color="auto"/>
                <w:bottom w:val="none" w:sz="0" w:space="0" w:color="auto"/>
                <w:right w:val="none" w:sz="0" w:space="0" w:color="auto"/>
              </w:divBdr>
            </w:div>
            <w:div w:id="1606963779">
              <w:marLeft w:val="0"/>
              <w:marRight w:val="0"/>
              <w:marTop w:val="0"/>
              <w:marBottom w:val="0"/>
              <w:divBdr>
                <w:top w:val="none" w:sz="0" w:space="0" w:color="auto"/>
                <w:left w:val="none" w:sz="0" w:space="0" w:color="auto"/>
                <w:bottom w:val="none" w:sz="0" w:space="0" w:color="auto"/>
                <w:right w:val="none" w:sz="0" w:space="0" w:color="auto"/>
              </w:divBdr>
            </w:div>
            <w:div w:id="1763987474">
              <w:marLeft w:val="0"/>
              <w:marRight w:val="0"/>
              <w:marTop w:val="0"/>
              <w:marBottom w:val="0"/>
              <w:divBdr>
                <w:top w:val="none" w:sz="0" w:space="0" w:color="auto"/>
                <w:left w:val="none" w:sz="0" w:space="0" w:color="auto"/>
                <w:bottom w:val="none" w:sz="0" w:space="0" w:color="auto"/>
                <w:right w:val="none" w:sz="0" w:space="0" w:color="auto"/>
              </w:divBdr>
            </w:div>
            <w:div w:id="1343893817">
              <w:marLeft w:val="0"/>
              <w:marRight w:val="0"/>
              <w:marTop w:val="0"/>
              <w:marBottom w:val="0"/>
              <w:divBdr>
                <w:top w:val="none" w:sz="0" w:space="0" w:color="auto"/>
                <w:left w:val="none" w:sz="0" w:space="0" w:color="auto"/>
                <w:bottom w:val="none" w:sz="0" w:space="0" w:color="auto"/>
                <w:right w:val="none" w:sz="0" w:space="0" w:color="auto"/>
              </w:divBdr>
            </w:div>
            <w:div w:id="2007200611">
              <w:marLeft w:val="0"/>
              <w:marRight w:val="0"/>
              <w:marTop w:val="0"/>
              <w:marBottom w:val="0"/>
              <w:divBdr>
                <w:top w:val="none" w:sz="0" w:space="0" w:color="auto"/>
                <w:left w:val="none" w:sz="0" w:space="0" w:color="auto"/>
                <w:bottom w:val="none" w:sz="0" w:space="0" w:color="auto"/>
                <w:right w:val="none" w:sz="0" w:space="0" w:color="auto"/>
              </w:divBdr>
            </w:div>
            <w:div w:id="1296717282">
              <w:marLeft w:val="0"/>
              <w:marRight w:val="0"/>
              <w:marTop w:val="0"/>
              <w:marBottom w:val="0"/>
              <w:divBdr>
                <w:top w:val="none" w:sz="0" w:space="0" w:color="auto"/>
                <w:left w:val="none" w:sz="0" w:space="0" w:color="auto"/>
                <w:bottom w:val="none" w:sz="0" w:space="0" w:color="auto"/>
                <w:right w:val="none" w:sz="0" w:space="0" w:color="auto"/>
              </w:divBdr>
            </w:div>
            <w:div w:id="1776484703">
              <w:marLeft w:val="0"/>
              <w:marRight w:val="0"/>
              <w:marTop w:val="0"/>
              <w:marBottom w:val="0"/>
              <w:divBdr>
                <w:top w:val="none" w:sz="0" w:space="0" w:color="auto"/>
                <w:left w:val="none" w:sz="0" w:space="0" w:color="auto"/>
                <w:bottom w:val="none" w:sz="0" w:space="0" w:color="auto"/>
                <w:right w:val="none" w:sz="0" w:space="0" w:color="auto"/>
              </w:divBdr>
            </w:div>
            <w:div w:id="361128724">
              <w:marLeft w:val="0"/>
              <w:marRight w:val="0"/>
              <w:marTop w:val="0"/>
              <w:marBottom w:val="0"/>
              <w:divBdr>
                <w:top w:val="none" w:sz="0" w:space="0" w:color="auto"/>
                <w:left w:val="none" w:sz="0" w:space="0" w:color="auto"/>
                <w:bottom w:val="none" w:sz="0" w:space="0" w:color="auto"/>
                <w:right w:val="none" w:sz="0" w:space="0" w:color="auto"/>
              </w:divBdr>
            </w:div>
            <w:div w:id="239827345">
              <w:marLeft w:val="0"/>
              <w:marRight w:val="0"/>
              <w:marTop w:val="0"/>
              <w:marBottom w:val="0"/>
              <w:divBdr>
                <w:top w:val="none" w:sz="0" w:space="0" w:color="auto"/>
                <w:left w:val="none" w:sz="0" w:space="0" w:color="auto"/>
                <w:bottom w:val="none" w:sz="0" w:space="0" w:color="auto"/>
                <w:right w:val="none" w:sz="0" w:space="0" w:color="auto"/>
              </w:divBdr>
            </w:div>
            <w:div w:id="1551960479">
              <w:marLeft w:val="0"/>
              <w:marRight w:val="0"/>
              <w:marTop w:val="0"/>
              <w:marBottom w:val="0"/>
              <w:divBdr>
                <w:top w:val="none" w:sz="0" w:space="0" w:color="auto"/>
                <w:left w:val="none" w:sz="0" w:space="0" w:color="auto"/>
                <w:bottom w:val="none" w:sz="0" w:space="0" w:color="auto"/>
                <w:right w:val="none" w:sz="0" w:space="0" w:color="auto"/>
              </w:divBdr>
            </w:div>
            <w:div w:id="580992119">
              <w:marLeft w:val="0"/>
              <w:marRight w:val="0"/>
              <w:marTop w:val="0"/>
              <w:marBottom w:val="0"/>
              <w:divBdr>
                <w:top w:val="none" w:sz="0" w:space="0" w:color="auto"/>
                <w:left w:val="none" w:sz="0" w:space="0" w:color="auto"/>
                <w:bottom w:val="none" w:sz="0" w:space="0" w:color="auto"/>
                <w:right w:val="none" w:sz="0" w:space="0" w:color="auto"/>
              </w:divBdr>
            </w:div>
            <w:div w:id="779645117">
              <w:marLeft w:val="0"/>
              <w:marRight w:val="0"/>
              <w:marTop w:val="0"/>
              <w:marBottom w:val="0"/>
              <w:divBdr>
                <w:top w:val="none" w:sz="0" w:space="0" w:color="auto"/>
                <w:left w:val="none" w:sz="0" w:space="0" w:color="auto"/>
                <w:bottom w:val="none" w:sz="0" w:space="0" w:color="auto"/>
                <w:right w:val="none" w:sz="0" w:space="0" w:color="auto"/>
              </w:divBdr>
            </w:div>
            <w:div w:id="487788036">
              <w:marLeft w:val="0"/>
              <w:marRight w:val="0"/>
              <w:marTop w:val="0"/>
              <w:marBottom w:val="0"/>
              <w:divBdr>
                <w:top w:val="none" w:sz="0" w:space="0" w:color="auto"/>
                <w:left w:val="none" w:sz="0" w:space="0" w:color="auto"/>
                <w:bottom w:val="none" w:sz="0" w:space="0" w:color="auto"/>
                <w:right w:val="none" w:sz="0" w:space="0" w:color="auto"/>
              </w:divBdr>
            </w:div>
            <w:div w:id="1126392449">
              <w:marLeft w:val="0"/>
              <w:marRight w:val="0"/>
              <w:marTop w:val="0"/>
              <w:marBottom w:val="0"/>
              <w:divBdr>
                <w:top w:val="none" w:sz="0" w:space="0" w:color="auto"/>
                <w:left w:val="none" w:sz="0" w:space="0" w:color="auto"/>
                <w:bottom w:val="none" w:sz="0" w:space="0" w:color="auto"/>
                <w:right w:val="none" w:sz="0" w:space="0" w:color="auto"/>
              </w:divBdr>
            </w:div>
            <w:div w:id="634332363">
              <w:marLeft w:val="0"/>
              <w:marRight w:val="0"/>
              <w:marTop w:val="0"/>
              <w:marBottom w:val="0"/>
              <w:divBdr>
                <w:top w:val="none" w:sz="0" w:space="0" w:color="auto"/>
                <w:left w:val="none" w:sz="0" w:space="0" w:color="auto"/>
                <w:bottom w:val="none" w:sz="0" w:space="0" w:color="auto"/>
                <w:right w:val="none" w:sz="0" w:space="0" w:color="auto"/>
              </w:divBdr>
            </w:div>
            <w:div w:id="627204434">
              <w:marLeft w:val="0"/>
              <w:marRight w:val="0"/>
              <w:marTop w:val="0"/>
              <w:marBottom w:val="0"/>
              <w:divBdr>
                <w:top w:val="none" w:sz="0" w:space="0" w:color="auto"/>
                <w:left w:val="none" w:sz="0" w:space="0" w:color="auto"/>
                <w:bottom w:val="none" w:sz="0" w:space="0" w:color="auto"/>
                <w:right w:val="none" w:sz="0" w:space="0" w:color="auto"/>
              </w:divBdr>
            </w:div>
            <w:div w:id="629433419">
              <w:marLeft w:val="0"/>
              <w:marRight w:val="0"/>
              <w:marTop w:val="0"/>
              <w:marBottom w:val="0"/>
              <w:divBdr>
                <w:top w:val="none" w:sz="0" w:space="0" w:color="auto"/>
                <w:left w:val="none" w:sz="0" w:space="0" w:color="auto"/>
                <w:bottom w:val="none" w:sz="0" w:space="0" w:color="auto"/>
                <w:right w:val="none" w:sz="0" w:space="0" w:color="auto"/>
              </w:divBdr>
            </w:div>
            <w:div w:id="803306223">
              <w:marLeft w:val="0"/>
              <w:marRight w:val="0"/>
              <w:marTop w:val="0"/>
              <w:marBottom w:val="0"/>
              <w:divBdr>
                <w:top w:val="none" w:sz="0" w:space="0" w:color="auto"/>
                <w:left w:val="none" w:sz="0" w:space="0" w:color="auto"/>
                <w:bottom w:val="none" w:sz="0" w:space="0" w:color="auto"/>
                <w:right w:val="none" w:sz="0" w:space="0" w:color="auto"/>
              </w:divBdr>
            </w:div>
            <w:div w:id="1069499006">
              <w:marLeft w:val="0"/>
              <w:marRight w:val="0"/>
              <w:marTop w:val="0"/>
              <w:marBottom w:val="0"/>
              <w:divBdr>
                <w:top w:val="none" w:sz="0" w:space="0" w:color="auto"/>
                <w:left w:val="none" w:sz="0" w:space="0" w:color="auto"/>
                <w:bottom w:val="none" w:sz="0" w:space="0" w:color="auto"/>
                <w:right w:val="none" w:sz="0" w:space="0" w:color="auto"/>
              </w:divBdr>
            </w:div>
            <w:div w:id="2037851798">
              <w:marLeft w:val="0"/>
              <w:marRight w:val="0"/>
              <w:marTop w:val="0"/>
              <w:marBottom w:val="0"/>
              <w:divBdr>
                <w:top w:val="none" w:sz="0" w:space="0" w:color="auto"/>
                <w:left w:val="none" w:sz="0" w:space="0" w:color="auto"/>
                <w:bottom w:val="none" w:sz="0" w:space="0" w:color="auto"/>
                <w:right w:val="none" w:sz="0" w:space="0" w:color="auto"/>
              </w:divBdr>
            </w:div>
            <w:div w:id="1365594295">
              <w:marLeft w:val="0"/>
              <w:marRight w:val="0"/>
              <w:marTop w:val="0"/>
              <w:marBottom w:val="0"/>
              <w:divBdr>
                <w:top w:val="none" w:sz="0" w:space="0" w:color="auto"/>
                <w:left w:val="none" w:sz="0" w:space="0" w:color="auto"/>
                <w:bottom w:val="none" w:sz="0" w:space="0" w:color="auto"/>
                <w:right w:val="none" w:sz="0" w:space="0" w:color="auto"/>
              </w:divBdr>
            </w:div>
            <w:div w:id="477576570">
              <w:marLeft w:val="0"/>
              <w:marRight w:val="0"/>
              <w:marTop w:val="0"/>
              <w:marBottom w:val="0"/>
              <w:divBdr>
                <w:top w:val="none" w:sz="0" w:space="0" w:color="auto"/>
                <w:left w:val="none" w:sz="0" w:space="0" w:color="auto"/>
                <w:bottom w:val="none" w:sz="0" w:space="0" w:color="auto"/>
                <w:right w:val="none" w:sz="0" w:space="0" w:color="auto"/>
              </w:divBdr>
            </w:div>
            <w:div w:id="328096058">
              <w:marLeft w:val="0"/>
              <w:marRight w:val="0"/>
              <w:marTop w:val="0"/>
              <w:marBottom w:val="0"/>
              <w:divBdr>
                <w:top w:val="none" w:sz="0" w:space="0" w:color="auto"/>
                <w:left w:val="none" w:sz="0" w:space="0" w:color="auto"/>
                <w:bottom w:val="none" w:sz="0" w:space="0" w:color="auto"/>
                <w:right w:val="none" w:sz="0" w:space="0" w:color="auto"/>
              </w:divBdr>
            </w:div>
            <w:div w:id="913509150">
              <w:marLeft w:val="0"/>
              <w:marRight w:val="0"/>
              <w:marTop w:val="0"/>
              <w:marBottom w:val="0"/>
              <w:divBdr>
                <w:top w:val="none" w:sz="0" w:space="0" w:color="auto"/>
                <w:left w:val="none" w:sz="0" w:space="0" w:color="auto"/>
                <w:bottom w:val="none" w:sz="0" w:space="0" w:color="auto"/>
                <w:right w:val="none" w:sz="0" w:space="0" w:color="auto"/>
              </w:divBdr>
            </w:div>
            <w:div w:id="2035498696">
              <w:marLeft w:val="0"/>
              <w:marRight w:val="0"/>
              <w:marTop w:val="0"/>
              <w:marBottom w:val="0"/>
              <w:divBdr>
                <w:top w:val="none" w:sz="0" w:space="0" w:color="auto"/>
                <w:left w:val="none" w:sz="0" w:space="0" w:color="auto"/>
                <w:bottom w:val="none" w:sz="0" w:space="0" w:color="auto"/>
                <w:right w:val="none" w:sz="0" w:space="0" w:color="auto"/>
              </w:divBdr>
            </w:div>
            <w:div w:id="241762903">
              <w:marLeft w:val="0"/>
              <w:marRight w:val="0"/>
              <w:marTop w:val="0"/>
              <w:marBottom w:val="0"/>
              <w:divBdr>
                <w:top w:val="none" w:sz="0" w:space="0" w:color="auto"/>
                <w:left w:val="none" w:sz="0" w:space="0" w:color="auto"/>
                <w:bottom w:val="none" w:sz="0" w:space="0" w:color="auto"/>
                <w:right w:val="none" w:sz="0" w:space="0" w:color="auto"/>
              </w:divBdr>
            </w:div>
            <w:div w:id="1098983725">
              <w:marLeft w:val="0"/>
              <w:marRight w:val="0"/>
              <w:marTop w:val="0"/>
              <w:marBottom w:val="0"/>
              <w:divBdr>
                <w:top w:val="none" w:sz="0" w:space="0" w:color="auto"/>
                <w:left w:val="none" w:sz="0" w:space="0" w:color="auto"/>
                <w:bottom w:val="none" w:sz="0" w:space="0" w:color="auto"/>
                <w:right w:val="none" w:sz="0" w:space="0" w:color="auto"/>
              </w:divBdr>
            </w:div>
            <w:div w:id="1171915772">
              <w:marLeft w:val="0"/>
              <w:marRight w:val="0"/>
              <w:marTop w:val="0"/>
              <w:marBottom w:val="0"/>
              <w:divBdr>
                <w:top w:val="none" w:sz="0" w:space="0" w:color="auto"/>
                <w:left w:val="none" w:sz="0" w:space="0" w:color="auto"/>
                <w:bottom w:val="none" w:sz="0" w:space="0" w:color="auto"/>
                <w:right w:val="none" w:sz="0" w:space="0" w:color="auto"/>
              </w:divBdr>
            </w:div>
            <w:div w:id="1667896683">
              <w:marLeft w:val="0"/>
              <w:marRight w:val="0"/>
              <w:marTop w:val="0"/>
              <w:marBottom w:val="0"/>
              <w:divBdr>
                <w:top w:val="none" w:sz="0" w:space="0" w:color="auto"/>
                <w:left w:val="none" w:sz="0" w:space="0" w:color="auto"/>
                <w:bottom w:val="none" w:sz="0" w:space="0" w:color="auto"/>
                <w:right w:val="none" w:sz="0" w:space="0" w:color="auto"/>
              </w:divBdr>
            </w:div>
            <w:div w:id="845873812">
              <w:marLeft w:val="0"/>
              <w:marRight w:val="0"/>
              <w:marTop w:val="0"/>
              <w:marBottom w:val="0"/>
              <w:divBdr>
                <w:top w:val="none" w:sz="0" w:space="0" w:color="auto"/>
                <w:left w:val="none" w:sz="0" w:space="0" w:color="auto"/>
                <w:bottom w:val="none" w:sz="0" w:space="0" w:color="auto"/>
                <w:right w:val="none" w:sz="0" w:space="0" w:color="auto"/>
              </w:divBdr>
            </w:div>
            <w:div w:id="2135899927">
              <w:marLeft w:val="0"/>
              <w:marRight w:val="0"/>
              <w:marTop w:val="0"/>
              <w:marBottom w:val="0"/>
              <w:divBdr>
                <w:top w:val="none" w:sz="0" w:space="0" w:color="auto"/>
                <w:left w:val="none" w:sz="0" w:space="0" w:color="auto"/>
                <w:bottom w:val="none" w:sz="0" w:space="0" w:color="auto"/>
                <w:right w:val="none" w:sz="0" w:space="0" w:color="auto"/>
              </w:divBdr>
            </w:div>
            <w:div w:id="1903054324">
              <w:marLeft w:val="0"/>
              <w:marRight w:val="0"/>
              <w:marTop w:val="0"/>
              <w:marBottom w:val="0"/>
              <w:divBdr>
                <w:top w:val="none" w:sz="0" w:space="0" w:color="auto"/>
                <w:left w:val="none" w:sz="0" w:space="0" w:color="auto"/>
                <w:bottom w:val="none" w:sz="0" w:space="0" w:color="auto"/>
                <w:right w:val="none" w:sz="0" w:space="0" w:color="auto"/>
              </w:divBdr>
            </w:div>
            <w:div w:id="786193630">
              <w:marLeft w:val="0"/>
              <w:marRight w:val="0"/>
              <w:marTop w:val="0"/>
              <w:marBottom w:val="0"/>
              <w:divBdr>
                <w:top w:val="none" w:sz="0" w:space="0" w:color="auto"/>
                <w:left w:val="none" w:sz="0" w:space="0" w:color="auto"/>
                <w:bottom w:val="none" w:sz="0" w:space="0" w:color="auto"/>
                <w:right w:val="none" w:sz="0" w:space="0" w:color="auto"/>
              </w:divBdr>
            </w:div>
            <w:div w:id="1560825628">
              <w:marLeft w:val="0"/>
              <w:marRight w:val="0"/>
              <w:marTop w:val="0"/>
              <w:marBottom w:val="0"/>
              <w:divBdr>
                <w:top w:val="none" w:sz="0" w:space="0" w:color="auto"/>
                <w:left w:val="none" w:sz="0" w:space="0" w:color="auto"/>
                <w:bottom w:val="none" w:sz="0" w:space="0" w:color="auto"/>
                <w:right w:val="none" w:sz="0" w:space="0" w:color="auto"/>
              </w:divBdr>
            </w:div>
            <w:div w:id="65105711">
              <w:marLeft w:val="0"/>
              <w:marRight w:val="0"/>
              <w:marTop w:val="0"/>
              <w:marBottom w:val="0"/>
              <w:divBdr>
                <w:top w:val="none" w:sz="0" w:space="0" w:color="auto"/>
                <w:left w:val="none" w:sz="0" w:space="0" w:color="auto"/>
                <w:bottom w:val="none" w:sz="0" w:space="0" w:color="auto"/>
                <w:right w:val="none" w:sz="0" w:space="0" w:color="auto"/>
              </w:divBdr>
            </w:div>
            <w:div w:id="424234565">
              <w:marLeft w:val="0"/>
              <w:marRight w:val="0"/>
              <w:marTop w:val="0"/>
              <w:marBottom w:val="0"/>
              <w:divBdr>
                <w:top w:val="none" w:sz="0" w:space="0" w:color="auto"/>
                <w:left w:val="none" w:sz="0" w:space="0" w:color="auto"/>
                <w:bottom w:val="none" w:sz="0" w:space="0" w:color="auto"/>
                <w:right w:val="none" w:sz="0" w:space="0" w:color="auto"/>
              </w:divBdr>
            </w:div>
            <w:div w:id="1330673170">
              <w:marLeft w:val="0"/>
              <w:marRight w:val="0"/>
              <w:marTop w:val="0"/>
              <w:marBottom w:val="0"/>
              <w:divBdr>
                <w:top w:val="none" w:sz="0" w:space="0" w:color="auto"/>
                <w:left w:val="none" w:sz="0" w:space="0" w:color="auto"/>
                <w:bottom w:val="none" w:sz="0" w:space="0" w:color="auto"/>
                <w:right w:val="none" w:sz="0" w:space="0" w:color="auto"/>
              </w:divBdr>
            </w:div>
            <w:div w:id="906191059">
              <w:marLeft w:val="0"/>
              <w:marRight w:val="0"/>
              <w:marTop w:val="0"/>
              <w:marBottom w:val="0"/>
              <w:divBdr>
                <w:top w:val="none" w:sz="0" w:space="0" w:color="auto"/>
                <w:left w:val="none" w:sz="0" w:space="0" w:color="auto"/>
                <w:bottom w:val="none" w:sz="0" w:space="0" w:color="auto"/>
                <w:right w:val="none" w:sz="0" w:space="0" w:color="auto"/>
              </w:divBdr>
            </w:div>
            <w:div w:id="375010069">
              <w:marLeft w:val="0"/>
              <w:marRight w:val="0"/>
              <w:marTop w:val="0"/>
              <w:marBottom w:val="0"/>
              <w:divBdr>
                <w:top w:val="none" w:sz="0" w:space="0" w:color="auto"/>
                <w:left w:val="none" w:sz="0" w:space="0" w:color="auto"/>
                <w:bottom w:val="none" w:sz="0" w:space="0" w:color="auto"/>
                <w:right w:val="none" w:sz="0" w:space="0" w:color="auto"/>
              </w:divBdr>
            </w:div>
            <w:div w:id="1409766686">
              <w:marLeft w:val="0"/>
              <w:marRight w:val="0"/>
              <w:marTop w:val="0"/>
              <w:marBottom w:val="0"/>
              <w:divBdr>
                <w:top w:val="none" w:sz="0" w:space="0" w:color="auto"/>
                <w:left w:val="none" w:sz="0" w:space="0" w:color="auto"/>
                <w:bottom w:val="none" w:sz="0" w:space="0" w:color="auto"/>
                <w:right w:val="none" w:sz="0" w:space="0" w:color="auto"/>
              </w:divBdr>
            </w:div>
            <w:div w:id="1900825988">
              <w:marLeft w:val="0"/>
              <w:marRight w:val="0"/>
              <w:marTop w:val="0"/>
              <w:marBottom w:val="0"/>
              <w:divBdr>
                <w:top w:val="none" w:sz="0" w:space="0" w:color="auto"/>
                <w:left w:val="none" w:sz="0" w:space="0" w:color="auto"/>
                <w:bottom w:val="none" w:sz="0" w:space="0" w:color="auto"/>
                <w:right w:val="none" w:sz="0" w:space="0" w:color="auto"/>
              </w:divBdr>
            </w:div>
            <w:div w:id="1678268789">
              <w:marLeft w:val="0"/>
              <w:marRight w:val="0"/>
              <w:marTop w:val="0"/>
              <w:marBottom w:val="0"/>
              <w:divBdr>
                <w:top w:val="none" w:sz="0" w:space="0" w:color="auto"/>
                <w:left w:val="none" w:sz="0" w:space="0" w:color="auto"/>
                <w:bottom w:val="none" w:sz="0" w:space="0" w:color="auto"/>
                <w:right w:val="none" w:sz="0" w:space="0" w:color="auto"/>
              </w:divBdr>
            </w:div>
            <w:div w:id="161747318">
              <w:marLeft w:val="0"/>
              <w:marRight w:val="0"/>
              <w:marTop w:val="0"/>
              <w:marBottom w:val="0"/>
              <w:divBdr>
                <w:top w:val="none" w:sz="0" w:space="0" w:color="auto"/>
                <w:left w:val="none" w:sz="0" w:space="0" w:color="auto"/>
                <w:bottom w:val="none" w:sz="0" w:space="0" w:color="auto"/>
                <w:right w:val="none" w:sz="0" w:space="0" w:color="auto"/>
              </w:divBdr>
            </w:div>
            <w:div w:id="1845241382">
              <w:marLeft w:val="0"/>
              <w:marRight w:val="0"/>
              <w:marTop w:val="0"/>
              <w:marBottom w:val="0"/>
              <w:divBdr>
                <w:top w:val="none" w:sz="0" w:space="0" w:color="auto"/>
                <w:left w:val="none" w:sz="0" w:space="0" w:color="auto"/>
                <w:bottom w:val="none" w:sz="0" w:space="0" w:color="auto"/>
                <w:right w:val="none" w:sz="0" w:space="0" w:color="auto"/>
              </w:divBdr>
            </w:div>
            <w:div w:id="205877980">
              <w:marLeft w:val="0"/>
              <w:marRight w:val="0"/>
              <w:marTop w:val="0"/>
              <w:marBottom w:val="0"/>
              <w:divBdr>
                <w:top w:val="none" w:sz="0" w:space="0" w:color="auto"/>
                <w:left w:val="none" w:sz="0" w:space="0" w:color="auto"/>
                <w:bottom w:val="none" w:sz="0" w:space="0" w:color="auto"/>
                <w:right w:val="none" w:sz="0" w:space="0" w:color="auto"/>
              </w:divBdr>
            </w:div>
            <w:div w:id="159198519">
              <w:marLeft w:val="0"/>
              <w:marRight w:val="0"/>
              <w:marTop w:val="0"/>
              <w:marBottom w:val="0"/>
              <w:divBdr>
                <w:top w:val="none" w:sz="0" w:space="0" w:color="auto"/>
                <w:left w:val="none" w:sz="0" w:space="0" w:color="auto"/>
                <w:bottom w:val="none" w:sz="0" w:space="0" w:color="auto"/>
                <w:right w:val="none" w:sz="0" w:space="0" w:color="auto"/>
              </w:divBdr>
            </w:div>
            <w:div w:id="823546129">
              <w:marLeft w:val="0"/>
              <w:marRight w:val="0"/>
              <w:marTop w:val="0"/>
              <w:marBottom w:val="0"/>
              <w:divBdr>
                <w:top w:val="none" w:sz="0" w:space="0" w:color="auto"/>
                <w:left w:val="none" w:sz="0" w:space="0" w:color="auto"/>
                <w:bottom w:val="none" w:sz="0" w:space="0" w:color="auto"/>
                <w:right w:val="none" w:sz="0" w:space="0" w:color="auto"/>
              </w:divBdr>
            </w:div>
            <w:div w:id="579363555">
              <w:marLeft w:val="0"/>
              <w:marRight w:val="0"/>
              <w:marTop w:val="0"/>
              <w:marBottom w:val="0"/>
              <w:divBdr>
                <w:top w:val="none" w:sz="0" w:space="0" w:color="auto"/>
                <w:left w:val="none" w:sz="0" w:space="0" w:color="auto"/>
                <w:bottom w:val="none" w:sz="0" w:space="0" w:color="auto"/>
                <w:right w:val="none" w:sz="0" w:space="0" w:color="auto"/>
              </w:divBdr>
            </w:div>
            <w:div w:id="1340616360">
              <w:marLeft w:val="0"/>
              <w:marRight w:val="0"/>
              <w:marTop w:val="0"/>
              <w:marBottom w:val="0"/>
              <w:divBdr>
                <w:top w:val="none" w:sz="0" w:space="0" w:color="auto"/>
                <w:left w:val="none" w:sz="0" w:space="0" w:color="auto"/>
                <w:bottom w:val="none" w:sz="0" w:space="0" w:color="auto"/>
                <w:right w:val="none" w:sz="0" w:space="0" w:color="auto"/>
              </w:divBdr>
            </w:div>
            <w:div w:id="1991908305">
              <w:marLeft w:val="0"/>
              <w:marRight w:val="0"/>
              <w:marTop w:val="0"/>
              <w:marBottom w:val="0"/>
              <w:divBdr>
                <w:top w:val="none" w:sz="0" w:space="0" w:color="auto"/>
                <w:left w:val="none" w:sz="0" w:space="0" w:color="auto"/>
                <w:bottom w:val="none" w:sz="0" w:space="0" w:color="auto"/>
                <w:right w:val="none" w:sz="0" w:space="0" w:color="auto"/>
              </w:divBdr>
            </w:div>
            <w:div w:id="532502900">
              <w:marLeft w:val="0"/>
              <w:marRight w:val="0"/>
              <w:marTop w:val="0"/>
              <w:marBottom w:val="0"/>
              <w:divBdr>
                <w:top w:val="none" w:sz="0" w:space="0" w:color="auto"/>
                <w:left w:val="none" w:sz="0" w:space="0" w:color="auto"/>
                <w:bottom w:val="none" w:sz="0" w:space="0" w:color="auto"/>
                <w:right w:val="none" w:sz="0" w:space="0" w:color="auto"/>
              </w:divBdr>
            </w:div>
            <w:div w:id="1539776472">
              <w:marLeft w:val="0"/>
              <w:marRight w:val="0"/>
              <w:marTop w:val="0"/>
              <w:marBottom w:val="0"/>
              <w:divBdr>
                <w:top w:val="none" w:sz="0" w:space="0" w:color="auto"/>
                <w:left w:val="none" w:sz="0" w:space="0" w:color="auto"/>
                <w:bottom w:val="none" w:sz="0" w:space="0" w:color="auto"/>
                <w:right w:val="none" w:sz="0" w:space="0" w:color="auto"/>
              </w:divBdr>
            </w:div>
            <w:div w:id="644160159">
              <w:marLeft w:val="0"/>
              <w:marRight w:val="0"/>
              <w:marTop w:val="0"/>
              <w:marBottom w:val="0"/>
              <w:divBdr>
                <w:top w:val="none" w:sz="0" w:space="0" w:color="auto"/>
                <w:left w:val="none" w:sz="0" w:space="0" w:color="auto"/>
                <w:bottom w:val="none" w:sz="0" w:space="0" w:color="auto"/>
                <w:right w:val="none" w:sz="0" w:space="0" w:color="auto"/>
              </w:divBdr>
            </w:div>
            <w:div w:id="1451048971">
              <w:marLeft w:val="0"/>
              <w:marRight w:val="0"/>
              <w:marTop w:val="0"/>
              <w:marBottom w:val="0"/>
              <w:divBdr>
                <w:top w:val="none" w:sz="0" w:space="0" w:color="auto"/>
                <w:left w:val="none" w:sz="0" w:space="0" w:color="auto"/>
                <w:bottom w:val="none" w:sz="0" w:space="0" w:color="auto"/>
                <w:right w:val="none" w:sz="0" w:space="0" w:color="auto"/>
              </w:divBdr>
            </w:div>
            <w:div w:id="2137722647">
              <w:marLeft w:val="0"/>
              <w:marRight w:val="0"/>
              <w:marTop w:val="0"/>
              <w:marBottom w:val="0"/>
              <w:divBdr>
                <w:top w:val="none" w:sz="0" w:space="0" w:color="auto"/>
                <w:left w:val="none" w:sz="0" w:space="0" w:color="auto"/>
                <w:bottom w:val="none" w:sz="0" w:space="0" w:color="auto"/>
                <w:right w:val="none" w:sz="0" w:space="0" w:color="auto"/>
              </w:divBdr>
            </w:div>
            <w:div w:id="1739857793">
              <w:marLeft w:val="0"/>
              <w:marRight w:val="0"/>
              <w:marTop w:val="0"/>
              <w:marBottom w:val="0"/>
              <w:divBdr>
                <w:top w:val="none" w:sz="0" w:space="0" w:color="auto"/>
                <w:left w:val="none" w:sz="0" w:space="0" w:color="auto"/>
                <w:bottom w:val="none" w:sz="0" w:space="0" w:color="auto"/>
                <w:right w:val="none" w:sz="0" w:space="0" w:color="auto"/>
              </w:divBdr>
            </w:div>
            <w:div w:id="445388262">
              <w:marLeft w:val="0"/>
              <w:marRight w:val="0"/>
              <w:marTop w:val="0"/>
              <w:marBottom w:val="0"/>
              <w:divBdr>
                <w:top w:val="none" w:sz="0" w:space="0" w:color="auto"/>
                <w:left w:val="none" w:sz="0" w:space="0" w:color="auto"/>
                <w:bottom w:val="none" w:sz="0" w:space="0" w:color="auto"/>
                <w:right w:val="none" w:sz="0" w:space="0" w:color="auto"/>
              </w:divBdr>
            </w:div>
            <w:div w:id="539055685">
              <w:marLeft w:val="0"/>
              <w:marRight w:val="0"/>
              <w:marTop w:val="0"/>
              <w:marBottom w:val="0"/>
              <w:divBdr>
                <w:top w:val="none" w:sz="0" w:space="0" w:color="auto"/>
                <w:left w:val="none" w:sz="0" w:space="0" w:color="auto"/>
                <w:bottom w:val="none" w:sz="0" w:space="0" w:color="auto"/>
                <w:right w:val="none" w:sz="0" w:space="0" w:color="auto"/>
              </w:divBdr>
            </w:div>
            <w:div w:id="852646287">
              <w:marLeft w:val="0"/>
              <w:marRight w:val="0"/>
              <w:marTop w:val="0"/>
              <w:marBottom w:val="0"/>
              <w:divBdr>
                <w:top w:val="none" w:sz="0" w:space="0" w:color="auto"/>
                <w:left w:val="none" w:sz="0" w:space="0" w:color="auto"/>
                <w:bottom w:val="none" w:sz="0" w:space="0" w:color="auto"/>
                <w:right w:val="none" w:sz="0" w:space="0" w:color="auto"/>
              </w:divBdr>
            </w:div>
            <w:div w:id="1708605291">
              <w:marLeft w:val="0"/>
              <w:marRight w:val="0"/>
              <w:marTop w:val="0"/>
              <w:marBottom w:val="0"/>
              <w:divBdr>
                <w:top w:val="none" w:sz="0" w:space="0" w:color="auto"/>
                <w:left w:val="none" w:sz="0" w:space="0" w:color="auto"/>
                <w:bottom w:val="none" w:sz="0" w:space="0" w:color="auto"/>
                <w:right w:val="none" w:sz="0" w:space="0" w:color="auto"/>
              </w:divBdr>
            </w:div>
            <w:div w:id="35083775">
              <w:marLeft w:val="0"/>
              <w:marRight w:val="0"/>
              <w:marTop w:val="0"/>
              <w:marBottom w:val="0"/>
              <w:divBdr>
                <w:top w:val="none" w:sz="0" w:space="0" w:color="auto"/>
                <w:left w:val="none" w:sz="0" w:space="0" w:color="auto"/>
                <w:bottom w:val="none" w:sz="0" w:space="0" w:color="auto"/>
                <w:right w:val="none" w:sz="0" w:space="0" w:color="auto"/>
              </w:divBdr>
            </w:div>
            <w:div w:id="697660175">
              <w:marLeft w:val="0"/>
              <w:marRight w:val="0"/>
              <w:marTop w:val="0"/>
              <w:marBottom w:val="0"/>
              <w:divBdr>
                <w:top w:val="none" w:sz="0" w:space="0" w:color="auto"/>
                <w:left w:val="none" w:sz="0" w:space="0" w:color="auto"/>
                <w:bottom w:val="none" w:sz="0" w:space="0" w:color="auto"/>
                <w:right w:val="none" w:sz="0" w:space="0" w:color="auto"/>
              </w:divBdr>
            </w:div>
            <w:div w:id="631835856">
              <w:marLeft w:val="0"/>
              <w:marRight w:val="0"/>
              <w:marTop w:val="0"/>
              <w:marBottom w:val="0"/>
              <w:divBdr>
                <w:top w:val="none" w:sz="0" w:space="0" w:color="auto"/>
                <w:left w:val="none" w:sz="0" w:space="0" w:color="auto"/>
                <w:bottom w:val="none" w:sz="0" w:space="0" w:color="auto"/>
                <w:right w:val="none" w:sz="0" w:space="0" w:color="auto"/>
              </w:divBdr>
            </w:div>
            <w:div w:id="427389248">
              <w:marLeft w:val="0"/>
              <w:marRight w:val="0"/>
              <w:marTop w:val="0"/>
              <w:marBottom w:val="0"/>
              <w:divBdr>
                <w:top w:val="none" w:sz="0" w:space="0" w:color="auto"/>
                <w:left w:val="none" w:sz="0" w:space="0" w:color="auto"/>
                <w:bottom w:val="none" w:sz="0" w:space="0" w:color="auto"/>
                <w:right w:val="none" w:sz="0" w:space="0" w:color="auto"/>
              </w:divBdr>
            </w:div>
            <w:div w:id="1165781580">
              <w:marLeft w:val="0"/>
              <w:marRight w:val="0"/>
              <w:marTop w:val="0"/>
              <w:marBottom w:val="0"/>
              <w:divBdr>
                <w:top w:val="none" w:sz="0" w:space="0" w:color="auto"/>
                <w:left w:val="none" w:sz="0" w:space="0" w:color="auto"/>
                <w:bottom w:val="none" w:sz="0" w:space="0" w:color="auto"/>
                <w:right w:val="none" w:sz="0" w:space="0" w:color="auto"/>
              </w:divBdr>
            </w:div>
            <w:div w:id="257954461">
              <w:marLeft w:val="0"/>
              <w:marRight w:val="0"/>
              <w:marTop w:val="0"/>
              <w:marBottom w:val="0"/>
              <w:divBdr>
                <w:top w:val="none" w:sz="0" w:space="0" w:color="auto"/>
                <w:left w:val="none" w:sz="0" w:space="0" w:color="auto"/>
                <w:bottom w:val="none" w:sz="0" w:space="0" w:color="auto"/>
                <w:right w:val="none" w:sz="0" w:space="0" w:color="auto"/>
              </w:divBdr>
            </w:div>
            <w:div w:id="673917435">
              <w:marLeft w:val="0"/>
              <w:marRight w:val="0"/>
              <w:marTop w:val="0"/>
              <w:marBottom w:val="0"/>
              <w:divBdr>
                <w:top w:val="none" w:sz="0" w:space="0" w:color="auto"/>
                <w:left w:val="none" w:sz="0" w:space="0" w:color="auto"/>
                <w:bottom w:val="none" w:sz="0" w:space="0" w:color="auto"/>
                <w:right w:val="none" w:sz="0" w:space="0" w:color="auto"/>
              </w:divBdr>
            </w:div>
            <w:div w:id="620764585">
              <w:marLeft w:val="0"/>
              <w:marRight w:val="0"/>
              <w:marTop w:val="0"/>
              <w:marBottom w:val="0"/>
              <w:divBdr>
                <w:top w:val="none" w:sz="0" w:space="0" w:color="auto"/>
                <w:left w:val="none" w:sz="0" w:space="0" w:color="auto"/>
                <w:bottom w:val="none" w:sz="0" w:space="0" w:color="auto"/>
                <w:right w:val="none" w:sz="0" w:space="0" w:color="auto"/>
              </w:divBdr>
            </w:div>
            <w:div w:id="1789548067">
              <w:marLeft w:val="0"/>
              <w:marRight w:val="0"/>
              <w:marTop w:val="0"/>
              <w:marBottom w:val="0"/>
              <w:divBdr>
                <w:top w:val="none" w:sz="0" w:space="0" w:color="auto"/>
                <w:left w:val="none" w:sz="0" w:space="0" w:color="auto"/>
                <w:bottom w:val="none" w:sz="0" w:space="0" w:color="auto"/>
                <w:right w:val="none" w:sz="0" w:space="0" w:color="auto"/>
              </w:divBdr>
            </w:div>
            <w:div w:id="460075206">
              <w:marLeft w:val="0"/>
              <w:marRight w:val="0"/>
              <w:marTop w:val="0"/>
              <w:marBottom w:val="0"/>
              <w:divBdr>
                <w:top w:val="none" w:sz="0" w:space="0" w:color="auto"/>
                <w:left w:val="none" w:sz="0" w:space="0" w:color="auto"/>
                <w:bottom w:val="none" w:sz="0" w:space="0" w:color="auto"/>
                <w:right w:val="none" w:sz="0" w:space="0" w:color="auto"/>
              </w:divBdr>
            </w:div>
            <w:div w:id="696851769">
              <w:marLeft w:val="0"/>
              <w:marRight w:val="0"/>
              <w:marTop w:val="0"/>
              <w:marBottom w:val="0"/>
              <w:divBdr>
                <w:top w:val="none" w:sz="0" w:space="0" w:color="auto"/>
                <w:left w:val="none" w:sz="0" w:space="0" w:color="auto"/>
                <w:bottom w:val="none" w:sz="0" w:space="0" w:color="auto"/>
                <w:right w:val="none" w:sz="0" w:space="0" w:color="auto"/>
              </w:divBdr>
            </w:div>
            <w:div w:id="720634626">
              <w:marLeft w:val="0"/>
              <w:marRight w:val="0"/>
              <w:marTop w:val="0"/>
              <w:marBottom w:val="0"/>
              <w:divBdr>
                <w:top w:val="none" w:sz="0" w:space="0" w:color="auto"/>
                <w:left w:val="none" w:sz="0" w:space="0" w:color="auto"/>
                <w:bottom w:val="none" w:sz="0" w:space="0" w:color="auto"/>
                <w:right w:val="none" w:sz="0" w:space="0" w:color="auto"/>
              </w:divBdr>
            </w:div>
            <w:div w:id="2061437247">
              <w:marLeft w:val="0"/>
              <w:marRight w:val="0"/>
              <w:marTop w:val="0"/>
              <w:marBottom w:val="0"/>
              <w:divBdr>
                <w:top w:val="none" w:sz="0" w:space="0" w:color="auto"/>
                <w:left w:val="none" w:sz="0" w:space="0" w:color="auto"/>
                <w:bottom w:val="none" w:sz="0" w:space="0" w:color="auto"/>
                <w:right w:val="none" w:sz="0" w:space="0" w:color="auto"/>
              </w:divBdr>
            </w:div>
            <w:div w:id="888344053">
              <w:marLeft w:val="0"/>
              <w:marRight w:val="0"/>
              <w:marTop w:val="0"/>
              <w:marBottom w:val="0"/>
              <w:divBdr>
                <w:top w:val="none" w:sz="0" w:space="0" w:color="auto"/>
                <w:left w:val="none" w:sz="0" w:space="0" w:color="auto"/>
                <w:bottom w:val="none" w:sz="0" w:space="0" w:color="auto"/>
                <w:right w:val="none" w:sz="0" w:space="0" w:color="auto"/>
              </w:divBdr>
            </w:div>
            <w:div w:id="166990444">
              <w:marLeft w:val="0"/>
              <w:marRight w:val="0"/>
              <w:marTop w:val="0"/>
              <w:marBottom w:val="0"/>
              <w:divBdr>
                <w:top w:val="none" w:sz="0" w:space="0" w:color="auto"/>
                <w:left w:val="none" w:sz="0" w:space="0" w:color="auto"/>
                <w:bottom w:val="none" w:sz="0" w:space="0" w:color="auto"/>
                <w:right w:val="none" w:sz="0" w:space="0" w:color="auto"/>
              </w:divBdr>
            </w:div>
            <w:div w:id="1302006410">
              <w:marLeft w:val="0"/>
              <w:marRight w:val="0"/>
              <w:marTop w:val="0"/>
              <w:marBottom w:val="0"/>
              <w:divBdr>
                <w:top w:val="none" w:sz="0" w:space="0" w:color="auto"/>
                <w:left w:val="none" w:sz="0" w:space="0" w:color="auto"/>
                <w:bottom w:val="none" w:sz="0" w:space="0" w:color="auto"/>
                <w:right w:val="none" w:sz="0" w:space="0" w:color="auto"/>
              </w:divBdr>
            </w:div>
            <w:div w:id="1223753984">
              <w:marLeft w:val="0"/>
              <w:marRight w:val="0"/>
              <w:marTop w:val="0"/>
              <w:marBottom w:val="0"/>
              <w:divBdr>
                <w:top w:val="none" w:sz="0" w:space="0" w:color="auto"/>
                <w:left w:val="none" w:sz="0" w:space="0" w:color="auto"/>
                <w:bottom w:val="none" w:sz="0" w:space="0" w:color="auto"/>
                <w:right w:val="none" w:sz="0" w:space="0" w:color="auto"/>
              </w:divBdr>
            </w:div>
            <w:div w:id="1840391605">
              <w:marLeft w:val="0"/>
              <w:marRight w:val="0"/>
              <w:marTop w:val="0"/>
              <w:marBottom w:val="0"/>
              <w:divBdr>
                <w:top w:val="none" w:sz="0" w:space="0" w:color="auto"/>
                <w:left w:val="none" w:sz="0" w:space="0" w:color="auto"/>
                <w:bottom w:val="none" w:sz="0" w:space="0" w:color="auto"/>
                <w:right w:val="none" w:sz="0" w:space="0" w:color="auto"/>
              </w:divBdr>
            </w:div>
            <w:div w:id="331035052">
              <w:marLeft w:val="0"/>
              <w:marRight w:val="0"/>
              <w:marTop w:val="0"/>
              <w:marBottom w:val="0"/>
              <w:divBdr>
                <w:top w:val="none" w:sz="0" w:space="0" w:color="auto"/>
                <w:left w:val="none" w:sz="0" w:space="0" w:color="auto"/>
                <w:bottom w:val="none" w:sz="0" w:space="0" w:color="auto"/>
                <w:right w:val="none" w:sz="0" w:space="0" w:color="auto"/>
              </w:divBdr>
            </w:div>
            <w:div w:id="649747573">
              <w:marLeft w:val="0"/>
              <w:marRight w:val="0"/>
              <w:marTop w:val="0"/>
              <w:marBottom w:val="0"/>
              <w:divBdr>
                <w:top w:val="none" w:sz="0" w:space="0" w:color="auto"/>
                <w:left w:val="none" w:sz="0" w:space="0" w:color="auto"/>
                <w:bottom w:val="none" w:sz="0" w:space="0" w:color="auto"/>
                <w:right w:val="none" w:sz="0" w:space="0" w:color="auto"/>
              </w:divBdr>
            </w:div>
            <w:div w:id="573121875">
              <w:marLeft w:val="0"/>
              <w:marRight w:val="0"/>
              <w:marTop w:val="0"/>
              <w:marBottom w:val="0"/>
              <w:divBdr>
                <w:top w:val="none" w:sz="0" w:space="0" w:color="auto"/>
                <w:left w:val="none" w:sz="0" w:space="0" w:color="auto"/>
                <w:bottom w:val="none" w:sz="0" w:space="0" w:color="auto"/>
                <w:right w:val="none" w:sz="0" w:space="0" w:color="auto"/>
              </w:divBdr>
            </w:div>
            <w:div w:id="1720283050">
              <w:marLeft w:val="0"/>
              <w:marRight w:val="0"/>
              <w:marTop w:val="0"/>
              <w:marBottom w:val="0"/>
              <w:divBdr>
                <w:top w:val="none" w:sz="0" w:space="0" w:color="auto"/>
                <w:left w:val="none" w:sz="0" w:space="0" w:color="auto"/>
                <w:bottom w:val="none" w:sz="0" w:space="0" w:color="auto"/>
                <w:right w:val="none" w:sz="0" w:space="0" w:color="auto"/>
              </w:divBdr>
            </w:div>
            <w:div w:id="1665283212">
              <w:marLeft w:val="0"/>
              <w:marRight w:val="0"/>
              <w:marTop w:val="0"/>
              <w:marBottom w:val="0"/>
              <w:divBdr>
                <w:top w:val="none" w:sz="0" w:space="0" w:color="auto"/>
                <w:left w:val="none" w:sz="0" w:space="0" w:color="auto"/>
                <w:bottom w:val="none" w:sz="0" w:space="0" w:color="auto"/>
                <w:right w:val="none" w:sz="0" w:space="0" w:color="auto"/>
              </w:divBdr>
            </w:div>
            <w:div w:id="113332522">
              <w:marLeft w:val="0"/>
              <w:marRight w:val="0"/>
              <w:marTop w:val="0"/>
              <w:marBottom w:val="0"/>
              <w:divBdr>
                <w:top w:val="none" w:sz="0" w:space="0" w:color="auto"/>
                <w:left w:val="none" w:sz="0" w:space="0" w:color="auto"/>
                <w:bottom w:val="none" w:sz="0" w:space="0" w:color="auto"/>
                <w:right w:val="none" w:sz="0" w:space="0" w:color="auto"/>
              </w:divBdr>
            </w:div>
            <w:div w:id="1497726261">
              <w:marLeft w:val="0"/>
              <w:marRight w:val="0"/>
              <w:marTop w:val="0"/>
              <w:marBottom w:val="0"/>
              <w:divBdr>
                <w:top w:val="none" w:sz="0" w:space="0" w:color="auto"/>
                <w:left w:val="none" w:sz="0" w:space="0" w:color="auto"/>
                <w:bottom w:val="none" w:sz="0" w:space="0" w:color="auto"/>
                <w:right w:val="none" w:sz="0" w:space="0" w:color="auto"/>
              </w:divBdr>
            </w:div>
            <w:div w:id="422534482">
              <w:marLeft w:val="0"/>
              <w:marRight w:val="0"/>
              <w:marTop w:val="0"/>
              <w:marBottom w:val="0"/>
              <w:divBdr>
                <w:top w:val="none" w:sz="0" w:space="0" w:color="auto"/>
                <w:left w:val="none" w:sz="0" w:space="0" w:color="auto"/>
                <w:bottom w:val="none" w:sz="0" w:space="0" w:color="auto"/>
                <w:right w:val="none" w:sz="0" w:space="0" w:color="auto"/>
              </w:divBdr>
            </w:div>
            <w:div w:id="886448508">
              <w:marLeft w:val="0"/>
              <w:marRight w:val="0"/>
              <w:marTop w:val="0"/>
              <w:marBottom w:val="0"/>
              <w:divBdr>
                <w:top w:val="none" w:sz="0" w:space="0" w:color="auto"/>
                <w:left w:val="none" w:sz="0" w:space="0" w:color="auto"/>
                <w:bottom w:val="none" w:sz="0" w:space="0" w:color="auto"/>
                <w:right w:val="none" w:sz="0" w:space="0" w:color="auto"/>
              </w:divBdr>
            </w:div>
            <w:div w:id="582379357">
              <w:marLeft w:val="0"/>
              <w:marRight w:val="0"/>
              <w:marTop w:val="0"/>
              <w:marBottom w:val="0"/>
              <w:divBdr>
                <w:top w:val="none" w:sz="0" w:space="0" w:color="auto"/>
                <w:left w:val="none" w:sz="0" w:space="0" w:color="auto"/>
                <w:bottom w:val="none" w:sz="0" w:space="0" w:color="auto"/>
                <w:right w:val="none" w:sz="0" w:space="0" w:color="auto"/>
              </w:divBdr>
            </w:div>
            <w:div w:id="1926038539">
              <w:marLeft w:val="0"/>
              <w:marRight w:val="0"/>
              <w:marTop w:val="0"/>
              <w:marBottom w:val="0"/>
              <w:divBdr>
                <w:top w:val="none" w:sz="0" w:space="0" w:color="auto"/>
                <w:left w:val="none" w:sz="0" w:space="0" w:color="auto"/>
                <w:bottom w:val="none" w:sz="0" w:space="0" w:color="auto"/>
                <w:right w:val="none" w:sz="0" w:space="0" w:color="auto"/>
              </w:divBdr>
            </w:div>
            <w:div w:id="351685701">
              <w:marLeft w:val="0"/>
              <w:marRight w:val="0"/>
              <w:marTop w:val="0"/>
              <w:marBottom w:val="0"/>
              <w:divBdr>
                <w:top w:val="none" w:sz="0" w:space="0" w:color="auto"/>
                <w:left w:val="none" w:sz="0" w:space="0" w:color="auto"/>
                <w:bottom w:val="none" w:sz="0" w:space="0" w:color="auto"/>
                <w:right w:val="none" w:sz="0" w:space="0" w:color="auto"/>
              </w:divBdr>
            </w:div>
            <w:div w:id="542638394">
              <w:marLeft w:val="0"/>
              <w:marRight w:val="0"/>
              <w:marTop w:val="0"/>
              <w:marBottom w:val="0"/>
              <w:divBdr>
                <w:top w:val="none" w:sz="0" w:space="0" w:color="auto"/>
                <w:left w:val="none" w:sz="0" w:space="0" w:color="auto"/>
                <w:bottom w:val="none" w:sz="0" w:space="0" w:color="auto"/>
                <w:right w:val="none" w:sz="0" w:space="0" w:color="auto"/>
              </w:divBdr>
            </w:div>
            <w:div w:id="123352300">
              <w:marLeft w:val="0"/>
              <w:marRight w:val="0"/>
              <w:marTop w:val="0"/>
              <w:marBottom w:val="0"/>
              <w:divBdr>
                <w:top w:val="none" w:sz="0" w:space="0" w:color="auto"/>
                <w:left w:val="none" w:sz="0" w:space="0" w:color="auto"/>
                <w:bottom w:val="none" w:sz="0" w:space="0" w:color="auto"/>
                <w:right w:val="none" w:sz="0" w:space="0" w:color="auto"/>
              </w:divBdr>
            </w:div>
            <w:div w:id="1411584551">
              <w:marLeft w:val="0"/>
              <w:marRight w:val="0"/>
              <w:marTop w:val="0"/>
              <w:marBottom w:val="0"/>
              <w:divBdr>
                <w:top w:val="none" w:sz="0" w:space="0" w:color="auto"/>
                <w:left w:val="none" w:sz="0" w:space="0" w:color="auto"/>
                <w:bottom w:val="none" w:sz="0" w:space="0" w:color="auto"/>
                <w:right w:val="none" w:sz="0" w:space="0" w:color="auto"/>
              </w:divBdr>
            </w:div>
            <w:div w:id="1728842489">
              <w:marLeft w:val="0"/>
              <w:marRight w:val="0"/>
              <w:marTop w:val="0"/>
              <w:marBottom w:val="0"/>
              <w:divBdr>
                <w:top w:val="none" w:sz="0" w:space="0" w:color="auto"/>
                <w:left w:val="none" w:sz="0" w:space="0" w:color="auto"/>
                <w:bottom w:val="none" w:sz="0" w:space="0" w:color="auto"/>
                <w:right w:val="none" w:sz="0" w:space="0" w:color="auto"/>
              </w:divBdr>
            </w:div>
            <w:div w:id="2015263572">
              <w:marLeft w:val="0"/>
              <w:marRight w:val="0"/>
              <w:marTop w:val="0"/>
              <w:marBottom w:val="0"/>
              <w:divBdr>
                <w:top w:val="none" w:sz="0" w:space="0" w:color="auto"/>
                <w:left w:val="none" w:sz="0" w:space="0" w:color="auto"/>
                <w:bottom w:val="none" w:sz="0" w:space="0" w:color="auto"/>
                <w:right w:val="none" w:sz="0" w:space="0" w:color="auto"/>
              </w:divBdr>
            </w:div>
            <w:div w:id="1772503605">
              <w:marLeft w:val="0"/>
              <w:marRight w:val="0"/>
              <w:marTop w:val="0"/>
              <w:marBottom w:val="0"/>
              <w:divBdr>
                <w:top w:val="none" w:sz="0" w:space="0" w:color="auto"/>
                <w:left w:val="none" w:sz="0" w:space="0" w:color="auto"/>
                <w:bottom w:val="none" w:sz="0" w:space="0" w:color="auto"/>
                <w:right w:val="none" w:sz="0" w:space="0" w:color="auto"/>
              </w:divBdr>
            </w:div>
            <w:div w:id="202982550">
              <w:marLeft w:val="0"/>
              <w:marRight w:val="0"/>
              <w:marTop w:val="0"/>
              <w:marBottom w:val="0"/>
              <w:divBdr>
                <w:top w:val="none" w:sz="0" w:space="0" w:color="auto"/>
                <w:left w:val="none" w:sz="0" w:space="0" w:color="auto"/>
                <w:bottom w:val="none" w:sz="0" w:space="0" w:color="auto"/>
                <w:right w:val="none" w:sz="0" w:space="0" w:color="auto"/>
              </w:divBdr>
            </w:div>
            <w:div w:id="1514758432">
              <w:marLeft w:val="0"/>
              <w:marRight w:val="0"/>
              <w:marTop w:val="0"/>
              <w:marBottom w:val="0"/>
              <w:divBdr>
                <w:top w:val="none" w:sz="0" w:space="0" w:color="auto"/>
                <w:left w:val="none" w:sz="0" w:space="0" w:color="auto"/>
                <w:bottom w:val="none" w:sz="0" w:space="0" w:color="auto"/>
                <w:right w:val="none" w:sz="0" w:space="0" w:color="auto"/>
              </w:divBdr>
            </w:div>
            <w:div w:id="773749615">
              <w:marLeft w:val="0"/>
              <w:marRight w:val="0"/>
              <w:marTop w:val="0"/>
              <w:marBottom w:val="0"/>
              <w:divBdr>
                <w:top w:val="none" w:sz="0" w:space="0" w:color="auto"/>
                <w:left w:val="none" w:sz="0" w:space="0" w:color="auto"/>
                <w:bottom w:val="none" w:sz="0" w:space="0" w:color="auto"/>
                <w:right w:val="none" w:sz="0" w:space="0" w:color="auto"/>
              </w:divBdr>
            </w:div>
            <w:div w:id="118646590">
              <w:marLeft w:val="0"/>
              <w:marRight w:val="0"/>
              <w:marTop w:val="0"/>
              <w:marBottom w:val="0"/>
              <w:divBdr>
                <w:top w:val="none" w:sz="0" w:space="0" w:color="auto"/>
                <w:left w:val="none" w:sz="0" w:space="0" w:color="auto"/>
                <w:bottom w:val="none" w:sz="0" w:space="0" w:color="auto"/>
                <w:right w:val="none" w:sz="0" w:space="0" w:color="auto"/>
              </w:divBdr>
            </w:div>
            <w:div w:id="1272397061">
              <w:marLeft w:val="0"/>
              <w:marRight w:val="0"/>
              <w:marTop w:val="0"/>
              <w:marBottom w:val="0"/>
              <w:divBdr>
                <w:top w:val="none" w:sz="0" w:space="0" w:color="auto"/>
                <w:left w:val="none" w:sz="0" w:space="0" w:color="auto"/>
                <w:bottom w:val="none" w:sz="0" w:space="0" w:color="auto"/>
                <w:right w:val="none" w:sz="0" w:space="0" w:color="auto"/>
              </w:divBdr>
            </w:div>
            <w:div w:id="2029401867">
              <w:marLeft w:val="0"/>
              <w:marRight w:val="0"/>
              <w:marTop w:val="0"/>
              <w:marBottom w:val="0"/>
              <w:divBdr>
                <w:top w:val="none" w:sz="0" w:space="0" w:color="auto"/>
                <w:left w:val="none" w:sz="0" w:space="0" w:color="auto"/>
                <w:bottom w:val="none" w:sz="0" w:space="0" w:color="auto"/>
                <w:right w:val="none" w:sz="0" w:space="0" w:color="auto"/>
              </w:divBdr>
            </w:div>
            <w:div w:id="833060752">
              <w:marLeft w:val="0"/>
              <w:marRight w:val="0"/>
              <w:marTop w:val="0"/>
              <w:marBottom w:val="0"/>
              <w:divBdr>
                <w:top w:val="none" w:sz="0" w:space="0" w:color="auto"/>
                <w:left w:val="none" w:sz="0" w:space="0" w:color="auto"/>
                <w:bottom w:val="none" w:sz="0" w:space="0" w:color="auto"/>
                <w:right w:val="none" w:sz="0" w:space="0" w:color="auto"/>
              </w:divBdr>
            </w:div>
            <w:div w:id="1528904885">
              <w:marLeft w:val="0"/>
              <w:marRight w:val="0"/>
              <w:marTop w:val="0"/>
              <w:marBottom w:val="0"/>
              <w:divBdr>
                <w:top w:val="none" w:sz="0" w:space="0" w:color="auto"/>
                <w:left w:val="none" w:sz="0" w:space="0" w:color="auto"/>
                <w:bottom w:val="none" w:sz="0" w:space="0" w:color="auto"/>
                <w:right w:val="none" w:sz="0" w:space="0" w:color="auto"/>
              </w:divBdr>
            </w:div>
            <w:div w:id="281421548">
              <w:marLeft w:val="0"/>
              <w:marRight w:val="0"/>
              <w:marTop w:val="0"/>
              <w:marBottom w:val="0"/>
              <w:divBdr>
                <w:top w:val="none" w:sz="0" w:space="0" w:color="auto"/>
                <w:left w:val="none" w:sz="0" w:space="0" w:color="auto"/>
                <w:bottom w:val="none" w:sz="0" w:space="0" w:color="auto"/>
                <w:right w:val="none" w:sz="0" w:space="0" w:color="auto"/>
              </w:divBdr>
            </w:div>
            <w:div w:id="885488876">
              <w:marLeft w:val="0"/>
              <w:marRight w:val="0"/>
              <w:marTop w:val="0"/>
              <w:marBottom w:val="0"/>
              <w:divBdr>
                <w:top w:val="none" w:sz="0" w:space="0" w:color="auto"/>
                <w:left w:val="none" w:sz="0" w:space="0" w:color="auto"/>
                <w:bottom w:val="none" w:sz="0" w:space="0" w:color="auto"/>
                <w:right w:val="none" w:sz="0" w:space="0" w:color="auto"/>
              </w:divBdr>
            </w:div>
            <w:div w:id="476456703">
              <w:marLeft w:val="0"/>
              <w:marRight w:val="0"/>
              <w:marTop w:val="0"/>
              <w:marBottom w:val="0"/>
              <w:divBdr>
                <w:top w:val="none" w:sz="0" w:space="0" w:color="auto"/>
                <w:left w:val="none" w:sz="0" w:space="0" w:color="auto"/>
                <w:bottom w:val="none" w:sz="0" w:space="0" w:color="auto"/>
                <w:right w:val="none" w:sz="0" w:space="0" w:color="auto"/>
              </w:divBdr>
            </w:div>
            <w:div w:id="413433226">
              <w:marLeft w:val="0"/>
              <w:marRight w:val="0"/>
              <w:marTop w:val="0"/>
              <w:marBottom w:val="0"/>
              <w:divBdr>
                <w:top w:val="none" w:sz="0" w:space="0" w:color="auto"/>
                <w:left w:val="none" w:sz="0" w:space="0" w:color="auto"/>
                <w:bottom w:val="none" w:sz="0" w:space="0" w:color="auto"/>
                <w:right w:val="none" w:sz="0" w:space="0" w:color="auto"/>
              </w:divBdr>
            </w:div>
            <w:div w:id="1422794294">
              <w:marLeft w:val="0"/>
              <w:marRight w:val="0"/>
              <w:marTop w:val="0"/>
              <w:marBottom w:val="0"/>
              <w:divBdr>
                <w:top w:val="none" w:sz="0" w:space="0" w:color="auto"/>
                <w:left w:val="none" w:sz="0" w:space="0" w:color="auto"/>
                <w:bottom w:val="none" w:sz="0" w:space="0" w:color="auto"/>
                <w:right w:val="none" w:sz="0" w:space="0" w:color="auto"/>
              </w:divBdr>
            </w:div>
            <w:div w:id="437719090">
              <w:marLeft w:val="0"/>
              <w:marRight w:val="0"/>
              <w:marTop w:val="0"/>
              <w:marBottom w:val="0"/>
              <w:divBdr>
                <w:top w:val="none" w:sz="0" w:space="0" w:color="auto"/>
                <w:left w:val="none" w:sz="0" w:space="0" w:color="auto"/>
                <w:bottom w:val="none" w:sz="0" w:space="0" w:color="auto"/>
                <w:right w:val="none" w:sz="0" w:space="0" w:color="auto"/>
              </w:divBdr>
            </w:div>
            <w:div w:id="1585141448">
              <w:marLeft w:val="0"/>
              <w:marRight w:val="0"/>
              <w:marTop w:val="0"/>
              <w:marBottom w:val="0"/>
              <w:divBdr>
                <w:top w:val="none" w:sz="0" w:space="0" w:color="auto"/>
                <w:left w:val="none" w:sz="0" w:space="0" w:color="auto"/>
                <w:bottom w:val="none" w:sz="0" w:space="0" w:color="auto"/>
                <w:right w:val="none" w:sz="0" w:space="0" w:color="auto"/>
              </w:divBdr>
            </w:div>
            <w:div w:id="1220360911">
              <w:marLeft w:val="0"/>
              <w:marRight w:val="0"/>
              <w:marTop w:val="0"/>
              <w:marBottom w:val="0"/>
              <w:divBdr>
                <w:top w:val="none" w:sz="0" w:space="0" w:color="auto"/>
                <w:left w:val="none" w:sz="0" w:space="0" w:color="auto"/>
                <w:bottom w:val="none" w:sz="0" w:space="0" w:color="auto"/>
                <w:right w:val="none" w:sz="0" w:space="0" w:color="auto"/>
              </w:divBdr>
            </w:div>
            <w:div w:id="1135217298">
              <w:marLeft w:val="0"/>
              <w:marRight w:val="0"/>
              <w:marTop w:val="0"/>
              <w:marBottom w:val="0"/>
              <w:divBdr>
                <w:top w:val="none" w:sz="0" w:space="0" w:color="auto"/>
                <w:left w:val="none" w:sz="0" w:space="0" w:color="auto"/>
                <w:bottom w:val="none" w:sz="0" w:space="0" w:color="auto"/>
                <w:right w:val="none" w:sz="0" w:space="0" w:color="auto"/>
              </w:divBdr>
            </w:div>
            <w:div w:id="2083868398">
              <w:marLeft w:val="0"/>
              <w:marRight w:val="0"/>
              <w:marTop w:val="0"/>
              <w:marBottom w:val="0"/>
              <w:divBdr>
                <w:top w:val="none" w:sz="0" w:space="0" w:color="auto"/>
                <w:left w:val="none" w:sz="0" w:space="0" w:color="auto"/>
                <w:bottom w:val="none" w:sz="0" w:space="0" w:color="auto"/>
                <w:right w:val="none" w:sz="0" w:space="0" w:color="auto"/>
              </w:divBdr>
            </w:div>
            <w:div w:id="824274939">
              <w:marLeft w:val="0"/>
              <w:marRight w:val="0"/>
              <w:marTop w:val="0"/>
              <w:marBottom w:val="0"/>
              <w:divBdr>
                <w:top w:val="none" w:sz="0" w:space="0" w:color="auto"/>
                <w:left w:val="none" w:sz="0" w:space="0" w:color="auto"/>
                <w:bottom w:val="none" w:sz="0" w:space="0" w:color="auto"/>
                <w:right w:val="none" w:sz="0" w:space="0" w:color="auto"/>
              </w:divBdr>
            </w:div>
            <w:div w:id="650255236">
              <w:marLeft w:val="0"/>
              <w:marRight w:val="0"/>
              <w:marTop w:val="0"/>
              <w:marBottom w:val="0"/>
              <w:divBdr>
                <w:top w:val="none" w:sz="0" w:space="0" w:color="auto"/>
                <w:left w:val="none" w:sz="0" w:space="0" w:color="auto"/>
                <w:bottom w:val="none" w:sz="0" w:space="0" w:color="auto"/>
                <w:right w:val="none" w:sz="0" w:space="0" w:color="auto"/>
              </w:divBdr>
            </w:div>
            <w:div w:id="395515259">
              <w:marLeft w:val="0"/>
              <w:marRight w:val="0"/>
              <w:marTop w:val="0"/>
              <w:marBottom w:val="0"/>
              <w:divBdr>
                <w:top w:val="none" w:sz="0" w:space="0" w:color="auto"/>
                <w:left w:val="none" w:sz="0" w:space="0" w:color="auto"/>
                <w:bottom w:val="none" w:sz="0" w:space="0" w:color="auto"/>
                <w:right w:val="none" w:sz="0" w:space="0" w:color="auto"/>
              </w:divBdr>
            </w:div>
            <w:div w:id="228620140">
              <w:marLeft w:val="0"/>
              <w:marRight w:val="0"/>
              <w:marTop w:val="0"/>
              <w:marBottom w:val="0"/>
              <w:divBdr>
                <w:top w:val="none" w:sz="0" w:space="0" w:color="auto"/>
                <w:left w:val="none" w:sz="0" w:space="0" w:color="auto"/>
                <w:bottom w:val="none" w:sz="0" w:space="0" w:color="auto"/>
                <w:right w:val="none" w:sz="0" w:space="0" w:color="auto"/>
              </w:divBdr>
            </w:div>
            <w:div w:id="249049594">
              <w:marLeft w:val="0"/>
              <w:marRight w:val="0"/>
              <w:marTop w:val="0"/>
              <w:marBottom w:val="0"/>
              <w:divBdr>
                <w:top w:val="none" w:sz="0" w:space="0" w:color="auto"/>
                <w:left w:val="none" w:sz="0" w:space="0" w:color="auto"/>
                <w:bottom w:val="none" w:sz="0" w:space="0" w:color="auto"/>
                <w:right w:val="none" w:sz="0" w:space="0" w:color="auto"/>
              </w:divBdr>
            </w:div>
            <w:div w:id="1384212117">
              <w:marLeft w:val="0"/>
              <w:marRight w:val="0"/>
              <w:marTop w:val="0"/>
              <w:marBottom w:val="0"/>
              <w:divBdr>
                <w:top w:val="none" w:sz="0" w:space="0" w:color="auto"/>
                <w:left w:val="none" w:sz="0" w:space="0" w:color="auto"/>
                <w:bottom w:val="none" w:sz="0" w:space="0" w:color="auto"/>
                <w:right w:val="none" w:sz="0" w:space="0" w:color="auto"/>
              </w:divBdr>
            </w:div>
            <w:div w:id="422067180">
              <w:marLeft w:val="0"/>
              <w:marRight w:val="0"/>
              <w:marTop w:val="0"/>
              <w:marBottom w:val="0"/>
              <w:divBdr>
                <w:top w:val="none" w:sz="0" w:space="0" w:color="auto"/>
                <w:left w:val="none" w:sz="0" w:space="0" w:color="auto"/>
                <w:bottom w:val="none" w:sz="0" w:space="0" w:color="auto"/>
                <w:right w:val="none" w:sz="0" w:space="0" w:color="auto"/>
              </w:divBdr>
            </w:div>
            <w:div w:id="1618443543">
              <w:marLeft w:val="0"/>
              <w:marRight w:val="0"/>
              <w:marTop w:val="0"/>
              <w:marBottom w:val="0"/>
              <w:divBdr>
                <w:top w:val="none" w:sz="0" w:space="0" w:color="auto"/>
                <w:left w:val="none" w:sz="0" w:space="0" w:color="auto"/>
                <w:bottom w:val="none" w:sz="0" w:space="0" w:color="auto"/>
                <w:right w:val="none" w:sz="0" w:space="0" w:color="auto"/>
              </w:divBdr>
            </w:div>
            <w:div w:id="2139030039">
              <w:marLeft w:val="0"/>
              <w:marRight w:val="0"/>
              <w:marTop w:val="0"/>
              <w:marBottom w:val="0"/>
              <w:divBdr>
                <w:top w:val="none" w:sz="0" w:space="0" w:color="auto"/>
                <w:left w:val="none" w:sz="0" w:space="0" w:color="auto"/>
                <w:bottom w:val="none" w:sz="0" w:space="0" w:color="auto"/>
                <w:right w:val="none" w:sz="0" w:space="0" w:color="auto"/>
              </w:divBdr>
            </w:div>
            <w:div w:id="812984070">
              <w:marLeft w:val="0"/>
              <w:marRight w:val="0"/>
              <w:marTop w:val="0"/>
              <w:marBottom w:val="0"/>
              <w:divBdr>
                <w:top w:val="none" w:sz="0" w:space="0" w:color="auto"/>
                <w:left w:val="none" w:sz="0" w:space="0" w:color="auto"/>
                <w:bottom w:val="none" w:sz="0" w:space="0" w:color="auto"/>
                <w:right w:val="none" w:sz="0" w:space="0" w:color="auto"/>
              </w:divBdr>
            </w:div>
            <w:div w:id="394202504">
              <w:marLeft w:val="0"/>
              <w:marRight w:val="0"/>
              <w:marTop w:val="0"/>
              <w:marBottom w:val="0"/>
              <w:divBdr>
                <w:top w:val="none" w:sz="0" w:space="0" w:color="auto"/>
                <w:left w:val="none" w:sz="0" w:space="0" w:color="auto"/>
                <w:bottom w:val="none" w:sz="0" w:space="0" w:color="auto"/>
                <w:right w:val="none" w:sz="0" w:space="0" w:color="auto"/>
              </w:divBdr>
            </w:div>
            <w:div w:id="498277470">
              <w:marLeft w:val="0"/>
              <w:marRight w:val="0"/>
              <w:marTop w:val="0"/>
              <w:marBottom w:val="0"/>
              <w:divBdr>
                <w:top w:val="none" w:sz="0" w:space="0" w:color="auto"/>
                <w:left w:val="none" w:sz="0" w:space="0" w:color="auto"/>
                <w:bottom w:val="none" w:sz="0" w:space="0" w:color="auto"/>
                <w:right w:val="none" w:sz="0" w:space="0" w:color="auto"/>
              </w:divBdr>
            </w:div>
            <w:div w:id="160460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122">
      <w:bodyDiv w:val="1"/>
      <w:marLeft w:val="0"/>
      <w:marRight w:val="0"/>
      <w:marTop w:val="0"/>
      <w:marBottom w:val="0"/>
      <w:divBdr>
        <w:top w:val="none" w:sz="0" w:space="0" w:color="auto"/>
        <w:left w:val="none" w:sz="0" w:space="0" w:color="auto"/>
        <w:bottom w:val="none" w:sz="0" w:space="0" w:color="auto"/>
        <w:right w:val="none" w:sz="0" w:space="0" w:color="auto"/>
      </w:divBdr>
      <w:divsChild>
        <w:div w:id="1207449938">
          <w:marLeft w:val="0"/>
          <w:marRight w:val="0"/>
          <w:marTop w:val="0"/>
          <w:marBottom w:val="0"/>
          <w:divBdr>
            <w:top w:val="none" w:sz="0" w:space="0" w:color="auto"/>
            <w:left w:val="none" w:sz="0" w:space="0" w:color="auto"/>
            <w:bottom w:val="none" w:sz="0" w:space="0" w:color="auto"/>
            <w:right w:val="none" w:sz="0" w:space="0" w:color="auto"/>
          </w:divBdr>
          <w:divsChild>
            <w:div w:id="935676882">
              <w:marLeft w:val="0"/>
              <w:marRight w:val="0"/>
              <w:marTop w:val="0"/>
              <w:marBottom w:val="0"/>
              <w:divBdr>
                <w:top w:val="none" w:sz="0" w:space="0" w:color="auto"/>
                <w:left w:val="none" w:sz="0" w:space="0" w:color="auto"/>
                <w:bottom w:val="none" w:sz="0" w:space="0" w:color="auto"/>
                <w:right w:val="none" w:sz="0" w:space="0" w:color="auto"/>
              </w:divBdr>
            </w:div>
            <w:div w:id="1707875015">
              <w:marLeft w:val="0"/>
              <w:marRight w:val="0"/>
              <w:marTop w:val="0"/>
              <w:marBottom w:val="0"/>
              <w:divBdr>
                <w:top w:val="none" w:sz="0" w:space="0" w:color="auto"/>
                <w:left w:val="none" w:sz="0" w:space="0" w:color="auto"/>
                <w:bottom w:val="none" w:sz="0" w:space="0" w:color="auto"/>
                <w:right w:val="none" w:sz="0" w:space="0" w:color="auto"/>
              </w:divBdr>
            </w:div>
            <w:div w:id="1247570534">
              <w:marLeft w:val="0"/>
              <w:marRight w:val="0"/>
              <w:marTop w:val="0"/>
              <w:marBottom w:val="0"/>
              <w:divBdr>
                <w:top w:val="none" w:sz="0" w:space="0" w:color="auto"/>
                <w:left w:val="none" w:sz="0" w:space="0" w:color="auto"/>
                <w:bottom w:val="none" w:sz="0" w:space="0" w:color="auto"/>
                <w:right w:val="none" w:sz="0" w:space="0" w:color="auto"/>
              </w:divBdr>
            </w:div>
            <w:div w:id="2062635128">
              <w:marLeft w:val="0"/>
              <w:marRight w:val="0"/>
              <w:marTop w:val="0"/>
              <w:marBottom w:val="0"/>
              <w:divBdr>
                <w:top w:val="none" w:sz="0" w:space="0" w:color="auto"/>
                <w:left w:val="none" w:sz="0" w:space="0" w:color="auto"/>
                <w:bottom w:val="none" w:sz="0" w:space="0" w:color="auto"/>
                <w:right w:val="none" w:sz="0" w:space="0" w:color="auto"/>
              </w:divBdr>
            </w:div>
            <w:div w:id="815952869">
              <w:marLeft w:val="0"/>
              <w:marRight w:val="0"/>
              <w:marTop w:val="0"/>
              <w:marBottom w:val="0"/>
              <w:divBdr>
                <w:top w:val="none" w:sz="0" w:space="0" w:color="auto"/>
                <w:left w:val="none" w:sz="0" w:space="0" w:color="auto"/>
                <w:bottom w:val="none" w:sz="0" w:space="0" w:color="auto"/>
                <w:right w:val="none" w:sz="0" w:space="0" w:color="auto"/>
              </w:divBdr>
            </w:div>
            <w:div w:id="1318805731">
              <w:marLeft w:val="0"/>
              <w:marRight w:val="0"/>
              <w:marTop w:val="0"/>
              <w:marBottom w:val="0"/>
              <w:divBdr>
                <w:top w:val="none" w:sz="0" w:space="0" w:color="auto"/>
                <w:left w:val="none" w:sz="0" w:space="0" w:color="auto"/>
                <w:bottom w:val="none" w:sz="0" w:space="0" w:color="auto"/>
                <w:right w:val="none" w:sz="0" w:space="0" w:color="auto"/>
              </w:divBdr>
            </w:div>
            <w:div w:id="222066071">
              <w:marLeft w:val="0"/>
              <w:marRight w:val="0"/>
              <w:marTop w:val="0"/>
              <w:marBottom w:val="0"/>
              <w:divBdr>
                <w:top w:val="none" w:sz="0" w:space="0" w:color="auto"/>
                <w:left w:val="none" w:sz="0" w:space="0" w:color="auto"/>
                <w:bottom w:val="none" w:sz="0" w:space="0" w:color="auto"/>
                <w:right w:val="none" w:sz="0" w:space="0" w:color="auto"/>
              </w:divBdr>
            </w:div>
            <w:div w:id="1140347725">
              <w:marLeft w:val="0"/>
              <w:marRight w:val="0"/>
              <w:marTop w:val="0"/>
              <w:marBottom w:val="0"/>
              <w:divBdr>
                <w:top w:val="none" w:sz="0" w:space="0" w:color="auto"/>
                <w:left w:val="none" w:sz="0" w:space="0" w:color="auto"/>
                <w:bottom w:val="none" w:sz="0" w:space="0" w:color="auto"/>
                <w:right w:val="none" w:sz="0" w:space="0" w:color="auto"/>
              </w:divBdr>
            </w:div>
            <w:div w:id="1376731829">
              <w:marLeft w:val="0"/>
              <w:marRight w:val="0"/>
              <w:marTop w:val="0"/>
              <w:marBottom w:val="0"/>
              <w:divBdr>
                <w:top w:val="none" w:sz="0" w:space="0" w:color="auto"/>
                <w:left w:val="none" w:sz="0" w:space="0" w:color="auto"/>
                <w:bottom w:val="none" w:sz="0" w:space="0" w:color="auto"/>
                <w:right w:val="none" w:sz="0" w:space="0" w:color="auto"/>
              </w:divBdr>
            </w:div>
            <w:div w:id="703142380">
              <w:marLeft w:val="0"/>
              <w:marRight w:val="0"/>
              <w:marTop w:val="0"/>
              <w:marBottom w:val="0"/>
              <w:divBdr>
                <w:top w:val="none" w:sz="0" w:space="0" w:color="auto"/>
                <w:left w:val="none" w:sz="0" w:space="0" w:color="auto"/>
                <w:bottom w:val="none" w:sz="0" w:space="0" w:color="auto"/>
                <w:right w:val="none" w:sz="0" w:space="0" w:color="auto"/>
              </w:divBdr>
            </w:div>
            <w:div w:id="336814104">
              <w:marLeft w:val="0"/>
              <w:marRight w:val="0"/>
              <w:marTop w:val="0"/>
              <w:marBottom w:val="0"/>
              <w:divBdr>
                <w:top w:val="none" w:sz="0" w:space="0" w:color="auto"/>
                <w:left w:val="none" w:sz="0" w:space="0" w:color="auto"/>
                <w:bottom w:val="none" w:sz="0" w:space="0" w:color="auto"/>
                <w:right w:val="none" w:sz="0" w:space="0" w:color="auto"/>
              </w:divBdr>
            </w:div>
            <w:div w:id="704526344">
              <w:marLeft w:val="0"/>
              <w:marRight w:val="0"/>
              <w:marTop w:val="0"/>
              <w:marBottom w:val="0"/>
              <w:divBdr>
                <w:top w:val="none" w:sz="0" w:space="0" w:color="auto"/>
                <w:left w:val="none" w:sz="0" w:space="0" w:color="auto"/>
                <w:bottom w:val="none" w:sz="0" w:space="0" w:color="auto"/>
                <w:right w:val="none" w:sz="0" w:space="0" w:color="auto"/>
              </w:divBdr>
            </w:div>
            <w:div w:id="645889655">
              <w:marLeft w:val="0"/>
              <w:marRight w:val="0"/>
              <w:marTop w:val="0"/>
              <w:marBottom w:val="0"/>
              <w:divBdr>
                <w:top w:val="none" w:sz="0" w:space="0" w:color="auto"/>
                <w:left w:val="none" w:sz="0" w:space="0" w:color="auto"/>
                <w:bottom w:val="none" w:sz="0" w:space="0" w:color="auto"/>
                <w:right w:val="none" w:sz="0" w:space="0" w:color="auto"/>
              </w:divBdr>
            </w:div>
            <w:div w:id="1523980963">
              <w:marLeft w:val="0"/>
              <w:marRight w:val="0"/>
              <w:marTop w:val="0"/>
              <w:marBottom w:val="0"/>
              <w:divBdr>
                <w:top w:val="none" w:sz="0" w:space="0" w:color="auto"/>
                <w:left w:val="none" w:sz="0" w:space="0" w:color="auto"/>
                <w:bottom w:val="none" w:sz="0" w:space="0" w:color="auto"/>
                <w:right w:val="none" w:sz="0" w:space="0" w:color="auto"/>
              </w:divBdr>
            </w:div>
            <w:div w:id="2006976788">
              <w:marLeft w:val="0"/>
              <w:marRight w:val="0"/>
              <w:marTop w:val="0"/>
              <w:marBottom w:val="0"/>
              <w:divBdr>
                <w:top w:val="none" w:sz="0" w:space="0" w:color="auto"/>
                <w:left w:val="none" w:sz="0" w:space="0" w:color="auto"/>
                <w:bottom w:val="none" w:sz="0" w:space="0" w:color="auto"/>
                <w:right w:val="none" w:sz="0" w:space="0" w:color="auto"/>
              </w:divBdr>
            </w:div>
            <w:div w:id="1245602781">
              <w:marLeft w:val="0"/>
              <w:marRight w:val="0"/>
              <w:marTop w:val="0"/>
              <w:marBottom w:val="0"/>
              <w:divBdr>
                <w:top w:val="none" w:sz="0" w:space="0" w:color="auto"/>
                <w:left w:val="none" w:sz="0" w:space="0" w:color="auto"/>
                <w:bottom w:val="none" w:sz="0" w:space="0" w:color="auto"/>
                <w:right w:val="none" w:sz="0" w:space="0" w:color="auto"/>
              </w:divBdr>
            </w:div>
            <w:div w:id="1026372205">
              <w:marLeft w:val="0"/>
              <w:marRight w:val="0"/>
              <w:marTop w:val="0"/>
              <w:marBottom w:val="0"/>
              <w:divBdr>
                <w:top w:val="none" w:sz="0" w:space="0" w:color="auto"/>
                <w:left w:val="none" w:sz="0" w:space="0" w:color="auto"/>
                <w:bottom w:val="none" w:sz="0" w:space="0" w:color="auto"/>
                <w:right w:val="none" w:sz="0" w:space="0" w:color="auto"/>
              </w:divBdr>
            </w:div>
            <w:div w:id="514927499">
              <w:marLeft w:val="0"/>
              <w:marRight w:val="0"/>
              <w:marTop w:val="0"/>
              <w:marBottom w:val="0"/>
              <w:divBdr>
                <w:top w:val="none" w:sz="0" w:space="0" w:color="auto"/>
                <w:left w:val="none" w:sz="0" w:space="0" w:color="auto"/>
                <w:bottom w:val="none" w:sz="0" w:space="0" w:color="auto"/>
                <w:right w:val="none" w:sz="0" w:space="0" w:color="auto"/>
              </w:divBdr>
            </w:div>
            <w:div w:id="456030186">
              <w:marLeft w:val="0"/>
              <w:marRight w:val="0"/>
              <w:marTop w:val="0"/>
              <w:marBottom w:val="0"/>
              <w:divBdr>
                <w:top w:val="none" w:sz="0" w:space="0" w:color="auto"/>
                <w:left w:val="none" w:sz="0" w:space="0" w:color="auto"/>
                <w:bottom w:val="none" w:sz="0" w:space="0" w:color="auto"/>
                <w:right w:val="none" w:sz="0" w:space="0" w:color="auto"/>
              </w:divBdr>
            </w:div>
            <w:div w:id="1981574254">
              <w:marLeft w:val="0"/>
              <w:marRight w:val="0"/>
              <w:marTop w:val="0"/>
              <w:marBottom w:val="0"/>
              <w:divBdr>
                <w:top w:val="none" w:sz="0" w:space="0" w:color="auto"/>
                <w:left w:val="none" w:sz="0" w:space="0" w:color="auto"/>
                <w:bottom w:val="none" w:sz="0" w:space="0" w:color="auto"/>
                <w:right w:val="none" w:sz="0" w:space="0" w:color="auto"/>
              </w:divBdr>
            </w:div>
            <w:div w:id="1823499212">
              <w:marLeft w:val="0"/>
              <w:marRight w:val="0"/>
              <w:marTop w:val="0"/>
              <w:marBottom w:val="0"/>
              <w:divBdr>
                <w:top w:val="none" w:sz="0" w:space="0" w:color="auto"/>
                <w:left w:val="none" w:sz="0" w:space="0" w:color="auto"/>
                <w:bottom w:val="none" w:sz="0" w:space="0" w:color="auto"/>
                <w:right w:val="none" w:sz="0" w:space="0" w:color="auto"/>
              </w:divBdr>
            </w:div>
            <w:div w:id="529416102">
              <w:marLeft w:val="0"/>
              <w:marRight w:val="0"/>
              <w:marTop w:val="0"/>
              <w:marBottom w:val="0"/>
              <w:divBdr>
                <w:top w:val="none" w:sz="0" w:space="0" w:color="auto"/>
                <w:left w:val="none" w:sz="0" w:space="0" w:color="auto"/>
                <w:bottom w:val="none" w:sz="0" w:space="0" w:color="auto"/>
                <w:right w:val="none" w:sz="0" w:space="0" w:color="auto"/>
              </w:divBdr>
            </w:div>
            <w:div w:id="1352024210">
              <w:marLeft w:val="0"/>
              <w:marRight w:val="0"/>
              <w:marTop w:val="0"/>
              <w:marBottom w:val="0"/>
              <w:divBdr>
                <w:top w:val="none" w:sz="0" w:space="0" w:color="auto"/>
                <w:left w:val="none" w:sz="0" w:space="0" w:color="auto"/>
                <w:bottom w:val="none" w:sz="0" w:space="0" w:color="auto"/>
                <w:right w:val="none" w:sz="0" w:space="0" w:color="auto"/>
              </w:divBdr>
            </w:div>
            <w:div w:id="705910776">
              <w:marLeft w:val="0"/>
              <w:marRight w:val="0"/>
              <w:marTop w:val="0"/>
              <w:marBottom w:val="0"/>
              <w:divBdr>
                <w:top w:val="none" w:sz="0" w:space="0" w:color="auto"/>
                <w:left w:val="none" w:sz="0" w:space="0" w:color="auto"/>
                <w:bottom w:val="none" w:sz="0" w:space="0" w:color="auto"/>
                <w:right w:val="none" w:sz="0" w:space="0" w:color="auto"/>
              </w:divBdr>
            </w:div>
            <w:div w:id="1692098465">
              <w:marLeft w:val="0"/>
              <w:marRight w:val="0"/>
              <w:marTop w:val="0"/>
              <w:marBottom w:val="0"/>
              <w:divBdr>
                <w:top w:val="none" w:sz="0" w:space="0" w:color="auto"/>
                <w:left w:val="none" w:sz="0" w:space="0" w:color="auto"/>
                <w:bottom w:val="none" w:sz="0" w:space="0" w:color="auto"/>
                <w:right w:val="none" w:sz="0" w:space="0" w:color="auto"/>
              </w:divBdr>
            </w:div>
            <w:div w:id="1156610282">
              <w:marLeft w:val="0"/>
              <w:marRight w:val="0"/>
              <w:marTop w:val="0"/>
              <w:marBottom w:val="0"/>
              <w:divBdr>
                <w:top w:val="none" w:sz="0" w:space="0" w:color="auto"/>
                <w:left w:val="none" w:sz="0" w:space="0" w:color="auto"/>
                <w:bottom w:val="none" w:sz="0" w:space="0" w:color="auto"/>
                <w:right w:val="none" w:sz="0" w:space="0" w:color="auto"/>
              </w:divBdr>
            </w:div>
            <w:div w:id="1400832522">
              <w:marLeft w:val="0"/>
              <w:marRight w:val="0"/>
              <w:marTop w:val="0"/>
              <w:marBottom w:val="0"/>
              <w:divBdr>
                <w:top w:val="none" w:sz="0" w:space="0" w:color="auto"/>
                <w:left w:val="none" w:sz="0" w:space="0" w:color="auto"/>
                <w:bottom w:val="none" w:sz="0" w:space="0" w:color="auto"/>
                <w:right w:val="none" w:sz="0" w:space="0" w:color="auto"/>
              </w:divBdr>
            </w:div>
            <w:div w:id="1399398477">
              <w:marLeft w:val="0"/>
              <w:marRight w:val="0"/>
              <w:marTop w:val="0"/>
              <w:marBottom w:val="0"/>
              <w:divBdr>
                <w:top w:val="none" w:sz="0" w:space="0" w:color="auto"/>
                <w:left w:val="none" w:sz="0" w:space="0" w:color="auto"/>
                <w:bottom w:val="none" w:sz="0" w:space="0" w:color="auto"/>
                <w:right w:val="none" w:sz="0" w:space="0" w:color="auto"/>
              </w:divBdr>
            </w:div>
            <w:div w:id="1079408581">
              <w:marLeft w:val="0"/>
              <w:marRight w:val="0"/>
              <w:marTop w:val="0"/>
              <w:marBottom w:val="0"/>
              <w:divBdr>
                <w:top w:val="none" w:sz="0" w:space="0" w:color="auto"/>
                <w:left w:val="none" w:sz="0" w:space="0" w:color="auto"/>
                <w:bottom w:val="none" w:sz="0" w:space="0" w:color="auto"/>
                <w:right w:val="none" w:sz="0" w:space="0" w:color="auto"/>
              </w:divBdr>
            </w:div>
            <w:div w:id="2001227306">
              <w:marLeft w:val="0"/>
              <w:marRight w:val="0"/>
              <w:marTop w:val="0"/>
              <w:marBottom w:val="0"/>
              <w:divBdr>
                <w:top w:val="none" w:sz="0" w:space="0" w:color="auto"/>
                <w:left w:val="none" w:sz="0" w:space="0" w:color="auto"/>
                <w:bottom w:val="none" w:sz="0" w:space="0" w:color="auto"/>
                <w:right w:val="none" w:sz="0" w:space="0" w:color="auto"/>
              </w:divBdr>
            </w:div>
            <w:div w:id="1202674123">
              <w:marLeft w:val="0"/>
              <w:marRight w:val="0"/>
              <w:marTop w:val="0"/>
              <w:marBottom w:val="0"/>
              <w:divBdr>
                <w:top w:val="none" w:sz="0" w:space="0" w:color="auto"/>
                <w:left w:val="none" w:sz="0" w:space="0" w:color="auto"/>
                <w:bottom w:val="none" w:sz="0" w:space="0" w:color="auto"/>
                <w:right w:val="none" w:sz="0" w:space="0" w:color="auto"/>
              </w:divBdr>
            </w:div>
            <w:div w:id="1634945782">
              <w:marLeft w:val="0"/>
              <w:marRight w:val="0"/>
              <w:marTop w:val="0"/>
              <w:marBottom w:val="0"/>
              <w:divBdr>
                <w:top w:val="none" w:sz="0" w:space="0" w:color="auto"/>
                <w:left w:val="none" w:sz="0" w:space="0" w:color="auto"/>
                <w:bottom w:val="none" w:sz="0" w:space="0" w:color="auto"/>
                <w:right w:val="none" w:sz="0" w:space="0" w:color="auto"/>
              </w:divBdr>
            </w:div>
            <w:div w:id="1270550027">
              <w:marLeft w:val="0"/>
              <w:marRight w:val="0"/>
              <w:marTop w:val="0"/>
              <w:marBottom w:val="0"/>
              <w:divBdr>
                <w:top w:val="none" w:sz="0" w:space="0" w:color="auto"/>
                <w:left w:val="none" w:sz="0" w:space="0" w:color="auto"/>
                <w:bottom w:val="none" w:sz="0" w:space="0" w:color="auto"/>
                <w:right w:val="none" w:sz="0" w:space="0" w:color="auto"/>
              </w:divBdr>
            </w:div>
            <w:div w:id="1481649085">
              <w:marLeft w:val="0"/>
              <w:marRight w:val="0"/>
              <w:marTop w:val="0"/>
              <w:marBottom w:val="0"/>
              <w:divBdr>
                <w:top w:val="none" w:sz="0" w:space="0" w:color="auto"/>
                <w:left w:val="none" w:sz="0" w:space="0" w:color="auto"/>
                <w:bottom w:val="none" w:sz="0" w:space="0" w:color="auto"/>
                <w:right w:val="none" w:sz="0" w:space="0" w:color="auto"/>
              </w:divBdr>
            </w:div>
            <w:div w:id="2133858808">
              <w:marLeft w:val="0"/>
              <w:marRight w:val="0"/>
              <w:marTop w:val="0"/>
              <w:marBottom w:val="0"/>
              <w:divBdr>
                <w:top w:val="none" w:sz="0" w:space="0" w:color="auto"/>
                <w:left w:val="none" w:sz="0" w:space="0" w:color="auto"/>
                <w:bottom w:val="none" w:sz="0" w:space="0" w:color="auto"/>
                <w:right w:val="none" w:sz="0" w:space="0" w:color="auto"/>
              </w:divBdr>
            </w:div>
            <w:div w:id="1092362369">
              <w:marLeft w:val="0"/>
              <w:marRight w:val="0"/>
              <w:marTop w:val="0"/>
              <w:marBottom w:val="0"/>
              <w:divBdr>
                <w:top w:val="none" w:sz="0" w:space="0" w:color="auto"/>
                <w:left w:val="none" w:sz="0" w:space="0" w:color="auto"/>
                <w:bottom w:val="none" w:sz="0" w:space="0" w:color="auto"/>
                <w:right w:val="none" w:sz="0" w:space="0" w:color="auto"/>
              </w:divBdr>
            </w:div>
            <w:div w:id="315035995">
              <w:marLeft w:val="0"/>
              <w:marRight w:val="0"/>
              <w:marTop w:val="0"/>
              <w:marBottom w:val="0"/>
              <w:divBdr>
                <w:top w:val="none" w:sz="0" w:space="0" w:color="auto"/>
                <w:left w:val="none" w:sz="0" w:space="0" w:color="auto"/>
                <w:bottom w:val="none" w:sz="0" w:space="0" w:color="auto"/>
                <w:right w:val="none" w:sz="0" w:space="0" w:color="auto"/>
              </w:divBdr>
            </w:div>
            <w:div w:id="1821386152">
              <w:marLeft w:val="0"/>
              <w:marRight w:val="0"/>
              <w:marTop w:val="0"/>
              <w:marBottom w:val="0"/>
              <w:divBdr>
                <w:top w:val="none" w:sz="0" w:space="0" w:color="auto"/>
                <w:left w:val="none" w:sz="0" w:space="0" w:color="auto"/>
                <w:bottom w:val="none" w:sz="0" w:space="0" w:color="auto"/>
                <w:right w:val="none" w:sz="0" w:space="0" w:color="auto"/>
              </w:divBdr>
            </w:div>
            <w:div w:id="584416183">
              <w:marLeft w:val="0"/>
              <w:marRight w:val="0"/>
              <w:marTop w:val="0"/>
              <w:marBottom w:val="0"/>
              <w:divBdr>
                <w:top w:val="none" w:sz="0" w:space="0" w:color="auto"/>
                <w:left w:val="none" w:sz="0" w:space="0" w:color="auto"/>
                <w:bottom w:val="none" w:sz="0" w:space="0" w:color="auto"/>
                <w:right w:val="none" w:sz="0" w:space="0" w:color="auto"/>
              </w:divBdr>
            </w:div>
            <w:div w:id="1336107728">
              <w:marLeft w:val="0"/>
              <w:marRight w:val="0"/>
              <w:marTop w:val="0"/>
              <w:marBottom w:val="0"/>
              <w:divBdr>
                <w:top w:val="none" w:sz="0" w:space="0" w:color="auto"/>
                <w:left w:val="none" w:sz="0" w:space="0" w:color="auto"/>
                <w:bottom w:val="none" w:sz="0" w:space="0" w:color="auto"/>
                <w:right w:val="none" w:sz="0" w:space="0" w:color="auto"/>
              </w:divBdr>
            </w:div>
            <w:div w:id="2014650084">
              <w:marLeft w:val="0"/>
              <w:marRight w:val="0"/>
              <w:marTop w:val="0"/>
              <w:marBottom w:val="0"/>
              <w:divBdr>
                <w:top w:val="none" w:sz="0" w:space="0" w:color="auto"/>
                <w:left w:val="none" w:sz="0" w:space="0" w:color="auto"/>
                <w:bottom w:val="none" w:sz="0" w:space="0" w:color="auto"/>
                <w:right w:val="none" w:sz="0" w:space="0" w:color="auto"/>
              </w:divBdr>
            </w:div>
            <w:div w:id="446043398">
              <w:marLeft w:val="0"/>
              <w:marRight w:val="0"/>
              <w:marTop w:val="0"/>
              <w:marBottom w:val="0"/>
              <w:divBdr>
                <w:top w:val="none" w:sz="0" w:space="0" w:color="auto"/>
                <w:left w:val="none" w:sz="0" w:space="0" w:color="auto"/>
                <w:bottom w:val="none" w:sz="0" w:space="0" w:color="auto"/>
                <w:right w:val="none" w:sz="0" w:space="0" w:color="auto"/>
              </w:divBdr>
            </w:div>
            <w:div w:id="244606709">
              <w:marLeft w:val="0"/>
              <w:marRight w:val="0"/>
              <w:marTop w:val="0"/>
              <w:marBottom w:val="0"/>
              <w:divBdr>
                <w:top w:val="none" w:sz="0" w:space="0" w:color="auto"/>
                <w:left w:val="none" w:sz="0" w:space="0" w:color="auto"/>
                <w:bottom w:val="none" w:sz="0" w:space="0" w:color="auto"/>
                <w:right w:val="none" w:sz="0" w:space="0" w:color="auto"/>
              </w:divBdr>
            </w:div>
            <w:div w:id="1597983332">
              <w:marLeft w:val="0"/>
              <w:marRight w:val="0"/>
              <w:marTop w:val="0"/>
              <w:marBottom w:val="0"/>
              <w:divBdr>
                <w:top w:val="none" w:sz="0" w:space="0" w:color="auto"/>
                <w:left w:val="none" w:sz="0" w:space="0" w:color="auto"/>
                <w:bottom w:val="none" w:sz="0" w:space="0" w:color="auto"/>
                <w:right w:val="none" w:sz="0" w:space="0" w:color="auto"/>
              </w:divBdr>
            </w:div>
            <w:div w:id="29915342">
              <w:marLeft w:val="0"/>
              <w:marRight w:val="0"/>
              <w:marTop w:val="0"/>
              <w:marBottom w:val="0"/>
              <w:divBdr>
                <w:top w:val="none" w:sz="0" w:space="0" w:color="auto"/>
                <w:left w:val="none" w:sz="0" w:space="0" w:color="auto"/>
                <w:bottom w:val="none" w:sz="0" w:space="0" w:color="auto"/>
                <w:right w:val="none" w:sz="0" w:space="0" w:color="auto"/>
              </w:divBdr>
            </w:div>
            <w:div w:id="546331745">
              <w:marLeft w:val="0"/>
              <w:marRight w:val="0"/>
              <w:marTop w:val="0"/>
              <w:marBottom w:val="0"/>
              <w:divBdr>
                <w:top w:val="none" w:sz="0" w:space="0" w:color="auto"/>
                <w:left w:val="none" w:sz="0" w:space="0" w:color="auto"/>
                <w:bottom w:val="none" w:sz="0" w:space="0" w:color="auto"/>
                <w:right w:val="none" w:sz="0" w:space="0" w:color="auto"/>
              </w:divBdr>
            </w:div>
            <w:div w:id="307244010">
              <w:marLeft w:val="0"/>
              <w:marRight w:val="0"/>
              <w:marTop w:val="0"/>
              <w:marBottom w:val="0"/>
              <w:divBdr>
                <w:top w:val="none" w:sz="0" w:space="0" w:color="auto"/>
                <w:left w:val="none" w:sz="0" w:space="0" w:color="auto"/>
                <w:bottom w:val="none" w:sz="0" w:space="0" w:color="auto"/>
                <w:right w:val="none" w:sz="0" w:space="0" w:color="auto"/>
              </w:divBdr>
            </w:div>
            <w:div w:id="925529072">
              <w:marLeft w:val="0"/>
              <w:marRight w:val="0"/>
              <w:marTop w:val="0"/>
              <w:marBottom w:val="0"/>
              <w:divBdr>
                <w:top w:val="none" w:sz="0" w:space="0" w:color="auto"/>
                <w:left w:val="none" w:sz="0" w:space="0" w:color="auto"/>
                <w:bottom w:val="none" w:sz="0" w:space="0" w:color="auto"/>
                <w:right w:val="none" w:sz="0" w:space="0" w:color="auto"/>
              </w:divBdr>
            </w:div>
            <w:div w:id="1750611453">
              <w:marLeft w:val="0"/>
              <w:marRight w:val="0"/>
              <w:marTop w:val="0"/>
              <w:marBottom w:val="0"/>
              <w:divBdr>
                <w:top w:val="none" w:sz="0" w:space="0" w:color="auto"/>
                <w:left w:val="none" w:sz="0" w:space="0" w:color="auto"/>
                <w:bottom w:val="none" w:sz="0" w:space="0" w:color="auto"/>
                <w:right w:val="none" w:sz="0" w:space="0" w:color="auto"/>
              </w:divBdr>
            </w:div>
            <w:div w:id="845949258">
              <w:marLeft w:val="0"/>
              <w:marRight w:val="0"/>
              <w:marTop w:val="0"/>
              <w:marBottom w:val="0"/>
              <w:divBdr>
                <w:top w:val="none" w:sz="0" w:space="0" w:color="auto"/>
                <w:left w:val="none" w:sz="0" w:space="0" w:color="auto"/>
                <w:bottom w:val="none" w:sz="0" w:space="0" w:color="auto"/>
                <w:right w:val="none" w:sz="0" w:space="0" w:color="auto"/>
              </w:divBdr>
            </w:div>
            <w:div w:id="566037293">
              <w:marLeft w:val="0"/>
              <w:marRight w:val="0"/>
              <w:marTop w:val="0"/>
              <w:marBottom w:val="0"/>
              <w:divBdr>
                <w:top w:val="none" w:sz="0" w:space="0" w:color="auto"/>
                <w:left w:val="none" w:sz="0" w:space="0" w:color="auto"/>
                <w:bottom w:val="none" w:sz="0" w:space="0" w:color="auto"/>
                <w:right w:val="none" w:sz="0" w:space="0" w:color="auto"/>
              </w:divBdr>
            </w:div>
            <w:div w:id="1112481767">
              <w:marLeft w:val="0"/>
              <w:marRight w:val="0"/>
              <w:marTop w:val="0"/>
              <w:marBottom w:val="0"/>
              <w:divBdr>
                <w:top w:val="none" w:sz="0" w:space="0" w:color="auto"/>
                <w:left w:val="none" w:sz="0" w:space="0" w:color="auto"/>
                <w:bottom w:val="none" w:sz="0" w:space="0" w:color="auto"/>
                <w:right w:val="none" w:sz="0" w:space="0" w:color="auto"/>
              </w:divBdr>
            </w:div>
            <w:div w:id="2012249693">
              <w:marLeft w:val="0"/>
              <w:marRight w:val="0"/>
              <w:marTop w:val="0"/>
              <w:marBottom w:val="0"/>
              <w:divBdr>
                <w:top w:val="none" w:sz="0" w:space="0" w:color="auto"/>
                <w:left w:val="none" w:sz="0" w:space="0" w:color="auto"/>
                <w:bottom w:val="none" w:sz="0" w:space="0" w:color="auto"/>
                <w:right w:val="none" w:sz="0" w:space="0" w:color="auto"/>
              </w:divBdr>
            </w:div>
            <w:div w:id="1681009548">
              <w:marLeft w:val="0"/>
              <w:marRight w:val="0"/>
              <w:marTop w:val="0"/>
              <w:marBottom w:val="0"/>
              <w:divBdr>
                <w:top w:val="none" w:sz="0" w:space="0" w:color="auto"/>
                <w:left w:val="none" w:sz="0" w:space="0" w:color="auto"/>
                <w:bottom w:val="none" w:sz="0" w:space="0" w:color="auto"/>
                <w:right w:val="none" w:sz="0" w:space="0" w:color="auto"/>
              </w:divBdr>
            </w:div>
            <w:div w:id="1065227944">
              <w:marLeft w:val="0"/>
              <w:marRight w:val="0"/>
              <w:marTop w:val="0"/>
              <w:marBottom w:val="0"/>
              <w:divBdr>
                <w:top w:val="none" w:sz="0" w:space="0" w:color="auto"/>
                <w:left w:val="none" w:sz="0" w:space="0" w:color="auto"/>
                <w:bottom w:val="none" w:sz="0" w:space="0" w:color="auto"/>
                <w:right w:val="none" w:sz="0" w:space="0" w:color="auto"/>
              </w:divBdr>
            </w:div>
            <w:div w:id="1207647245">
              <w:marLeft w:val="0"/>
              <w:marRight w:val="0"/>
              <w:marTop w:val="0"/>
              <w:marBottom w:val="0"/>
              <w:divBdr>
                <w:top w:val="none" w:sz="0" w:space="0" w:color="auto"/>
                <w:left w:val="none" w:sz="0" w:space="0" w:color="auto"/>
                <w:bottom w:val="none" w:sz="0" w:space="0" w:color="auto"/>
                <w:right w:val="none" w:sz="0" w:space="0" w:color="auto"/>
              </w:divBdr>
            </w:div>
            <w:div w:id="1247347099">
              <w:marLeft w:val="0"/>
              <w:marRight w:val="0"/>
              <w:marTop w:val="0"/>
              <w:marBottom w:val="0"/>
              <w:divBdr>
                <w:top w:val="none" w:sz="0" w:space="0" w:color="auto"/>
                <w:left w:val="none" w:sz="0" w:space="0" w:color="auto"/>
                <w:bottom w:val="none" w:sz="0" w:space="0" w:color="auto"/>
                <w:right w:val="none" w:sz="0" w:space="0" w:color="auto"/>
              </w:divBdr>
            </w:div>
            <w:div w:id="596330052">
              <w:marLeft w:val="0"/>
              <w:marRight w:val="0"/>
              <w:marTop w:val="0"/>
              <w:marBottom w:val="0"/>
              <w:divBdr>
                <w:top w:val="none" w:sz="0" w:space="0" w:color="auto"/>
                <w:left w:val="none" w:sz="0" w:space="0" w:color="auto"/>
                <w:bottom w:val="none" w:sz="0" w:space="0" w:color="auto"/>
                <w:right w:val="none" w:sz="0" w:space="0" w:color="auto"/>
              </w:divBdr>
            </w:div>
            <w:div w:id="815147892">
              <w:marLeft w:val="0"/>
              <w:marRight w:val="0"/>
              <w:marTop w:val="0"/>
              <w:marBottom w:val="0"/>
              <w:divBdr>
                <w:top w:val="none" w:sz="0" w:space="0" w:color="auto"/>
                <w:left w:val="none" w:sz="0" w:space="0" w:color="auto"/>
                <w:bottom w:val="none" w:sz="0" w:space="0" w:color="auto"/>
                <w:right w:val="none" w:sz="0" w:space="0" w:color="auto"/>
              </w:divBdr>
            </w:div>
            <w:div w:id="315690741">
              <w:marLeft w:val="0"/>
              <w:marRight w:val="0"/>
              <w:marTop w:val="0"/>
              <w:marBottom w:val="0"/>
              <w:divBdr>
                <w:top w:val="none" w:sz="0" w:space="0" w:color="auto"/>
                <w:left w:val="none" w:sz="0" w:space="0" w:color="auto"/>
                <w:bottom w:val="none" w:sz="0" w:space="0" w:color="auto"/>
                <w:right w:val="none" w:sz="0" w:space="0" w:color="auto"/>
              </w:divBdr>
            </w:div>
            <w:div w:id="1374229314">
              <w:marLeft w:val="0"/>
              <w:marRight w:val="0"/>
              <w:marTop w:val="0"/>
              <w:marBottom w:val="0"/>
              <w:divBdr>
                <w:top w:val="none" w:sz="0" w:space="0" w:color="auto"/>
                <w:left w:val="none" w:sz="0" w:space="0" w:color="auto"/>
                <w:bottom w:val="none" w:sz="0" w:space="0" w:color="auto"/>
                <w:right w:val="none" w:sz="0" w:space="0" w:color="auto"/>
              </w:divBdr>
            </w:div>
            <w:div w:id="1753700045">
              <w:marLeft w:val="0"/>
              <w:marRight w:val="0"/>
              <w:marTop w:val="0"/>
              <w:marBottom w:val="0"/>
              <w:divBdr>
                <w:top w:val="none" w:sz="0" w:space="0" w:color="auto"/>
                <w:left w:val="none" w:sz="0" w:space="0" w:color="auto"/>
                <w:bottom w:val="none" w:sz="0" w:space="0" w:color="auto"/>
                <w:right w:val="none" w:sz="0" w:space="0" w:color="auto"/>
              </w:divBdr>
            </w:div>
            <w:div w:id="567158302">
              <w:marLeft w:val="0"/>
              <w:marRight w:val="0"/>
              <w:marTop w:val="0"/>
              <w:marBottom w:val="0"/>
              <w:divBdr>
                <w:top w:val="none" w:sz="0" w:space="0" w:color="auto"/>
                <w:left w:val="none" w:sz="0" w:space="0" w:color="auto"/>
                <w:bottom w:val="none" w:sz="0" w:space="0" w:color="auto"/>
                <w:right w:val="none" w:sz="0" w:space="0" w:color="auto"/>
              </w:divBdr>
            </w:div>
            <w:div w:id="1930192678">
              <w:marLeft w:val="0"/>
              <w:marRight w:val="0"/>
              <w:marTop w:val="0"/>
              <w:marBottom w:val="0"/>
              <w:divBdr>
                <w:top w:val="none" w:sz="0" w:space="0" w:color="auto"/>
                <w:left w:val="none" w:sz="0" w:space="0" w:color="auto"/>
                <w:bottom w:val="none" w:sz="0" w:space="0" w:color="auto"/>
                <w:right w:val="none" w:sz="0" w:space="0" w:color="auto"/>
              </w:divBdr>
            </w:div>
            <w:div w:id="941912273">
              <w:marLeft w:val="0"/>
              <w:marRight w:val="0"/>
              <w:marTop w:val="0"/>
              <w:marBottom w:val="0"/>
              <w:divBdr>
                <w:top w:val="none" w:sz="0" w:space="0" w:color="auto"/>
                <w:left w:val="none" w:sz="0" w:space="0" w:color="auto"/>
                <w:bottom w:val="none" w:sz="0" w:space="0" w:color="auto"/>
                <w:right w:val="none" w:sz="0" w:space="0" w:color="auto"/>
              </w:divBdr>
            </w:div>
            <w:div w:id="810755204">
              <w:marLeft w:val="0"/>
              <w:marRight w:val="0"/>
              <w:marTop w:val="0"/>
              <w:marBottom w:val="0"/>
              <w:divBdr>
                <w:top w:val="none" w:sz="0" w:space="0" w:color="auto"/>
                <w:left w:val="none" w:sz="0" w:space="0" w:color="auto"/>
                <w:bottom w:val="none" w:sz="0" w:space="0" w:color="auto"/>
                <w:right w:val="none" w:sz="0" w:space="0" w:color="auto"/>
              </w:divBdr>
            </w:div>
            <w:div w:id="1771046863">
              <w:marLeft w:val="0"/>
              <w:marRight w:val="0"/>
              <w:marTop w:val="0"/>
              <w:marBottom w:val="0"/>
              <w:divBdr>
                <w:top w:val="none" w:sz="0" w:space="0" w:color="auto"/>
                <w:left w:val="none" w:sz="0" w:space="0" w:color="auto"/>
                <w:bottom w:val="none" w:sz="0" w:space="0" w:color="auto"/>
                <w:right w:val="none" w:sz="0" w:space="0" w:color="auto"/>
              </w:divBdr>
            </w:div>
            <w:div w:id="290090788">
              <w:marLeft w:val="0"/>
              <w:marRight w:val="0"/>
              <w:marTop w:val="0"/>
              <w:marBottom w:val="0"/>
              <w:divBdr>
                <w:top w:val="none" w:sz="0" w:space="0" w:color="auto"/>
                <w:left w:val="none" w:sz="0" w:space="0" w:color="auto"/>
                <w:bottom w:val="none" w:sz="0" w:space="0" w:color="auto"/>
                <w:right w:val="none" w:sz="0" w:space="0" w:color="auto"/>
              </w:divBdr>
            </w:div>
            <w:div w:id="1699354701">
              <w:marLeft w:val="0"/>
              <w:marRight w:val="0"/>
              <w:marTop w:val="0"/>
              <w:marBottom w:val="0"/>
              <w:divBdr>
                <w:top w:val="none" w:sz="0" w:space="0" w:color="auto"/>
                <w:left w:val="none" w:sz="0" w:space="0" w:color="auto"/>
                <w:bottom w:val="none" w:sz="0" w:space="0" w:color="auto"/>
                <w:right w:val="none" w:sz="0" w:space="0" w:color="auto"/>
              </w:divBdr>
            </w:div>
            <w:div w:id="1196776967">
              <w:marLeft w:val="0"/>
              <w:marRight w:val="0"/>
              <w:marTop w:val="0"/>
              <w:marBottom w:val="0"/>
              <w:divBdr>
                <w:top w:val="none" w:sz="0" w:space="0" w:color="auto"/>
                <w:left w:val="none" w:sz="0" w:space="0" w:color="auto"/>
                <w:bottom w:val="none" w:sz="0" w:space="0" w:color="auto"/>
                <w:right w:val="none" w:sz="0" w:space="0" w:color="auto"/>
              </w:divBdr>
            </w:div>
            <w:div w:id="1643463515">
              <w:marLeft w:val="0"/>
              <w:marRight w:val="0"/>
              <w:marTop w:val="0"/>
              <w:marBottom w:val="0"/>
              <w:divBdr>
                <w:top w:val="none" w:sz="0" w:space="0" w:color="auto"/>
                <w:left w:val="none" w:sz="0" w:space="0" w:color="auto"/>
                <w:bottom w:val="none" w:sz="0" w:space="0" w:color="auto"/>
                <w:right w:val="none" w:sz="0" w:space="0" w:color="auto"/>
              </w:divBdr>
            </w:div>
            <w:div w:id="689599331">
              <w:marLeft w:val="0"/>
              <w:marRight w:val="0"/>
              <w:marTop w:val="0"/>
              <w:marBottom w:val="0"/>
              <w:divBdr>
                <w:top w:val="none" w:sz="0" w:space="0" w:color="auto"/>
                <w:left w:val="none" w:sz="0" w:space="0" w:color="auto"/>
                <w:bottom w:val="none" w:sz="0" w:space="0" w:color="auto"/>
                <w:right w:val="none" w:sz="0" w:space="0" w:color="auto"/>
              </w:divBdr>
            </w:div>
            <w:div w:id="919752488">
              <w:marLeft w:val="0"/>
              <w:marRight w:val="0"/>
              <w:marTop w:val="0"/>
              <w:marBottom w:val="0"/>
              <w:divBdr>
                <w:top w:val="none" w:sz="0" w:space="0" w:color="auto"/>
                <w:left w:val="none" w:sz="0" w:space="0" w:color="auto"/>
                <w:bottom w:val="none" w:sz="0" w:space="0" w:color="auto"/>
                <w:right w:val="none" w:sz="0" w:space="0" w:color="auto"/>
              </w:divBdr>
            </w:div>
            <w:div w:id="1156724429">
              <w:marLeft w:val="0"/>
              <w:marRight w:val="0"/>
              <w:marTop w:val="0"/>
              <w:marBottom w:val="0"/>
              <w:divBdr>
                <w:top w:val="none" w:sz="0" w:space="0" w:color="auto"/>
                <w:left w:val="none" w:sz="0" w:space="0" w:color="auto"/>
                <w:bottom w:val="none" w:sz="0" w:space="0" w:color="auto"/>
                <w:right w:val="none" w:sz="0" w:space="0" w:color="auto"/>
              </w:divBdr>
            </w:div>
            <w:div w:id="1548300938">
              <w:marLeft w:val="0"/>
              <w:marRight w:val="0"/>
              <w:marTop w:val="0"/>
              <w:marBottom w:val="0"/>
              <w:divBdr>
                <w:top w:val="none" w:sz="0" w:space="0" w:color="auto"/>
                <w:left w:val="none" w:sz="0" w:space="0" w:color="auto"/>
                <w:bottom w:val="none" w:sz="0" w:space="0" w:color="auto"/>
                <w:right w:val="none" w:sz="0" w:space="0" w:color="auto"/>
              </w:divBdr>
            </w:div>
            <w:div w:id="1978299541">
              <w:marLeft w:val="0"/>
              <w:marRight w:val="0"/>
              <w:marTop w:val="0"/>
              <w:marBottom w:val="0"/>
              <w:divBdr>
                <w:top w:val="none" w:sz="0" w:space="0" w:color="auto"/>
                <w:left w:val="none" w:sz="0" w:space="0" w:color="auto"/>
                <w:bottom w:val="none" w:sz="0" w:space="0" w:color="auto"/>
                <w:right w:val="none" w:sz="0" w:space="0" w:color="auto"/>
              </w:divBdr>
            </w:div>
            <w:div w:id="675226844">
              <w:marLeft w:val="0"/>
              <w:marRight w:val="0"/>
              <w:marTop w:val="0"/>
              <w:marBottom w:val="0"/>
              <w:divBdr>
                <w:top w:val="none" w:sz="0" w:space="0" w:color="auto"/>
                <w:left w:val="none" w:sz="0" w:space="0" w:color="auto"/>
                <w:bottom w:val="none" w:sz="0" w:space="0" w:color="auto"/>
                <w:right w:val="none" w:sz="0" w:space="0" w:color="auto"/>
              </w:divBdr>
            </w:div>
            <w:div w:id="530995319">
              <w:marLeft w:val="0"/>
              <w:marRight w:val="0"/>
              <w:marTop w:val="0"/>
              <w:marBottom w:val="0"/>
              <w:divBdr>
                <w:top w:val="none" w:sz="0" w:space="0" w:color="auto"/>
                <w:left w:val="none" w:sz="0" w:space="0" w:color="auto"/>
                <w:bottom w:val="none" w:sz="0" w:space="0" w:color="auto"/>
                <w:right w:val="none" w:sz="0" w:space="0" w:color="auto"/>
              </w:divBdr>
            </w:div>
            <w:div w:id="1784497430">
              <w:marLeft w:val="0"/>
              <w:marRight w:val="0"/>
              <w:marTop w:val="0"/>
              <w:marBottom w:val="0"/>
              <w:divBdr>
                <w:top w:val="none" w:sz="0" w:space="0" w:color="auto"/>
                <w:left w:val="none" w:sz="0" w:space="0" w:color="auto"/>
                <w:bottom w:val="none" w:sz="0" w:space="0" w:color="auto"/>
                <w:right w:val="none" w:sz="0" w:space="0" w:color="auto"/>
              </w:divBdr>
            </w:div>
            <w:div w:id="28452967">
              <w:marLeft w:val="0"/>
              <w:marRight w:val="0"/>
              <w:marTop w:val="0"/>
              <w:marBottom w:val="0"/>
              <w:divBdr>
                <w:top w:val="none" w:sz="0" w:space="0" w:color="auto"/>
                <w:left w:val="none" w:sz="0" w:space="0" w:color="auto"/>
                <w:bottom w:val="none" w:sz="0" w:space="0" w:color="auto"/>
                <w:right w:val="none" w:sz="0" w:space="0" w:color="auto"/>
              </w:divBdr>
            </w:div>
            <w:div w:id="2063167626">
              <w:marLeft w:val="0"/>
              <w:marRight w:val="0"/>
              <w:marTop w:val="0"/>
              <w:marBottom w:val="0"/>
              <w:divBdr>
                <w:top w:val="none" w:sz="0" w:space="0" w:color="auto"/>
                <w:left w:val="none" w:sz="0" w:space="0" w:color="auto"/>
                <w:bottom w:val="none" w:sz="0" w:space="0" w:color="auto"/>
                <w:right w:val="none" w:sz="0" w:space="0" w:color="auto"/>
              </w:divBdr>
            </w:div>
            <w:div w:id="1964580604">
              <w:marLeft w:val="0"/>
              <w:marRight w:val="0"/>
              <w:marTop w:val="0"/>
              <w:marBottom w:val="0"/>
              <w:divBdr>
                <w:top w:val="none" w:sz="0" w:space="0" w:color="auto"/>
                <w:left w:val="none" w:sz="0" w:space="0" w:color="auto"/>
                <w:bottom w:val="none" w:sz="0" w:space="0" w:color="auto"/>
                <w:right w:val="none" w:sz="0" w:space="0" w:color="auto"/>
              </w:divBdr>
            </w:div>
            <w:div w:id="797917995">
              <w:marLeft w:val="0"/>
              <w:marRight w:val="0"/>
              <w:marTop w:val="0"/>
              <w:marBottom w:val="0"/>
              <w:divBdr>
                <w:top w:val="none" w:sz="0" w:space="0" w:color="auto"/>
                <w:left w:val="none" w:sz="0" w:space="0" w:color="auto"/>
                <w:bottom w:val="none" w:sz="0" w:space="0" w:color="auto"/>
                <w:right w:val="none" w:sz="0" w:space="0" w:color="auto"/>
              </w:divBdr>
            </w:div>
            <w:div w:id="1389956590">
              <w:marLeft w:val="0"/>
              <w:marRight w:val="0"/>
              <w:marTop w:val="0"/>
              <w:marBottom w:val="0"/>
              <w:divBdr>
                <w:top w:val="none" w:sz="0" w:space="0" w:color="auto"/>
                <w:left w:val="none" w:sz="0" w:space="0" w:color="auto"/>
                <w:bottom w:val="none" w:sz="0" w:space="0" w:color="auto"/>
                <w:right w:val="none" w:sz="0" w:space="0" w:color="auto"/>
              </w:divBdr>
            </w:div>
            <w:div w:id="41254200">
              <w:marLeft w:val="0"/>
              <w:marRight w:val="0"/>
              <w:marTop w:val="0"/>
              <w:marBottom w:val="0"/>
              <w:divBdr>
                <w:top w:val="none" w:sz="0" w:space="0" w:color="auto"/>
                <w:left w:val="none" w:sz="0" w:space="0" w:color="auto"/>
                <w:bottom w:val="none" w:sz="0" w:space="0" w:color="auto"/>
                <w:right w:val="none" w:sz="0" w:space="0" w:color="auto"/>
              </w:divBdr>
            </w:div>
            <w:div w:id="204371709">
              <w:marLeft w:val="0"/>
              <w:marRight w:val="0"/>
              <w:marTop w:val="0"/>
              <w:marBottom w:val="0"/>
              <w:divBdr>
                <w:top w:val="none" w:sz="0" w:space="0" w:color="auto"/>
                <w:left w:val="none" w:sz="0" w:space="0" w:color="auto"/>
                <w:bottom w:val="none" w:sz="0" w:space="0" w:color="auto"/>
                <w:right w:val="none" w:sz="0" w:space="0" w:color="auto"/>
              </w:divBdr>
            </w:div>
            <w:div w:id="1907765696">
              <w:marLeft w:val="0"/>
              <w:marRight w:val="0"/>
              <w:marTop w:val="0"/>
              <w:marBottom w:val="0"/>
              <w:divBdr>
                <w:top w:val="none" w:sz="0" w:space="0" w:color="auto"/>
                <w:left w:val="none" w:sz="0" w:space="0" w:color="auto"/>
                <w:bottom w:val="none" w:sz="0" w:space="0" w:color="auto"/>
                <w:right w:val="none" w:sz="0" w:space="0" w:color="auto"/>
              </w:divBdr>
            </w:div>
            <w:div w:id="665134143">
              <w:marLeft w:val="0"/>
              <w:marRight w:val="0"/>
              <w:marTop w:val="0"/>
              <w:marBottom w:val="0"/>
              <w:divBdr>
                <w:top w:val="none" w:sz="0" w:space="0" w:color="auto"/>
                <w:left w:val="none" w:sz="0" w:space="0" w:color="auto"/>
                <w:bottom w:val="none" w:sz="0" w:space="0" w:color="auto"/>
                <w:right w:val="none" w:sz="0" w:space="0" w:color="auto"/>
              </w:divBdr>
            </w:div>
            <w:div w:id="632564841">
              <w:marLeft w:val="0"/>
              <w:marRight w:val="0"/>
              <w:marTop w:val="0"/>
              <w:marBottom w:val="0"/>
              <w:divBdr>
                <w:top w:val="none" w:sz="0" w:space="0" w:color="auto"/>
                <w:left w:val="none" w:sz="0" w:space="0" w:color="auto"/>
                <w:bottom w:val="none" w:sz="0" w:space="0" w:color="auto"/>
                <w:right w:val="none" w:sz="0" w:space="0" w:color="auto"/>
              </w:divBdr>
            </w:div>
            <w:div w:id="1421833141">
              <w:marLeft w:val="0"/>
              <w:marRight w:val="0"/>
              <w:marTop w:val="0"/>
              <w:marBottom w:val="0"/>
              <w:divBdr>
                <w:top w:val="none" w:sz="0" w:space="0" w:color="auto"/>
                <w:left w:val="none" w:sz="0" w:space="0" w:color="auto"/>
                <w:bottom w:val="none" w:sz="0" w:space="0" w:color="auto"/>
                <w:right w:val="none" w:sz="0" w:space="0" w:color="auto"/>
              </w:divBdr>
            </w:div>
            <w:div w:id="349527291">
              <w:marLeft w:val="0"/>
              <w:marRight w:val="0"/>
              <w:marTop w:val="0"/>
              <w:marBottom w:val="0"/>
              <w:divBdr>
                <w:top w:val="none" w:sz="0" w:space="0" w:color="auto"/>
                <w:left w:val="none" w:sz="0" w:space="0" w:color="auto"/>
                <w:bottom w:val="none" w:sz="0" w:space="0" w:color="auto"/>
                <w:right w:val="none" w:sz="0" w:space="0" w:color="auto"/>
              </w:divBdr>
            </w:div>
            <w:div w:id="1061757963">
              <w:marLeft w:val="0"/>
              <w:marRight w:val="0"/>
              <w:marTop w:val="0"/>
              <w:marBottom w:val="0"/>
              <w:divBdr>
                <w:top w:val="none" w:sz="0" w:space="0" w:color="auto"/>
                <w:left w:val="none" w:sz="0" w:space="0" w:color="auto"/>
                <w:bottom w:val="none" w:sz="0" w:space="0" w:color="auto"/>
                <w:right w:val="none" w:sz="0" w:space="0" w:color="auto"/>
              </w:divBdr>
            </w:div>
            <w:div w:id="1468351754">
              <w:marLeft w:val="0"/>
              <w:marRight w:val="0"/>
              <w:marTop w:val="0"/>
              <w:marBottom w:val="0"/>
              <w:divBdr>
                <w:top w:val="none" w:sz="0" w:space="0" w:color="auto"/>
                <w:left w:val="none" w:sz="0" w:space="0" w:color="auto"/>
                <w:bottom w:val="none" w:sz="0" w:space="0" w:color="auto"/>
                <w:right w:val="none" w:sz="0" w:space="0" w:color="auto"/>
              </w:divBdr>
            </w:div>
            <w:div w:id="548079272">
              <w:marLeft w:val="0"/>
              <w:marRight w:val="0"/>
              <w:marTop w:val="0"/>
              <w:marBottom w:val="0"/>
              <w:divBdr>
                <w:top w:val="none" w:sz="0" w:space="0" w:color="auto"/>
                <w:left w:val="none" w:sz="0" w:space="0" w:color="auto"/>
                <w:bottom w:val="none" w:sz="0" w:space="0" w:color="auto"/>
                <w:right w:val="none" w:sz="0" w:space="0" w:color="auto"/>
              </w:divBdr>
            </w:div>
            <w:div w:id="1876961815">
              <w:marLeft w:val="0"/>
              <w:marRight w:val="0"/>
              <w:marTop w:val="0"/>
              <w:marBottom w:val="0"/>
              <w:divBdr>
                <w:top w:val="none" w:sz="0" w:space="0" w:color="auto"/>
                <w:left w:val="none" w:sz="0" w:space="0" w:color="auto"/>
                <w:bottom w:val="none" w:sz="0" w:space="0" w:color="auto"/>
                <w:right w:val="none" w:sz="0" w:space="0" w:color="auto"/>
              </w:divBdr>
            </w:div>
            <w:div w:id="1283881135">
              <w:marLeft w:val="0"/>
              <w:marRight w:val="0"/>
              <w:marTop w:val="0"/>
              <w:marBottom w:val="0"/>
              <w:divBdr>
                <w:top w:val="none" w:sz="0" w:space="0" w:color="auto"/>
                <w:left w:val="none" w:sz="0" w:space="0" w:color="auto"/>
                <w:bottom w:val="none" w:sz="0" w:space="0" w:color="auto"/>
                <w:right w:val="none" w:sz="0" w:space="0" w:color="auto"/>
              </w:divBdr>
            </w:div>
            <w:div w:id="77098856">
              <w:marLeft w:val="0"/>
              <w:marRight w:val="0"/>
              <w:marTop w:val="0"/>
              <w:marBottom w:val="0"/>
              <w:divBdr>
                <w:top w:val="none" w:sz="0" w:space="0" w:color="auto"/>
                <w:left w:val="none" w:sz="0" w:space="0" w:color="auto"/>
                <w:bottom w:val="none" w:sz="0" w:space="0" w:color="auto"/>
                <w:right w:val="none" w:sz="0" w:space="0" w:color="auto"/>
              </w:divBdr>
            </w:div>
            <w:div w:id="562955733">
              <w:marLeft w:val="0"/>
              <w:marRight w:val="0"/>
              <w:marTop w:val="0"/>
              <w:marBottom w:val="0"/>
              <w:divBdr>
                <w:top w:val="none" w:sz="0" w:space="0" w:color="auto"/>
                <w:left w:val="none" w:sz="0" w:space="0" w:color="auto"/>
                <w:bottom w:val="none" w:sz="0" w:space="0" w:color="auto"/>
                <w:right w:val="none" w:sz="0" w:space="0" w:color="auto"/>
              </w:divBdr>
            </w:div>
            <w:div w:id="1416393558">
              <w:marLeft w:val="0"/>
              <w:marRight w:val="0"/>
              <w:marTop w:val="0"/>
              <w:marBottom w:val="0"/>
              <w:divBdr>
                <w:top w:val="none" w:sz="0" w:space="0" w:color="auto"/>
                <w:left w:val="none" w:sz="0" w:space="0" w:color="auto"/>
                <w:bottom w:val="none" w:sz="0" w:space="0" w:color="auto"/>
                <w:right w:val="none" w:sz="0" w:space="0" w:color="auto"/>
              </w:divBdr>
            </w:div>
            <w:div w:id="1540435258">
              <w:marLeft w:val="0"/>
              <w:marRight w:val="0"/>
              <w:marTop w:val="0"/>
              <w:marBottom w:val="0"/>
              <w:divBdr>
                <w:top w:val="none" w:sz="0" w:space="0" w:color="auto"/>
                <w:left w:val="none" w:sz="0" w:space="0" w:color="auto"/>
                <w:bottom w:val="none" w:sz="0" w:space="0" w:color="auto"/>
                <w:right w:val="none" w:sz="0" w:space="0" w:color="auto"/>
              </w:divBdr>
            </w:div>
            <w:div w:id="418865844">
              <w:marLeft w:val="0"/>
              <w:marRight w:val="0"/>
              <w:marTop w:val="0"/>
              <w:marBottom w:val="0"/>
              <w:divBdr>
                <w:top w:val="none" w:sz="0" w:space="0" w:color="auto"/>
                <w:left w:val="none" w:sz="0" w:space="0" w:color="auto"/>
                <w:bottom w:val="none" w:sz="0" w:space="0" w:color="auto"/>
                <w:right w:val="none" w:sz="0" w:space="0" w:color="auto"/>
              </w:divBdr>
            </w:div>
            <w:div w:id="1100181491">
              <w:marLeft w:val="0"/>
              <w:marRight w:val="0"/>
              <w:marTop w:val="0"/>
              <w:marBottom w:val="0"/>
              <w:divBdr>
                <w:top w:val="none" w:sz="0" w:space="0" w:color="auto"/>
                <w:left w:val="none" w:sz="0" w:space="0" w:color="auto"/>
                <w:bottom w:val="none" w:sz="0" w:space="0" w:color="auto"/>
                <w:right w:val="none" w:sz="0" w:space="0" w:color="auto"/>
              </w:divBdr>
            </w:div>
            <w:div w:id="1726954496">
              <w:marLeft w:val="0"/>
              <w:marRight w:val="0"/>
              <w:marTop w:val="0"/>
              <w:marBottom w:val="0"/>
              <w:divBdr>
                <w:top w:val="none" w:sz="0" w:space="0" w:color="auto"/>
                <w:left w:val="none" w:sz="0" w:space="0" w:color="auto"/>
                <w:bottom w:val="none" w:sz="0" w:space="0" w:color="auto"/>
                <w:right w:val="none" w:sz="0" w:space="0" w:color="auto"/>
              </w:divBdr>
            </w:div>
            <w:div w:id="1578898549">
              <w:marLeft w:val="0"/>
              <w:marRight w:val="0"/>
              <w:marTop w:val="0"/>
              <w:marBottom w:val="0"/>
              <w:divBdr>
                <w:top w:val="none" w:sz="0" w:space="0" w:color="auto"/>
                <w:left w:val="none" w:sz="0" w:space="0" w:color="auto"/>
                <w:bottom w:val="none" w:sz="0" w:space="0" w:color="auto"/>
                <w:right w:val="none" w:sz="0" w:space="0" w:color="auto"/>
              </w:divBdr>
            </w:div>
            <w:div w:id="1766876178">
              <w:marLeft w:val="0"/>
              <w:marRight w:val="0"/>
              <w:marTop w:val="0"/>
              <w:marBottom w:val="0"/>
              <w:divBdr>
                <w:top w:val="none" w:sz="0" w:space="0" w:color="auto"/>
                <w:left w:val="none" w:sz="0" w:space="0" w:color="auto"/>
                <w:bottom w:val="none" w:sz="0" w:space="0" w:color="auto"/>
                <w:right w:val="none" w:sz="0" w:space="0" w:color="auto"/>
              </w:divBdr>
            </w:div>
            <w:div w:id="587471215">
              <w:marLeft w:val="0"/>
              <w:marRight w:val="0"/>
              <w:marTop w:val="0"/>
              <w:marBottom w:val="0"/>
              <w:divBdr>
                <w:top w:val="none" w:sz="0" w:space="0" w:color="auto"/>
                <w:left w:val="none" w:sz="0" w:space="0" w:color="auto"/>
                <w:bottom w:val="none" w:sz="0" w:space="0" w:color="auto"/>
                <w:right w:val="none" w:sz="0" w:space="0" w:color="auto"/>
              </w:divBdr>
            </w:div>
            <w:div w:id="1499879311">
              <w:marLeft w:val="0"/>
              <w:marRight w:val="0"/>
              <w:marTop w:val="0"/>
              <w:marBottom w:val="0"/>
              <w:divBdr>
                <w:top w:val="none" w:sz="0" w:space="0" w:color="auto"/>
                <w:left w:val="none" w:sz="0" w:space="0" w:color="auto"/>
                <w:bottom w:val="none" w:sz="0" w:space="0" w:color="auto"/>
                <w:right w:val="none" w:sz="0" w:space="0" w:color="auto"/>
              </w:divBdr>
            </w:div>
            <w:div w:id="782962391">
              <w:marLeft w:val="0"/>
              <w:marRight w:val="0"/>
              <w:marTop w:val="0"/>
              <w:marBottom w:val="0"/>
              <w:divBdr>
                <w:top w:val="none" w:sz="0" w:space="0" w:color="auto"/>
                <w:left w:val="none" w:sz="0" w:space="0" w:color="auto"/>
                <w:bottom w:val="none" w:sz="0" w:space="0" w:color="auto"/>
                <w:right w:val="none" w:sz="0" w:space="0" w:color="auto"/>
              </w:divBdr>
            </w:div>
            <w:div w:id="1577475598">
              <w:marLeft w:val="0"/>
              <w:marRight w:val="0"/>
              <w:marTop w:val="0"/>
              <w:marBottom w:val="0"/>
              <w:divBdr>
                <w:top w:val="none" w:sz="0" w:space="0" w:color="auto"/>
                <w:left w:val="none" w:sz="0" w:space="0" w:color="auto"/>
                <w:bottom w:val="none" w:sz="0" w:space="0" w:color="auto"/>
                <w:right w:val="none" w:sz="0" w:space="0" w:color="auto"/>
              </w:divBdr>
            </w:div>
            <w:div w:id="1581672448">
              <w:marLeft w:val="0"/>
              <w:marRight w:val="0"/>
              <w:marTop w:val="0"/>
              <w:marBottom w:val="0"/>
              <w:divBdr>
                <w:top w:val="none" w:sz="0" w:space="0" w:color="auto"/>
                <w:left w:val="none" w:sz="0" w:space="0" w:color="auto"/>
                <w:bottom w:val="none" w:sz="0" w:space="0" w:color="auto"/>
                <w:right w:val="none" w:sz="0" w:space="0" w:color="auto"/>
              </w:divBdr>
            </w:div>
            <w:div w:id="2009751925">
              <w:marLeft w:val="0"/>
              <w:marRight w:val="0"/>
              <w:marTop w:val="0"/>
              <w:marBottom w:val="0"/>
              <w:divBdr>
                <w:top w:val="none" w:sz="0" w:space="0" w:color="auto"/>
                <w:left w:val="none" w:sz="0" w:space="0" w:color="auto"/>
                <w:bottom w:val="none" w:sz="0" w:space="0" w:color="auto"/>
                <w:right w:val="none" w:sz="0" w:space="0" w:color="auto"/>
              </w:divBdr>
            </w:div>
            <w:div w:id="1959868339">
              <w:marLeft w:val="0"/>
              <w:marRight w:val="0"/>
              <w:marTop w:val="0"/>
              <w:marBottom w:val="0"/>
              <w:divBdr>
                <w:top w:val="none" w:sz="0" w:space="0" w:color="auto"/>
                <w:left w:val="none" w:sz="0" w:space="0" w:color="auto"/>
                <w:bottom w:val="none" w:sz="0" w:space="0" w:color="auto"/>
                <w:right w:val="none" w:sz="0" w:space="0" w:color="auto"/>
              </w:divBdr>
            </w:div>
            <w:div w:id="1848475161">
              <w:marLeft w:val="0"/>
              <w:marRight w:val="0"/>
              <w:marTop w:val="0"/>
              <w:marBottom w:val="0"/>
              <w:divBdr>
                <w:top w:val="none" w:sz="0" w:space="0" w:color="auto"/>
                <w:left w:val="none" w:sz="0" w:space="0" w:color="auto"/>
                <w:bottom w:val="none" w:sz="0" w:space="0" w:color="auto"/>
                <w:right w:val="none" w:sz="0" w:space="0" w:color="auto"/>
              </w:divBdr>
            </w:div>
            <w:div w:id="917439458">
              <w:marLeft w:val="0"/>
              <w:marRight w:val="0"/>
              <w:marTop w:val="0"/>
              <w:marBottom w:val="0"/>
              <w:divBdr>
                <w:top w:val="none" w:sz="0" w:space="0" w:color="auto"/>
                <w:left w:val="none" w:sz="0" w:space="0" w:color="auto"/>
                <w:bottom w:val="none" w:sz="0" w:space="0" w:color="auto"/>
                <w:right w:val="none" w:sz="0" w:space="0" w:color="auto"/>
              </w:divBdr>
            </w:div>
            <w:div w:id="55932986">
              <w:marLeft w:val="0"/>
              <w:marRight w:val="0"/>
              <w:marTop w:val="0"/>
              <w:marBottom w:val="0"/>
              <w:divBdr>
                <w:top w:val="none" w:sz="0" w:space="0" w:color="auto"/>
                <w:left w:val="none" w:sz="0" w:space="0" w:color="auto"/>
                <w:bottom w:val="none" w:sz="0" w:space="0" w:color="auto"/>
                <w:right w:val="none" w:sz="0" w:space="0" w:color="auto"/>
              </w:divBdr>
            </w:div>
            <w:div w:id="1703045891">
              <w:marLeft w:val="0"/>
              <w:marRight w:val="0"/>
              <w:marTop w:val="0"/>
              <w:marBottom w:val="0"/>
              <w:divBdr>
                <w:top w:val="none" w:sz="0" w:space="0" w:color="auto"/>
                <w:left w:val="none" w:sz="0" w:space="0" w:color="auto"/>
                <w:bottom w:val="none" w:sz="0" w:space="0" w:color="auto"/>
                <w:right w:val="none" w:sz="0" w:space="0" w:color="auto"/>
              </w:divBdr>
            </w:div>
            <w:div w:id="1986737002">
              <w:marLeft w:val="0"/>
              <w:marRight w:val="0"/>
              <w:marTop w:val="0"/>
              <w:marBottom w:val="0"/>
              <w:divBdr>
                <w:top w:val="none" w:sz="0" w:space="0" w:color="auto"/>
                <w:left w:val="none" w:sz="0" w:space="0" w:color="auto"/>
                <w:bottom w:val="none" w:sz="0" w:space="0" w:color="auto"/>
                <w:right w:val="none" w:sz="0" w:space="0" w:color="auto"/>
              </w:divBdr>
            </w:div>
            <w:div w:id="252056119">
              <w:marLeft w:val="0"/>
              <w:marRight w:val="0"/>
              <w:marTop w:val="0"/>
              <w:marBottom w:val="0"/>
              <w:divBdr>
                <w:top w:val="none" w:sz="0" w:space="0" w:color="auto"/>
                <w:left w:val="none" w:sz="0" w:space="0" w:color="auto"/>
                <w:bottom w:val="none" w:sz="0" w:space="0" w:color="auto"/>
                <w:right w:val="none" w:sz="0" w:space="0" w:color="auto"/>
              </w:divBdr>
            </w:div>
            <w:div w:id="1547138833">
              <w:marLeft w:val="0"/>
              <w:marRight w:val="0"/>
              <w:marTop w:val="0"/>
              <w:marBottom w:val="0"/>
              <w:divBdr>
                <w:top w:val="none" w:sz="0" w:space="0" w:color="auto"/>
                <w:left w:val="none" w:sz="0" w:space="0" w:color="auto"/>
                <w:bottom w:val="none" w:sz="0" w:space="0" w:color="auto"/>
                <w:right w:val="none" w:sz="0" w:space="0" w:color="auto"/>
              </w:divBdr>
            </w:div>
            <w:div w:id="1952664216">
              <w:marLeft w:val="0"/>
              <w:marRight w:val="0"/>
              <w:marTop w:val="0"/>
              <w:marBottom w:val="0"/>
              <w:divBdr>
                <w:top w:val="none" w:sz="0" w:space="0" w:color="auto"/>
                <w:left w:val="none" w:sz="0" w:space="0" w:color="auto"/>
                <w:bottom w:val="none" w:sz="0" w:space="0" w:color="auto"/>
                <w:right w:val="none" w:sz="0" w:space="0" w:color="auto"/>
              </w:divBdr>
            </w:div>
            <w:div w:id="1177771640">
              <w:marLeft w:val="0"/>
              <w:marRight w:val="0"/>
              <w:marTop w:val="0"/>
              <w:marBottom w:val="0"/>
              <w:divBdr>
                <w:top w:val="none" w:sz="0" w:space="0" w:color="auto"/>
                <w:left w:val="none" w:sz="0" w:space="0" w:color="auto"/>
                <w:bottom w:val="none" w:sz="0" w:space="0" w:color="auto"/>
                <w:right w:val="none" w:sz="0" w:space="0" w:color="auto"/>
              </w:divBdr>
            </w:div>
            <w:div w:id="870384389">
              <w:marLeft w:val="0"/>
              <w:marRight w:val="0"/>
              <w:marTop w:val="0"/>
              <w:marBottom w:val="0"/>
              <w:divBdr>
                <w:top w:val="none" w:sz="0" w:space="0" w:color="auto"/>
                <w:left w:val="none" w:sz="0" w:space="0" w:color="auto"/>
                <w:bottom w:val="none" w:sz="0" w:space="0" w:color="auto"/>
                <w:right w:val="none" w:sz="0" w:space="0" w:color="auto"/>
              </w:divBdr>
            </w:div>
            <w:div w:id="1679506709">
              <w:marLeft w:val="0"/>
              <w:marRight w:val="0"/>
              <w:marTop w:val="0"/>
              <w:marBottom w:val="0"/>
              <w:divBdr>
                <w:top w:val="none" w:sz="0" w:space="0" w:color="auto"/>
                <w:left w:val="none" w:sz="0" w:space="0" w:color="auto"/>
                <w:bottom w:val="none" w:sz="0" w:space="0" w:color="auto"/>
                <w:right w:val="none" w:sz="0" w:space="0" w:color="auto"/>
              </w:divBdr>
            </w:div>
            <w:div w:id="1653872268">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812869237">
              <w:marLeft w:val="0"/>
              <w:marRight w:val="0"/>
              <w:marTop w:val="0"/>
              <w:marBottom w:val="0"/>
              <w:divBdr>
                <w:top w:val="none" w:sz="0" w:space="0" w:color="auto"/>
                <w:left w:val="none" w:sz="0" w:space="0" w:color="auto"/>
                <w:bottom w:val="none" w:sz="0" w:space="0" w:color="auto"/>
                <w:right w:val="none" w:sz="0" w:space="0" w:color="auto"/>
              </w:divBdr>
            </w:div>
            <w:div w:id="1026060511">
              <w:marLeft w:val="0"/>
              <w:marRight w:val="0"/>
              <w:marTop w:val="0"/>
              <w:marBottom w:val="0"/>
              <w:divBdr>
                <w:top w:val="none" w:sz="0" w:space="0" w:color="auto"/>
                <w:left w:val="none" w:sz="0" w:space="0" w:color="auto"/>
                <w:bottom w:val="none" w:sz="0" w:space="0" w:color="auto"/>
                <w:right w:val="none" w:sz="0" w:space="0" w:color="auto"/>
              </w:divBdr>
            </w:div>
            <w:div w:id="1196041460">
              <w:marLeft w:val="0"/>
              <w:marRight w:val="0"/>
              <w:marTop w:val="0"/>
              <w:marBottom w:val="0"/>
              <w:divBdr>
                <w:top w:val="none" w:sz="0" w:space="0" w:color="auto"/>
                <w:left w:val="none" w:sz="0" w:space="0" w:color="auto"/>
                <w:bottom w:val="none" w:sz="0" w:space="0" w:color="auto"/>
                <w:right w:val="none" w:sz="0" w:space="0" w:color="auto"/>
              </w:divBdr>
            </w:div>
            <w:div w:id="1099445406">
              <w:marLeft w:val="0"/>
              <w:marRight w:val="0"/>
              <w:marTop w:val="0"/>
              <w:marBottom w:val="0"/>
              <w:divBdr>
                <w:top w:val="none" w:sz="0" w:space="0" w:color="auto"/>
                <w:left w:val="none" w:sz="0" w:space="0" w:color="auto"/>
                <w:bottom w:val="none" w:sz="0" w:space="0" w:color="auto"/>
                <w:right w:val="none" w:sz="0" w:space="0" w:color="auto"/>
              </w:divBdr>
            </w:div>
            <w:div w:id="792165147">
              <w:marLeft w:val="0"/>
              <w:marRight w:val="0"/>
              <w:marTop w:val="0"/>
              <w:marBottom w:val="0"/>
              <w:divBdr>
                <w:top w:val="none" w:sz="0" w:space="0" w:color="auto"/>
                <w:left w:val="none" w:sz="0" w:space="0" w:color="auto"/>
                <w:bottom w:val="none" w:sz="0" w:space="0" w:color="auto"/>
                <w:right w:val="none" w:sz="0" w:space="0" w:color="auto"/>
              </w:divBdr>
            </w:div>
            <w:div w:id="1636713695">
              <w:marLeft w:val="0"/>
              <w:marRight w:val="0"/>
              <w:marTop w:val="0"/>
              <w:marBottom w:val="0"/>
              <w:divBdr>
                <w:top w:val="none" w:sz="0" w:space="0" w:color="auto"/>
                <w:left w:val="none" w:sz="0" w:space="0" w:color="auto"/>
                <w:bottom w:val="none" w:sz="0" w:space="0" w:color="auto"/>
                <w:right w:val="none" w:sz="0" w:space="0" w:color="auto"/>
              </w:divBdr>
            </w:div>
            <w:div w:id="1252928068">
              <w:marLeft w:val="0"/>
              <w:marRight w:val="0"/>
              <w:marTop w:val="0"/>
              <w:marBottom w:val="0"/>
              <w:divBdr>
                <w:top w:val="none" w:sz="0" w:space="0" w:color="auto"/>
                <w:left w:val="none" w:sz="0" w:space="0" w:color="auto"/>
                <w:bottom w:val="none" w:sz="0" w:space="0" w:color="auto"/>
                <w:right w:val="none" w:sz="0" w:space="0" w:color="auto"/>
              </w:divBdr>
            </w:div>
            <w:div w:id="27268842">
              <w:marLeft w:val="0"/>
              <w:marRight w:val="0"/>
              <w:marTop w:val="0"/>
              <w:marBottom w:val="0"/>
              <w:divBdr>
                <w:top w:val="none" w:sz="0" w:space="0" w:color="auto"/>
                <w:left w:val="none" w:sz="0" w:space="0" w:color="auto"/>
                <w:bottom w:val="none" w:sz="0" w:space="0" w:color="auto"/>
                <w:right w:val="none" w:sz="0" w:space="0" w:color="auto"/>
              </w:divBdr>
            </w:div>
            <w:div w:id="416293183">
              <w:marLeft w:val="0"/>
              <w:marRight w:val="0"/>
              <w:marTop w:val="0"/>
              <w:marBottom w:val="0"/>
              <w:divBdr>
                <w:top w:val="none" w:sz="0" w:space="0" w:color="auto"/>
                <w:left w:val="none" w:sz="0" w:space="0" w:color="auto"/>
                <w:bottom w:val="none" w:sz="0" w:space="0" w:color="auto"/>
                <w:right w:val="none" w:sz="0" w:space="0" w:color="auto"/>
              </w:divBdr>
            </w:div>
            <w:div w:id="1971742066">
              <w:marLeft w:val="0"/>
              <w:marRight w:val="0"/>
              <w:marTop w:val="0"/>
              <w:marBottom w:val="0"/>
              <w:divBdr>
                <w:top w:val="none" w:sz="0" w:space="0" w:color="auto"/>
                <w:left w:val="none" w:sz="0" w:space="0" w:color="auto"/>
                <w:bottom w:val="none" w:sz="0" w:space="0" w:color="auto"/>
                <w:right w:val="none" w:sz="0" w:space="0" w:color="auto"/>
              </w:divBdr>
            </w:div>
            <w:div w:id="18766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0917">
      <w:bodyDiv w:val="1"/>
      <w:marLeft w:val="0"/>
      <w:marRight w:val="0"/>
      <w:marTop w:val="0"/>
      <w:marBottom w:val="0"/>
      <w:divBdr>
        <w:top w:val="none" w:sz="0" w:space="0" w:color="auto"/>
        <w:left w:val="none" w:sz="0" w:space="0" w:color="auto"/>
        <w:bottom w:val="none" w:sz="0" w:space="0" w:color="auto"/>
        <w:right w:val="none" w:sz="0" w:space="0" w:color="auto"/>
      </w:divBdr>
      <w:divsChild>
        <w:div w:id="1678968255">
          <w:marLeft w:val="0"/>
          <w:marRight w:val="0"/>
          <w:marTop w:val="0"/>
          <w:marBottom w:val="0"/>
          <w:divBdr>
            <w:top w:val="none" w:sz="0" w:space="0" w:color="auto"/>
            <w:left w:val="none" w:sz="0" w:space="0" w:color="auto"/>
            <w:bottom w:val="none" w:sz="0" w:space="0" w:color="auto"/>
            <w:right w:val="none" w:sz="0" w:space="0" w:color="auto"/>
          </w:divBdr>
          <w:divsChild>
            <w:div w:id="1265846949">
              <w:marLeft w:val="0"/>
              <w:marRight w:val="0"/>
              <w:marTop w:val="0"/>
              <w:marBottom w:val="0"/>
              <w:divBdr>
                <w:top w:val="none" w:sz="0" w:space="0" w:color="auto"/>
                <w:left w:val="none" w:sz="0" w:space="0" w:color="auto"/>
                <w:bottom w:val="none" w:sz="0" w:space="0" w:color="auto"/>
                <w:right w:val="none" w:sz="0" w:space="0" w:color="auto"/>
              </w:divBdr>
            </w:div>
            <w:div w:id="1208253127">
              <w:marLeft w:val="0"/>
              <w:marRight w:val="0"/>
              <w:marTop w:val="0"/>
              <w:marBottom w:val="0"/>
              <w:divBdr>
                <w:top w:val="none" w:sz="0" w:space="0" w:color="auto"/>
                <w:left w:val="none" w:sz="0" w:space="0" w:color="auto"/>
                <w:bottom w:val="none" w:sz="0" w:space="0" w:color="auto"/>
                <w:right w:val="none" w:sz="0" w:space="0" w:color="auto"/>
              </w:divBdr>
            </w:div>
            <w:div w:id="1457331300">
              <w:marLeft w:val="0"/>
              <w:marRight w:val="0"/>
              <w:marTop w:val="0"/>
              <w:marBottom w:val="0"/>
              <w:divBdr>
                <w:top w:val="none" w:sz="0" w:space="0" w:color="auto"/>
                <w:left w:val="none" w:sz="0" w:space="0" w:color="auto"/>
                <w:bottom w:val="none" w:sz="0" w:space="0" w:color="auto"/>
                <w:right w:val="none" w:sz="0" w:space="0" w:color="auto"/>
              </w:divBdr>
            </w:div>
            <w:div w:id="955523586">
              <w:marLeft w:val="0"/>
              <w:marRight w:val="0"/>
              <w:marTop w:val="0"/>
              <w:marBottom w:val="0"/>
              <w:divBdr>
                <w:top w:val="none" w:sz="0" w:space="0" w:color="auto"/>
                <w:left w:val="none" w:sz="0" w:space="0" w:color="auto"/>
                <w:bottom w:val="none" w:sz="0" w:space="0" w:color="auto"/>
                <w:right w:val="none" w:sz="0" w:space="0" w:color="auto"/>
              </w:divBdr>
            </w:div>
            <w:div w:id="1139153959">
              <w:marLeft w:val="0"/>
              <w:marRight w:val="0"/>
              <w:marTop w:val="0"/>
              <w:marBottom w:val="0"/>
              <w:divBdr>
                <w:top w:val="none" w:sz="0" w:space="0" w:color="auto"/>
                <w:left w:val="none" w:sz="0" w:space="0" w:color="auto"/>
                <w:bottom w:val="none" w:sz="0" w:space="0" w:color="auto"/>
                <w:right w:val="none" w:sz="0" w:space="0" w:color="auto"/>
              </w:divBdr>
            </w:div>
            <w:div w:id="522600266">
              <w:marLeft w:val="0"/>
              <w:marRight w:val="0"/>
              <w:marTop w:val="0"/>
              <w:marBottom w:val="0"/>
              <w:divBdr>
                <w:top w:val="none" w:sz="0" w:space="0" w:color="auto"/>
                <w:left w:val="none" w:sz="0" w:space="0" w:color="auto"/>
                <w:bottom w:val="none" w:sz="0" w:space="0" w:color="auto"/>
                <w:right w:val="none" w:sz="0" w:space="0" w:color="auto"/>
              </w:divBdr>
            </w:div>
            <w:div w:id="461726741">
              <w:marLeft w:val="0"/>
              <w:marRight w:val="0"/>
              <w:marTop w:val="0"/>
              <w:marBottom w:val="0"/>
              <w:divBdr>
                <w:top w:val="none" w:sz="0" w:space="0" w:color="auto"/>
                <w:left w:val="none" w:sz="0" w:space="0" w:color="auto"/>
                <w:bottom w:val="none" w:sz="0" w:space="0" w:color="auto"/>
                <w:right w:val="none" w:sz="0" w:space="0" w:color="auto"/>
              </w:divBdr>
            </w:div>
            <w:div w:id="625357803">
              <w:marLeft w:val="0"/>
              <w:marRight w:val="0"/>
              <w:marTop w:val="0"/>
              <w:marBottom w:val="0"/>
              <w:divBdr>
                <w:top w:val="none" w:sz="0" w:space="0" w:color="auto"/>
                <w:left w:val="none" w:sz="0" w:space="0" w:color="auto"/>
                <w:bottom w:val="none" w:sz="0" w:space="0" w:color="auto"/>
                <w:right w:val="none" w:sz="0" w:space="0" w:color="auto"/>
              </w:divBdr>
            </w:div>
            <w:div w:id="1371802980">
              <w:marLeft w:val="0"/>
              <w:marRight w:val="0"/>
              <w:marTop w:val="0"/>
              <w:marBottom w:val="0"/>
              <w:divBdr>
                <w:top w:val="none" w:sz="0" w:space="0" w:color="auto"/>
                <w:left w:val="none" w:sz="0" w:space="0" w:color="auto"/>
                <w:bottom w:val="none" w:sz="0" w:space="0" w:color="auto"/>
                <w:right w:val="none" w:sz="0" w:space="0" w:color="auto"/>
              </w:divBdr>
            </w:div>
            <w:div w:id="1170176365">
              <w:marLeft w:val="0"/>
              <w:marRight w:val="0"/>
              <w:marTop w:val="0"/>
              <w:marBottom w:val="0"/>
              <w:divBdr>
                <w:top w:val="none" w:sz="0" w:space="0" w:color="auto"/>
                <w:left w:val="none" w:sz="0" w:space="0" w:color="auto"/>
                <w:bottom w:val="none" w:sz="0" w:space="0" w:color="auto"/>
                <w:right w:val="none" w:sz="0" w:space="0" w:color="auto"/>
              </w:divBdr>
            </w:div>
            <w:div w:id="1916433809">
              <w:marLeft w:val="0"/>
              <w:marRight w:val="0"/>
              <w:marTop w:val="0"/>
              <w:marBottom w:val="0"/>
              <w:divBdr>
                <w:top w:val="none" w:sz="0" w:space="0" w:color="auto"/>
                <w:left w:val="none" w:sz="0" w:space="0" w:color="auto"/>
                <w:bottom w:val="none" w:sz="0" w:space="0" w:color="auto"/>
                <w:right w:val="none" w:sz="0" w:space="0" w:color="auto"/>
              </w:divBdr>
            </w:div>
            <w:div w:id="1730693124">
              <w:marLeft w:val="0"/>
              <w:marRight w:val="0"/>
              <w:marTop w:val="0"/>
              <w:marBottom w:val="0"/>
              <w:divBdr>
                <w:top w:val="none" w:sz="0" w:space="0" w:color="auto"/>
                <w:left w:val="none" w:sz="0" w:space="0" w:color="auto"/>
                <w:bottom w:val="none" w:sz="0" w:space="0" w:color="auto"/>
                <w:right w:val="none" w:sz="0" w:space="0" w:color="auto"/>
              </w:divBdr>
            </w:div>
            <w:div w:id="1579556911">
              <w:marLeft w:val="0"/>
              <w:marRight w:val="0"/>
              <w:marTop w:val="0"/>
              <w:marBottom w:val="0"/>
              <w:divBdr>
                <w:top w:val="none" w:sz="0" w:space="0" w:color="auto"/>
                <w:left w:val="none" w:sz="0" w:space="0" w:color="auto"/>
                <w:bottom w:val="none" w:sz="0" w:space="0" w:color="auto"/>
                <w:right w:val="none" w:sz="0" w:space="0" w:color="auto"/>
              </w:divBdr>
            </w:div>
            <w:div w:id="1211501895">
              <w:marLeft w:val="0"/>
              <w:marRight w:val="0"/>
              <w:marTop w:val="0"/>
              <w:marBottom w:val="0"/>
              <w:divBdr>
                <w:top w:val="none" w:sz="0" w:space="0" w:color="auto"/>
                <w:left w:val="none" w:sz="0" w:space="0" w:color="auto"/>
                <w:bottom w:val="none" w:sz="0" w:space="0" w:color="auto"/>
                <w:right w:val="none" w:sz="0" w:space="0" w:color="auto"/>
              </w:divBdr>
            </w:div>
            <w:div w:id="1707755591">
              <w:marLeft w:val="0"/>
              <w:marRight w:val="0"/>
              <w:marTop w:val="0"/>
              <w:marBottom w:val="0"/>
              <w:divBdr>
                <w:top w:val="none" w:sz="0" w:space="0" w:color="auto"/>
                <w:left w:val="none" w:sz="0" w:space="0" w:color="auto"/>
                <w:bottom w:val="none" w:sz="0" w:space="0" w:color="auto"/>
                <w:right w:val="none" w:sz="0" w:space="0" w:color="auto"/>
              </w:divBdr>
            </w:div>
            <w:div w:id="1931742600">
              <w:marLeft w:val="0"/>
              <w:marRight w:val="0"/>
              <w:marTop w:val="0"/>
              <w:marBottom w:val="0"/>
              <w:divBdr>
                <w:top w:val="none" w:sz="0" w:space="0" w:color="auto"/>
                <w:left w:val="none" w:sz="0" w:space="0" w:color="auto"/>
                <w:bottom w:val="none" w:sz="0" w:space="0" w:color="auto"/>
                <w:right w:val="none" w:sz="0" w:space="0" w:color="auto"/>
              </w:divBdr>
            </w:div>
            <w:div w:id="502473652">
              <w:marLeft w:val="0"/>
              <w:marRight w:val="0"/>
              <w:marTop w:val="0"/>
              <w:marBottom w:val="0"/>
              <w:divBdr>
                <w:top w:val="none" w:sz="0" w:space="0" w:color="auto"/>
                <w:left w:val="none" w:sz="0" w:space="0" w:color="auto"/>
                <w:bottom w:val="none" w:sz="0" w:space="0" w:color="auto"/>
                <w:right w:val="none" w:sz="0" w:space="0" w:color="auto"/>
              </w:divBdr>
            </w:div>
            <w:div w:id="1066804145">
              <w:marLeft w:val="0"/>
              <w:marRight w:val="0"/>
              <w:marTop w:val="0"/>
              <w:marBottom w:val="0"/>
              <w:divBdr>
                <w:top w:val="none" w:sz="0" w:space="0" w:color="auto"/>
                <w:left w:val="none" w:sz="0" w:space="0" w:color="auto"/>
                <w:bottom w:val="none" w:sz="0" w:space="0" w:color="auto"/>
                <w:right w:val="none" w:sz="0" w:space="0" w:color="auto"/>
              </w:divBdr>
            </w:div>
            <w:div w:id="1364745421">
              <w:marLeft w:val="0"/>
              <w:marRight w:val="0"/>
              <w:marTop w:val="0"/>
              <w:marBottom w:val="0"/>
              <w:divBdr>
                <w:top w:val="none" w:sz="0" w:space="0" w:color="auto"/>
                <w:left w:val="none" w:sz="0" w:space="0" w:color="auto"/>
                <w:bottom w:val="none" w:sz="0" w:space="0" w:color="auto"/>
                <w:right w:val="none" w:sz="0" w:space="0" w:color="auto"/>
              </w:divBdr>
            </w:div>
            <w:div w:id="997268871">
              <w:marLeft w:val="0"/>
              <w:marRight w:val="0"/>
              <w:marTop w:val="0"/>
              <w:marBottom w:val="0"/>
              <w:divBdr>
                <w:top w:val="none" w:sz="0" w:space="0" w:color="auto"/>
                <w:left w:val="none" w:sz="0" w:space="0" w:color="auto"/>
                <w:bottom w:val="none" w:sz="0" w:space="0" w:color="auto"/>
                <w:right w:val="none" w:sz="0" w:space="0" w:color="auto"/>
              </w:divBdr>
            </w:div>
            <w:div w:id="1524048590">
              <w:marLeft w:val="0"/>
              <w:marRight w:val="0"/>
              <w:marTop w:val="0"/>
              <w:marBottom w:val="0"/>
              <w:divBdr>
                <w:top w:val="none" w:sz="0" w:space="0" w:color="auto"/>
                <w:left w:val="none" w:sz="0" w:space="0" w:color="auto"/>
                <w:bottom w:val="none" w:sz="0" w:space="0" w:color="auto"/>
                <w:right w:val="none" w:sz="0" w:space="0" w:color="auto"/>
              </w:divBdr>
            </w:div>
            <w:div w:id="1335184745">
              <w:marLeft w:val="0"/>
              <w:marRight w:val="0"/>
              <w:marTop w:val="0"/>
              <w:marBottom w:val="0"/>
              <w:divBdr>
                <w:top w:val="none" w:sz="0" w:space="0" w:color="auto"/>
                <w:left w:val="none" w:sz="0" w:space="0" w:color="auto"/>
                <w:bottom w:val="none" w:sz="0" w:space="0" w:color="auto"/>
                <w:right w:val="none" w:sz="0" w:space="0" w:color="auto"/>
              </w:divBdr>
            </w:div>
            <w:div w:id="1644432313">
              <w:marLeft w:val="0"/>
              <w:marRight w:val="0"/>
              <w:marTop w:val="0"/>
              <w:marBottom w:val="0"/>
              <w:divBdr>
                <w:top w:val="none" w:sz="0" w:space="0" w:color="auto"/>
                <w:left w:val="none" w:sz="0" w:space="0" w:color="auto"/>
                <w:bottom w:val="none" w:sz="0" w:space="0" w:color="auto"/>
                <w:right w:val="none" w:sz="0" w:space="0" w:color="auto"/>
              </w:divBdr>
            </w:div>
            <w:div w:id="990061736">
              <w:marLeft w:val="0"/>
              <w:marRight w:val="0"/>
              <w:marTop w:val="0"/>
              <w:marBottom w:val="0"/>
              <w:divBdr>
                <w:top w:val="none" w:sz="0" w:space="0" w:color="auto"/>
                <w:left w:val="none" w:sz="0" w:space="0" w:color="auto"/>
                <w:bottom w:val="none" w:sz="0" w:space="0" w:color="auto"/>
                <w:right w:val="none" w:sz="0" w:space="0" w:color="auto"/>
              </w:divBdr>
            </w:div>
            <w:div w:id="1118766772">
              <w:marLeft w:val="0"/>
              <w:marRight w:val="0"/>
              <w:marTop w:val="0"/>
              <w:marBottom w:val="0"/>
              <w:divBdr>
                <w:top w:val="none" w:sz="0" w:space="0" w:color="auto"/>
                <w:left w:val="none" w:sz="0" w:space="0" w:color="auto"/>
                <w:bottom w:val="none" w:sz="0" w:space="0" w:color="auto"/>
                <w:right w:val="none" w:sz="0" w:space="0" w:color="auto"/>
              </w:divBdr>
            </w:div>
            <w:div w:id="800267171">
              <w:marLeft w:val="0"/>
              <w:marRight w:val="0"/>
              <w:marTop w:val="0"/>
              <w:marBottom w:val="0"/>
              <w:divBdr>
                <w:top w:val="none" w:sz="0" w:space="0" w:color="auto"/>
                <w:left w:val="none" w:sz="0" w:space="0" w:color="auto"/>
                <w:bottom w:val="none" w:sz="0" w:space="0" w:color="auto"/>
                <w:right w:val="none" w:sz="0" w:space="0" w:color="auto"/>
              </w:divBdr>
            </w:div>
            <w:div w:id="1138107198">
              <w:marLeft w:val="0"/>
              <w:marRight w:val="0"/>
              <w:marTop w:val="0"/>
              <w:marBottom w:val="0"/>
              <w:divBdr>
                <w:top w:val="none" w:sz="0" w:space="0" w:color="auto"/>
                <w:left w:val="none" w:sz="0" w:space="0" w:color="auto"/>
                <w:bottom w:val="none" w:sz="0" w:space="0" w:color="auto"/>
                <w:right w:val="none" w:sz="0" w:space="0" w:color="auto"/>
              </w:divBdr>
            </w:div>
            <w:div w:id="349769208">
              <w:marLeft w:val="0"/>
              <w:marRight w:val="0"/>
              <w:marTop w:val="0"/>
              <w:marBottom w:val="0"/>
              <w:divBdr>
                <w:top w:val="none" w:sz="0" w:space="0" w:color="auto"/>
                <w:left w:val="none" w:sz="0" w:space="0" w:color="auto"/>
                <w:bottom w:val="none" w:sz="0" w:space="0" w:color="auto"/>
                <w:right w:val="none" w:sz="0" w:space="0" w:color="auto"/>
              </w:divBdr>
            </w:div>
            <w:div w:id="2108652631">
              <w:marLeft w:val="0"/>
              <w:marRight w:val="0"/>
              <w:marTop w:val="0"/>
              <w:marBottom w:val="0"/>
              <w:divBdr>
                <w:top w:val="none" w:sz="0" w:space="0" w:color="auto"/>
                <w:left w:val="none" w:sz="0" w:space="0" w:color="auto"/>
                <w:bottom w:val="none" w:sz="0" w:space="0" w:color="auto"/>
                <w:right w:val="none" w:sz="0" w:space="0" w:color="auto"/>
              </w:divBdr>
            </w:div>
            <w:div w:id="1111507715">
              <w:marLeft w:val="0"/>
              <w:marRight w:val="0"/>
              <w:marTop w:val="0"/>
              <w:marBottom w:val="0"/>
              <w:divBdr>
                <w:top w:val="none" w:sz="0" w:space="0" w:color="auto"/>
                <w:left w:val="none" w:sz="0" w:space="0" w:color="auto"/>
                <w:bottom w:val="none" w:sz="0" w:space="0" w:color="auto"/>
                <w:right w:val="none" w:sz="0" w:space="0" w:color="auto"/>
              </w:divBdr>
            </w:div>
            <w:div w:id="1830977254">
              <w:marLeft w:val="0"/>
              <w:marRight w:val="0"/>
              <w:marTop w:val="0"/>
              <w:marBottom w:val="0"/>
              <w:divBdr>
                <w:top w:val="none" w:sz="0" w:space="0" w:color="auto"/>
                <w:left w:val="none" w:sz="0" w:space="0" w:color="auto"/>
                <w:bottom w:val="none" w:sz="0" w:space="0" w:color="auto"/>
                <w:right w:val="none" w:sz="0" w:space="0" w:color="auto"/>
              </w:divBdr>
            </w:div>
            <w:div w:id="1859465975">
              <w:marLeft w:val="0"/>
              <w:marRight w:val="0"/>
              <w:marTop w:val="0"/>
              <w:marBottom w:val="0"/>
              <w:divBdr>
                <w:top w:val="none" w:sz="0" w:space="0" w:color="auto"/>
                <w:left w:val="none" w:sz="0" w:space="0" w:color="auto"/>
                <w:bottom w:val="none" w:sz="0" w:space="0" w:color="auto"/>
                <w:right w:val="none" w:sz="0" w:space="0" w:color="auto"/>
              </w:divBdr>
            </w:div>
            <w:div w:id="896891911">
              <w:marLeft w:val="0"/>
              <w:marRight w:val="0"/>
              <w:marTop w:val="0"/>
              <w:marBottom w:val="0"/>
              <w:divBdr>
                <w:top w:val="none" w:sz="0" w:space="0" w:color="auto"/>
                <w:left w:val="none" w:sz="0" w:space="0" w:color="auto"/>
                <w:bottom w:val="none" w:sz="0" w:space="0" w:color="auto"/>
                <w:right w:val="none" w:sz="0" w:space="0" w:color="auto"/>
              </w:divBdr>
            </w:div>
            <w:div w:id="1062220522">
              <w:marLeft w:val="0"/>
              <w:marRight w:val="0"/>
              <w:marTop w:val="0"/>
              <w:marBottom w:val="0"/>
              <w:divBdr>
                <w:top w:val="none" w:sz="0" w:space="0" w:color="auto"/>
                <w:left w:val="none" w:sz="0" w:space="0" w:color="auto"/>
                <w:bottom w:val="none" w:sz="0" w:space="0" w:color="auto"/>
                <w:right w:val="none" w:sz="0" w:space="0" w:color="auto"/>
              </w:divBdr>
            </w:div>
            <w:div w:id="1518884721">
              <w:marLeft w:val="0"/>
              <w:marRight w:val="0"/>
              <w:marTop w:val="0"/>
              <w:marBottom w:val="0"/>
              <w:divBdr>
                <w:top w:val="none" w:sz="0" w:space="0" w:color="auto"/>
                <w:left w:val="none" w:sz="0" w:space="0" w:color="auto"/>
                <w:bottom w:val="none" w:sz="0" w:space="0" w:color="auto"/>
                <w:right w:val="none" w:sz="0" w:space="0" w:color="auto"/>
              </w:divBdr>
            </w:div>
            <w:div w:id="1027408009">
              <w:marLeft w:val="0"/>
              <w:marRight w:val="0"/>
              <w:marTop w:val="0"/>
              <w:marBottom w:val="0"/>
              <w:divBdr>
                <w:top w:val="none" w:sz="0" w:space="0" w:color="auto"/>
                <w:left w:val="none" w:sz="0" w:space="0" w:color="auto"/>
                <w:bottom w:val="none" w:sz="0" w:space="0" w:color="auto"/>
                <w:right w:val="none" w:sz="0" w:space="0" w:color="auto"/>
              </w:divBdr>
            </w:div>
            <w:div w:id="242108945">
              <w:marLeft w:val="0"/>
              <w:marRight w:val="0"/>
              <w:marTop w:val="0"/>
              <w:marBottom w:val="0"/>
              <w:divBdr>
                <w:top w:val="none" w:sz="0" w:space="0" w:color="auto"/>
                <w:left w:val="none" w:sz="0" w:space="0" w:color="auto"/>
                <w:bottom w:val="none" w:sz="0" w:space="0" w:color="auto"/>
                <w:right w:val="none" w:sz="0" w:space="0" w:color="auto"/>
              </w:divBdr>
            </w:div>
            <w:div w:id="2061704116">
              <w:marLeft w:val="0"/>
              <w:marRight w:val="0"/>
              <w:marTop w:val="0"/>
              <w:marBottom w:val="0"/>
              <w:divBdr>
                <w:top w:val="none" w:sz="0" w:space="0" w:color="auto"/>
                <w:left w:val="none" w:sz="0" w:space="0" w:color="auto"/>
                <w:bottom w:val="none" w:sz="0" w:space="0" w:color="auto"/>
                <w:right w:val="none" w:sz="0" w:space="0" w:color="auto"/>
              </w:divBdr>
            </w:div>
            <w:div w:id="1366516341">
              <w:marLeft w:val="0"/>
              <w:marRight w:val="0"/>
              <w:marTop w:val="0"/>
              <w:marBottom w:val="0"/>
              <w:divBdr>
                <w:top w:val="none" w:sz="0" w:space="0" w:color="auto"/>
                <w:left w:val="none" w:sz="0" w:space="0" w:color="auto"/>
                <w:bottom w:val="none" w:sz="0" w:space="0" w:color="auto"/>
                <w:right w:val="none" w:sz="0" w:space="0" w:color="auto"/>
              </w:divBdr>
            </w:div>
            <w:div w:id="1141582691">
              <w:marLeft w:val="0"/>
              <w:marRight w:val="0"/>
              <w:marTop w:val="0"/>
              <w:marBottom w:val="0"/>
              <w:divBdr>
                <w:top w:val="none" w:sz="0" w:space="0" w:color="auto"/>
                <w:left w:val="none" w:sz="0" w:space="0" w:color="auto"/>
                <w:bottom w:val="none" w:sz="0" w:space="0" w:color="auto"/>
                <w:right w:val="none" w:sz="0" w:space="0" w:color="auto"/>
              </w:divBdr>
            </w:div>
            <w:div w:id="294335359">
              <w:marLeft w:val="0"/>
              <w:marRight w:val="0"/>
              <w:marTop w:val="0"/>
              <w:marBottom w:val="0"/>
              <w:divBdr>
                <w:top w:val="none" w:sz="0" w:space="0" w:color="auto"/>
                <w:left w:val="none" w:sz="0" w:space="0" w:color="auto"/>
                <w:bottom w:val="none" w:sz="0" w:space="0" w:color="auto"/>
                <w:right w:val="none" w:sz="0" w:space="0" w:color="auto"/>
              </w:divBdr>
            </w:div>
            <w:div w:id="846870833">
              <w:marLeft w:val="0"/>
              <w:marRight w:val="0"/>
              <w:marTop w:val="0"/>
              <w:marBottom w:val="0"/>
              <w:divBdr>
                <w:top w:val="none" w:sz="0" w:space="0" w:color="auto"/>
                <w:left w:val="none" w:sz="0" w:space="0" w:color="auto"/>
                <w:bottom w:val="none" w:sz="0" w:space="0" w:color="auto"/>
                <w:right w:val="none" w:sz="0" w:space="0" w:color="auto"/>
              </w:divBdr>
            </w:div>
            <w:div w:id="880478400">
              <w:marLeft w:val="0"/>
              <w:marRight w:val="0"/>
              <w:marTop w:val="0"/>
              <w:marBottom w:val="0"/>
              <w:divBdr>
                <w:top w:val="none" w:sz="0" w:space="0" w:color="auto"/>
                <w:left w:val="none" w:sz="0" w:space="0" w:color="auto"/>
                <w:bottom w:val="none" w:sz="0" w:space="0" w:color="auto"/>
                <w:right w:val="none" w:sz="0" w:space="0" w:color="auto"/>
              </w:divBdr>
            </w:div>
            <w:div w:id="741678348">
              <w:marLeft w:val="0"/>
              <w:marRight w:val="0"/>
              <w:marTop w:val="0"/>
              <w:marBottom w:val="0"/>
              <w:divBdr>
                <w:top w:val="none" w:sz="0" w:space="0" w:color="auto"/>
                <w:left w:val="none" w:sz="0" w:space="0" w:color="auto"/>
                <w:bottom w:val="none" w:sz="0" w:space="0" w:color="auto"/>
                <w:right w:val="none" w:sz="0" w:space="0" w:color="auto"/>
              </w:divBdr>
            </w:div>
            <w:div w:id="1702706907">
              <w:marLeft w:val="0"/>
              <w:marRight w:val="0"/>
              <w:marTop w:val="0"/>
              <w:marBottom w:val="0"/>
              <w:divBdr>
                <w:top w:val="none" w:sz="0" w:space="0" w:color="auto"/>
                <w:left w:val="none" w:sz="0" w:space="0" w:color="auto"/>
                <w:bottom w:val="none" w:sz="0" w:space="0" w:color="auto"/>
                <w:right w:val="none" w:sz="0" w:space="0" w:color="auto"/>
              </w:divBdr>
            </w:div>
            <w:div w:id="1603297922">
              <w:marLeft w:val="0"/>
              <w:marRight w:val="0"/>
              <w:marTop w:val="0"/>
              <w:marBottom w:val="0"/>
              <w:divBdr>
                <w:top w:val="none" w:sz="0" w:space="0" w:color="auto"/>
                <w:left w:val="none" w:sz="0" w:space="0" w:color="auto"/>
                <w:bottom w:val="none" w:sz="0" w:space="0" w:color="auto"/>
                <w:right w:val="none" w:sz="0" w:space="0" w:color="auto"/>
              </w:divBdr>
            </w:div>
            <w:div w:id="1228153725">
              <w:marLeft w:val="0"/>
              <w:marRight w:val="0"/>
              <w:marTop w:val="0"/>
              <w:marBottom w:val="0"/>
              <w:divBdr>
                <w:top w:val="none" w:sz="0" w:space="0" w:color="auto"/>
                <w:left w:val="none" w:sz="0" w:space="0" w:color="auto"/>
                <w:bottom w:val="none" w:sz="0" w:space="0" w:color="auto"/>
                <w:right w:val="none" w:sz="0" w:space="0" w:color="auto"/>
              </w:divBdr>
            </w:div>
            <w:div w:id="2046755909">
              <w:marLeft w:val="0"/>
              <w:marRight w:val="0"/>
              <w:marTop w:val="0"/>
              <w:marBottom w:val="0"/>
              <w:divBdr>
                <w:top w:val="none" w:sz="0" w:space="0" w:color="auto"/>
                <w:left w:val="none" w:sz="0" w:space="0" w:color="auto"/>
                <w:bottom w:val="none" w:sz="0" w:space="0" w:color="auto"/>
                <w:right w:val="none" w:sz="0" w:space="0" w:color="auto"/>
              </w:divBdr>
            </w:div>
            <w:div w:id="1215699073">
              <w:marLeft w:val="0"/>
              <w:marRight w:val="0"/>
              <w:marTop w:val="0"/>
              <w:marBottom w:val="0"/>
              <w:divBdr>
                <w:top w:val="none" w:sz="0" w:space="0" w:color="auto"/>
                <w:left w:val="none" w:sz="0" w:space="0" w:color="auto"/>
                <w:bottom w:val="none" w:sz="0" w:space="0" w:color="auto"/>
                <w:right w:val="none" w:sz="0" w:space="0" w:color="auto"/>
              </w:divBdr>
            </w:div>
            <w:div w:id="755369327">
              <w:marLeft w:val="0"/>
              <w:marRight w:val="0"/>
              <w:marTop w:val="0"/>
              <w:marBottom w:val="0"/>
              <w:divBdr>
                <w:top w:val="none" w:sz="0" w:space="0" w:color="auto"/>
                <w:left w:val="none" w:sz="0" w:space="0" w:color="auto"/>
                <w:bottom w:val="none" w:sz="0" w:space="0" w:color="auto"/>
                <w:right w:val="none" w:sz="0" w:space="0" w:color="auto"/>
              </w:divBdr>
            </w:div>
            <w:div w:id="1949267595">
              <w:marLeft w:val="0"/>
              <w:marRight w:val="0"/>
              <w:marTop w:val="0"/>
              <w:marBottom w:val="0"/>
              <w:divBdr>
                <w:top w:val="none" w:sz="0" w:space="0" w:color="auto"/>
                <w:left w:val="none" w:sz="0" w:space="0" w:color="auto"/>
                <w:bottom w:val="none" w:sz="0" w:space="0" w:color="auto"/>
                <w:right w:val="none" w:sz="0" w:space="0" w:color="auto"/>
              </w:divBdr>
            </w:div>
            <w:div w:id="1566796112">
              <w:marLeft w:val="0"/>
              <w:marRight w:val="0"/>
              <w:marTop w:val="0"/>
              <w:marBottom w:val="0"/>
              <w:divBdr>
                <w:top w:val="none" w:sz="0" w:space="0" w:color="auto"/>
                <w:left w:val="none" w:sz="0" w:space="0" w:color="auto"/>
                <w:bottom w:val="none" w:sz="0" w:space="0" w:color="auto"/>
                <w:right w:val="none" w:sz="0" w:space="0" w:color="auto"/>
              </w:divBdr>
            </w:div>
            <w:div w:id="1073045642">
              <w:marLeft w:val="0"/>
              <w:marRight w:val="0"/>
              <w:marTop w:val="0"/>
              <w:marBottom w:val="0"/>
              <w:divBdr>
                <w:top w:val="none" w:sz="0" w:space="0" w:color="auto"/>
                <w:left w:val="none" w:sz="0" w:space="0" w:color="auto"/>
                <w:bottom w:val="none" w:sz="0" w:space="0" w:color="auto"/>
                <w:right w:val="none" w:sz="0" w:space="0" w:color="auto"/>
              </w:divBdr>
            </w:div>
            <w:div w:id="534468114">
              <w:marLeft w:val="0"/>
              <w:marRight w:val="0"/>
              <w:marTop w:val="0"/>
              <w:marBottom w:val="0"/>
              <w:divBdr>
                <w:top w:val="none" w:sz="0" w:space="0" w:color="auto"/>
                <w:left w:val="none" w:sz="0" w:space="0" w:color="auto"/>
                <w:bottom w:val="none" w:sz="0" w:space="0" w:color="auto"/>
                <w:right w:val="none" w:sz="0" w:space="0" w:color="auto"/>
              </w:divBdr>
            </w:div>
            <w:div w:id="152180101">
              <w:marLeft w:val="0"/>
              <w:marRight w:val="0"/>
              <w:marTop w:val="0"/>
              <w:marBottom w:val="0"/>
              <w:divBdr>
                <w:top w:val="none" w:sz="0" w:space="0" w:color="auto"/>
                <w:left w:val="none" w:sz="0" w:space="0" w:color="auto"/>
                <w:bottom w:val="none" w:sz="0" w:space="0" w:color="auto"/>
                <w:right w:val="none" w:sz="0" w:space="0" w:color="auto"/>
              </w:divBdr>
            </w:div>
            <w:div w:id="629090982">
              <w:marLeft w:val="0"/>
              <w:marRight w:val="0"/>
              <w:marTop w:val="0"/>
              <w:marBottom w:val="0"/>
              <w:divBdr>
                <w:top w:val="none" w:sz="0" w:space="0" w:color="auto"/>
                <w:left w:val="none" w:sz="0" w:space="0" w:color="auto"/>
                <w:bottom w:val="none" w:sz="0" w:space="0" w:color="auto"/>
                <w:right w:val="none" w:sz="0" w:space="0" w:color="auto"/>
              </w:divBdr>
            </w:div>
            <w:div w:id="896471401">
              <w:marLeft w:val="0"/>
              <w:marRight w:val="0"/>
              <w:marTop w:val="0"/>
              <w:marBottom w:val="0"/>
              <w:divBdr>
                <w:top w:val="none" w:sz="0" w:space="0" w:color="auto"/>
                <w:left w:val="none" w:sz="0" w:space="0" w:color="auto"/>
                <w:bottom w:val="none" w:sz="0" w:space="0" w:color="auto"/>
                <w:right w:val="none" w:sz="0" w:space="0" w:color="auto"/>
              </w:divBdr>
            </w:div>
            <w:div w:id="2024740617">
              <w:marLeft w:val="0"/>
              <w:marRight w:val="0"/>
              <w:marTop w:val="0"/>
              <w:marBottom w:val="0"/>
              <w:divBdr>
                <w:top w:val="none" w:sz="0" w:space="0" w:color="auto"/>
                <w:left w:val="none" w:sz="0" w:space="0" w:color="auto"/>
                <w:bottom w:val="none" w:sz="0" w:space="0" w:color="auto"/>
                <w:right w:val="none" w:sz="0" w:space="0" w:color="auto"/>
              </w:divBdr>
            </w:div>
            <w:div w:id="1065640087">
              <w:marLeft w:val="0"/>
              <w:marRight w:val="0"/>
              <w:marTop w:val="0"/>
              <w:marBottom w:val="0"/>
              <w:divBdr>
                <w:top w:val="none" w:sz="0" w:space="0" w:color="auto"/>
                <w:left w:val="none" w:sz="0" w:space="0" w:color="auto"/>
                <w:bottom w:val="none" w:sz="0" w:space="0" w:color="auto"/>
                <w:right w:val="none" w:sz="0" w:space="0" w:color="auto"/>
              </w:divBdr>
            </w:div>
            <w:div w:id="335497908">
              <w:marLeft w:val="0"/>
              <w:marRight w:val="0"/>
              <w:marTop w:val="0"/>
              <w:marBottom w:val="0"/>
              <w:divBdr>
                <w:top w:val="none" w:sz="0" w:space="0" w:color="auto"/>
                <w:left w:val="none" w:sz="0" w:space="0" w:color="auto"/>
                <w:bottom w:val="none" w:sz="0" w:space="0" w:color="auto"/>
                <w:right w:val="none" w:sz="0" w:space="0" w:color="auto"/>
              </w:divBdr>
            </w:div>
            <w:div w:id="1789425964">
              <w:marLeft w:val="0"/>
              <w:marRight w:val="0"/>
              <w:marTop w:val="0"/>
              <w:marBottom w:val="0"/>
              <w:divBdr>
                <w:top w:val="none" w:sz="0" w:space="0" w:color="auto"/>
                <w:left w:val="none" w:sz="0" w:space="0" w:color="auto"/>
                <w:bottom w:val="none" w:sz="0" w:space="0" w:color="auto"/>
                <w:right w:val="none" w:sz="0" w:space="0" w:color="auto"/>
              </w:divBdr>
            </w:div>
            <w:div w:id="878905142">
              <w:marLeft w:val="0"/>
              <w:marRight w:val="0"/>
              <w:marTop w:val="0"/>
              <w:marBottom w:val="0"/>
              <w:divBdr>
                <w:top w:val="none" w:sz="0" w:space="0" w:color="auto"/>
                <w:left w:val="none" w:sz="0" w:space="0" w:color="auto"/>
                <w:bottom w:val="none" w:sz="0" w:space="0" w:color="auto"/>
                <w:right w:val="none" w:sz="0" w:space="0" w:color="auto"/>
              </w:divBdr>
            </w:div>
            <w:div w:id="1039478094">
              <w:marLeft w:val="0"/>
              <w:marRight w:val="0"/>
              <w:marTop w:val="0"/>
              <w:marBottom w:val="0"/>
              <w:divBdr>
                <w:top w:val="none" w:sz="0" w:space="0" w:color="auto"/>
                <w:left w:val="none" w:sz="0" w:space="0" w:color="auto"/>
                <w:bottom w:val="none" w:sz="0" w:space="0" w:color="auto"/>
                <w:right w:val="none" w:sz="0" w:space="0" w:color="auto"/>
              </w:divBdr>
            </w:div>
            <w:div w:id="612637096">
              <w:marLeft w:val="0"/>
              <w:marRight w:val="0"/>
              <w:marTop w:val="0"/>
              <w:marBottom w:val="0"/>
              <w:divBdr>
                <w:top w:val="none" w:sz="0" w:space="0" w:color="auto"/>
                <w:left w:val="none" w:sz="0" w:space="0" w:color="auto"/>
                <w:bottom w:val="none" w:sz="0" w:space="0" w:color="auto"/>
                <w:right w:val="none" w:sz="0" w:space="0" w:color="auto"/>
              </w:divBdr>
            </w:div>
            <w:div w:id="1060324662">
              <w:marLeft w:val="0"/>
              <w:marRight w:val="0"/>
              <w:marTop w:val="0"/>
              <w:marBottom w:val="0"/>
              <w:divBdr>
                <w:top w:val="none" w:sz="0" w:space="0" w:color="auto"/>
                <w:left w:val="none" w:sz="0" w:space="0" w:color="auto"/>
                <w:bottom w:val="none" w:sz="0" w:space="0" w:color="auto"/>
                <w:right w:val="none" w:sz="0" w:space="0" w:color="auto"/>
              </w:divBdr>
            </w:div>
            <w:div w:id="1002589740">
              <w:marLeft w:val="0"/>
              <w:marRight w:val="0"/>
              <w:marTop w:val="0"/>
              <w:marBottom w:val="0"/>
              <w:divBdr>
                <w:top w:val="none" w:sz="0" w:space="0" w:color="auto"/>
                <w:left w:val="none" w:sz="0" w:space="0" w:color="auto"/>
                <w:bottom w:val="none" w:sz="0" w:space="0" w:color="auto"/>
                <w:right w:val="none" w:sz="0" w:space="0" w:color="auto"/>
              </w:divBdr>
            </w:div>
            <w:div w:id="244802234">
              <w:marLeft w:val="0"/>
              <w:marRight w:val="0"/>
              <w:marTop w:val="0"/>
              <w:marBottom w:val="0"/>
              <w:divBdr>
                <w:top w:val="none" w:sz="0" w:space="0" w:color="auto"/>
                <w:left w:val="none" w:sz="0" w:space="0" w:color="auto"/>
                <w:bottom w:val="none" w:sz="0" w:space="0" w:color="auto"/>
                <w:right w:val="none" w:sz="0" w:space="0" w:color="auto"/>
              </w:divBdr>
            </w:div>
            <w:div w:id="259602435">
              <w:marLeft w:val="0"/>
              <w:marRight w:val="0"/>
              <w:marTop w:val="0"/>
              <w:marBottom w:val="0"/>
              <w:divBdr>
                <w:top w:val="none" w:sz="0" w:space="0" w:color="auto"/>
                <w:left w:val="none" w:sz="0" w:space="0" w:color="auto"/>
                <w:bottom w:val="none" w:sz="0" w:space="0" w:color="auto"/>
                <w:right w:val="none" w:sz="0" w:space="0" w:color="auto"/>
              </w:divBdr>
            </w:div>
            <w:div w:id="1867785861">
              <w:marLeft w:val="0"/>
              <w:marRight w:val="0"/>
              <w:marTop w:val="0"/>
              <w:marBottom w:val="0"/>
              <w:divBdr>
                <w:top w:val="none" w:sz="0" w:space="0" w:color="auto"/>
                <w:left w:val="none" w:sz="0" w:space="0" w:color="auto"/>
                <w:bottom w:val="none" w:sz="0" w:space="0" w:color="auto"/>
                <w:right w:val="none" w:sz="0" w:space="0" w:color="auto"/>
              </w:divBdr>
            </w:div>
            <w:div w:id="1092049637">
              <w:marLeft w:val="0"/>
              <w:marRight w:val="0"/>
              <w:marTop w:val="0"/>
              <w:marBottom w:val="0"/>
              <w:divBdr>
                <w:top w:val="none" w:sz="0" w:space="0" w:color="auto"/>
                <w:left w:val="none" w:sz="0" w:space="0" w:color="auto"/>
                <w:bottom w:val="none" w:sz="0" w:space="0" w:color="auto"/>
                <w:right w:val="none" w:sz="0" w:space="0" w:color="auto"/>
              </w:divBdr>
            </w:div>
            <w:div w:id="689256376">
              <w:marLeft w:val="0"/>
              <w:marRight w:val="0"/>
              <w:marTop w:val="0"/>
              <w:marBottom w:val="0"/>
              <w:divBdr>
                <w:top w:val="none" w:sz="0" w:space="0" w:color="auto"/>
                <w:left w:val="none" w:sz="0" w:space="0" w:color="auto"/>
                <w:bottom w:val="none" w:sz="0" w:space="0" w:color="auto"/>
                <w:right w:val="none" w:sz="0" w:space="0" w:color="auto"/>
              </w:divBdr>
            </w:div>
            <w:div w:id="952637165">
              <w:marLeft w:val="0"/>
              <w:marRight w:val="0"/>
              <w:marTop w:val="0"/>
              <w:marBottom w:val="0"/>
              <w:divBdr>
                <w:top w:val="none" w:sz="0" w:space="0" w:color="auto"/>
                <w:left w:val="none" w:sz="0" w:space="0" w:color="auto"/>
                <w:bottom w:val="none" w:sz="0" w:space="0" w:color="auto"/>
                <w:right w:val="none" w:sz="0" w:space="0" w:color="auto"/>
              </w:divBdr>
            </w:div>
            <w:div w:id="518277259">
              <w:marLeft w:val="0"/>
              <w:marRight w:val="0"/>
              <w:marTop w:val="0"/>
              <w:marBottom w:val="0"/>
              <w:divBdr>
                <w:top w:val="none" w:sz="0" w:space="0" w:color="auto"/>
                <w:left w:val="none" w:sz="0" w:space="0" w:color="auto"/>
                <w:bottom w:val="none" w:sz="0" w:space="0" w:color="auto"/>
                <w:right w:val="none" w:sz="0" w:space="0" w:color="auto"/>
              </w:divBdr>
            </w:div>
            <w:div w:id="574752059">
              <w:marLeft w:val="0"/>
              <w:marRight w:val="0"/>
              <w:marTop w:val="0"/>
              <w:marBottom w:val="0"/>
              <w:divBdr>
                <w:top w:val="none" w:sz="0" w:space="0" w:color="auto"/>
                <w:left w:val="none" w:sz="0" w:space="0" w:color="auto"/>
                <w:bottom w:val="none" w:sz="0" w:space="0" w:color="auto"/>
                <w:right w:val="none" w:sz="0" w:space="0" w:color="auto"/>
              </w:divBdr>
            </w:div>
            <w:div w:id="774986746">
              <w:marLeft w:val="0"/>
              <w:marRight w:val="0"/>
              <w:marTop w:val="0"/>
              <w:marBottom w:val="0"/>
              <w:divBdr>
                <w:top w:val="none" w:sz="0" w:space="0" w:color="auto"/>
                <w:left w:val="none" w:sz="0" w:space="0" w:color="auto"/>
                <w:bottom w:val="none" w:sz="0" w:space="0" w:color="auto"/>
                <w:right w:val="none" w:sz="0" w:space="0" w:color="auto"/>
              </w:divBdr>
            </w:div>
            <w:div w:id="527762012">
              <w:marLeft w:val="0"/>
              <w:marRight w:val="0"/>
              <w:marTop w:val="0"/>
              <w:marBottom w:val="0"/>
              <w:divBdr>
                <w:top w:val="none" w:sz="0" w:space="0" w:color="auto"/>
                <w:left w:val="none" w:sz="0" w:space="0" w:color="auto"/>
                <w:bottom w:val="none" w:sz="0" w:space="0" w:color="auto"/>
                <w:right w:val="none" w:sz="0" w:space="0" w:color="auto"/>
              </w:divBdr>
            </w:div>
            <w:div w:id="2125994873">
              <w:marLeft w:val="0"/>
              <w:marRight w:val="0"/>
              <w:marTop w:val="0"/>
              <w:marBottom w:val="0"/>
              <w:divBdr>
                <w:top w:val="none" w:sz="0" w:space="0" w:color="auto"/>
                <w:left w:val="none" w:sz="0" w:space="0" w:color="auto"/>
                <w:bottom w:val="none" w:sz="0" w:space="0" w:color="auto"/>
                <w:right w:val="none" w:sz="0" w:space="0" w:color="auto"/>
              </w:divBdr>
            </w:div>
            <w:div w:id="328949981">
              <w:marLeft w:val="0"/>
              <w:marRight w:val="0"/>
              <w:marTop w:val="0"/>
              <w:marBottom w:val="0"/>
              <w:divBdr>
                <w:top w:val="none" w:sz="0" w:space="0" w:color="auto"/>
                <w:left w:val="none" w:sz="0" w:space="0" w:color="auto"/>
                <w:bottom w:val="none" w:sz="0" w:space="0" w:color="auto"/>
                <w:right w:val="none" w:sz="0" w:space="0" w:color="auto"/>
              </w:divBdr>
            </w:div>
            <w:div w:id="366880210">
              <w:marLeft w:val="0"/>
              <w:marRight w:val="0"/>
              <w:marTop w:val="0"/>
              <w:marBottom w:val="0"/>
              <w:divBdr>
                <w:top w:val="none" w:sz="0" w:space="0" w:color="auto"/>
                <w:left w:val="none" w:sz="0" w:space="0" w:color="auto"/>
                <w:bottom w:val="none" w:sz="0" w:space="0" w:color="auto"/>
                <w:right w:val="none" w:sz="0" w:space="0" w:color="auto"/>
              </w:divBdr>
            </w:div>
            <w:div w:id="1819103317">
              <w:marLeft w:val="0"/>
              <w:marRight w:val="0"/>
              <w:marTop w:val="0"/>
              <w:marBottom w:val="0"/>
              <w:divBdr>
                <w:top w:val="none" w:sz="0" w:space="0" w:color="auto"/>
                <w:left w:val="none" w:sz="0" w:space="0" w:color="auto"/>
                <w:bottom w:val="none" w:sz="0" w:space="0" w:color="auto"/>
                <w:right w:val="none" w:sz="0" w:space="0" w:color="auto"/>
              </w:divBdr>
            </w:div>
            <w:div w:id="1776249767">
              <w:marLeft w:val="0"/>
              <w:marRight w:val="0"/>
              <w:marTop w:val="0"/>
              <w:marBottom w:val="0"/>
              <w:divBdr>
                <w:top w:val="none" w:sz="0" w:space="0" w:color="auto"/>
                <w:left w:val="none" w:sz="0" w:space="0" w:color="auto"/>
                <w:bottom w:val="none" w:sz="0" w:space="0" w:color="auto"/>
                <w:right w:val="none" w:sz="0" w:space="0" w:color="auto"/>
              </w:divBdr>
            </w:div>
            <w:div w:id="2086948243">
              <w:marLeft w:val="0"/>
              <w:marRight w:val="0"/>
              <w:marTop w:val="0"/>
              <w:marBottom w:val="0"/>
              <w:divBdr>
                <w:top w:val="none" w:sz="0" w:space="0" w:color="auto"/>
                <w:left w:val="none" w:sz="0" w:space="0" w:color="auto"/>
                <w:bottom w:val="none" w:sz="0" w:space="0" w:color="auto"/>
                <w:right w:val="none" w:sz="0" w:space="0" w:color="auto"/>
              </w:divBdr>
            </w:div>
            <w:div w:id="375355319">
              <w:marLeft w:val="0"/>
              <w:marRight w:val="0"/>
              <w:marTop w:val="0"/>
              <w:marBottom w:val="0"/>
              <w:divBdr>
                <w:top w:val="none" w:sz="0" w:space="0" w:color="auto"/>
                <w:left w:val="none" w:sz="0" w:space="0" w:color="auto"/>
                <w:bottom w:val="none" w:sz="0" w:space="0" w:color="auto"/>
                <w:right w:val="none" w:sz="0" w:space="0" w:color="auto"/>
              </w:divBdr>
            </w:div>
            <w:div w:id="1338997279">
              <w:marLeft w:val="0"/>
              <w:marRight w:val="0"/>
              <w:marTop w:val="0"/>
              <w:marBottom w:val="0"/>
              <w:divBdr>
                <w:top w:val="none" w:sz="0" w:space="0" w:color="auto"/>
                <w:left w:val="none" w:sz="0" w:space="0" w:color="auto"/>
                <w:bottom w:val="none" w:sz="0" w:space="0" w:color="auto"/>
                <w:right w:val="none" w:sz="0" w:space="0" w:color="auto"/>
              </w:divBdr>
            </w:div>
            <w:div w:id="761685000">
              <w:marLeft w:val="0"/>
              <w:marRight w:val="0"/>
              <w:marTop w:val="0"/>
              <w:marBottom w:val="0"/>
              <w:divBdr>
                <w:top w:val="none" w:sz="0" w:space="0" w:color="auto"/>
                <w:left w:val="none" w:sz="0" w:space="0" w:color="auto"/>
                <w:bottom w:val="none" w:sz="0" w:space="0" w:color="auto"/>
                <w:right w:val="none" w:sz="0" w:space="0" w:color="auto"/>
              </w:divBdr>
            </w:div>
            <w:div w:id="850026030">
              <w:marLeft w:val="0"/>
              <w:marRight w:val="0"/>
              <w:marTop w:val="0"/>
              <w:marBottom w:val="0"/>
              <w:divBdr>
                <w:top w:val="none" w:sz="0" w:space="0" w:color="auto"/>
                <w:left w:val="none" w:sz="0" w:space="0" w:color="auto"/>
                <w:bottom w:val="none" w:sz="0" w:space="0" w:color="auto"/>
                <w:right w:val="none" w:sz="0" w:space="0" w:color="auto"/>
              </w:divBdr>
            </w:div>
            <w:div w:id="790827540">
              <w:marLeft w:val="0"/>
              <w:marRight w:val="0"/>
              <w:marTop w:val="0"/>
              <w:marBottom w:val="0"/>
              <w:divBdr>
                <w:top w:val="none" w:sz="0" w:space="0" w:color="auto"/>
                <w:left w:val="none" w:sz="0" w:space="0" w:color="auto"/>
                <w:bottom w:val="none" w:sz="0" w:space="0" w:color="auto"/>
                <w:right w:val="none" w:sz="0" w:space="0" w:color="auto"/>
              </w:divBdr>
            </w:div>
            <w:div w:id="236288366">
              <w:marLeft w:val="0"/>
              <w:marRight w:val="0"/>
              <w:marTop w:val="0"/>
              <w:marBottom w:val="0"/>
              <w:divBdr>
                <w:top w:val="none" w:sz="0" w:space="0" w:color="auto"/>
                <w:left w:val="none" w:sz="0" w:space="0" w:color="auto"/>
                <w:bottom w:val="none" w:sz="0" w:space="0" w:color="auto"/>
                <w:right w:val="none" w:sz="0" w:space="0" w:color="auto"/>
              </w:divBdr>
            </w:div>
            <w:div w:id="227113994">
              <w:marLeft w:val="0"/>
              <w:marRight w:val="0"/>
              <w:marTop w:val="0"/>
              <w:marBottom w:val="0"/>
              <w:divBdr>
                <w:top w:val="none" w:sz="0" w:space="0" w:color="auto"/>
                <w:left w:val="none" w:sz="0" w:space="0" w:color="auto"/>
                <w:bottom w:val="none" w:sz="0" w:space="0" w:color="auto"/>
                <w:right w:val="none" w:sz="0" w:space="0" w:color="auto"/>
              </w:divBdr>
            </w:div>
            <w:div w:id="906460108">
              <w:marLeft w:val="0"/>
              <w:marRight w:val="0"/>
              <w:marTop w:val="0"/>
              <w:marBottom w:val="0"/>
              <w:divBdr>
                <w:top w:val="none" w:sz="0" w:space="0" w:color="auto"/>
                <w:left w:val="none" w:sz="0" w:space="0" w:color="auto"/>
                <w:bottom w:val="none" w:sz="0" w:space="0" w:color="auto"/>
                <w:right w:val="none" w:sz="0" w:space="0" w:color="auto"/>
              </w:divBdr>
            </w:div>
            <w:div w:id="1925919072">
              <w:marLeft w:val="0"/>
              <w:marRight w:val="0"/>
              <w:marTop w:val="0"/>
              <w:marBottom w:val="0"/>
              <w:divBdr>
                <w:top w:val="none" w:sz="0" w:space="0" w:color="auto"/>
                <w:left w:val="none" w:sz="0" w:space="0" w:color="auto"/>
                <w:bottom w:val="none" w:sz="0" w:space="0" w:color="auto"/>
                <w:right w:val="none" w:sz="0" w:space="0" w:color="auto"/>
              </w:divBdr>
            </w:div>
            <w:div w:id="1203056673">
              <w:marLeft w:val="0"/>
              <w:marRight w:val="0"/>
              <w:marTop w:val="0"/>
              <w:marBottom w:val="0"/>
              <w:divBdr>
                <w:top w:val="none" w:sz="0" w:space="0" w:color="auto"/>
                <w:left w:val="none" w:sz="0" w:space="0" w:color="auto"/>
                <w:bottom w:val="none" w:sz="0" w:space="0" w:color="auto"/>
                <w:right w:val="none" w:sz="0" w:space="0" w:color="auto"/>
              </w:divBdr>
            </w:div>
            <w:div w:id="2051951482">
              <w:marLeft w:val="0"/>
              <w:marRight w:val="0"/>
              <w:marTop w:val="0"/>
              <w:marBottom w:val="0"/>
              <w:divBdr>
                <w:top w:val="none" w:sz="0" w:space="0" w:color="auto"/>
                <w:left w:val="none" w:sz="0" w:space="0" w:color="auto"/>
                <w:bottom w:val="none" w:sz="0" w:space="0" w:color="auto"/>
                <w:right w:val="none" w:sz="0" w:space="0" w:color="auto"/>
              </w:divBdr>
            </w:div>
            <w:div w:id="889345061">
              <w:marLeft w:val="0"/>
              <w:marRight w:val="0"/>
              <w:marTop w:val="0"/>
              <w:marBottom w:val="0"/>
              <w:divBdr>
                <w:top w:val="none" w:sz="0" w:space="0" w:color="auto"/>
                <w:left w:val="none" w:sz="0" w:space="0" w:color="auto"/>
                <w:bottom w:val="none" w:sz="0" w:space="0" w:color="auto"/>
                <w:right w:val="none" w:sz="0" w:space="0" w:color="auto"/>
              </w:divBdr>
            </w:div>
            <w:div w:id="994798838">
              <w:marLeft w:val="0"/>
              <w:marRight w:val="0"/>
              <w:marTop w:val="0"/>
              <w:marBottom w:val="0"/>
              <w:divBdr>
                <w:top w:val="none" w:sz="0" w:space="0" w:color="auto"/>
                <w:left w:val="none" w:sz="0" w:space="0" w:color="auto"/>
                <w:bottom w:val="none" w:sz="0" w:space="0" w:color="auto"/>
                <w:right w:val="none" w:sz="0" w:space="0" w:color="auto"/>
              </w:divBdr>
            </w:div>
            <w:div w:id="1305699453">
              <w:marLeft w:val="0"/>
              <w:marRight w:val="0"/>
              <w:marTop w:val="0"/>
              <w:marBottom w:val="0"/>
              <w:divBdr>
                <w:top w:val="none" w:sz="0" w:space="0" w:color="auto"/>
                <w:left w:val="none" w:sz="0" w:space="0" w:color="auto"/>
                <w:bottom w:val="none" w:sz="0" w:space="0" w:color="auto"/>
                <w:right w:val="none" w:sz="0" w:space="0" w:color="auto"/>
              </w:divBdr>
            </w:div>
            <w:div w:id="1033925996">
              <w:marLeft w:val="0"/>
              <w:marRight w:val="0"/>
              <w:marTop w:val="0"/>
              <w:marBottom w:val="0"/>
              <w:divBdr>
                <w:top w:val="none" w:sz="0" w:space="0" w:color="auto"/>
                <w:left w:val="none" w:sz="0" w:space="0" w:color="auto"/>
                <w:bottom w:val="none" w:sz="0" w:space="0" w:color="auto"/>
                <w:right w:val="none" w:sz="0" w:space="0" w:color="auto"/>
              </w:divBdr>
            </w:div>
            <w:div w:id="1597206832">
              <w:marLeft w:val="0"/>
              <w:marRight w:val="0"/>
              <w:marTop w:val="0"/>
              <w:marBottom w:val="0"/>
              <w:divBdr>
                <w:top w:val="none" w:sz="0" w:space="0" w:color="auto"/>
                <w:left w:val="none" w:sz="0" w:space="0" w:color="auto"/>
                <w:bottom w:val="none" w:sz="0" w:space="0" w:color="auto"/>
                <w:right w:val="none" w:sz="0" w:space="0" w:color="auto"/>
              </w:divBdr>
            </w:div>
            <w:div w:id="1672952578">
              <w:marLeft w:val="0"/>
              <w:marRight w:val="0"/>
              <w:marTop w:val="0"/>
              <w:marBottom w:val="0"/>
              <w:divBdr>
                <w:top w:val="none" w:sz="0" w:space="0" w:color="auto"/>
                <w:left w:val="none" w:sz="0" w:space="0" w:color="auto"/>
                <w:bottom w:val="none" w:sz="0" w:space="0" w:color="auto"/>
                <w:right w:val="none" w:sz="0" w:space="0" w:color="auto"/>
              </w:divBdr>
            </w:div>
            <w:div w:id="1366909757">
              <w:marLeft w:val="0"/>
              <w:marRight w:val="0"/>
              <w:marTop w:val="0"/>
              <w:marBottom w:val="0"/>
              <w:divBdr>
                <w:top w:val="none" w:sz="0" w:space="0" w:color="auto"/>
                <w:left w:val="none" w:sz="0" w:space="0" w:color="auto"/>
                <w:bottom w:val="none" w:sz="0" w:space="0" w:color="auto"/>
                <w:right w:val="none" w:sz="0" w:space="0" w:color="auto"/>
              </w:divBdr>
            </w:div>
            <w:div w:id="951058635">
              <w:marLeft w:val="0"/>
              <w:marRight w:val="0"/>
              <w:marTop w:val="0"/>
              <w:marBottom w:val="0"/>
              <w:divBdr>
                <w:top w:val="none" w:sz="0" w:space="0" w:color="auto"/>
                <w:left w:val="none" w:sz="0" w:space="0" w:color="auto"/>
                <w:bottom w:val="none" w:sz="0" w:space="0" w:color="auto"/>
                <w:right w:val="none" w:sz="0" w:space="0" w:color="auto"/>
              </w:divBdr>
            </w:div>
            <w:div w:id="1711952270">
              <w:marLeft w:val="0"/>
              <w:marRight w:val="0"/>
              <w:marTop w:val="0"/>
              <w:marBottom w:val="0"/>
              <w:divBdr>
                <w:top w:val="none" w:sz="0" w:space="0" w:color="auto"/>
                <w:left w:val="none" w:sz="0" w:space="0" w:color="auto"/>
                <w:bottom w:val="none" w:sz="0" w:space="0" w:color="auto"/>
                <w:right w:val="none" w:sz="0" w:space="0" w:color="auto"/>
              </w:divBdr>
            </w:div>
            <w:div w:id="1719431067">
              <w:marLeft w:val="0"/>
              <w:marRight w:val="0"/>
              <w:marTop w:val="0"/>
              <w:marBottom w:val="0"/>
              <w:divBdr>
                <w:top w:val="none" w:sz="0" w:space="0" w:color="auto"/>
                <w:left w:val="none" w:sz="0" w:space="0" w:color="auto"/>
                <w:bottom w:val="none" w:sz="0" w:space="0" w:color="auto"/>
                <w:right w:val="none" w:sz="0" w:space="0" w:color="auto"/>
              </w:divBdr>
            </w:div>
            <w:div w:id="862979723">
              <w:marLeft w:val="0"/>
              <w:marRight w:val="0"/>
              <w:marTop w:val="0"/>
              <w:marBottom w:val="0"/>
              <w:divBdr>
                <w:top w:val="none" w:sz="0" w:space="0" w:color="auto"/>
                <w:left w:val="none" w:sz="0" w:space="0" w:color="auto"/>
                <w:bottom w:val="none" w:sz="0" w:space="0" w:color="auto"/>
                <w:right w:val="none" w:sz="0" w:space="0" w:color="auto"/>
              </w:divBdr>
            </w:div>
            <w:div w:id="135028864">
              <w:marLeft w:val="0"/>
              <w:marRight w:val="0"/>
              <w:marTop w:val="0"/>
              <w:marBottom w:val="0"/>
              <w:divBdr>
                <w:top w:val="none" w:sz="0" w:space="0" w:color="auto"/>
                <w:left w:val="none" w:sz="0" w:space="0" w:color="auto"/>
                <w:bottom w:val="none" w:sz="0" w:space="0" w:color="auto"/>
                <w:right w:val="none" w:sz="0" w:space="0" w:color="auto"/>
              </w:divBdr>
            </w:div>
            <w:div w:id="598758502">
              <w:marLeft w:val="0"/>
              <w:marRight w:val="0"/>
              <w:marTop w:val="0"/>
              <w:marBottom w:val="0"/>
              <w:divBdr>
                <w:top w:val="none" w:sz="0" w:space="0" w:color="auto"/>
                <w:left w:val="none" w:sz="0" w:space="0" w:color="auto"/>
                <w:bottom w:val="none" w:sz="0" w:space="0" w:color="auto"/>
                <w:right w:val="none" w:sz="0" w:space="0" w:color="auto"/>
              </w:divBdr>
            </w:div>
            <w:div w:id="23018393">
              <w:marLeft w:val="0"/>
              <w:marRight w:val="0"/>
              <w:marTop w:val="0"/>
              <w:marBottom w:val="0"/>
              <w:divBdr>
                <w:top w:val="none" w:sz="0" w:space="0" w:color="auto"/>
                <w:left w:val="none" w:sz="0" w:space="0" w:color="auto"/>
                <w:bottom w:val="none" w:sz="0" w:space="0" w:color="auto"/>
                <w:right w:val="none" w:sz="0" w:space="0" w:color="auto"/>
              </w:divBdr>
            </w:div>
            <w:div w:id="2125226539">
              <w:marLeft w:val="0"/>
              <w:marRight w:val="0"/>
              <w:marTop w:val="0"/>
              <w:marBottom w:val="0"/>
              <w:divBdr>
                <w:top w:val="none" w:sz="0" w:space="0" w:color="auto"/>
                <w:left w:val="none" w:sz="0" w:space="0" w:color="auto"/>
                <w:bottom w:val="none" w:sz="0" w:space="0" w:color="auto"/>
                <w:right w:val="none" w:sz="0" w:space="0" w:color="auto"/>
              </w:divBdr>
            </w:div>
            <w:div w:id="746071874">
              <w:marLeft w:val="0"/>
              <w:marRight w:val="0"/>
              <w:marTop w:val="0"/>
              <w:marBottom w:val="0"/>
              <w:divBdr>
                <w:top w:val="none" w:sz="0" w:space="0" w:color="auto"/>
                <w:left w:val="none" w:sz="0" w:space="0" w:color="auto"/>
                <w:bottom w:val="none" w:sz="0" w:space="0" w:color="auto"/>
                <w:right w:val="none" w:sz="0" w:space="0" w:color="auto"/>
              </w:divBdr>
            </w:div>
            <w:div w:id="581765101">
              <w:marLeft w:val="0"/>
              <w:marRight w:val="0"/>
              <w:marTop w:val="0"/>
              <w:marBottom w:val="0"/>
              <w:divBdr>
                <w:top w:val="none" w:sz="0" w:space="0" w:color="auto"/>
                <w:left w:val="none" w:sz="0" w:space="0" w:color="auto"/>
                <w:bottom w:val="none" w:sz="0" w:space="0" w:color="auto"/>
                <w:right w:val="none" w:sz="0" w:space="0" w:color="auto"/>
              </w:divBdr>
            </w:div>
            <w:div w:id="369381968">
              <w:marLeft w:val="0"/>
              <w:marRight w:val="0"/>
              <w:marTop w:val="0"/>
              <w:marBottom w:val="0"/>
              <w:divBdr>
                <w:top w:val="none" w:sz="0" w:space="0" w:color="auto"/>
                <w:left w:val="none" w:sz="0" w:space="0" w:color="auto"/>
                <w:bottom w:val="none" w:sz="0" w:space="0" w:color="auto"/>
                <w:right w:val="none" w:sz="0" w:space="0" w:color="auto"/>
              </w:divBdr>
            </w:div>
            <w:div w:id="1621303997">
              <w:marLeft w:val="0"/>
              <w:marRight w:val="0"/>
              <w:marTop w:val="0"/>
              <w:marBottom w:val="0"/>
              <w:divBdr>
                <w:top w:val="none" w:sz="0" w:space="0" w:color="auto"/>
                <w:left w:val="none" w:sz="0" w:space="0" w:color="auto"/>
                <w:bottom w:val="none" w:sz="0" w:space="0" w:color="auto"/>
                <w:right w:val="none" w:sz="0" w:space="0" w:color="auto"/>
              </w:divBdr>
            </w:div>
            <w:div w:id="1304968761">
              <w:marLeft w:val="0"/>
              <w:marRight w:val="0"/>
              <w:marTop w:val="0"/>
              <w:marBottom w:val="0"/>
              <w:divBdr>
                <w:top w:val="none" w:sz="0" w:space="0" w:color="auto"/>
                <w:left w:val="none" w:sz="0" w:space="0" w:color="auto"/>
                <w:bottom w:val="none" w:sz="0" w:space="0" w:color="auto"/>
                <w:right w:val="none" w:sz="0" w:space="0" w:color="auto"/>
              </w:divBdr>
            </w:div>
            <w:div w:id="533615188">
              <w:marLeft w:val="0"/>
              <w:marRight w:val="0"/>
              <w:marTop w:val="0"/>
              <w:marBottom w:val="0"/>
              <w:divBdr>
                <w:top w:val="none" w:sz="0" w:space="0" w:color="auto"/>
                <w:left w:val="none" w:sz="0" w:space="0" w:color="auto"/>
                <w:bottom w:val="none" w:sz="0" w:space="0" w:color="auto"/>
                <w:right w:val="none" w:sz="0" w:space="0" w:color="auto"/>
              </w:divBdr>
            </w:div>
            <w:div w:id="211235853">
              <w:marLeft w:val="0"/>
              <w:marRight w:val="0"/>
              <w:marTop w:val="0"/>
              <w:marBottom w:val="0"/>
              <w:divBdr>
                <w:top w:val="none" w:sz="0" w:space="0" w:color="auto"/>
                <w:left w:val="none" w:sz="0" w:space="0" w:color="auto"/>
                <w:bottom w:val="none" w:sz="0" w:space="0" w:color="auto"/>
                <w:right w:val="none" w:sz="0" w:space="0" w:color="auto"/>
              </w:divBdr>
            </w:div>
            <w:div w:id="1560631455">
              <w:marLeft w:val="0"/>
              <w:marRight w:val="0"/>
              <w:marTop w:val="0"/>
              <w:marBottom w:val="0"/>
              <w:divBdr>
                <w:top w:val="none" w:sz="0" w:space="0" w:color="auto"/>
                <w:left w:val="none" w:sz="0" w:space="0" w:color="auto"/>
                <w:bottom w:val="none" w:sz="0" w:space="0" w:color="auto"/>
                <w:right w:val="none" w:sz="0" w:space="0" w:color="auto"/>
              </w:divBdr>
            </w:div>
            <w:div w:id="1855219693">
              <w:marLeft w:val="0"/>
              <w:marRight w:val="0"/>
              <w:marTop w:val="0"/>
              <w:marBottom w:val="0"/>
              <w:divBdr>
                <w:top w:val="none" w:sz="0" w:space="0" w:color="auto"/>
                <w:left w:val="none" w:sz="0" w:space="0" w:color="auto"/>
                <w:bottom w:val="none" w:sz="0" w:space="0" w:color="auto"/>
                <w:right w:val="none" w:sz="0" w:space="0" w:color="auto"/>
              </w:divBdr>
            </w:div>
            <w:div w:id="160390392">
              <w:marLeft w:val="0"/>
              <w:marRight w:val="0"/>
              <w:marTop w:val="0"/>
              <w:marBottom w:val="0"/>
              <w:divBdr>
                <w:top w:val="none" w:sz="0" w:space="0" w:color="auto"/>
                <w:left w:val="none" w:sz="0" w:space="0" w:color="auto"/>
                <w:bottom w:val="none" w:sz="0" w:space="0" w:color="auto"/>
                <w:right w:val="none" w:sz="0" w:space="0" w:color="auto"/>
              </w:divBdr>
            </w:div>
            <w:div w:id="1187869043">
              <w:marLeft w:val="0"/>
              <w:marRight w:val="0"/>
              <w:marTop w:val="0"/>
              <w:marBottom w:val="0"/>
              <w:divBdr>
                <w:top w:val="none" w:sz="0" w:space="0" w:color="auto"/>
                <w:left w:val="none" w:sz="0" w:space="0" w:color="auto"/>
                <w:bottom w:val="none" w:sz="0" w:space="0" w:color="auto"/>
                <w:right w:val="none" w:sz="0" w:space="0" w:color="auto"/>
              </w:divBdr>
            </w:div>
            <w:div w:id="1860506195">
              <w:marLeft w:val="0"/>
              <w:marRight w:val="0"/>
              <w:marTop w:val="0"/>
              <w:marBottom w:val="0"/>
              <w:divBdr>
                <w:top w:val="none" w:sz="0" w:space="0" w:color="auto"/>
                <w:left w:val="none" w:sz="0" w:space="0" w:color="auto"/>
                <w:bottom w:val="none" w:sz="0" w:space="0" w:color="auto"/>
                <w:right w:val="none" w:sz="0" w:space="0" w:color="auto"/>
              </w:divBdr>
            </w:div>
            <w:div w:id="1991639222">
              <w:marLeft w:val="0"/>
              <w:marRight w:val="0"/>
              <w:marTop w:val="0"/>
              <w:marBottom w:val="0"/>
              <w:divBdr>
                <w:top w:val="none" w:sz="0" w:space="0" w:color="auto"/>
                <w:left w:val="none" w:sz="0" w:space="0" w:color="auto"/>
                <w:bottom w:val="none" w:sz="0" w:space="0" w:color="auto"/>
                <w:right w:val="none" w:sz="0" w:space="0" w:color="auto"/>
              </w:divBdr>
            </w:div>
            <w:div w:id="1169062089">
              <w:marLeft w:val="0"/>
              <w:marRight w:val="0"/>
              <w:marTop w:val="0"/>
              <w:marBottom w:val="0"/>
              <w:divBdr>
                <w:top w:val="none" w:sz="0" w:space="0" w:color="auto"/>
                <w:left w:val="none" w:sz="0" w:space="0" w:color="auto"/>
                <w:bottom w:val="none" w:sz="0" w:space="0" w:color="auto"/>
                <w:right w:val="none" w:sz="0" w:space="0" w:color="auto"/>
              </w:divBdr>
            </w:div>
            <w:div w:id="1926306844">
              <w:marLeft w:val="0"/>
              <w:marRight w:val="0"/>
              <w:marTop w:val="0"/>
              <w:marBottom w:val="0"/>
              <w:divBdr>
                <w:top w:val="none" w:sz="0" w:space="0" w:color="auto"/>
                <w:left w:val="none" w:sz="0" w:space="0" w:color="auto"/>
                <w:bottom w:val="none" w:sz="0" w:space="0" w:color="auto"/>
                <w:right w:val="none" w:sz="0" w:space="0" w:color="auto"/>
              </w:divBdr>
            </w:div>
            <w:div w:id="2104104671">
              <w:marLeft w:val="0"/>
              <w:marRight w:val="0"/>
              <w:marTop w:val="0"/>
              <w:marBottom w:val="0"/>
              <w:divBdr>
                <w:top w:val="none" w:sz="0" w:space="0" w:color="auto"/>
                <w:left w:val="none" w:sz="0" w:space="0" w:color="auto"/>
                <w:bottom w:val="none" w:sz="0" w:space="0" w:color="auto"/>
                <w:right w:val="none" w:sz="0" w:space="0" w:color="auto"/>
              </w:divBdr>
            </w:div>
            <w:div w:id="1859269356">
              <w:marLeft w:val="0"/>
              <w:marRight w:val="0"/>
              <w:marTop w:val="0"/>
              <w:marBottom w:val="0"/>
              <w:divBdr>
                <w:top w:val="none" w:sz="0" w:space="0" w:color="auto"/>
                <w:left w:val="none" w:sz="0" w:space="0" w:color="auto"/>
                <w:bottom w:val="none" w:sz="0" w:space="0" w:color="auto"/>
                <w:right w:val="none" w:sz="0" w:space="0" w:color="auto"/>
              </w:divBdr>
            </w:div>
            <w:div w:id="715205182">
              <w:marLeft w:val="0"/>
              <w:marRight w:val="0"/>
              <w:marTop w:val="0"/>
              <w:marBottom w:val="0"/>
              <w:divBdr>
                <w:top w:val="none" w:sz="0" w:space="0" w:color="auto"/>
                <w:left w:val="none" w:sz="0" w:space="0" w:color="auto"/>
                <w:bottom w:val="none" w:sz="0" w:space="0" w:color="auto"/>
                <w:right w:val="none" w:sz="0" w:space="0" w:color="auto"/>
              </w:divBdr>
            </w:div>
            <w:div w:id="537200100">
              <w:marLeft w:val="0"/>
              <w:marRight w:val="0"/>
              <w:marTop w:val="0"/>
              <w:marBottom w:val="0"/>
              <w:divBdr>
                <w:top w:val="none" w:sz="0" w:space="0" w:color="auto"/>
                <w:left w:val="none" w:sz="0" w:space="0" w:color="auto"/>
                <w:bottom w:val="none" w:sz="0" w:space="0" w:color="auto"/>
                <w:right w:val="none" w:sz="0" w:space="0" w:color="auto"/>
              </w:divBdr>
            </w:div>
            <w:div w:id="346442750">
              <w:marLeft w:val="0"/>
              <w:marRight w:val="0"/>
              <w:marTop w:val="0"/>
              <w:marBottom w:val="0"/>
              <w:divBdr>
                <w:top w:val="none" w:sz="0" w:space="0" w:color="auto"/>
                <w:left w:val="none" w:sz="0" w:space="0" w:color="auto"/>
                <w:bottom w:val="none" w:sz="0" w:space="0" w:color="auto"/>
                <w:right w:val="none" w:sz="0" w:space="0" w:color="auto"/>
              </w:divBdr>
            </w:div>
            <w:div w:id="1840190380">
              <w:marLeft w:val="0"/>
              <w:marRight w:val="0"/>
              <w:marTop w:val="0"/>
              <w:marBottom w:val="0"/>
              <w:divBdr>
                <w:top w:val="none" w:sz="0" w:space="0" w:color="auto"/>
                <w:left w:val="none" w:sz="0" w:space="0" w:color="auto"/>
                <w:bottom w:val="none" w:sz="0" w:space="0" w:color="auto"/>
                <w:right w:val="none" w:sz="0" w:space="0" w:color="auto"/>
              </w:divBdr>
            </w:div>
            <w:div w:id="1085104312">
              <w:marLeft w:val="0"/>
              <w:marRight w:val="0"/>
              <w:marTop w:val="0"/>
              <w:marBottom w:val="0"/>
              <w:divBdr>
                <w:top w:val="none" w:sz="0" w:space="0" w:color="auto"/>
                <w:left w:val="none" w:sz="0" w:space="0" w:color="auto"/>
                <w:bottom w:val="none" w:sz="0" w:space="0" w:color="auto"/>
                <w:right w:val="none" w:sz="0" w:space="0" w:color="auto"/>
              </w:divBdr>
            </w:div>
            <w:div w:id="360982355">
              <w:marLeft w:val="0"/>
              <w:marRight w:val="0"/>
              <w:marTop w:val="0"/>
              <w:marBottom w:val="0"/>
              <w:divBdr>
                <w:top w:val="none" w:sz="0" w:space="0" w:color="auto"/>
                <w:left w:val="none" w:sz="0" w:space="0" w:color="auto"/>
                <w:bottom w:val="none" w:sz="0" w:space="0" w:color="auto"/>
                <w:right w:val="none" w:sz="0" w:space="0" w:color="auto"/>
              </w:divBdr>
            </w:div>
            <w:div w:id="495535278">
              <w:marLeft w:val="0"/>
              <w:marRight w:val="0"/>
              <w:marTop w:val="0"/>
              <w:marBottom w:val="0"/>
              <w:divBdr>
                <w:top w:val="none" w:sz="0" w:space="0" w:color="auto"/>
                <w:left w:val="none" w:sz="0" w:space="0" w:color="auto"/>
                <w:bottom w:val="none" w:sz="0" w:space="0" w:color="auto"/>
                <w:right w:val="none" w:sz="0" w:space="0" w:color="auto"/>
              </w:divBdr>
            </w:div>
            <w:div w:id="1426417162">
              <w:marLeft w:val="0"/>
              <w:marRight w:val="0"/>
              <w:marTop w:val="0"/>
              <w:marBottom w:val="0"/>
              <w:divBdr>
                <w:top w:val="none" w:sz="0" w:space="0" w:color="auto"/>
                <w:left w:val="none" w:sz="0" w:space="0" w:color="auto"/>
                <w:bottom w:val="none" w:sz="0" w:space="0" w:color="auto"/>
                <w:right w:val="none" w:sz="0" w:space="0" w:color="auto"/>
              </w:divBdr>
            </w:div>
            <w:div w:id="740249350">
              <w:marLeft w:val="0"/>
              <w:marRight w:val="0"/>
              <w:marTop w:val="0"/>
              <w:marBottom w:val="0"/>
              <w:divBdr>
                <w:top w:val="none" w:sz="0" w:space="0" w:color="auto"/>
                <w:left w:val="none" w:sz="0" w:space="0" w:color="auto"/>
                <w:bottom w:val="none" w:sz="0" w:space="0" w:color="auto"/>
                <w:right w:val="none" w:sz="0" w:space="0" w:color="auto"/>
              </w:divBdr>
            </w:div>
            <w:div w:id="808787681">
              <w:marLeft w:val="0"/>
              <w:marRight w:val="0"/>
              <w:marTop w:val="0"/>
              <w:marBottom w:val="0"/>
              <w:divBdr>
                <w:top w:val="none" w:sz="0" w:space="0" w:color="auto"/>
                <w:left w:val="none" w:sz="0" w:space="0" w:color="auto"/>
                <w:bottom w:val="none" w:sz="0" w:space="0" w:color="auto"/>
                <w:right w:val="none" w:sz="0" w:space="0" w:color="auto"/>
              </w:divBdr>
            </w:div>
            <w:div w:id="684094059">
              <w:marLeft w:val="0"/>
              <w:marRight w:val="0"/>
              <w:marTop w:val="0"/>
              <w:marBottom w:val="0"/>
              <w:divBdr>
                <w:top w:val="none" w:sz="0" w:space="0" w:color="auto"/>
                <w:left w:val="none" w:sz="0" w:space="0" w:color="auto"/>
                <w:bottom w:val="none" w:sz="0" w:space="0" w:color="auto"/>
                <w:right w:val="none" w:sz="0" w:space="0" w:color="auto"/>
              </w:divBdr>
            </w:div>
            <w:div w:id="297491177">
              <w:marLeft w:val="0"/>
              <w:marRight w:val="0"/>
              <w:marTop w:val="0"/>
              <w:marBottom w:val="0"/>
              <w:divBdr>
                <w:top w:val="none" w:sz="0" w:space="0" w:color="auto"/>
                <w:left w:val="none" w:sz="0" w:space="0" w:color="auto"/>
                <w:bottom w:val="none" w:sz="0" w:space="0" w:color="auto"/>
                <w:right w:val="none" w:sz="0" w:space="0" w:color="auto"/>
              </w:divBdr>
            </w:div>
            <w:div w:id="1215046614">
              <w:marLeft w:val="0"/>
              <w:marRight w:val="0"/>
              <w:marTop w:val="0"/>
              <w:marBottom w:val="0"/>
              <w:divBdr>
                <w:top w:val="none" w:sz="0" w:space="0" w:color="auto"/>
                <w:left w:val="none" w:sz="0" w:space="0" w:color="auto"/>
                <w:bottom w:val="none" w:sz="0" w:space="0" w:color="auto"/>
                <w:right w:val="none" w:sz="0" w:space="0" w:color="auto"/>
              </w:divBdr>
            </w:div>
            <w:div w:id="1704138704">
              <w:marLeft w:val="0"/>
              <w:marRight w:val="0"/>
              <w:marTop w:val="0"/>
              <w:marBottom w:val="0"/>
              <w:divBdr>
                <w:top w:val="none" w:sz="0" w:space="0" w:color="auto"/>
                <w:left w:val="none" w:sz="0" w:space="0" w:color="auto"/>
                <w:bottom w:val="none" w:sz="0" w:space="0" w:color="auto"/>
                <w:right w:val="none" w:sz="0" w:space="0" w:color="auto"/>
              </w:divBdr>
            </w:div>
            <w:div w:id="311952403">
              <w:marLeft w:val="0"/>
              <w:marRight w:val="0"/>
              <w:marTop w:val="0"/>
              <w:marBottom w:val="0"/>
              <w:divBdr>
                <w:top w:val="none" w:sz="0" w:space="0" w:color="auto"/>
                <w:left w:val="none" w:sz="0" w:space="0" w:color="auto"/>
                <w:bottom w:val="none" w:sz="0" w:space="0" w:color="auto"/>
                <w:right w:val="none" w:sz="0" w:space="0" w:color="auto"/>
              </w:divBdr>
            </w:div>
            <w:div w:id="1659579062">
              <w:marLeft w:val="0"/>
              <w:marRight w:val="0"/>
              <w:marTop w:val="0"/>
              <w:marBottom w:val="0"/>
              <w:divBdr>
                <w:top w:val="none" w:sz="0" w:space="0" w:color="auto"/>
                <w:left w:val="none" w:sz="0" w:space="0" w:color="auto"/>
                <w:bottom w:val="none" w:sz="0" w:space="0" w:color="auto"/>
                <w:right w:val="none" w:sz="0" w:space="0" w:color="auto"/>
              </w:divBdr>
            </w:div>
            <w:div w:id="746615913">
              <w:marLeft w:val="0"/>
              <w:marRight w:val="0"/>
              <w:marTop w:val="0"/>
              <w:marBottom w:val="0"/>
              <w:divBdr>
                <w:top w:val="none" w:sz="0" w:space="0" w:color="auto"/>
                <w:left w:val="none" w:sz="0" w:space="0" w:color="auto"/>
                <w:bottom w:val="none" w:sz="0" w:space="0" w:color="auto"/>
                <w:right w:val="none" w:sz="0" w:space="0" w:color="auto"/>
              </w:divBdr>
            </w:div>
            <w:div w:id="226259634">
              <w:marLeft w:val="0"/>
              <w:marRight w:val="0"/>
              <w:marTop w:val="0"/>
              <w:marBottom w:val="0"/>
              <w:divBdr>
                <w:top w:val="none" w:sz="0" w:space="0" w:color="auto"/>
                <w:left w:val="none" w:sz="0" w:space="0" w:color="auto"/>
                <w:bottom w:val="none" w:sz="0" w:space="0" w:color="auto"/>
                <w:right w:val="none" w:sz="0" w:space="0" w:color="auto"/>
              </w:divBdr>
            </w:div>
            <w:div w:id="960569591">
              <w:marLeft w:val="0"/>
              <w:marRight w:val="0"/>
              <w:marTop w:val="0"/>
              <w:marBottom w:val="0"/>
              <w:divBdr>
                <w:top w:val="none" w:sz="0" w:space="0" w:color="auto"/>
                <w:left w:val="none" w:sz="0" w:space="0" w:color="auto"/>
                <w:bottom w:val="none" w:sz="0" w:space="0" w:color="auto"/>
                <w:right w:val="none" w:sz="0" w:space="0" w:color="auto"/>
              </w:divBdr>
            </w:div>
            <w:div w:id="1181428212">
              <w:marLeft w:val="0"/>
              <w:marRight w:val="0"/>
              <w:marTop w:val="0"/>
              <w:marBottom w:val="0"/>
              <w:divBdr>
                <w:top w:val="none" w:sz="0" w:space="0" w:color="auto"/>
                <w:left w:val="none" w:sz="0" w:space="0" w:color="auto"/>
                <w:bottom w:val="none" w:sz="0" w:space="0" w:color="auto"/>
                <w:right w:val="none" w:sz="0" w:space="0" w:color="auto"/>
              </w:divBdr>
            </w:div>
            <w:div w:id="20000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349">
      <w:bodyDiv w:val="1"/>
      <w:marLeft w:val="0"/>
      <w:marRight w:val="0"/>
      <w:marTop w:val="0"/>
      <w:marBottom w:val="0"/>
      <w:divBdr>
        <w:top w:val="none" w:sz="0" w:space="0" w:color="auto"/>
        <w:left w:val="none" w:sz="0" w:space="0" w:color="auto"/>
        <w:bottom w:val="none" w:sz="0" w:space="0" w:color="auto"/>
        <w:right w:val="none" w:sz="0" w:space="0" w:color="auto"/>
      </w:divBdr>
      <w:divsChild>
        <w:div w:id="1169711328">
          <w:marLeft w:val="0"/>
          <w:marRight w:val="0"/>
          <w:marTop w:val="0"/>
          <w:marBottom w:val="0"/>
          <w:divBdr>
            <w:top w:val="none" w:sz="0" w:space="0" w:color="auto"/>
            <w:left w:val="none" w:sz="0" w:space="0" w:color="auto"/>
            <w:bottom w:val="none" w:sz="0" w:space="0" w:color="auto"/>
            <w:right w:val="none" w:sz="0" w:space="0" w:color="auto"/>
          </w:divBdr>
          <w:divsChild>
            <w:div w:id="1322779409">
              <w:marLeft w:val="0"/>
              <w:marRight w:val="0"/>
              <w:marTop w:val="0"/>
              <w:marBottom w:val="0"/>
              <w:divBdr>
                <w:top w:val="none" w:sz="0" w:space="0" w:color="auto"/>
                <w:left w:val="none" w:sz="0" w:space="0" w:color="auto"/>
                <w:bottom w:val="none" w:sz="0" w:space="0" w:color="auto"/>
                <w:right w:val="none" w:sz="0" w:space="0" w:color="auto"/>
              </w:divBdr>
            </w:div>
            <w:div w:id="1048726497">
              <w:marLeft w:val="0"/>
              <w:marRight w:val="0"/>
              <w:marTop w:val="0"/>
              <w:marBottom w:val="0"/>
              <w:divBdr>
                <w:top w:val="none" w:sz="0" w:space="0" w:color="auto"/>
                <w:left w:val="none" w:sz="0" w:space="0" w:color="auto"/>
                <w:bottom w:val="none" w:sz="0" w:space="0" w:color="auto"/>
                <w:right w:val="none" w:sz="0" w:space="0" w:color="auto"/>
              </w:divBdr>
            </w:div>
            <w:div w:id="426853794">
              <w:marLeft w:val="0"/>
              <w:marRight w:val="0"/>
              <w:marTop w:val="0"/>
              <w:marBottom w:val="0"/>
              <w:divBdr>
                <w:top w:val="none" w:sz="0" w:space="0" w:color="auto"/>
                <w:left w:val="none" w:sz="0" w:space="0" w:color="auto"/>
                <w:bottom w:val="none" w:sz="0" w:space="0" w:color="auto"/>
                <w:right w:val="none" w:sz="0" w:space="0" w:color="auto"/>
              </w:divBdr>
            </w:div>
            <w:div w:id="1946620504">
              <w:marLeft w:val="0"/>
              <w:marRight w:val="0"/>
              <w:marTop w:val="0"/>
              <w:marBottom w:val="0"/>
              <w:divBdr>
                <w:top w:val="none" w:sz="0" w:space="0" w:color="auto"/>
                <w:left w:val="none" w:sz="0" w:space="0" w:color="auto"/>
                <w:bottom w:val="none" w:sz="0" w:space="0" w:color="auto"/>
                <w:right w:val="none" w:sz="0" w:space="0" w:color="auto"/>
              </w:divBdr>
            </w:div>
            <w:div w:id="1084104115">
              <w:marLeft w:val="0"/>
              <w:marRight w:val="0"/>
              <w:marTop w:val="0"/>
              <w:marBottom w:val="0"/>
              <w:divBdr>
                <w:top w:val="none" w:sz="0" w:space="0" w:color="auto"/>
                <w:left w:val="none" w:sz="0" w:space="0" w:color="auto"/>
                <w:bottom w:val="none" w:sz="0" w:space="0" w:color="auto"/>
                <w:right w:val="none" w:sz="0" w:space="0" w:color="auto"/>
              </w:divBdr>
            </w:div>
            <w:div w:id="1534683976">
              <w:marLeft w:val="0"/>
              <w:marRight w:val="0"/>
              <w:marTop w:val="0"/>
              <w:marBottom w:val="0"/>
              <w:divBdr>
                <w:top w:val="none" w:sz="0" w:space="0" w:color="auto"/>
                <w:left w:val="none" w:sz="0" w:space="0" w:color="auto"/>
                <w:bottom w:val="none" w:sz="0" w:space="0" w:color="auto"/>
                <w:right w:val="none" w:sz="0" w:space="0" w:color="auto"/>
              </w:divBdr>
            </w:div>
            <w:div w:id="1346859125">
              <w:marLeft w:val="0"/>
              <w:marRight w:val="0"/>
              <w:marTop w:val="0"/>
              <w:marBottom w:val="0"/>
              <w:divBdr>
                <w:top w:val="none" w:sz="0" w:space="0" w:color="auto"/>
                <w:left w:val="none" w:sz="0" w:space="0" w:color="auto"/>
                <w:bottom w:val="none" w:sz="0" w:space="0" w:color="auto"/>
                <w:right w:val="none" w:sz="0" w:space="0" w:color="auto"/>
              </w:divBdr>
            </w:div>
            <w:div w:id="1418092303">
              <w:marLeft w:val="0"/>
              <w:marRight w:val="0"/>
              <w:marTop w:val="0"/>
              <w:marBottom w:val="0"/>
              <w:divBdr>
                <w:top w:val="none" w:sz="0" w:space="0" w:color="auto"/>
                <w:left w:val="none" w:sz="0" w:space="0" w:color="auto"/>
                <w:bottom w:val="none" w:sz="0" w:space="0" w:color="auto"/>
                <w:right w:val="none" w:sz="0" w:space="0" w:color="auto"/>
              </w:divBdr>
            </w:div>
            <w:div w:id="1563252637">
              <w:marLeft w:val="0"/>
              <w:marRight w:val="0"/>
              <w:marTop w:val="0"/>
              <w:marBottom w:val="0"/>
              <w:divBdr>
                <w:top w:val="none" w:sz="0" w:space="0" w:color="auto"/>
                <w:left w:val="none" w:sz="0" w:space="0" w:color="auto"/>
                <w:bottom w:val="none" w:sz="0" w:space="0" w:color="auto"/>
                <w:right w:val="none" w:sz="0" w:space="0" w:color="auto"/>
              </w:divBdr>
            </w:div>
            <w:div w:id="1411737479">
              <w:marLeft w:val="0"/>
              <w:marRight w:val="0"/>
              <w:marTop w:val="0"/>
              <w:marBottom w:val="0"/>
              <w:divBdr>
                <w:top w:val="none" w:sz="0" w:space="0" w:color="auto"/>
                <w:left w:val="none" w:sz="0" w:space="0" w:color="auto"/>
                <w:bottom w:val="none" w:sz="0" w:space="0" w:color="auto"/>
                <w:right w:val="none" w:sz="0" w:space="0" w:color="auto"/>
              </w:divBdr>
            </w:div>
            <w:div w:id="1215308537">
              <w:marLeft w:val="0"/>
              <w:marRight w:val="0"/>
              <w:marTop w:val="0"/>
              <w:marBottom w:val="0"/>
              <w:divBdr>
                <w:top w:val="none" w:sz="0" w:space="0" w:color="auto"/>
                <w:left w:val="none" w:sz="0" w:space="0" w:color="auto"/>
                <w:bottom w:val="none" w:sz="0" w:space="0" w:color="auto"/>
                <w:right w:val="none" w:sz="0" w:space="0" w:color="auto"/>
              </w:divBdr>
            </w:div>
            <w:div w:id="729353834">
              <w:marLeft w:val="0"/>
              <w:marRight w:val="0"/>
              <w:marTop w:val="0"/>
              <w:marBottom w:val="0"/>
              <w:divBdr>
                <w:top w:val="none" w:sz="0" w:space="0" w:color="auto"/>
                <w:left w:val="none" w:sz="0" w:space="0" w:color="auto"/>
                <w:bottom w:val="none" w:sz="0" w:space="0" w:color="auto"/>
                <w:right w:val="none" w:sz="0" w:space="0" w:color="auto"/>
              </w:divBdr>
            </w:div>
            <w:div w:id="2140149303">
              <w:marLeft w:val="0"/>
              <w:marRight w:val="0"/>
              <w:marTop w:val="0"/>
              <w:marBottom w:val="0"/>
              <w:divBdr>
                <w:top w:val="none" w:sz="0" w:space="0" w:color="auto"/>
                <w:left w:val="none" w:sz="0" w:space="0" w:color="auto"/>
                <w:bottom w:val="none" w:sz="0" w:space="0" w:color="auto"/>
                <w:right w:val="none" w:sz="0" w:space="0" w:color="auto"/>
              </w:divBdr>
            </w:div>
            <w:div w:id="1495607975">
              <w:marLeft w:val="0"/>
              <w:marRight w:val="0"/>
              <w:marTop w:val="0"/>
              <w:marBottom w:val="0"/>
              <w:divBdr>
                <w:top w:val="none" w:sz="0" w:space="0" w:color="auto"/>
                <w:left w:val="none" w:sz="0" w:space="0" w:color="auto"/>
                <w:bottom w:val="none" w:sz="0" w:space="0" w:color="auto"/>
                <w:right w:val="none" w:sz="0" w:space="0" w:color="auto"/>
              </w:divBdr>
            </w:div>
            <w:div w:id="1336804768">
              <w:marLeft w:val="0"/>
              <w:marRight w:val="0"/>
              <w:marTop w:val="0"/>
              <w:marBottom w:val="0"/>
              <w:divBdr>
                <w:top w:val="none" w:sz="0" w:space="0" w:color="auto"/>
                <w:left w:val="none" w:sz="0" w:space="0" w:color="auto"/>
                <w:bottom w:val="none" w:sz="0" w:space="0" w:color="auto"/>
                <w:right w:val="none" w:sz="0" w:space="0" w:color="auto"/>
              </w:divBdr>
            </w:div>
            <w:div w:id="1606578975">
              <w:marLeft w:val="0"/>
              <w:marRight w:val="0"/>
              <w:marTop w:val="0"/>
              <w:marBottom w:val="0"/>
              <w:divBdr>
                <w:top w:val="none" w:sz="0" w:space="0" w:color="auto"/>
                <w:left w:val="none" w:sz="0" w:space="0" w:color="auto"/>
                <w:bottom w:val="none" w:sz="0" w:space="0" w:color="auto"/>
                <w:right w:val="none" w:sz="0" w:space="0" w:color="auto"/>
              </w:divBdr>
            </w:div>
            <w:div w:id="558397275">
              <w:marLeft w:val="0"/>
              <w:marRight w:val="0"/>
              <w:marTop w:val="0"/>
              <w:marBottom w:val="0"/>
              <w:divBdr>
                <w:top w:val="none" w:sz="0" w:space="0" w:color="auto"/>
                <w:left w:val="none" w:sz="0" w:space="0" w:color="auto"/>
                <w:bottom w:val="none" w:sz="0" w:space="0" w:color="auto"/>
                <w:right w:val="none" w:sz="0" w:space="0" w:color="auto"/>
              </w:divBdr>
            </w:div>
            <w:div w:id="41945440">
              <w:marLeft w:val="0"/>
              <w:marRight w:val="0"/>
              <w:marTop w:val="0"/>
              <w:marBottom w:val="0"/>
              <w:divBdr>
                <w:top w:val="none" w:sz="0" w:space="0" w:color="auto"/>
                <w:left w:val="none" w:sz="0" w:space="0" w:color="auto"/>
                <w:bottom w:val="none" w:sz="0" w:space="0" w:color="auto"/>
                <w:right w:val="none" w:sz="0" w:space="0" w:color="auto"/>
              </w:divBdr>
            </w:div>
            <w:div w:id="597520043">
              <w:marLeft w:val="0"/>
              <w:marRight w:val="0"/>
              <w:marTop w:val="0"/>
              <w:marBottom w:val="0"/>
              <w:divBdr>
                <w:top w:val="none" w:sz="0" w:space="0" w:color="auto"/>
                <w:left w:val="none" w:sz="0" w:space="0" w:color="auto"/>
                <w:bottom w:val="none" w:sz="0" w:space="0" w:color="auto"/>
                <w:right w:val="none" w:sz="0" w:space="0" w:color="auto"/>
              </w:divBdr>
            </w:div>
            <w:div w:id="783229509">
              <w:marLeft w:val="0"/>
              <w:marRight w:val="0"/>
              <w:marTop w:val="0"/>
              <w:marBottom w:val="0"/>
              <w:divBdr>
                <w:top w:val="none" w:sz="0" w:space="0" w:color="auto"/>
                <w:left w:val="none" w:sz="0" w:space="0" w:color="auto"/>
                <w:bottom w:val="none" w:sz="0" w:space="0" w:color="auto"/>
                <w:right w:val="none" w:sz="0" w:space="0" w:color="auto"/>
              </w:divBdr>
            </w:div>
            <w:div w:id="920333305">
              <w:marLeft w:val="0"/>
              <w:marRight w:val="0"/>
              <w:marTop w:val="0"/>
              <w:marBottom w:val="0"/>
              <w:divBdr>
                <w:top w:val="none" w:sz="0" w:space="0" w:color="auto"/>
                <w:left w:val="none" w:sz="0" w:space="0" w:color="auto"/>
                <w:bottom w:val="none" w:sz="0" w:space="0" w:color="auto"/>
                <w:right w:val="none" w:sz="0" w:space="0" w:color="auto"/>
              </w:divBdr>
            </w:div>
            <w:div w:id="227376860">
              <w:marLeft w:val="0"/>
              <w:marRight w:val="0"/>
              <w:marTop w:val="0"/>
              <w:marBottom w:val="0"/>
              <w:divBdr>
                <w:top w:val="none" w:sz="0" w:space="0" w:color="auto"/>
                <w:left w:val="none" w:sz="0" w:space="0" w:color="auto"/>
                <w:bottom w:val="none" w:sz="0" w:space="0" w:color="auto"/>
                <w:right w:val="none" w:sz="0" w:space="0" w:color="auto"/>
              </w:divBdr>
            </w:div>
            <w:div w:id="1979332583">
              <w:marLeft w:val="0"/>
              <w:marRight w:val="0"/>
              <w:marTop w:val="0"/>
              <w:marBottom w:val="0"/>
              <w:divBdr>
                <w:top w:val="none" w:sz="0" w:space="0" w:color="auto"/>
                <w:left w:val="none" w:sz="0" w:space="0" w:color="auto"/>
                <w:bottom w:val="none" w:sz="0" w:space="0" w:color="auto"/>
                <w:right w:val="none" w:sz="0" w:space="0" w:color="auto"/>
              </w:divBdr>
            </w:div>
            <w:div w:id="1069184639">
              <w:marLeft w:val="0"/>
              <w:marRight w:val="0"/>
              <w:marTop w:val="0"/>
              <w:marBottom w:val="0"/>
              <w:divBdr>
                <w:top w:val="none" w:sz="0" w:space="0" w:color="auto"/>
                <w:left w:val="none" w:sz="0" w:space="0" w:color="auto"/>
                <w:bottom w:val="none" w:sz="0" w:space="0" w:color="auto"/>
                <w:right w:val="none" w:sz="0" w:space="0" w:color="auto"/>
              </w:divBdr>
            </w:div>
            <w:div w:id="501160685">
              <w:marLeft w:val="0"/>
              <w:marRight w:val="0"/>
              <w:marTop w:val="0"/>
              <w:marBottom w:val="0"/>
              <w:divBdr>
                <w:top w:val="none" w:sz="0" w:space="0" w:color="auto"/>
                <w:left w:val="none" w:sz="0" w:space="0" w:color="auto"/>
                <w:bottom w:val="none" w:sz="0" w:space="0" w:color="auto"/>
                <w:right w:val="none" w:sz="0" w:space="0" w:color="auto"/>
              </w:divBdr>
            </w:div>
            <w:div w:id="2014143703">
              <w:marLeft w:val="0"/>
              <w:marRight w:val="0"/>
              <w:marTop w:val="0"/>
              <w:marBottom w:val="0"/>
              <w:divBdr>
                <w:top w:val="none" w:sz="0" w:space="0" w:color="auto"/>
                <w:left w:val="none" w:sz="0" w:space="0" w:color="auto"/>
                <w:bottom w:val="none" w:sz="0" w:space="0" w:color="auto"/>
                <w:right w:val="none" w:sz="0" w:space="0" w:color="auto"/>
              </w:divBdr>
            </w:div>
            <w:div w:id="1088306414">
              <w:marLeft w:val="0"/>
              <w:marRight w:val="0"/>
              <w:marTop w:val="0"/>
              <w:marBottom w:val="0"/>
              <w:divBdr>
                <w:top w:val="none" w:sz="0" w:space="0" w:color="auto"/>
                <w:left w:val="none" w:sz="0" w:space="0" w:color="auto"/>
                <w:bottom w:val="none" w:sz="0" w:space="0" w:color="auto"/>
                <w:right w:val="none" w:sz="0" w:space="0" w:color="auto"/>
              </w:divBdr>
            </w:div>
            <w:div w:id="162866396">
              <w:marLeft w:val="0"/>
              <w:marRight w:val="0"/>
              <w:marTop w:val="0"/>
              <w:marBottom w:val="0"/>
              <w:divBdr>
                <w:top w:val="none" w:sz="0" w:space="0" w:color="auto"/>
                <w:left w:val="none" w:sz="0" w:space="0" w:color="auto"/>
                <w:bottom w:val="none" w:sz="0" w:space="0" w:color="auto"/>
                <w:right w:val="none" w:sz="0" w:space="0" w:color="auto"/>
              </w:divBdr>
            </w:div>
            <w:div w:id="804661707">
              <w:marLeft w:val="0"/>
              <w:marRight w:val="0"/>
              <w:marTop w:val="0"/>
              <w:marBottom w:val="0"/>
              <w:divBdr>
                <w:top w:val="none" w:sz="0" w:space="0" w:color="auto"/>
                <w:left w:val="none" w:sz="0" w:space="0" w:color="auto"/>
                <w:bottom w:val="none" w:sz="0" w:space="0" w:color="auto"/>
                <w:right w:val="none" w:sz="0" w:space="0" w:color="auto"/>
              </w:divBdr>
            </w:div>
            <w:div w:id="1957171822">
              <w:marLeft w:val="0"/>
              <w:marRight w:val="0"/>
              <w:marTop w:val="0"/>
              <w:marBottom w:val="0"/>
              <w:divBdr>
                <w:top w:val="none" w:sz="0" w:space="0" w:color="auto"/>
                <w:left w:val="none" w:sz="0" w:space="0" w:color="auto"/>
                <w:bottom w:val="none" w:sz="0" w:space="0" w:color="auto"/>
                <w:right w:val="none" w:sz="0" w:space="0" w:color="auto"/>
              </w:divBdr>
            </w:div>
            <w:div w:id="283662888">
              <w:marLeft w:val="0"/>
              <w:marRight w:val="0"/>
              <w:marTop w:val="0"/>
              <w:marBottom w:val="0"/>
              <w:divBdr>
                <w:top w:val="none" w:sz="0" w:space="0" w:color="auto"/>
                <w:left w:val="none" w:sz="0" w:space="0" w:color="auto"/>
                <w:bottom w:val="none" w:sz="0" w:space="0" w:color="auto"/>
                <w:right w:val="none" w:sz="0" w:space="0" w:color="auto"/>
              </w:divBdr>
            </w:div>
            <w:div w:id="1245381370">
              <w:marLeft w:val="0"/>
              <w:marRight w:val="0"/>
              <w:marTop w:val="0"/>
              <w:marBottom w:val="0"/>
              <w:divBdr>
                <w:top w:val="none" w:sz="0" w:space="0" w:color="auto"/>
                <w:left w:val="none" w:sz="0" w:space="0" w:color="auto"/>
                <w:bottom w:val="none" w:sz="0" w:space="0" w:color="auto"/>
                <w:right w:val="none" w:sz="0" w:space="0" w:color="auto"/>
              </w:divBdr>
            </w:div>
            <w:div w:id="928929519">
              <w:marLeft w:val="0"/>
              <w:marRight w:val="0"/>
              <w:marTop w:val="0"/>
              <w:marBottom w:val="0"/>
              <w:divBdr>
                <w:top w:val="none" w:sz="0" w:space="0" w:color="auto"/>
                <w:left w:val="none" w:sz="0" w:space="0" w:color="auto"/>
                <w:bottom w:val="none" w:sz="0" w:space="0" w:color="auto"/>
                <w:right w:val="none" w:sz="0" w:space="0" w:color="auto"/>
              </w:divBdr>
            </w:div>
            <w:div w:id="663701718">
              <w:marLeft w:val="0"/>
              <w:marRight w:val="0"/>
              <w:marTop w:val="0"/>
              <w:marBottom w:val="0"/>
              <w:divBdr>
                <w:top w:val="none" w:sz="0" w:space="0" w:color="auto"/>
                <w:left w:val="none" w:sz="0" w:space="0" w:color="auto"/>
                <w:bottom w:val="none" w:sz="0" w:space="0" w:color="auto"/>
                <w:right w:val="none" w:sz="0" w:space="0" w:color="auto"/>
              </w:divBdr>
            </w:div>
            <w:div w:id="1464808619">
              <w:marLeft w:val="0"/>
              <w:marRight w:val="0"/>
              <w:marTop w:val="0"/>
              <w:marBottom w:val="0"/>
              <w:divBdr>
                <w:top w:val="none" w:sz="0" w:space="0" w:color="auto"/>
                <w:left w:val="none" w:sz="0" w:space="0" w:color="auto"/>
                <w:bottom w:val="none" w:sz="0" w:space="0" w:color="auto"/>
                <w:right w:val="none" w:sz="0" w:space="0" w:color="auto"/>
              </w:divBdr>
            </w:div>
            <w:div w:id="459226395">
              <w:marLeft w:val="0"/>
              <w:marRight w:val="0"/>
              <w:marTop w:val="0"/>
              <w:marBottom w:val="0"/>
              <w:divBdr>
                <w:top w:val="none" w:sz="0" w:space="0" w:color="auto"/>
                <w:left w:val="none" w:sz="0" w:space="0" w:color="auto"/>
                <w:bottom w:val="none" w:sz="0" w:space="0" w:color="auto"/>
                <w:right w:val="none" w:sz="0" w:space="0" w:color="auto"/>
              </w:divBdr>
            </w:div>
            <w:div w:id="1576040552">
              <w:marLeft w:val="0"/>
              <w:marRight w:val="0"/>
              <w:marTop w:val="0"/>
              <w:marBottom w:val="0"/>
              <w:divBdr>
                <w:top w:val="none" w:sz="0" w:space="0" w:color="auto"/>
                <w:left w:val="none" w:sz="0" w:space="0" w:color="auto"/>
                <w:bottom w:val="none" w:sz="0" w:space="0" w:color="auto"/>
                <w:right w:val="none" w:sz="0" w:space="0" w:color="auto"/>
              </w:divBdr>
            </w:div>
            <w:div w:id="1825776930">
              <w:marLeft w:val="0"/>
              <w:marRight w:val="0"/>
              <w:marTop w:val="0"/>
              <w:marBottom w:val="0"/>
              <w:divBdr>
                <w:top w:val="none" w:sz="0" w:space="0" w:color="auto"/>
                <w:left w:val="none" w:sz="0" w:space="0" w:color="auto"/>
                <w:bottom w:val="none" w:sz="0" w:space="0" w:color="auto"/>
                <w:right w:val="none" w:sz="0" w:space="0" w:color="auto"/>
              </w:divBdr>
            </w:div>
            <w:div w:id="632055428">
              <w:marLeft w:val="0"/>
              <w:marRight w:val="0"/>
              <w:marTop w:val="0"/>
              <w:marBottom w:val="0"/>
              <w:divBdr>
                <w:top w:val="none" w:sz="0" w:space="0" w:color="auto"/>
                <w:left w:val="none" w:sz="0" w:space="0" w:color="auto"/>
                <w:bottom w:val="none" w:sz="0" w:space="0" w:color="auto"/>
                <w:right w:val="none" w:sz="0" w:space="0" w:color="auto"/>
              </w:divBdr>
            </w:div>
            <w:div w:id="2066642007">
              <w:marLeft w:val="0"/>
              <w:marRight w:val="0"/>
              <w:marTop w:val="0"/>
              <w:marBottom w:val="0"/>
              <w:divBdr>
                <w:top w:val="none" w:sz="0" w:space="0" w:color="auto"/>
                <w:left w:val="none" w:sz="0" w:space="0" w:color="auto"/>
                <w:bottom w:val="none" w:sz="0" w:space="0" w:color="auto"/>
                <w:right w:val="none" w:sz="0" w:space="0" w:color="auto"/>
              </w:divBdr>
            </w:div>
            <w:div w:id="1550145195">
              <w:marLeft w:val="0"/>
              <w:marRight w:val="0"/>
              <w:marTop w:val="0"/>
              <w:marBottom w:val="0"/>
              <w:divBdr>
                <w:top w:val="none" w:sz="0" w:space="0" w:color="auto"/>
                <w:left w:val="none" w:sz="0" w:space="0" w:color="auto"/>
                <w:bottom w:val="none" w:sz="0" w:space="0" w:color="auto"/>
                <w:right w:val="none" w:sz="0" w:space="0" w:color="auto"/>
              </w:divBdr>
            </w:div>
            <w:div w:id="2121409697">
              <w:marLeft w:val="0"/>
              <w:marRight w:val="0"/>
              <w:marTop w:val="0"/>
              <w:marBottom w:val="0"/>
              <w:divBdr>
                <w:top w:val="none" w:sz="0" w:space="0" w:color="auto"/>
                <w:left w:val="none" w:sz="0" w:space="0" w:color="auto"/>
                <w:bottom w:val="none" w:sz="0" w:space="0" w:color="auto"/>
                <w:right w:val="none" w:sz="0" w:space="0" w:color="auto"/>
              </w:divBdr>
            </w:div>
            <w:div w:id="1055930068">
              <w:marLeft w:val="0"/>
              <w:marRight w:val="0"/>
              <w:marTop w:val="0"/>
              <w:marBottom w:val="0"/>
              <w:divBdr>
                <w:top w:val="none" w:sz="0" w:space="0" w:color="auto"/>
                <w:left w:val="none" w:sz="0" w:space="0" w:color="auto"/>
                <w:bottom w:val="none" w:sz="0" w:space="0" w:color="auto"/>
                <w:right w:val="none" w:sz="0" w:space="0" w:color="auto"/>
              </w:divBdr>
            </w:div>
            <w:div w:id="1771780411">
              <w:marLeft w:val="0"/>
              <w:marRight w:val="0"/>
              <w:marTop w:val="0"/>
              <w:marBottom w:val="0"/>
              <w:divBdr>
                <w:top w:val="none" w:sz="0" w:space="0" w:color="auto"/>
                <w:left w:val="none" w:sz="0" w:space="0" w:color="auto"/>
                <w:bottom w:val="none" w:sz="0" w:space="0" w:color="auto"/>
                <w:right w:val="none" w:sz="0" w:space="0" w:color="auto"/>
              </w:divBdr>
            </w:div>
            <w:div w:id="693115470">
              <w:marLeft w:val="0"/>
              <w:marRight w:val="0"/>
              <w:marTop w:val="0"/>
              <w:marBottom w:val="0"/>
              <w:divBdr>
                <w:top w:val="none" w:sz="0" w:space="0" w:color="auto"/>
                <w:left w:val="none" w:sz="0" w:space="0" w:color="auto"/>
                <w:bottom w:val="none" w:sz="0" w:space="0" w:color="auto"/>
                <w:right w:val="none" w:sz="0" w:space="0" w:color="auto"/>
              </w:divBdr>
            </w:div>
            <w:div w:id="890724740">
              <w:marLeft w:val="0"/>
              <w:marRight w:val="0"/>
              <w:marTop w:val="0"/>
              <w:marBottom w:val="0"/>
              <w:divBdr>
                <w:top w:val="none" w:sz="0" w:space="0" w:color="auto"/>
                <w:left w:val="none" w:sz="0" w:space="0" w:color="auto"/>
                <w:bottom w:val="none" w:sz="0" w:space="0" w:color="auto"/>
                <w:right w:val="none" w:sz="0" w:space="0" w:color="auto"/>
              </w:divBdr>
            </w:div>
            <w:div w:id="387076521">
              <w:marLeft w:val="0"/>
              <w:marRight w:val="0"/>
              <w:marTop w:val="0"/>
              <w:marBottom w:val="0"/>
              <w:divBdr>
                <w:top w:val="none" w:sz="0" w:space="0" w:color="auto"/>
                <w:left w:val="none" w:sz="0" w:space="0" w:color="auto"/>
                <w:bottom w:val="none" w:sz="0" w:space="0" w:color="auto"/>
                <w:right w:val="none" w:sz="0" w:space="0" w:color="auto"/>
              </w:divBdr>
            </w:div>
            <w:div w:id="1448158930">
              <w:marLeft w:val="0"/>
              <w:marRight w:val="0"/>
              <w:marTop w:val="0"/>
              <w:marBottom w:val="0"/>
              <w:divBdr>
                <w:top w:val="none" w:sz="0" w:space="0" w:color="auto"/>
                <w:left w:val="none" w:sz="0" w:space="0" w:color="auto"/>
                <w:bottom w:val="none" w:sz="0" w:space="0" w:color="auto"/>
                <w:right w:val="none" w:sz="0" w:space="0" w:color="auto"/>
              </w:divBdr>
            </w:div>
            <w:div w:id="1272470437">
              <w:marLeft w:val="0"/>
              <w:marRight w:val="0"/>
              <w:marTop w:val="0"/>
              <w:marBottom w:val="0"/>
              <w:divBdr>
                <w:top w:val="none" w:sz="0" w:space="0" w:color="auto"/>
                <w:left w:val="none" w:sz="0" w:space="0" w:color="auto"/>
                <w:bottom w:val="none" w:sz="0" w:space="0" w:color="auto"/>
                <w:right w:val="none" w:sz="0" w:space="0" w:color="auto"/>
              </w:divBdr>
            </w:div>
            <w:div w:id="1957328311">
              <w:marLeft w:val="0"/>
              <w:marRight w:val="0"/>
              <w:marTop w:val="0"/>
              <w:marBottom w:val="0"/>
              <w:divBdr>
                <w:top w:val="none" w:sz="0" w:space="0" w:color="auto"/>
                <w:left w:val="none" w:sz="0" w:space="0" w:color="auto"/>
                <w:bottom w:val="none" w:sz="0" w:space="0" w:color="auto"/>
                <w:right w:val="none" w:sz="0" w:space="0" w:color="auto"/>
              </w:divBdr>
            </w:div>
            <w:div w:id="352002313">
              <w:marLeft w:val="0"/>
              <w:marRight w:val="0"/>
              <w:marTop w:val="0"/>
              <w:marBottom w:val="0"/>
              <w:divBdr>
                <w:top w:val="none" w:sz="0" w:space="0" w:color="auto"/>
                <w:left w:val="none" w:sz="0" w:space="0" w:color="auto"/>
                <w:bottom w:val="none" w:sz="0" w:space="0" w:color="auto"/>
                <w:right w:val="none" w:sz="0" w:space="0" w:color="auto"/>
              </w:divBdr>
            </w:div>
            <w:div w:id="1714771011">
              <w:marLeft w:val="0"/>
              <w:marRight w:val="0"/>
              <w:marTop w:val="0"/>
              <w:marBottom w:val="0"/>
              <w:divBdr>
                <w:top w:val="none" w:sz="0" w:space="0" w:color="auto"/>
                <w:left w:val="none" w:sz="0" w:space="0" w:color="auto"/>
                <w:bottom w:val="none" w:sz="0" w:space="0" w:color="auto"/>
                <w:right w:val="none" w:sz="0" w:space="0" w:color="auto"/>
              </w:divBdr>
            </w:div>
            <w:div w:id="750390890">
              <w:marLeft w:val="0"/>
              <w:marRight w:val="0"/>
              <w:marTop w:val="0"/>
              <w:marBottom w:val="0"/>
              <w:divBdr>
                <w:top w:val="none" w:sz="0" w:space="0" w:color="auto"/>
                <w:left w:val="none" w:sz="0" w:space="0" w:color="auto"/>
                <w:bottom w:val="none" w:sz="0" w:space="0" w:color="auto"/>
                <w:right w:val="none" w:sz="0" w:space="0" w:color="auto"/>
              </w:divBdr>
            </w:div>
            <w:div w:id="275017661">
              <w:marLeft w:val="0"/>
              <w:marRight w:val="0"/>
              <w:marTop w:val="0"/>
              <w:marBottom w:val="0"/>
              <w:divBdr>
                <w:top w:val="none" w:sz="0" w:space="0" w:color="auto"/>
                <w:left w:val="none" w:sz="0" w:space="0" w:color="auto"/>
                <w:bottom w:val="none" w:sz="0" w:space="0" w:color="auto"/>
                <w:right w:val="none" w:sz="0" w:space="0" w:color="auto"/>
              </w:divBdr>
            </w:div>
            <w:div w:id="1178273344">
              <w:marLeft w:val="0"/>
              <w:marRight w:val="0"/>
              <w:marTop w:val="0"/>
              <w:marBottom w:val="0"/>
              <w:divBdr>
                <w:top w:val="none" w:sz="0" w:space="0" w:color="auto"/>
                <w:left w:val="none" w:sz="0" w:space="0" w:color="auto"/>
                <w:bottom w:val="none" w:sz="0" w:space="0" w:color="auto"/>
                <w:right w:val="none" w:sz="0" w:space="0" w:color="auto"/>
              </w:divBdr>
            </w:div>
            <w:div w:id="1588221979">
              <w:marLeft w:val="0"/>
              <w:marRight w:val="0"/>
              <w:marTop w:val="0"/>
              <w:marBottom w:val="0"/>
              <w:divBdr>
                <w:top w:val="none" w:sz="0" w:space="0" w:color="auto"/>
                <w:left w:val="none" w:sz="0" w:space="0" w:color="auto"/>
                <w:bottom w:val="none" w:sz="0" w:space="0" w:color="auto"/>
                <w:right w:val="none" w:sz="0" w:space="0" w:color="auto"/>
              </w:divBdr>
            </w:div>
            <w:div w:id="589630393">
              <w:marLeft w:val="0"/>
              <w:marRight w:val="0"/>
              <w:marTop w:val="0"/>
              <w:marBottom w:val="0"/>
              <w:divBdr>
                <w:top w:val="none" w:sz="0" w:space="0" w:color="auto"/>
                <w:left w:val="none" w:sz="0" w:space="0" w:color="auto"/>
                <w:bottom w:val="none" w:sz="0" w:space="0" w:color="auto"/>
                <w:right w:val="none" w:sz="0" w:space="0" w:color="auto"/>
              </w:divBdr>
            </w:div>
            <w:div w:id="1069304433">
              <w:marLeft w:val="0"/>
              <w:marRight w:val="0"/>
              <w:marTop w:val="0"/>
              <w:marBottom w:val="0"/>
              <w:divBdr>
                <w:top w:val="none" w:sz="0" w:space="0" w:color="auto"/>
                <w:left w:val="none" w:sz="0" w:space="0" w:color="auto"/>
                <w:bottom w:val="none" w:sz="0" w:space="0" w:color="auto"/>
                <w:right w:val="none" w:sz="0" w:space="0" w:color="auto"/>
              </w:divBdr>
            </w:div>
            <w:div w:id="1696809067">
              <w:marLeft w:val="0"/>
              <w:marRight w:val="0"/>
              <w:marTop w:val="0"/>
              <w:marBottom w:val="0"/>
              <w:divBdr>
                <w:top w:val="none" w:sz="0" w:space="0" w:color="auto"/>
                <w:left w:val="none" w:sz="0" w:space="0" w:color="auto"/>
                <w:bottom w:val="none" w:sz="0" w:space="0" w:color="auto"/>
                <w:right w:val="none" w:sz="0" w:space="0" w:color="auto"/>
              </w:divBdr>
            </w:div>
            <w:div w:id="1369836152">
              <w:marLeft w:val="0"/>
              <w:marRight w:val="0"/>
              <w:marTop w:val="0"/>
              <w:marBottom w:val="0"/>
              <w:divBdr>
                <w:top w:val="none" w:sz="0" w:space="0" w:color="auto"/>
                <w:left w:val="none" w:sz="0" w:space="0" w:color="auto"/>
                <w:bottom w:val="none" w:sz="0" w:space="0" w:color="auto"/>
                <w:right w:val="none" w:sz="0" w:space="0" w:color="auto"/>
              </w:divBdr>
            </w:div>
            <w:div w:id="891818083">
              <w:marLeft w:val="0"/>
              <w:marRight w:val="0"/>
              <w:marTop w:val="0"/>
              <w:marBottom w:val="0"/>
              <w:divBdr>
                <w:top w:val="none" w:sz="0" w:space="0" w:color="auto"/>
                <w:left w:val="none" w:sz="0" w:space="0" w:color="auto"/>
                <w:bottom w:val="none" w:sz="0" w:space="0" w:color="auto"/>
                <w:right w:val="none" w:sz="0" w:space="0" w:color="auto"/>
              </w:divBdr>
            </w:div>
            <w:div w:id="1014117486">
              <w:marLeft w:val="0"/>
              <w:marRight w:val="0"/>
              <w:marTop w:val="0"/>
              <w:marBottom w:val="0"/>
              <w:divBdr>
                <w:top w:val="none" w:sz="0" w:space="0" w:color="auto"/>
                <w:left w:val="none" w:sz="0" w:space="0" w:color="auto"/>
                <w:bottom w:val="none" w:sz="0" w:space="0" w:color="auto"/>
                <w:right w:val="none" w:sz="0" w:space="0" w:color="auto"/>
              </w:divBdr>
            </w:div>
            <w:div w:id="1828547945">
              <w:marLeft w:val="0"/>
              <w:marRight w:val="0"/>
              <w:marTop w:val="0"/>
              <w:marBottom w:val="0"/>
              <w:divBdr>
                <w:top w:val="none" w:sz="0" w:space="0" w:color="auto"/>
                <w:left w:val="none" w:sz="0" w:space="0" w:color="auto"/>
                <w:bottom w:val="none" w:sz="0" w:space="0" w:color="auto"/>
                <w:right w:val="none" w:sz="0" w:space="0" w:color="auto"/>
              </w:divBdr>
            </w:div>
            <w:div w:id="256839534">
              <w:marLeft w:val="0"/>
              <w:marRight w:val="0"/>
              <w:marTop w:val="0"/>
              <w:marBottom w:val="0"/>
              <w:divBdr>
                <w:top w:val="none" w:sz="0" w:space="0" w:color="auto"/>
                <w:left w:val="none" w:sz="0" w:space="0" w:color="auto"/>
                <w:bottom w:val="none" w:sz="0" w:space="0" w:color="auto"/>
                <w:right w:val="none" w:sz="0" w:space="0" w:color="auto"/>
              </w:divBdr>
            </w:div>
            <w:div w:id="2083939678">
              <w:marLeft w:val="0"/>
              <w:marRight w:val="0"/>
              <w:marTop w:val="0"/>
              <w:marBottom w:val="0"/>
              <w:divBdr>
                <w:top w:val="none" w:sz="0" w:space="0" w:color="auto"/>
                <w:left w:val="none" w:sz="0" w:space="0" w:color="auto"/>
                <w:bottom w:val="none" w:sz="0" w:space="0" w:color="auto"/>
                <w:right w:val="none" w:sz="0" w:space="0" w:color="auto"/>
              </w:divBdr>
            </w:div>
            <w:div w:id="1929459034">
              <w:marLeft w:val="0"/>
              <w:marRight w:val="0"/>
              <w:marTop w:val="0"/>
              <w:marBottom w:val="0"/>
              <w:divBdr>
                <w:top w:val="none" w:sz="0" w:space="0" w:color="auto"/>
                <w:left w:val="none" w:sz="0" w:space="0" w:color="auto"/>
                <w:bottom w:val="none" w:sz="0" w:space="0" w:color="auto"/>
                <w:right w:val="none" w:sz="0" w:space="0" w:color="auto"/>
              </w:divBdr>
            </w:div>
            <w:div w:id="1237401216">
              <w:marLeft w:val="0"/>
              <w:marRight w:val="0"/>
              <w:marTop w:val="0"/>
              <w:marBottom w:val="0"/>
              <w:divBdr>
                <w:top w:val="none" w:sz="0" w:space="0" w:color="auto"/>
                <w:left w:val="none" w:sz="0" w:space="0" w:color="auto"/>
                <w:bottom w:val="none" w:sz="0" w:space="0" w:color="auto"/>
                <w:right w:val="none" w:sz="0" w:space="0" w:color="auto"/>
              </w:divBdr>
            </w:div>
            <w:div w:id="1153326365">
              <w:marLeft w:val="0"/>
              <w:marRight w:val="0"/>
              <w:marTop w:val="0"/>
              <w:marBottom w:val="0"/>
              <w:divBdr>
                <w:top w:val="none" w:sz="0" w:space="0" w:color="auto"/>
                <w:left w:val="none" w:sz="0" w:space="0" w:color="auto"/>
                <w:bottom w:val="none" w:sz="0" w:space="0" w:color="auto"/>
                <w:right w:val="none" w:sz="0" w:space="0" w:color="auto"/>
              </w:divBdr>
            </w:div>
            <w:div w:id="1174302785">
              <w:marLeft w:val="0"/>
              <w:marRight w:val="0"/>
              <w:marTop w:val="0"/>
              <w:marBottom w:val="0"/>
              <w:divBdr>
                <w:top w:val="none" w:sz="0" w:space="0" w:color="auto"/>
                <w:left w:val="none" w:sz="0" w:space="0" w:color="auto"/>
                <w:bottom w:val="none" w:sz="0" w:space="0" w:color="auto"/>
                <w:right w:val="none" w:sz="0" w:space="0" w:color="auto"/>
              </w:divBdr>
            </w:div>
            <w:div w:id="518466716">
              <w:marLeft w:val="0"/>
              <w:marRight w:val="0"/>
              <w:marTop w:val="0"/>
              <w:marBottom w:val="0"/>
              <w:divBdr>
                <w:top w:val="none" w:sz="0" w:space="0" w:color="auto"/>
                <w:left w:val="none" w:sz="0" w:space="0" w:color="auto"/>
                <w:bottom w:val="none" w:sz="0" w:space="0" w:color="auto"/>
                <w:right w:val="none" w:sz="0" w:space="0" w:color="auto"/>
              </w:divBdr>
            </w:div>
            <w:div w:id="2110277158">
              <w:marLeft w:val="0"/>
              <w:marRight w:val="0"/>
              <w:marTop w:val="0"/>
              <w:marBottom w:val="0"/>
              <w:divBdr>
                <w:top w:val="none" w:sz="0" w:space="0" w:color="auto"/>
                <w:left w:val="none" w:sz="0" w:space="0" w:color="auto"/>
                <w:bottom w:val="none" w:sz="0" w:space="0" w:color="auto"/>
                <w:right w:val="none" w:sz="0" w:space="0" w:color="auto"/>
              </w:divBdr>
            </w:div>
            <w:div w:id="771752227">
              <w:marLeft w:val="0"/>
              <w:marRight w:val="0"/>
              <w:marTop w:val="0"/>
              <w:marBottom w:val="0"/>
              <w:divBdr>
                <w:top w:val="none" w:sz="0" w:space="0" w:color="auto"/>
                <w:left w:val="none" w:sz="0" w:space="0" w:color="auto"/>
                <w:bottom w:val="none" w:sz="0" w:space="0" w:color="auto"/>
                <w:right w:val="none" w:sz="0" w:space="0" w:color="auto"/>
              </w:divBdr>
            </w:div>
            <w:div w:id="725760748">
              <w:marLeft w:val="0"/>
              <w:marRight w:val="0"/>
              <w:marTop w:val="0"/>
              <w:marBottom w:val="0"/>
              <w:divBdr>
                <w:top w:val="none" w:sz="0" w:space="0" w:color="auto"/>
                <w:left w:val="none" w:sz="0" w:space="0" w:color="auto"/>
                <w:bottom w:val="none" w:sz="0" w:space="0" w:color="auto"/>
                <w:right w:val="none" w:sz="0" w:space="0" w:color="auto"/>
              </w:divBdr>
            </w:div>
            <w:div w:id="81293784">
              <w:marLeft w:val="0"/>
              <w:marRight w:val="0"/>
              <w:marTop w:val="0"/>
              <w:marBottom w:val="0"/>
              <w:divBdr>
                <w:top w:val="none" w:sz="0" w:space="0" w:color="auto"/>
                <w:left w:val="none" w:sz="0" w:space="0" w:color="auto"/>
                <w:bottom w:val="none" w:sz="0" w:space="0" w:color="auto"/>
                <w:right w:val="none" w:sz="0" w:space="0" w:color="auto"/>
              </w:divBdr>
            </w:div>
            <w:div w:id="411704823">
              <w:marLeft w:val="0"/>
              <w:marRight w:val="0"/>
              <w:marTop w:val="0"/>
              <w:marBottom w:val="0"/>
              <w:divBdr>
                <w:top w:val="none" w:sz="0" w:space="0" w:color="auto"/>
                <w:left w:val="none" w:sz="0" w:space="0" w:color="auto"/>
                <w:bottom w:val="none" w:sz="0" w:space="0" w:color="auto"/>
                <w:right w:val="none" w:sz="0" w:space="0" w:color="auto"/>
              </w:divBdr>
            </w:div>
            <w:div w:id="700784170">
              <w:marLeft w:val="0"/>
              <w:marRight w:val="0"/>
              <w:marTop w:val="0"/>
              <w:marBottom w:val="0"/>
              <w:divBdr>
                <w:top w:val="none" w:sz="0" w:space="0" w:color="auto"/>
                <w:left w:val="none" w:sz="0" w:space="0" w:color="auto"/>
                <w:bottom w:val="none" w:sz="0" w:space="0" w:color="auto"/>
                <w:right w:val="none" w:sz="0" w:space="0" w:color="auto"/>
              </w:divBdr>
            </w:div>
            <w:div w:id="1184898705">
              <w:marLeft w:val="0"/>
              <w:marRight w:val="0"/>
              <w:marTop w:val="0"/>
              <w:marBottom w:val="0"/>
              <w:divBdr>
                <w:top w:val="none" w:sz="0" w:space="0" w:color="auto"/>
                <w:left w:val="none" w:sz="0" w:space="0" w:color="auto"/>
                <w:bottom w:val="none" w:sz="0" w:space="0" w:color="auto"/>
                <w:right w:val="none" w:sz="0" w:space="0" w:color="auto"/>
              </w:divBdr>
            </w:div>
            <w:div w:id="570044205">
              <w:marLeft w:val="0"/>
              <w:marRight w:val="0"/>
              <w:marTop w:val="0"/>
              <w:marBottom w:val="0"/>
              <w:divBdr>
                <w:top w:val="none" w:sz="0" w:space="0" w:color="auto"/>
                <w:left w:val="none" w:sz="0" w:space="0" w:color="auto"/>
                <w:bottom w:val="none" w:sz="0" w:space="0" w:color="auto"/>
                <w:right w:val="none" w:sz="0" w:space="0" w:color="auto"/>
              </w:divBdr>
            </w:div>
            <w:div w:id="2008750641">
              <w:marLeft w:val="0"/>
              <w:marRight w:val="0"/>
              <w:marTop w:val="0"/>
              <w:marBottom w:val="0"/>
              <w:divBdr>
                <w:top w:val="none" w:sz="0" w:space="0" w:color="auto"/>
                <w:left w:val="none" w:sz="0" w:space="0" w:color="auto"/>
                <w:bottom w:val="none" w:sz="0" w:space="0" w:color="auto"/>
                <w:right w:val="none" w:sz="0" w:space="0" w:color="auto"/>
              </w:divBdr>
            </w:div>
            <w:div w:id="1580410442">
              <w:marLeft w:val="0"/>
              <w:marRight w:val="0"/>
              <w:marTop w:val="0"/>
              <w:marBottom w:val="0"/>
              <w:divBdr>
                <w:top w:val="none" w:sz="0" w:space="0" w:color="auto"/>
                <w:left w:val="none" w:sz="0" w:space="0" w:color="auto"/>
                <w:bottom w:val="none" w:sz="0" w:space="0" w:color="auto"/>
                <w:right w:val="none" w:sz="0" w:space="0" w:color="auto"/>
              </w:divBdr>
            </w:div>
            <w:div w:id="2031447448">
              <w:marLeft w:val="0"/>
              <w:marRight w:val="0"/>
              <w:marTop w:val="0"/>
              <w:marBottom w:val="0"/>
              <w:divBdr>
                <w:top w:val="none" w:sz="0" w:space="0" w:color="auto"/>
                <w:left w:val="none" w:sz="0" w:space="0" w:color="auto"/>
                <w:bottom w:val="none" w:sz="0" w:space="0" w:color="auto"/>
                <w:right w:val="none" w:sz="0" w:space="0" w:color="auto"/>
              </w:divBdr>
            </w:div>
            <w:div w:id="2063559371">
              <w:marLeft w:val="0"/>
              <w:marRight w:val="0"/>
              <w:marTop w:val="0"/>
              <w:marBottom w:val="0"/>
              <w:divBdr>
                <w:top w:val="none" w:sz="0" w:space="0" w:color="auto"/>
                <w:left w:val="none" w:sz="0" w:space="0" w:color="auto"/>
                <w:bottom w:val="none" w:sz="0" w:space="0" w:color="auto"/>
                <w:right w:val="none" w:sz="0" w:space="0" w:color="auto"/>
              </w:divBdr>
            </w:div>
            <w:div w:id="297996516">
              <w:marLeft w:val="0"/>
              <w:marRight w:val="0"/>
              <w:marTop w:val="0"/>
              <w:marBottom w:val="0"/>
              <w:divBdr>
                <w:top w:val="none" w:sz="0" w:space="0" w:color="auto"/>
                <w:left w:val="none" w:sz="0" w:space="0" w:color="auto"/>
                <w:bottom w:val="none" w:sz="0" w:space="0" w:color="auto"/>
                <w:right w:val="none" w:sz="0" w:space="0" w:color="auto"/>
              </w:divBdr>
            </w:div>
            <w:div w:id="195897660">
              <w:marLeft w:val="0"/>
              <w:marRight w:val="0"/>
              <w:marTop w:val="0"/>
              <w:marBottom w:val="0"/>
              <w:divBdr>
                <w:top w:val="none" w:sz="0" w:space="0" w:color="auto"/>
                <w:left w:val="none" w:sz="0" w:space="0" w:color="auto"/>
                <w:bottom w:val="none" w:sz="0" w:space="0" w:color="auto"/>
                <w:right w:val="none" w:sz="0" w:space="0" w:color="auto"/>
              </w:divBdr>
            </w:div>
            <w:div w:id="1784957163">
              <w:marLeft w:val="0"/>
              <w:marRight w:val="0"/>
              <w:marTop w:val="0"/>
              <w:marBottom w:val="0"/>
              <w:divBdr>
                <w:top w:val="none" w:sz="0" w:space="0" w:color="auto"/>
                <w:left w:val="none" w:sz="0" w:space="0" w:color="auto"/>
                <w:bottom w:val="none" w:sz="0" w:space="0" w:color="auto"/>
                <w:right w:val="none" w:sz="0" w:space="0" w:color="auto"/>
              </w:divBdr>
            </w:div>
            <w:div w:id="248582074">
              <w:marLeft w:val="0"/>
              <w:marRight w:val="0"/>
              <w:marTop w:val="0"/>
              <w:marBottom w:val="0"/>
              <w:divBdr>
                <w:top w:val="none" w:sz="0" w:space="0" w:color="auto"/>
                <w:left w:val="none" w:sz="0" w:space="0" w:color="auto"/>
                <w:bottom w:val="none" w:sz="0" w:space="0" w:color="auto"/>
                <w:right w:val="none" w:sz="0" w:space="0" w:color="auto"/>
              </w:divBdr>
            </w:div>
            <w:div w:id="1351758659">
              <w:marLeft w:val="0"/>
              <w:marRight w:val="0"/>
              <w:marTop w:val="0"/>
              <w:marBottom w:val="0"/>
              <w:divBdr>
                <w:top w:val="none" w:sz="0" w:space="0" w:color="auto"/>
                <w:left w:val="none" w:sz="0" w:space="0" w:color="auto"/>
                <w:bottom w:val="none" w:sz="0" w:space="0" w:color="auto"/>
                <w:right w:val="none" w:sz="0" w:space="0" w:color="auto"/>
              </w:divBdr>
            </w:div>
            <w:div w:id="392509063">
              <w:marLeft w:val="0"/>
              <w:marRight w:val="0"/>
              <w:marTop w:val="0"/>
              <w:marBottom w:val="0"/>
              <w:divBdr>
                <w:top w:val="none" w:sz="0" w:space="0" w:color="auto"/>
                <w:left w:val="none" w:sz="0" w:space="0" w:color="auto"/>
                <w:bottom w:val="none" w:sz="0" w:space="0" w:color="auto"/>
                <w:right w:val="none" w:sz="0" w:space="0" w:color="auto"/>
              </w:divBdr>
            </w:div>
            <w:div w:id="1704859682">
              <w:marLeft w:val="0"/>
              <w:marRight w:val="0"/>
              <w:marTop w:val="0"/>
              <w:marBottom w:val="0"/>
              <w:divBdr>
                <w:top w:val="none" w:sz="0" w:space="0" w:color="auto"/>
                <w:left w:val="none" w:sz="0" w:space="0" w:color="auto"/>
                <w:bottom w:val="none" w:sz="0" w:space="0" w:color="auto"/>
                <w:right w:val="none" w:sz="0" w:space="0" w:color="auto"/>
              </w:divBdr>
            </w:div>
            <w:div w:id="1574049550">
              <w:marLeft w:val="0"/>
              <w:marRight w:val="0"/>
              <w:marTop w:val="0"/>
              <w:marBottom w:val="0"/>
              <w:divBdr>
                <w:top w:val="none" w:sz="0" w:space="0" w:color="auto"/>
                <w:left w:val="none" w:sz="0" w:space="0" w:color="auto"/>
                <w:bottom w:val="none" w:sz="0" w:space="0" w:color="auto"/>
                <w:right w:val="none" w:sz="0" w:space="0" w:color="auto"/>
              </w:divBdr>
            </w:div>
            <w:div w:id="178004671">
              <w:marLeft w:val="0"/>
              <w:marRight w:val="0"/>
              <w:marTop w:val="0"/>
              <w:marBottom w:val="0"/>
              <w:divBdr>
                <w:top w:val="none" w:sz="0" w:space="0" w:color="auto"/>
                <w:left w:val="none" w:sz="0" w:space="0" w:color="auto"/>
                <w:bottom w:val="none" w:sz="0" w:space="0" w:color="auto"/>
                <w:right w:val="none" w:sz="0" w:space="0" w:color="auto"/>
              </w:divBdr>
            </w:div>
            <w:div w:id="465398014">
              <w:marLeft w:val="0"/>
              <w:marRight w:val="0"/>
              <w:marTop w:val="0"/>
              <w:marBottom w:val="0"/>
              <w:divBdr>
                <w:top w:val="none" w:sz="0" w:space="0" w:color="auto"/>
                <w:left w:val="none" w:sz="0" w:space="0" w:color="auto"/>
                <w:bottom w:val="none" w:sz="0" w:space="0" w:color="auto"/>
                <w:right w:val="none" w:sz="0" w:space="0" w:color="auto"/>
              </w:divBdr>
            </w:div>
            <w:div w:id="1844930206">
              <w:marLeft w:val="0"/>
              <w:marRight w:val="0"/>
              <w:marTop w:val="0"/>
              <w:marBottom w:val="0"/>
              <w:divBdr>
                <w:top w:val="none" w:sz="0" w:space="0" w:color="auto"/>
                <w:left w:val="none" w:sz="0" w:space="0" w:color="auto"/>
                <w:bottom w:val="none" w:sz="0" w:space="0" w:color="auto"/>
                <w:right w:val="none" w:sz="0" w:space="0" w:color="auto"/>
              </w:divBdr>
            </w:div>
            <w:div w:id="1737508565">
              <w:marLeft w:val="0"/>
              <w:marRight w:val="0"/>
              <w:marTop w:val="0"/>
              <w:marBottom w:val="0"/>
              <w:divBdr>
                <w:top w:val="none" w:sz="0" w:space="0" w:color="auto"/>
                <w:left w:val="none" w:sz="0" w:space="0" w:color="auto"/>
                <w:bottom w:val="none" w:sz="0" w:space="0" w:color="auto"/>
                <w:right w:val="none" w:sz="0" w:space="0" w:color="auto"/>
              </w:divBdr>
            </w:div>
            <w:div w:id="144854444">
              <w:marLeft w:val="0"/>
              <w:marRight w:val="0"/>
              <w:marTop w:val="0"/>
              <w:marBottom w:val="0"/>
              <w:divBdr>
                <w:top w:val="none" w:sz="0" w:space="0" w:color="auto"/>
                <w:left w:val="none" w:sz="0" w:space="0" w:color="auto"/>
                <w:bottom w:val="none" w:sz="0" w:space="0" w:color="auto"/>
                <w:right w:val="none" w:sz="0" w:space="0" w:color="auto"/>
              </w:divBdr>
            </w:div>
            <w:div w:id="1419445813">
              <w:marLeft w:val="0"/>
              <w:marRight w:val="0"/>
              <w:marTop w:val="0"/>
              <w:marBottom w:val="0"/>
              <w:divBdr>
                <w:top w:val="none" w:sz="0" w:space="0" w:color="auto"/>
                <w:left w:val="none" w:sz="0" w:space="0" w:color="auto"/>
                <w:bottom w:val="none" w:sz="0" w:space="0" w:color="auto"/>
                <w:right w:val="none" w:sz="0" w:space="0" w:color="auto"/>
              </w:divBdr>
            </w:div>
            <w:div w:id="756826184">
              <w:marLeft w:val="0"/>
              <w:marRight w:val="0"/>
              <w:marTop w:val="0"/>
              <w:marBottom w:val="0"/>
              <w:divBdr>
                <w:top w:val="none" w:sz="0" w:space="0" w:color="auto"/>
                <w:left w:val="none" w:sz="0" w:space="0" w:color="auto"/>
                <w:bottom w:val="none" w:sz="0" w:space="0" w:color="auto"/>
                <w:right w:val="none" w:sz="0" w:space="0" w:color="auto"/>
              </w:divBdr>
            </w:div>
            <w:div w:id="368530744">
              <w:marLeft w:val="0"/>
              <w:marRight w:val="0"/>
              <w:marTop w:val="0"/>
              <w:marBottom w:val="0"/>
              <w:divBdr>
                <w:top w:val="none" w:sz="0" w:space="0" w:color="auto"/>
                <w:left w:val="none" w:sz="0" w:space="0" w:color="auto"/>
                <w:bottom w:val="none" w:sz="0" w:space="0" w:color="auto"/>
                <w:right w:val="none" w:sz="0" w:space="0" w:color="auto"/>
              </w:divBdr>
            </w:div>
            <w:div w:id="1605652796">
              <w:marLeft w:val="0"/>
              <w:marRight w:val="0"/>
              <w:marTop w:val="0"/>
              <w:marBottom w:val="0"/>
              <w:divBdr>
                <w:top w:val="none" w:sz="0" w:space="0" w:color="auto"/>
                <w:left w:val="none" w:sz="0" w:space="0" w:color="auto"/>
                <w:bottom w:val="none" w:sz="0" w:space="0" w:color="auto"/>
                <w:right w:val="none" w:sz="0" w:space="0" w:color="auto"/>
              </w:divBdr>
            </w:div>
            <w:div w:id="2093550315">
              <w:marLeft w:val="0"/>
              <w:marRight w:val="0"/>
              <w:marTop w:val="0"/>
              <w:marBottom w:val="0"/>
              <w:divBdr>
                <w:top w:val="none" w:sz="0" w:space="0" w:color="auto"/>
                <w:left w:val="none" w:sz="0" w:space="0" w:color="auto"/>
                <w:bottom w:val="none" w:sz="0" w:space="0" w:color="auto"/>
                <w:right w:val="none" w:sz="0" w:space="0" w:color="auto"/>
              </w:divBdr>
            </w:div>
            <w:div w:id="1840264579">
              <w:marLeft w:val="0"/>
              <w:marRight w:val="0"/>
              <w:marTop w:val="0"/>
              <w:marBottom w:val="0"/>
              <w:divBdr>
                <w:top w:val="none" w:sz="0" w:space="0" w:color="auto"/>
                <w:left w:val="none" w:sz="0" w:space="0" w:color="auto"/>
                <w:bottom w:val="none" w:sz="0" w:space="0" w:color="auto"/>
                <w:right w:val="none" w:sz="0" w:space="0" w:color="auto"/>
              </w:divBdr>
            </w:div>
            <w:div w:id="102312284">
              <w:marLeft w:val="0"/>
              <w:marRight w:val="0"/>
              <w:marTop w:val="0"/>
              <w:marBottom w:val="0"/>
              <w:divBdr>
                <w:top w:val="none" w:sz="0" w:space="0" w:color="auto"/>
                <w:left w:val="none" w:sz="0" w:space="0" w:color="auto"/>
                <w:bottom w:val="none" w:sz="0" w:space="0" w:color="auto"/>
                <w:right w:val="none" w:sz="0" w:space="0" w:color="auto"/>
              </w:divBdr>
            </w:div>
            <w:div w:id="806705534">
              <w:marLeft w:val="0"/>
              <w:marRight w:val="0"/>
              <w:marTop w:val="0"/>
              <w:marBottom w:val="0"/>
              <w:divBdr>
                <w:top w:val="none" w:sz="0" w:space="0" w:color="auto"/>
                <w:left w:val="none" w:sz="0" w:space="0" w:color="auto"/>
                <w:bottom w:val="none" w:sz="0" w:space="0" w:color="auto"/>
                <w:right w:val="none" w:sz="0" w:space="0" w:color="auto"/>
              </w:divBdr>
            </w:div>
            <w:div w:id="1692099681">
              <w:marLeft w:val="0"/>
              <w:marRight w:val="0"/>
              <w:marTop w:val="0"/>
              <w:marBottom w:val="0"/>
              <w:divBdr>
                <w:top w:val="none" w:sz="0" w:space="0" w:color="auto"/>
                <w:left w:val="none" w:sz="0" w:space="0" w:color="auto"/>
                <w:bottom w:val="none" w:sz="0" w:space="0" w:color="auto"/>
                <w:right w:val="none" w:sz="0" w:space="0" w:color="auto"/>
              </w:divBdr>
            </w:div>
            <w:div w:id="163017588">
              <w:marLeft w:val="0"/>
              <w:marRight w:val="0"/>
              <w:marTop w:val="0"/>
              <w:marBottom w:val="0"/>
              <w:divBdr>
                <w:top w:val="none" w:sz="0" w:space="0" w:color="auto"/>
                <w:left w:val="none" w:sz="0" w:space="0" w:color="auto"/>
                <w:bottom w:val="none" w:sz="0" w:space="0" w:color="auto"/>
                <w:right w:val="none" w:sz="0" w:space="0" w:color="auto"/>
              </w:divBdr>
            </w:div>
            <w:div w:id="1431464027">
              <w:marLeft w:val="0"/>
              <w:marRight w:val="0"/>
              <w:marTop w:val="0"/>
              <w:marBottom w:val="0"/>
              <w:divBdr>
                <w:top w:val="none" w:sz="0" w:space="0" w:color="auto"/>
                <w:left w:val="none" w:sz="0" w:space="0" w:color="auto"/>
                <w:bottom w:val="none" w:sz="0" w:space="0" w:color="auto"/>
                <w:right w:val="none" w:sz="0" w:space="0" w:color="auto"/>
              </w:divBdr>
            </w:div>
            <w:div w:id="469857884">
              <w:marLeft w:val="0"/>
              <w:marRight w:val="0"/>
              <w:marTop w:val="0"/>
              <w:marBottom w:val="0"/>
              <w:divBdr>
                <w:top w:val="none" w:sz="0" w:space="0" w:color="auto"/>
                <w:left w:val="none" w:sz="0" w:space="0" w:color="auto"/>
                <w:bottom w:val="none" w:sz="0" w:space="0" w:color="auto"/>
                <w:right w:val="none" w:sz="0" w:space="0" w:color="auto"/>
              </w:divBdr>
            </w:div>
            <w:div w:id="1199931087">
              <w:marLeft w:val="0"/>
              <w:marRight w:val="0"/>
              <w:marTop w:val="0"/>
              <w:marBottom w:val="0"/>
              <w:divBdr>
                <w:top w:val="none" w:sz="0" w:space="0" w:color="auto"/>
                <w:left w:val="none" w:sz="0" w:space="0" w:color="auto"/>
                <w:bottom w:val="none" w:sz="0" w:space="0" w:color="auto"/>
                <w:right w:val="none" w:sz="0" w:space="0" w:color="auto"/>
              </w:divBdr>
            </w:div>
            <w:div w:id="2096631935">
              <w:marLeft w:val="0"/>
              <w:marRight w:val="0"/>
              <w:marTop w:val="0"/>
              <w:marBottom w:val="0"/>
              <w:divBdr>
                <w:top w:val="none" w:sz="0" w:space="0" w:color="auto"/>
                <w:left w:val="none" w:sz="0" w:space="0" w:color="auto"/>
                <w:bottom w:val="none" w:sz="0" w:space="0" w:color="auto"/>
                <w:right w:val="none" w:sz="0" w:space="0" w:color="auto"/>
              </w:divBdr>
            </w:div>
            <w:div w:id="1932153006">
              <w:marLeft w:val="0"/>
              <w:marRight w:val="0"/>
              <w:marTop w:val="0"/>
              <w:marBottom w:val="0"/>
              <w:divBdr>
                <w:top w:val="none" w:sz="0" w:space="0" w:color="auto"/>
                <w:left w:val="none" w:sz="0" w:space="0" w:color="auto"/>
                <w:bottom w:val="none" w:sz="0" w:space="0" w:color="auto"/>
                <w:right w:val="none" w:sz="0" w:space="0" w:color="auto"/>
              </w:divBdr>
            </w:div>
            <w:div w:id="1287464076">
              <w:marLeft w:val="0"/>
              <w:marRight w:val="0"/>
              <w:marTop w:val="0"/>
              <w:marBottom w:val="0"/>
              <w:divBdr>
                <w:top w:val="none" w:sz="0" w:space="0" w:color="auto"/>
                <w:left w:val="none" w:sz="0" w:space="0" w:color="auto"/>
                <w:bottom w:val="none" w:sz="0" w:space="0" w:color="auto"/>
                <w:right w:val="none" w:sz="0" w:space="0" w:color="auto"/>
              </w:divBdr>
            </w:div>
            <w:div w:id="295717756">
              <w:marLeft w:val="0"/>
              <w:marRight w:val="0"/>
              <w:marTop w:val="0"/>
              <w:marBottom w:val="0"/>
              <w:divBdr>
                <w:top w:val="none" w:sz="0" w:space="0" w:color="auto"/>
                <w:left w:val="none" w:sz="0" w:space="0" w:color="auto"/>
                <w:bottom w:val="none" w:sz="0" w:space="0" w:color="auto"/>
                <w:right w:val="none" w:sz="0" w:space="0" w:color="auto"/>
              </w:divBdr>
            </w:div>
            <w:div w:id="1836145980">
              <w:marLeft w:val="0"/>
              <w:marRight w:val="0"/>
              <w:marTop w:val="0"/>
              <w:marBottom w:val="0"/>
              <w:divBdr>
                <w:top w:val="none" w:sz="0" w:space="0" w:color="auto"/>
                <w:left w:val="none" w:sz="0" w:space="0" w:color="auto"/>
                <w:bottom w:val="none" w:sz="0" w:space="0" w:color="auto"/>
                <w:right w:val="none" w:sz="0" w:space="0" w:color="auto"/>
              </w:divBdr>
            </w:div>
            <w:div w:id="1525364179">
              <w:marLeft w:val="0"/>
              <w:marRight w:val="0"/>
              <w:marTop w:val="0"/>
              <w:marBottom w:val="0"/>
              <w:divBdr>
                <w:top w:val="none" w:sz="0" w:space="0" w:color="auto"/>
                <w:left w:val="none" w:sz="0" w:space="0" w:color="auto"/>
                <w:bottom w:val="none" w:sz="0" w:space="0" w:color="auto"/>
                <w:right w:val="none" w:sz="0" w:space="0" w:color="auto"/>
              </w:divBdr>
            </w:div>
            <w:div w:id="1933661634">
              <w:marLeft w:val="0"/>
              <w:marRight w:val="0"/>
              <w:marTop w:val="0"/>
              <w:marBottom w:val="0"/>
              <w:divBdr>
                <w:top w:val="none" w:sz="0" w:space="0" w:color="auto"/>
                <w:left w:val="none" w:sz="0" w:space="0" w:color="auto"/>
                <w:bottom w:val="none" w:sz="0" w:space="0" w:color="auto"/>
                <w:right w:val="none" w:sz="0" w:space="0" w:color="auto"/>
              </w:divBdr>
            </w:div>
            <w:div w:id="180752938">
              <w:marLeft w:val="0"/>
              <w:marRight w:val="0"/>
              <w:marTop w:val="0"/>
              <w:marBottom w:val="0"/>
              <w:divBdr>
                <w:top w:val="none" w:sz="0" w:space="0" w:color="auto"/>
                <w:left w:val="none" w:sz="0" w:space="0" w:color="auto"/>
                <w:bottom w:val="none" w:sz="0" w:space="0" w:color="auto"/>
                <w:right w:val="none" w:sz="0" w:space="0" w:color="auto"/>
              </w:divBdr>
            </w:div>
            <w:div w:id="1524781769">
              <w:marLeft w:val="0"/>
              <w:marRight w:val="0"/>
              <w:marTop w:val="0"/>
              <w:marBottom w:val="0"/>
              <w:divBdr>
                <w:top w:val="none" w:sz="0" w:space="0" w:color="auto"/>
                <w:left w:val="none" w:sz="0" w:space="0" w:color="auto"/>
                <w:bottom w:val="none" w:sz="0" w:space="0" w:color="auto"/>
                <w:right w:val="none" w:sz="0" w:space="0" w:color="auto"/>
              </w:divBdr>
            </w:div>
            <w:div w:id="1999534304">
              <w:marLeft w:val="0"/>
              <w:marRight w:val="0"/>
              <w:marTop w:val="0"/>
              <w:marBottom w:val="0"/>
              <w:divBdr>
                <w:top w:val="none" w:sz="0" w:space="0" w:color="auto"/>
                <w:left w:val="none" w:sz="0" w:space="0" w:color="auto"/>
                <w:bottom w:val="none" w:sz="0" w:space="0" w:color="auto"/>
                <w:right w:val="none" w:sz="0" w:space="0" w:color="auto"/>
              </w:divBdr>
            </w:div>
            <w:div w:id="1214124827">
              <w:marLeft w:val="0"/>
              <w:marRight w:val="0"/>
              <w:marTop w:val="0"/>
              <w:marBottom w:val="0"/>
              <w:divBdr>
                <w:top w:val="none" w:sz="0" w:space="0" w:color="auto"/>
                <w:left w:val="none" w:sz="0" w:space="0" w:color="auto"/>
                <w:bottom w:val="none" w:sz="0" w:space="0" w:color="auto"/>
                <w:right w:val="none" w:sz="0" w:space="0" w:color="auto"/>
              </w:divBdr>
            </w:div>
            <w:div w:id="2044405988">
              <w:marLeft w:val="0"/>
              <w:marRight w:val="0"/>
              <w:marTop w:val="0"/>
              <w:marBottom w:val="0"/>
              <w:divBdr>
                <w:top w:val="none" w:sz="0" w:space="0" w:color="auto"/>
                <w:left w:val="none" w:sz="0" w:space="0" w:color="auto"/>
                <w:bottom w:val="none" w:sz="0" w:space="0" w:color="auto"/>
                <w:right w:val="none" w:sz="0" w:space="0" w:color="auto"/>
              </w:divBdr>
            </w:div>
            <w:div w:id="890117163">
              <w:marLeft w:val="0"/>
              <w:marRight w:val="0"/>
              <w:marTop w:val="0"/>
              <w:marBottom w:val="0"/>
              <w:divBdr>
                <w:top w:val="none" w:sz="0" w:space="0" w:color="auto"/>
                <w:left w:val="none" w:sz="0" w:space="0" w:color="auto"/>
                <w:bottom w:val="none" w:sz="0" w:space="0" w:color="auto"/>
                <w:right w:val="none" w:sz="0" w:space="0" w:color="auto"/>
              </w:divBdr>
            </w:div>
            <w:div w:id="504830783">
              <w:marLeft w:val="0"/>
              <w:marRight w:val="0"/>
              <w:marTop w:val="0"/>
              <w:marBottom w:val="0"/>
              <w:divBdr>
                <w:top w:val="none" w:sz="0" w:space="0" w:color="auto"/>
                <w:left w:val="none" w:sz="0" w:space="0" w:color="auto"/>
                <w:bottom w:val="none" w:sz="0" w:space="0" w:color="auto"/>
                <w:right w:val="none" w:sz="0" w:space="0" w:color="auto"/>
              </w:divBdr>
            </w:div>
            <w:div w:id="1344548535">
              <w:marLeft w:val="0"/>
              <w:marRight w:val="0"/>
              <w:marTop w:val="0"/>
              <w:marBottom w:val="0"/>
              <w:divBdr>
                <w:top w:val="none" w:sz="0" w:space="0" w:color="auto"/>
                <w:left w:val="none" w:sz="0" w:space="0" w:color="auto"/>
                <w:bottom w:val="none" w:sz="0" w:space="0" w:color="auto"/>
                <w:right w:val="none" w:sz="0" w:space="0" w:color="auto"/>
              </w:divBdr>
            </w:div>
            <w:div w:id="1120993815">
              <w:marLeft w:val="0"/>
              <w:marRight w:val="0"/>
              <w:marTop w:val="0"/>
              <w:marBottom w:val="0"/>
              <w:divBdr>
                <w:top w:val="none" w:sz="0" w:space="0" w:color="auto"/>
                <w:left w:val="none" w:sz="0" w:space="0" w:color="auto"/>
                <w:bottom w:val="none" w:sz="0" w:space="0" w:color="auto"/>
                <w:right w:val="none" w:sz="0" w:space="0" w:color="auto"/>
              </w:divBdr>
            </w:div>
            <w:div w:id="632560960">
              <w:marLeft w:val="0"/>
              <w:marRight w:val="0"/>
              <w:marTop w:val="0"/>
              <w:marBottom w:val="0"/>
              <w:divBdr>
                <w:top w:val="none" w:sz="0" w:space="0" w:color="auto"/>
                <w:left w:val="none" w:sz="0" w:space="0" w:color="auto"/>
                <w:bottom w:val="none" w:sz="0" w:space="0" w:color="auto"/>
                <w:right w:val="none" w:sz="0" w:space="0" w:color="auto"/>
              </w:divBdr>
            </w:div>
            <w:div w:id="1110274846">
              <w:marLeft w:val="0"/>
              <w:marRight w:val="0"/>
              <w:marTop w:val="0"/>
              <w:marBottom w:val="0"/>
              <w:divBdr>
                <w:top w:val="none" w:sz="0" w:space="0" w:color="auto"/>
                <w:left w:val="none" w:sz="0" w:space="0" w:color="auto"/>
                <w:bottom w:val="none" w:sz="0" w:space="0" w:color="auto"/>
                <w:right w:val="none" w:sz="0" w:space="0" w:color="auto"/>
              </w:divBdr>
            </w:div>
            <w:div w:id="1986204848">
              <w:marLeft w:val="0"/>
              <w:marRight w:val="0"/>
              <w:marTop w:val="0"/>
              <w:marBottom w:val="0"/>
              <w:divBdr>
                <w:top w:val="none" w:sz="0" w:space="0" w:color="auto"/>
                <w:left w:val="none" w:sz="0" w:space="0" w:color="auto"/>
                <w:bottom w:val="none" w:sz="0" w:space="0" w:color="auto"/>
                <w:right w:val="none" w:sz="0" w:space="0" w:color="auto"/>
              </w:divBdr>
            </w:div>
            <w:div w:id="1115321479">
              <w:marLeft w:val="0"/>
              <w:marRight w:val="0"/>
              <w:marTop w:val="0"/>
              <w:marBottom w:val="0"/>
              <w:divBdr>
                <w:top w:val="none" w:sz="0" w:space="0" w:color="auto"/>
                <w:left w:val="none" w:sz="0" w:space="0" w:color="auto"/>
                <w:bottom w:val="none" w:sz="0" w:space="0" w:color="auto"/>
                <w:right w:val="none" w:sz="0" w:space="0" w:color="auto"/>
              </w:divBdr>
            </w:div>
            <w:div w:id="388190414">
              <w:marLeft w:val="0"/>
              <w:marRight w:val="0"/>
              <w:marTop w:val="0"/>
              <w:marBottom w:val="0"/>
              <w:divBdr>
                <w:top w:val="none" w:sz="0" w:space="0" w:color="auto"/>
                <w:left w:val="none" w:sz="0" w:space="0" w:color="auto"/>
                <w:bottom w:val="none" w:sz="0" w:space="0" w:color="auto"/>
                <w:right w:val="none" w:sz="0" w:space="0" w:color="auto"/>
              </w:divBdr>
            </w:div>
            <w:div w:id="54205296">
              <w:marLeft w:val="0"/>
              <w:marRight w:val="0"/>
              <w:marTop w:val="0"/>
              <w:marBottom w:val="0"/>
              <w:divBdr>
                <w:top w:val="none" w:sz="0" w:space="0" w:color="auto"/>
                <w:left w:val="none" w:sz="0" w:space="0" w:color="auto"/>
                <w:bottom w:val="none" w:sz="0" w:space="0" w:color="auto"/>
                <w:right w:val="none" w:sz="0" w:space="0" w:color="auto"/>
              </w:divBdr>
            </w:div>
            <w:div w:id="385418210">
              <w:marLeft w:val="0"/>
              <w:marRight w:val="0"/>
              <w:marTop w:val="0"/>
              <w:marBottom w:val="0"/>
              <w:divBdr>
                <w:top w:val="none" w:sz="0" w:space="0" w:color="auto"/>
                <w:left w:val="none" w:sz="0" w:space="0" w:color="auto"/>
                <w:bottom w:val="none" w:sz="0" w:space="0" w:color="auto"/>
                <w:right w:val="none" w:sz="0" w:space="0" w:color="auto"/>
              </w:divBdr>
            </w:div>
            <w:div w:id="281154113">
              <w:marLeft w:val="0"/>
              <w:marRight w:val="0"/>
              <w:marTop w:val="0"/>
              <w:marBottom w:val="0"/>
              <w:divBdr>
                <w:top w:val="none" w:sz="0" w:space="0" w:color="auto"/>
                <w:left w:val="none" w:sz="0" w:space="0" w:color="auto"/>
                <w:bottom w:val="none" w:sz="0" w:space="0" w:color="auto"/>
                <w:right w:val="none" w:sz="0" w:space="0" w:color="auto"/>
              </w:divBdr>
            </w:div>
            <w:div w:id="1109004398">
              <w:marLeft w:val="0"/>
              <w:marRight w:val="0"/>
              <w:marTop w:val="0"/>
              <w:marBottom w:val="0"/>
              <w:divBdr>
                <w:top w:val="none" w:sz="0" w:space="0" w:color="auto"/>
                <w:left w:val="none" w:sz="0" w:space="0" w:color="auto"/>
                <w:bottom w:val="none" w:sz="0" w:space="0" w:color="auto"/>
                <w:right w:val="none" w:sz="0" w:space="0" w:color="auto"/>
              </w:divBdr>
            </w:div>
            <w:div w:id="1260405645">
              <w:marLeft w:val="0"/>
              <w:marRight w:val="0"/>
              <w:marTop w:val="0"/>
              <w:marBottom w:val="0"/>
              <w:divBdr>
                <w:top w:val="none" w:sz="0" w:space="0" w:color="auto"/>
                <w:left w:val="none" w:sz="0" w:space="0" w:color="auto"/>
                <w:bottom w:val="none" w:sz="0" w:space="0" w:color="auto"/>
                <w:right w:val="none" w:sz="0" w:space="0" w:color="auto"/>
              </w:divBdr>
            </w:div>
            <w:div w:id="97650701">
              <w:marLeft w:val="0"/>
              <w:marRight w:val="0"/>
              <w:marTop w:val="0"/>
              <w:marBottom w:val="0"/>
              <w:divBdr>
                <w:top w:val="none" w:sz="0" w:space="0" w:color="auto"/>
                <w:left w:val="none" w:sz="0" w:space="0" w:color="auto"/>
                <w:bottom w:val="none" w:sz="0" w:space="0" w:color="auto"/>
                <w:right w:val="none" w:sz="0" w:space="0" w:color="auto"/>
              </w:divBdr>
            </w:div>
            <w:div w:id="1708214871">
              <w:marLeft w:val="0"/>
              <w:marRight w:val="0"/>
              <w:marTop w:val="0"/>
              <w:marBottom w:val="0"/>
              <w:divBdr>
                <w:top w:val="none" w:sz="0" w:space="0" w:color="auto"/>
                <w:left w:val="none" w:sz="0" w:space="0" w:color="auto"/>
                <w:bottom w:val="none" w:sz="0" w:space="0" w:color="auto"/>
                <w:right w:val="none" w:sz="0" w:space="0" w:color="auto"/>
              </w:divBdr>
            </w:div>
            <w:div w:id="309750294">
              <w:marLeft w:val="0"/>
              <w:marRight w:val="0"/>
              <w:marTop w:val="0"/>
              <w:marBottom w:val="0"/>
              <w:divBdr>
                <w:top w:val="none" w:sz="0" w:space="0" w:color="auto"/>
                <w:left w:val="none" w:sz="0" w:space="0" w:color="auto"/>
                <w:bottom w:val="none" w:sz="0" w:space="0" w:color="auto"/>
                <w:right w:val="none" w:sz="0" w:space="0" w:color="auto"/>
              </w:divBdr>
            </w:div>
            <w:div w:id="2024624197">
              <w:marLeft w:val="0"/>
              <w:marRight w:val="0"/>
              <w:marTop w:val="0"/>
              <w:marBottom w:val="0"/>
              <w:divBdr>
                <w:top w:val="none" w:sz="0" w:space="0" w:color="auto"/>
                <w:left w:val="none" w:sz="0" w:space="0" w:color="auto"/>
                <w:bottom w:val="none" w:sz="0" w:space="0" w:color="auto"/>
                <w:right w:val="none" w:sz="0" w:space="0" w:color="auto"/>
              </w:divBdr>
            </w:div>
            <w:div w:id="359402664">
              <w:marLeft w:val="0"/>
              <w:marRight w:val="0"/>
              <w:marTop w:val="0"/>
              <w:marBottom w:val="0"/>
              <w:divBdr>
                <w:top w:val="none" w:sz="0" w:space="0" w:color="auto"/>
                <w:left w:val="none" w:sz="0" w:space="0" w:color="auto"/>
                <w:bottom w:val="none" w:sz="0" w:space="0" w:color="auto"/>
                <w:right w:val="none" w:sz="0" w:space="0" w:color="auto"/>
              </w:divBdr>
            </w:div>
            <w:div w:id="117991176">
              <w:marLeft w:val="0"/>
              <w:marRight w:val="0"/>
              <w:marTop w:val="0"/>
              <w:marBottom w:val="0"/>
              <w:divBdr>
                <w:top w:val="none" w:sz="0" w:space="0" w:color="auto"/>
                <w:left w:val="none" w:sz="0" w:space="0" w:color="auto"/>
                <w:bottom w:val="none" w:sz="0" w:space="0" w:color="auto"/>
                <w:right w:val="none" w:sz="0" w:space="0" w:color="auto"/>
              </w:divBdr>
            </w:div>
            <w:div w:id="927738773">
              <w:marLeft w:val="0"/>
              <w:marRight w:val="0"/>
              <w:marTop w:val="0"/>
              <w:marBottom w:val="0"/>
              <w:divBdr>
                <w:top w:val="none" w:sz="0" w:space="0" w:color="auto"/>
                <w:left w:val="none" w:sz="0" w:space="0" w:color="auto"/>
                <w:bottom w:val="none" w:sz="0" w:space="0" w:color="auto"/>
                <w:right w:val="none" w:sz="0" w:space="0" w:color="auto"/>
              </w:divBdr>
            </w:div>
            <w:div w:id="2008749718">
              <w:marLeft w:val="0"/>
              <w:marRight w:val="0"/>
              <w:marTop w:val="0"/>
              <w:marBottom w:val="0"/>
              <w:divBdr>
                <w:top w:val="none" w:sz="0" w:space="0" w:color="auto"/>
                <w:left w:val="none" w:sz="0" w:space="0" w:color="auto"/>
                <w:bottom w:val="none" w:sz="0" w:space="0" w:color="auto"/>
                <w:right w:val="none" w:sz="0" w:space="0" w:color="auto"/>
              </w:divBdr>
            </w:div>
            <w:div w:id="19867361">
              <w:marLeft w:val="0"/>
              <w:marRight w:val="0"/>
              <w:marTop w:val="0"/>
              <w:marBottom w:val="0"/>
              <w:divBdr>
                <w:top w:val="none" w:sz="0" w:space="0" w:color="auto"/>
                <w:left w:val="none" w:sz="0" w:space="0" w:color="auto"/>
                <w:bottom w:val="none" w:sz="0" w:space="0" w:color="auto"/>
                <w:right w:val="none" w:sz="0" w:space="0" w:color="auto"/>
              </w:divBdr>
            </w:div>
            <w:div w:id="667368043">
              <w:marLeft w:val="0"/>
              <w:marRight w:val="0"/>
              <w:marTop w:val="0"/>
              <w:marBottom w:val="0"/>
              <w:divBdr>
                <w:top w:val="none" w:sz="0" w:space="0" w:color="auto"/>
                <w:left w:val="none" w:sz="0" w:space="0" w:color="auto"/>
                <w:bottom w:val="none" w:sz="0" w:space="0" w:color="auto"/>
                <w:right w:val="none" w:sz="0" w:space="0" w:color="auto"/>
              </w:divBdr>
            </w:div>
            <w:div w:id="949094113">
              <w:marLeft w:val="0"/>
              <w:marRight w:val="0"/>
              <w:marTop w:val="0"/>
              <w:marBottom w:val="0"/>
              <w:divBdr>
                <w:top w:val="none" w:sz="0" w:space="0" w:color="auto"/>
                <w:left w:val="none" w:sz="0" w:space="0" w:color="auto"/>
                <w:bottom w:val="none" w:sz="0" w:space="0" w:color="auto"/>
                <w:right w:val="none" w:sz="0" w:space="0" w:color="auto"/>
              </w:divBdr>
            </w:div>
            <w:div w:id="1945529458">
              <w:marLeft w:val="0"/>
              <w:marRight w:val="0"/>
              <w:marTop w:val="0"/>
              <w:marBottom w:val="0"/>
              <w:divBdr>
                <w:top w:val="none" w:sz="0" w:space="0" w:color="auto"/>
                <w:left w:val="none" w:sz="0" w:space="0" w:color="auto"/>
                <w:bottom w:val="none" w:sz="0" w:space="0" w:color="auto"/>
                <w:right w:val="none" w:sz="0" w:space="0" w:color="auto"/>
              </w:divBdr>
            </w:div>
            <w:div w:id="1984195804">
              <w:marLeft w:val="0"/>
              <w:marRight w:val="0"/>
              <w:marTop w:val="0"/>
              <w:marBottom w:val="0"/>
              <w:divBdr>
                <w:top w:val="none" w:sz="0" w:space="0" w:color="auto"/>
                <w:left w:val="none" w:sz="0" w:space="0" w:color="auto"/>
                <w:bottom w:val="none" w:sz="0" w:space="0" w:color="auto"/>
                <w:right w:val="none" w:sz="0" w:space="0" w:color="auto"/>
              </w:divBdr>
            </w:div>
            <w:div w:id="1371106319">
              <w:marLeft w:val="0"/>
              <w:marRight w:val="0"/>
              <w:marTop w:val="0"/>
              <w:marBottom w:val="0"/>
              <w:divBdr>
                <w:top w:val="none" w:sz="0" w:space="0" w:color="auto"/>
                <w:left w:val="none" w:sz="0" w:space="0" w:color="auto"/>
                <w:bottom w:val="none" w:sz="0" w:space="0" w:color="auto"/>
                <w:right w:val="none" w:sz="0" w:space="0" w:color="auto"/>
              </w:divBdr>
            </w:div>
            <w:div w:id="755126004">
              <w:marLeft w:val="0"/>
              <w:marRight w:val="0"/>
              <w:marTop w:val="0"/>
              <w:marBottom w:val="0"/>
              <w:divBdr>
                <w:top w:val="none" w:sz="0" w:space="0" w:color="auto"/>
                <w:left w:val="none" w:sz="0" w:space="0" w:color="auto"/>
                <w:bottom w:val="none" w:sz="0" w:space="0" w:color="auto"/>
                <w:right w:val="none" w:sz="0" w:space="0" w:color="auto"/>
              </w:divBdr>
            </w:div>
            <w:div w:id="2121559606">
              <w:marLeft w:val="0"/>
              <w:marRight w:val="0"/>
              <w:marTop w:val="0"/>
              <w:marBottom w:val="0"/>
              <w:divBdr>
                <w:top w:val="none" w:sz="0" w:space="0" w:color="auto"/>
                <w:left w:val="none" w:sz="0" w:space="0" w:color="auto"/>
                <w:bottom w:val="none" w:sz="0" w:space="0" w:color="auto"/>
                <w:right w:val="none" w:sz="0" w:space="0" w:color="auto"/>
              </w:divBdr>
            </w:div>
            <w:div w:id="780416097">
              <w:marLeft w:val="0"/>
              <w:marRight w:val="0"/>
              <w:marTop w:val="0"/>
              <w:marBottom w:val="0"/>
              <w:divBdr>
                <w:top w:val="none" w:sz="0" w:space="0" w:color="auto"/>
                <w:left w:val="none" w:sz="0" w:space="0" w:color="auto"/>
                <w:bottom w:val="none" w:sz="0" w:space="0" w:color="auto"/>
                <w:right w:val="none" w:sz="0" w:space="0" w:color="auto"/>
              </w:divBdr>
            </w:div>
            <w:div w:id="20984318">
              <w:marLeft w:val="0"/>
              <w:marRight w:val="0"/>
              <w:marTop w:val="0"/>
              <w:marBottom w:val="0"/>
              <w:divBdr>
                <w:top w:val="none" w:sz="0" w:space="0" w:color="auto"/>
                <w:left w:val="none" w:sz="0" w:space="0" w:color="auto"/>
                <w:bottom w:val="none" w:sz="0" w:space="0" w:color="auto"/>
                <w:right w:val="none" w:sz="0" w:space="0" w:color="auto"/>
              </w:divBdr>
            </w:div>
            <w:div w:id="1806697686">
              <w:marLeft w:val="0"/>
              <w:marRight w:val="0"/>
              <w:marTop w:val="0"/>
              <w:marBottom w:val="0"/>
              <w:divBdr>
                <w:top w:val="none" w:sz="0" w:space="0" w:color="auto"/>
                <w:left w:val="none" w:sz="0" w:space="0" w:color="auto"/>
                <w:bottom w:val="none" w:sz="0" w:space="0" w:color="auto"/>
                <w:right w:val="none" w:sz="0" w:space="0" w:color="auto"/>
              </w:divBdr>
            </w:div>
            <w:div w:id="196164233">
              <w:marLeft w:val="0"/>
              <w:marRight w:val="0"/>
              <w:marTop w:val="0"/>
              <w:marBottom w:val="0"/>
              <w:divBdr>
                <w:top w:val="none" w:sz="0" w:space="0" w:color="auto"/>
                <w:left w:val="none" w:sz="0" w:space="0" w:color="auto"/>
                <w:bottom w:val="none" w:sz="0" w:space="0" w:color="auto"/>
                <w:right w:val="none" w:sz="0" w:space="0" w:color="auto"/>
              </w:divBdr>
            </w:div>
            <w:div w:id="571818096">
              <w:marLeft w:val="0"/>
              <w:marRight w:val="0"/>
              <w:marTop w:val="0"/>
              <w:marBottom w:val="0"/>
              <w:divBdr>
                <w:top w:val="none" w:sz="0" w:space="0" w:color="auto"/>
                <w:left w:val="none" w:sz="0" w:space="0" w:color="auto"/>
                <w:bottom w:val="none" w:sz="0" w:space="0" w:color="auto"/>
                <w:right w:val="none" w:sz="0" w:space="0" w:color="auto"/>
              </w:divBdr>
            </w:div>
            <w:div w:id="286590194">
              <w:marLeft w:val="0"/>
              <w:marRight w:val="0"/>
              <w:marTop w:val="0"/>
              <w:marBottom w:val="0"/>
              <w:divBdr>
                <w:top w:val="none" w:sz="0" w:space="0" w:color="auto"/>
                <w:left w:val="none" w:sz="0" w:space="0" w:color="auto"/>
                <w:bottom w:val="none" w:sz="0" w:space="0" w:color="auto"/>
                <w:right w:val="none" w:sz="0" w:space="0" w:color="auto"/>
              </w:divBdr>
            </w:div>
            <w:div w:id="1179320571">
              <w:marLeft w:val="0"/>
              <w:marRight w:val="0"/>
              <w:marTop w:val="0"/>
              <w:marBottom w:val="0"/>
              <w:divBdr>
                <w:top w:val="none" w:sz="0" w:space="0" w:color="auto"/>
                <w:left w:val="none" w:sz="0" w:space="0" w:color="auto"/>
                <w:bottom w:val="none" w:sz="0" w:space="0" w:color="auto"/>
                <w:right w:val="none" w:sz="0" w:space="0" w:color="auto"/>
              </w:divBdr>
            </w:div>
            <w:div w:id="686949780">
              <w:marLeft w:val="0"/>
              <w:marRight w:val="0"/>
              <w:marTop w:val="0"/>
              <w:marBottom w:val="0"/>
              <w:divBdr>
                <w:top w:val="none" w:sz="0" w:space="0" w:color="auto"/>
                <w:left w:val="none" w:sz="0" w:space="0" w:color="auto"/>
                <w:bottom w:val="none" w:sz="0" w:space="0" w:color="auto"/>
                <w:right w:val="none" w:sz="0" w:space="0" w:color="auto"/>
              </w:divBdr>
            </w:div>
            <w:div w:id="453213667">
              <w:marLeft w:val="0"/>
              <w:marRight w:val="0"/>
              <w:marTop w:val="0"/>
              <w:marBottom w:val="0"/>
              <w:divBdr>
                <w:top w:val="none" w:sz="0" w:space="0" w:color="auto"/>
                <w:left w:val="none" w:sz="0" w:space="0" w:color="auto"/>
                <w:bottom w:val="none" w:sz="0" w:space="0" w:color="auto"/>
                <w:right w:val="none" w:sz="0" w:space="0" w:color="auto"/>
              </w:divBdr>
            </w:div>
            <w:div w:id="334308254">
              <w:marLeft w:val="0"/>
              <w:marRight w:val="0"/>
              <w:marTop w:val="0"/>
              <w:marBottom w:val="0"/>
              <w:divBdr>
                <w:top w:val="none" w:sz="0" w:space="0" w:color="auto"/>
                <w:left w:val="none" w:sz="0" w:space="0" w:color="auto"/>
                <w:bottom w:val="none" w:sz="0" w:space="0" w:color="auto"/>
                <w:right w:val="none" w:sz="0" w:space="0" w:color="auto"/>
              </w:divBdr>
            </w:div>
            <w:div w:id="130829915">
              <w:marLeft w:val="0"/>
              <w:marRight w:val="0"/>
              <w:marTop w:val="0"/>
              <w:marBottom w:val="0"/>
              <w:divBdr>
                <w:top w:val="none" w:sz="0" w:space="0" w:color="auto"/>
                <w:left w:val="none" w:sz="0" w:space="0" w:color="auto"/>
                <w:bottom w:val="none" w:sz="0" w:space="0" w:color="auto"/>
                <w:right w:val="none" w:sz="0" w:space="0" w:color="auto"/>
              </w:divBdr>
            </w:div>
            <w:div w:id="361397038">
              <w:marLeft w:val="0"/>
              <w:marRight w:val="0"/>
              <w:marTop w:val="0"/>
              <w:marBottom w:val="0"/>
              <w:divBdr>
                <w:top w:val="none" w:sz="0" w:space="0" w:color="auto"/>
                <w:left w:val="none" w:sz="0" w:space="0" w:color="auto"/>
                <w:bottom w:val="none" w:sz="0" w:space="0" w:color="auto"/>
                <w:right w:val="none" w:sz="0" w:space="0" w:color="auto"/>
              </w:divBdr>
            </w:div>
            <w:div w:id="1272860303">
              <w:marLeft w:val="0"/>
              <w:marRight w:val="0"/>
              <w:marTop w:val="0"/>
              <w:marBottom w:val="0"/>
              <w:divBdr>
                <w:top w:val="none" w:sz="0" w:space="0" w:color="auto"/>
                <w:left w:val="none" w:sz="0" w:space="0" w:color="auto"/>
                <w:bottom w:val="none" w:sz="0" w:space="0" w:color="auto"/>
                <w:right w:val="none" w:sz="0" w:space="0" w:color="auto"/>
              </w:divBdr>
            </w:div>
            <w:div w:id="1879199619">
              <w:marLeft w:val="0"/>
              <w:marRight w:val="0"/>
              <w:marTop w:val="0"/>
              <w:marBottom w:val="0"/>
              <w:divBdr>
                <w:top w:val="none" w:sz="0" w:space="0" w:color="auto"/>
                <w:left w:val="none" w:sz="0" w:space="0" w:color="auto"/>
                <w:bottom w:val="none" w:sz="0" w:space="0" w:color="auto"/>
                <w:right w:val="none" w:sz="0" w:space="0" w:color="auto"/>
              </w:divBdr>
            </w:div>
            <w:div w:id="2031688042">
              <w:marLeft w:val="0"/>
              <w:marRight w:val="0"/>
              <w:marTop w:val="0"/>
              <w:marBottom w:val="0"/>
              <w:divBdr>
                <w:top w:val="none" w:sz="0" w:space="0" w:color="auto"/>
                <w:left w:val="none" w:sz="0" w:space="0" w:color="auto"/>
                <w:bottom w:val="none" w:sz="0" w:space="0" w:color="auto"/>
                <w:right w:val="none" w:sz="0" w:space="0" w:color="auto"/>
              </w:divBdr>
            </w:div>
            <w:div w:id="2063824756">
              <w:marLeft w:val="0"/>
              <w:marRight w:val="0"/>
              <w:marTop w:val="0"/>
              <w:marBottom w:val="0"/>
              <w:divBdr>
                <w:top w:val="none" w:sz="0" w:space="0" w:color="auto"/>
                <w:left w:val="none" w:sz="0" w:space="0" w:color="auto"/>
                <w:bottom w:val="none" w:sz="0" w:space="0" w:color="auto"/>
                <w:right w:val="none" w:sz="0" w:space="0" w:color="auto"/>
              </w:divBdr>
            </w:div>
            <w:div w:id="1450540319">
              <w:marLeft w:val="0"/>
              <w:marRight w:val="0"/>
              <w:marTop w:val="0"/>
              <w:marBottom w:val="0"/>
              <w:divBdr>
                <w:top w:val="none" w:sz="0" w:space="0" w:color="auto"/>
                <w:left w:val="none" w:sz="0" w:space="0" w:color="auto"/>
                <w:bottom w:val="none" w:sz="0" w:space="0" w:color="auto"/>
                <w:right w:val="none" w:sz="0" w:space="0" w:color="auto"/>
              </w:divBdr>
            </w:div>
            <w:div w:id="925502737">
              <w:marLeft w:val="0"/>
              <w:marRight w:val="0"/>
              <w:marTop w:val="0"/>
              <w:marBottom w:val="0"/>
              <w:divBdr>
                <w:top w:val="none" w:sz="0" w:space="0" w:color="auto"/>
                <w:left w:val="none" w:sz="0" w:space="0" w:color="auto"/>
                <w:bottom w:val="none" w:sz="0" w:space="0" w:color="auto"/>
                <w:right w:val="none" w:sz="0" w:space="0" w:color="auto"/>
              </w:divBdr>
            </w:div>
            <w:div w:id="1222059015">
              <w:marLeft w:val="0"/>
              <w:marRight w:val="0"/>
              <w:marTop w:val="0"/>
              <w:marBottom w:val="0"/>
              <w:divBdr>
                <w:top w:val="none" w:sz="0" w:space="0" w:color="auto"/>
                <w:left w:val="none" w:sz="0" w:space="0" w:color="auto"/>
                <w:bottom w:val="none" w:sz="0" w:space="0" w:color="auto"/>
                <w:right w:val="none" w:sz="0" w:space="0" w:color="auto"/>
              </w:divBdr>
            </w:div>
            <w:div w:id="956646700">
              <w:marLeft w:val="0"/>
              <w:marRight w:val="0"/>
              <w:marTop w:val="0"/>
              <w:marBottom w:val="0"/>
              <w:divBdr>
                <w:top w:val="none" w:sz="0" w:space="0" w:color="auto"/>
                <w:left w:val="none" w:sz="0" w:space="0" w:color="auto"/>
                <w:bottom w:val="none" w:sz="0" w:space="0" w:color="auto"/>
                <w:right w:val="none" w:sz="0" w:space="0" w:color="auto"/>
              </w:divBdr>
            </w:div>
            <w:div w:id="1154642758">
              <w:marLeft w:val="0"/>
              <w:marRight w:val="0"/>
              <w:marTop w:val="0"/>
              <w:marBottom w:val="0"/>
              <w:divBdr>
                <w:top w:val="none" w:sz="0" w:space="0" w:color="auto"/>
                <w:left w:val="none" w:sz="0" w:space="0" w:color="auto"/>
                <w:bottom w:val="none" w:sz="0" w:space="0" w:color="auto"/>
                <w:right w:val="none" w:sz="0" w:space="0" w:color="auto"/>
              </w:divBdr>
            </w:div>
            <w:div w:id="2139949929">
              <w:marLeft w:val="0"/>
              <w:marRight w:val="0"/>
              <w:marTop w:val="0"/>
              <w:marBottom w:val="0"/>
              <w:divBdr>
                <w:top w:val="none" w:sz="0" w:space="0" w:color="auto"/>
                <w:left w:val="none" w:sz="0" w:space="0" w:color="auto"/>
                <w:bottom w:val="none" w:sz="0" w:space="0" w:color="auto"/>
                <w:right w:val="none" w:sz="0" w:space="0" w:color="auto"/>
              </w:divBdr>
            </w:div>
            <w:div w:id="1497919987">
              <w:marLeft w:val="0"/>
              <w:marRight w:val="0"/>
              <w:marTop w:val="0"/>
              <w:marBottom w:val="0"/>
              <w:divBdr>
                <w:top w:val="none" w:sz="0" w:space="0" w:color="auto"/>
                <w:left w:val="none" w:sz="0" w:space="0" w:color="auto"/>
                <w:bottom w:val="none" w:sz="0" w:space="0" w:color="auto"/>
                <w:right w:val="none" w:sz="0" w:space="0" w:color="auto"/>
              </w:divBdr>
            </w:div>
            <w:div w:id="351688185">
              <w:marLeft w:val="0"/>
              <w:marRight w:val="0"/>
              <w:marTop w:val="0"/>
              <w:marBottom w:val="0"/>
              <w:divBdr>
                <w:top w:val="none" w:sz="0" w:space="0" w:color="auto"/>
                <w:left w:val="none" w:sz="0" w:space="0" w:color="auto"/>
                <w:bottom w:val="none" w:sz="0" w:space="0" w:color="auto"/>
                <w:right w:val="none" w:sz="0" w:space="0" w:color="auto"/>
              </w:divBdr>
            </w:div>
            <w:div w:id="1536191826">
              <w:marLeft w:val="0"/>
              <w:marRight w:val="0"/>
              <w:marTop w:val="0"/>
              <w:marBottom w:val="0"/>
              <w:divBdr>
                <w:top w:val="none" w:sz="0" w:space="0" w:color="auto"/>
                <w:left w:val="none" w:sz="0" w:space="0" w:color="auto"/>
                <w:bottom w:val="none" w:sz="0" w:space="0" w:color="auto"/>
                <w:right w:val="none" w:sz="0" w:space="0" w:color="auto"/>
              </w:divBdr>
            </w:div>
            <w:div w:id="2039962534">
              <w:marLeft w:val="0"/>
              <w:marRight w:val="0"/>
              <w:marTop w:val="0"/>
              <w:marBottom w:val="0"/>
              <w:divBdr>
                <w:top w:val="none" w:sz="0" w:space="0" w:color="auto"/>
                <w:left w:val="none" w:sz="0" w:space="0" w:color="auto"/>
                <w:bottom w:val="none" w:sz="0" w:space="0" w:color="auto"/>
                <w:right w:val="none" w:sz="0" w:space="0" w:color="auto"/>
              </w:divBdr>
            </w:div>
            <w:div w:id="623118052">
              <w:marLeft w:val="0"/>
              <w:marRight w:val="0"/>
              <w:marTop w:val="0"/>
              <w:marBottom w:val="0"/>
              <w:divBdr>
                <w:top w:val="none" w:sz="0" w:space="0" w:color="auto"/>
                <w:left w:val="none" w:sz="0" w:space="0" w:color="auto"/>
                <w:bottom w:val="none" w:sz="0" w:space="0" w:color="auto"/>
                <w:right w:val="none" w:sz="0" w:space="0" w:color="auto"/>
              </w:divBdr>
            </w:div>
            <w:div w:id="1933735377">
              <w:marLeft w:val="0"/>
              <w:marRight w:val="0"/>
              <w:marTop w:val="0"/>
              <w:marBottom w:val="0"/>
              <w:divBdr>
                <w:top w:val="none" w:sz="0" w:space="0" w:color="auto"/>
                <w:left w:val="none" w:sz="0" w:space="0" w:color="auto"/>
                <w:bottom w:val="none" w:sz="0" w:space="0" w:color="auto"/>
                <w:right w:val="none" w:sz="0" w:space="0" w:color="auto"/>
              </w:divBdr>
            </w:div>
            <w:div w:id="1939021699">
              <w:marLeft w:val="0"/>
              <w:marRight w:val="0"/>
              <w:marTop w:val="0"/>
              <w:marBottom w:val="0"/>
              <w:divBdr>
                <w:top w:val="none" w:sz="0" w:space="0" w:color="auto"/>
                <w:left w:val="none" w:sz="0" w:space="0" w:color="auto"/>
                <w:bottom w:val="none" w:sz="0" w:space="0" w:color="auto"/>
                <w:right w:val="none" w:sz="0" w:space="0" w:color="auto"/>
              </w:divBdr>
            </w:div>
            <w:div w:id="2031833075">
              <w:marLeft w:val="0"/>
              <w:marRight w:val="0"/>
              <w:marTop w:val="0"/>
              <w:marBottom w:val="0"/>
              <w:divBdr>
                <w:top w:val="none" w:sz="0" w:space="0" w:color="auto"/>
                <w:left w:val="none" w:sz="0" w:space="0" w:color="auto"/>
                <w:bottom w:val="none" w:sz="0" w:space="0" w:color="auto"/>
                <w:right w:val="none" w:sz="0" w:space="0" w:color="auto"/>
              </w:divBdr>
            </w:div>
            <w:div w:id="854542599">
              <w:marLeft w:val="0"/>
              <w:marRight w:val="0"/>
              <w:marTop w:val="0"/>
              <w:marBottom w:val="0"/>
              <w:divBdr>
                <w:top w:val="none" w:sz="0" w:space="0" w:color="auto"/>
                <w:left w:val="none" w:sz="0" w:space="0" w:color="auto"/>
                <w:bottom w:val="none" w:sz="0" w:space="0" w:color="auto"/>
                <w:right w:val="none" w:sz="0" w:space="0" w:color="auto"/>
              </w:divBdr>
            </w:div>
            <w:div w:id="1012610323">
              <w:marLeft w:val="0"/>
              <w:marRight w:val="0"/>
              <w:marTop w:val="0"/>
              <w:marBottom w:val="0"/>
              <w:divBdr>
                <w:top w:val="none" w:sz="0" w:space="0" w:color="auto"/>
                <w:left w:val="none" w:sz="0" w:space="0" w:color="auto"/>
                <w:bottom w:val="none" w:sz="0" w:space="0" w:color="auto"/>
                <w:right w:val="none" w:sz="0" w:space="0" w:color="auto"/>
              </w:divBdr>
            </w:div>
            <w:div w:id="591552190">
              <w:marLeft w:val="0"/>
              <w:marRight w:val="0"/>
              <w:marTop w:val="0"/>
              <w:marBottom w:val="0"/>
              <w:divBdr>
                <w:top w:val="none" w:sz="0" w:space="0" w:color="auto"/>
                <w:left w:val="none" w:sz="0" w:space="0" w:color="auto"/>
                <w:bottom w:val="none" w:sz="0" w:space="0" w:color="auto"/>
                <w:right w:val="none" w:sz="0" w:space="0" w:color="auto"/>
              </w:divBdr>
            </w:div>
            <w:div w:id="1321694097">
              <w:marLeft w:val="0"/>
              <w:marRight w:val="0"/>
              <w:marTop w:val="0"/>
              <w:marBottom w:val="0"/>
              <w:divBdr>
                <w:top w:val="none" w:sz="0" w:space="0" w:color="auto"/>
                <w:left w:val="none" w:sz="0" w:space="0" w:color="auto"/>
                <w:bottom w:val="none" w:sz="0" w:space="0" w:color="auto"/>
                <w:right w:val="none" w:sz="0" w:space="0" w:color="auto"/>
              </w:divBdr>
            </w:div>
            <w:div w:id="751005864">
              <w:marLeft w:val="0"/>
              <w:marRight w:val="0"/>
              <w:marTop w:val="0"/>
              <w:marBottom w:val="0"/>
              <w:divBdr>
                <w:top w:val="none" w:sz="0" w:space="0" w:color="auto"/>
                <w:left w:val="none" w:sz="0" w:space="0" w:color="auto"/>
                <w:bottom w:val="none" w:sz="0" w:space="0" w:color="auto"/>
                <w:right w:val="none" w:sz="0" w:space="0" w:color="auto"/>
              </w:divBdr>
            </w:div>
            <w:div w:id="142739178">
              <w:marLeft w:val="0"/>
              <w:marRight w:val="0"/>
              <w:marTop w:val="0"/>
              <w:marBottom w:val="0"/>
              <w:divBdr>
                <w:top w:val="none" w:sz="0" w:space="0" w:color="auto"/>
                <w:left w:val="none" w:sz="0" w:space="0" w:color="auto"/>
                <w:bottom w:val="none" w:sz="0" w:space="0" w:color="auto"/>
                <w:right w:val="none" w:sz="0" w:space="0" w:color="auto"/>
              </w:divBdr>
            </w:div>
            <w:div w:id="1536381641">
              <w:marLeft w:val="0"/>
              <w:marRight w:val="0"/>
              <w:marTop w:val="0"/>
              <w:marBottom w:val="0"/>
              <w:divBdr>
                <w:top w:val="none" w:sz="0" w:space="0" w:color="auto"/>
                <w:left w:val="none" w:sz="0" w:space="0" w:color="auto"/>
                <w:bottom w:val="none" w:sz="0" w:space="0" w:color="auto"/>
                <w:right w:val="none" w:sz="0" w:space="0" w:color="auto"/>
              </w:divBdr>
            </w:div>
            <w:div w:id="423501987">
              <w:marLeft w:val="0"/>
              <w:marRight w:val="0"/>
              <w:marTop w:val="0"/>
              <w:marBottom w:val="0"/>
              <w:divBdr>
                <w:top w:val="none" w:sz="0" w:space="0" w:color="auto"/>
                <w:left w:val="none" w:sz="0" w:space="0" w:color="auto"/>
                <w:bottom w:val="none" w:sz="0" w:space="0" w:color="auto"/>
                <w:right w:val="none" w:sz="0" w:space="0" w:color="auto"/>
              </w:divBdr>
            </w:div>
            <w:div w:id="598832123">
              <w:marLeft w:val="0"/>
              <w:marRight w:val="0"/>
              <w:marTop w:val="0"/>
              <w:marBottom w:val="0"/>
              <w:divBdr>
                <w:top w:val="none" w:sz="0" w:space="0" w:color="auto"/>
                <w:left w:val="none" w:sz="0" w:space="0" w:color="auto"/>
                <w:bottom w:val="none" w:sz="0" w:space="0" w:color="auto"/>
                <w:right w:val="none" w:sz="0" w:space="0" w:color="auto"/>
              </w:divBdr>
            </w:div>
            <w:div w:id="74279669">
              <w:marLeft w:val="0"/>
              <w:marRight w:val="0"/>
              <w:marTop w:val="0"/>
              <w:marBottom w:val="0"/>
              <w:divBdr>
                <w:top w:val="none" w:sz="0" w:space="0" w:color="auto"/>
                <w:left w:val="none" w:sz="0" w:space="0" w:color="auto"/>
                <w:bottom w:val="none" w:sz="0" w:space="0" w:color="auto"/>
                <w:right w:val="none" w:sz="0" w:space="0" w:color="auto"/>
              </w:divBdr>
            </w:div>
            <w:div w:id="13176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1013">
      <w:bodyDiv w:val="1"/>
      <w:marLeft w:val="0"/>
      <w:marRight w:val="0"/>
      <w:marTop w:val="0"/>
      <w:marBottom w:val="0"/>
      <w:divBdr>
        <w:top w:val="none" w:sz="0" w:space="0" w:color="auto"/>
        <w:left w:val="none" w:sz="0" w:space="0" w:color="auto"/>
        <w:bottom w:val="none" w:sz="0" w:space="0" w:color="auto"/>
        <w:right w:val="none" w:sz="0" w:space="0" w:color="auto"/>
      </w:divBdr>
      <w:divsChild>
        <w:div w:id="155608966">
          <w:marLeft w:val="0"/>
          <w:marRight w:val="0"/>
          <w:marTop w:val="0"/>
          <w:marBottom w:val="0"/>
          <w:divBdr>
            <w:top w:val="none" w:sz="0" w:space="0" w:color="auto"/>
            <w:left w:val="none" w:sz="0" w:space="0" w:color="auto"/>
            <w:bottom w:val="none" w:sz="0" w:space="0" w:color="auto"/>
            <w:right w:val="none" w:sz="0" w:space="0" w:color="auto"/>
          </w:divBdr>
          <w:divsChild>
            <w:div w:id="637762511">
              <w:marLeft w:val="0"/>
              <w:marRight w:val="0"/>
              <w:marTop w:val="0"/>
              <w:marBottom w:val="0"/>
              <w:divBdr>
                <w:top w:val="none" w:sz="0" w:space="0" w:color="auto"/>
                <w:left w:val="none" w:sz="0" w:space="0" w:color="auto"/>
                <w:bottom w:val="none" w:sz="0" w:space="0" w:color="auto"/>
                <w:right w:val="none" w:sz="0" w:space="0" w:color="auto"/>
              </w:divBdr>
            </w:div>
            <w:div w:id="1833371525">
              <w:marLeft w:val="0"/>
              <w:marRight w:val="0"/>
              <w:marTop w:val="0"/>
              <w:marBottom w:val="0"/>
              <w:divBdr>
                <w:top w:val="none" w:sz="0" w:space="0" w:color="auto"/>
                <w:left w:val="none" w:sz="0" w:space="0" w:color="auto"/>
                <w:bottom w:val="none" w:sz="0" w:space="0" w:color="auto"/>
                <w:right w:val="none" w:sz="0" w:space="0" w:color="auto"/>
              </w:divBdr>
            </w:div>
            <w:div w:id="14894233">
              <w:marLeft w:val="0"/>
              <w:marRight w:val="0"/>
              <w:marTop w:val="0"/>
              <w:marBottom w:val="0"/>
              <w:divBdr>
                <w:top w:val="none" w:sz="0" w:space="0" w:color="auto"/>
                <w:left w:val="none" w:sz="0" w:space="0" w:color="auto"/>
                <w:bottom w:val="none" w:sz="0" w:space="0" w:color="auto"/>
                <w:right w:val="none" w:sz="0" w:space="0" w:color="auto"/>
              </w:divBdr>
            </w:div>
            <w:div w:id="1167281860">
              <w:marLeft w:val="0"/>
              <w:marRight w:val="0"/>
              <w:marTop w:val="0"/>
              <w:marBottom w:val="0"/>
              <w:divBdr>
                <w:top w:val="none" w:sz="0" w:space="0" w:color="auto"/>
                <w:left w:val="none" w:sz="0" w:space="0" w:color="auto"/>
                <w:bottom w:val="none" w:sz="0" w:space="0" w:color="auto"/>
                <w:right w:val="none" w:sz="0" w:space="0" w:color="auto"/>
              </w:divBdr>
            </w:div>
            <w:div w:id="1427191726">
              <w:marLeft w:val="0"/>
              <w:marRight w:val="0"/>
              <w:marTop w:val="0"/>
              <w:marBottom w:val="0"/>
              <w:divBdr>
                <w:top w:val="none" w:sz="0" w:space="0" w:color="auto"/>
                <w:left w:val="none" w:sz="0" w:space="0" w:color="auto"/>
                <w:bottom w:val="none" w:sz="0" w:space="0" w:color="auto"/>
                <w:right w:val="none" w:sz="0" w:space="0" w:color="auto"/>
              </w:divBdr>
            </w:div>
            <w:div w:id="484201291">
              <w:marLeft w:val="0"/>
              <w:marRight w:val="0"/>
              <w:marTop w:val="0"/>
              <w:marBottom w:val="0"/>
              <w:divBdr>
                <w:top w:val="none" w:sz="0" w:space="0" w:color="auto"/>
                <w:left w:val="none" w:sz="0" w:space="0" w:color="auto"/>
                <w:bottom w:val="none" w:sz="0" w:space="0" w:color="auto"/>
                <w:right w:val="none" w:sz="0" w:space="0" w:color="auto"/>
              </w:divBdr>
            </w:div>
            <w:div w:id="58210575">
              <w:marLeft w:val="0"/>
              <w:marRight w:val="0"/>
              <w:marTop w:val="0"/>
              <w:marBottom w:val="0"/>
              <w:divBdr>
                <w:top w:val="none" w:sz="0" w:space="0" w:color="auto"/>
                <w:left w:val="none" w:sz="0" w:space="0" w:color="auto"/>
                <w:bottom w:val="none" w:sz="0" w:space="0" w:color="auto"/>
                <w:right w:val="none" w:sz="0" w:space="0" w:color="auto"/>
              </w:divBdr>
            </w:div>
            <w:div w:id="170802764">
              <w:marLeft w:val="0"/>
              <w:marRight w:val="0"/>
              <w:marTop w:val="0"/>
              <w:marBottom w:val="0"/>
              <w:divBdr>
                <w:top w:val="none" w:sz="0" w:space="0" w:color="auto"/>
                <w:left w:val="none" w:sz="0" w:space="0" w:color="auto"/>
                <w:bottom w:val="none" w:sz="0" w:space="0" w:color="auto"/>
                <w:right w:val="none" w:sz="0" w:space="0" w:color="auto"/>
              </w:divBdr>
            </w:div>
            <w:div w:id="84420261">
              <w:marLeft w:val="0"/>
              <w:marRight w:val="0"/>
              <w:marTop w:val="0"/>
              <w:marBottom w:val="0"/>
              <w:divBdr>
                <w:top w:val="none" w:sz="0" w:space="0" w:color="auto"/>
                <w:left w:val="none" w:sz="0" w:space="0" w:color="auto"/>
                <w:bottom w:val="none" w:sz="0" w:space="0" w:color="auto"/>
                <w:right w:val="none" w:sz="0" w:space="0" w:color="auto"/>
              </w:divBdr>
            </w:div>
            <w:div w:id="537161936">
              <w:marLeft w:val="0"/>
              <w:marRight w:val="0"/>
              <w:marTop w:val="0"/>
              <w:marBottom w:val="0"/>
              <w:divBdr>
                <w:top w:val="none" w:sz="0" w:space="0" w:color="auto"/>
                <w:left w:val="none" w:sz="0" w:space="0" w:color="auto"/>
                <w:bottom w:val="none" w:sz="0" w:space="0" w:color="auto"/>
                <w:right w:val="none" w:sz="0" w:space="0" w:color="auto"/>
              </w:divBdr>
            </w:div>
            <w:div w:id="1940209857">
              <w:marLeft w:val="0"/>
              <w:marRight w:val="0"/>
              <w:marTop w:val="0"/>
              <w:marBottom w:val="0"/>
              <w:divBdr>
                <w:top w:val="none" w:sz="0" w:space="0" w:color="auto"/>
                <w:left w:val="none" w:sz="0" w:space="0" w:color="auto"/>
                <w:bottom w:val="none" w:sz="0" w:space="0" w:color="auto"/>
                <w:right w:val="none" w:sz="0" w:space="0" w:color="auto"/>
              </w:divBdr>
            </w:div>
            <w:div w:id="1091580620">
              <w:marLeft w:val="0"/>
              <w:marRight w:val="0"/>
              <w:marTop w:val="0"/>
              <w:marBottom w:val="0"/>
              <w:divBdr>
                <w:top w:val="none" w:sz="0" w:space="0" w:color="auto"/>
                <w:left w:val="none" w:sz="0" w:space="0" w:color="auto"/>
                <w:bottom w:val="none" w:sz="0" w:space="0" w:color="auto"/>
                <w:right w:val="none" w:sz="0" w:space="0" w:color="auto"/>
              </w:divBdr>
            </w:div>
            <w:div w:id="1575385928">
              <w:marLeft w:val="0"/>
              <w:marRight w:val="0"/>
              <w:marTop w:val="0"/>
              <w:marBottom w:val="0"/>
              <w:divBdr>
                <w:top w:val="none" w:sz="0" w:space="0" w:color="auto"/>
                <w:left w:val="none" w:sz="0" w:space="0" w:color="auto"/>
                <w:bottom w:val="none" w:sz="0" w:space="0" w:color="auto"/>
                <w:right w:val="none" w:sz="0" w:space="0" w:color="auto"/>
              </w:divBdr>
            </w:div>
            <w:div w:id="400710871">
              <w:marLeft w:val="0"/>
              <w:marRight w:val="0"/>
              <w:marTop w:val="0"/>
              <w:marBottom w:val="0"/>
              <w:divBdr>
                <w:top w:val="none" w:sz="0" w:space="0" w:color="auto"/>
                <w:left w:val="none" w:sz="0" w:space="0" w:color="auto"/>
                <w:bottom w:val="none" w:sz="0" w:space="0" w:color="auto"/>
                <w:right w:val="none" w:sz="0" w:space="0" w:color="auto"/>
              </w:divBdr>
            </w:div>
            <w:div w:id="1098603579">
              <w:marLeft w:val="0"/>
              <w:marRight w:val="0"/>
              <w:marTop w:val="0"/>
              <w:marBottom w:val="0"/>
              <w:divBdr>
                <w:top w:val="none" w:sz="0" w:space="0" w:color="auto"/>
                <w:left w:val="none" w:sz="0" w:space="0" w:color="auto"/>
                <w:bottom w:val="none" w:sz="0" w:space="0" w:color="auto"/>
                <w:right w:val="none" w:sz="0" w:space="0" w:color="auto"/>
              </w:divBdr>
            </w:div>
            <w:div w:id="1819229110">
              <w:marLeft w:val="0"/>
              <w:marRight w:val="0"/>
              <w:marTop w:val="0"/>
              <w:marBottom w:val="0"/>
              <w:divBdr>
                <w:top w:val="none" w:sz="0" w:space="0" w:color="auto"/>
                <w:left w:val="none" w:sz="0" w:space="0" w:color="auto"/>
                <w:bottom w:val="none" w:sz="0" w:space="0" w:color="auto"/>
                <w:right w:val="none" w:sz="0" w:space="0" w:color="auto"/>
              </w:divBdr>
            </w:div>
            <w:div w:id="1328284911">
              <w:marLeft w:val="0"/>
              <w:marRight w:val="0"/>
              <w:marTop w:val="0"/>
              <w:marBottom w:val="0"/>
              <w:divBdr>
                <w:top w:val="none" w:sz="0" w:space="0" w:color="auto"/>
                <w:left w:val="none" w:sz="0" w:space="0" w:color="auto"/>
                <w:bottom w:val="none" w:sz="0" w:space="0" w:color="auto"/>
                <w:right w:val="none" w:sz="0" w:space="0" w:color="auto"/>
              </w:divBdr>
            </w:div>
            <w:div w:id="1512914944">
              <w:marLeft w:val="0"/>
              <w:marRight w:val="0"/>
              <w:marTop w:val="0"/>
              <w:marBottom w:val="0"/>
              <w:divBdr>
                <w:top w:val="none" w:sz="0" w:space="0" w:color="auto"/>
                <w:left w:val="none" w:sz="0" w:space="0" w:color="auto"/>
                <w:bottom w:val="none" w:sz="0" w:space="0" w:color="auto"/>
                <w:right w:val="none" w:sz="0" w:space="0" w:color="auto"/>
              </w:divBdr>
            </w:div>
            <w:div w:id="1349596524">
              <w:marLeft w:val="0"/>
              <w:marRight w:val="0"/>
              <w:marTop w:val="0"/>
              <w:marBottom w:val="0"/>
              <w:divBdr>
                <w:top w:val="none" w:sz="0" w:space="0" w:color="auto"/>
                <w:left w:val="none" w:sz="0" w:space="0" w:color="auto"/>
                <w:bottom w:val="none" w:sz="0" w:space="0" w:color="auto"/>
                <w:right w:val="none" w:sz="0" w:space="0" w:color="auto"/>
              </w:divBdr>
            </w:div>
            <w:div w:id="309672247">
              <w:marLeft w:val="0"/>
              <w:marRight w:val="0"/>
              <w:marTop w:val="0"/>
              <w:marBottom w:val="0"/>
              <w:divBdr>
                <w:top w:val="none" w:sz="0" w:space="0" w:color="auto"/>
                <w:left w:val="none" w:sz="0" w:space="0" w:color="auto"/>
                <w:bottom w:val="none" w:sz="0" w:space="0" w:color="auto"/>
                <w:right w:val="none" w:sz="0" w:space="0" w:color="auto"/>
              </w:divBdr>
            </w:div>
            <w:div w:id="178013654">
              <w:marLeft w:val="0"/>
              <w:marRight w:val="0"/>
              <w:marTop w:val="0"/>
              <w:marBottom w:val="0"/>
              <w:divBdr>
                <w:top w:val="none" w:sz="0" w:space="0" w:color="auto"/>
                <w:left w:val="none" w:sz="0" w:space="0" w:color="auto"/>
                <w:bottom w:val="none" w:sz="0" w:space="0" w:color="auto"/>
                <w:right w:val="none" w:sz="0" w:space="0" w:color="auto"/>
              </w:divBdr>
            </w:div>
            <w:div w:id="1216891687">
              <w:marLeft w:val="0"/>
              <w:marRight w:val="0"/>
              <w:marTop w:val="0"/>
              <w:marBottom w:val="0"/>
              <w:divBdr>
                <w:top w:val="none" w:sz="0" w:space="0" w:color="auto"/>
                <w:left w:val="none" w:sz="0" w:space="0" w:color="auto"/>
                <w:bottom w:val="none" w:sz="0" w:space="0" w:color="auto"/>
                <w:right w:val="none" w:sz="0" w:space="0" w:color="auto"/>
              </w:divBdr>
            </w:div>
            <w:div w:id="1074667640">
              <w:marLeft w:val="0"/>
              <w:marRight w:val="0"/>
              <w:marTop w:val="0"/>
              <w:marBottom w:val="0"/>
              <w:divBdr>
                <w:top w:val="none" w:sz="0" w:space="0" w:color="auto"/>
                <w:left w:val="none" w:sz="0" w:space="0" w:color="auto"/>
                <w:bottom w:val="none" w:sz="0" w:space="0" w:color="auto"/>
                <w:right w:val="none" w:sz="0" w:space="0" w:color="auto"/>
              </w:divBdr>
            </w:div>
            <w:div w:id="1008749669">
              <w:marLeft w:val="0"/>
              <w:marRight w:val="0"/>
              <w:marTop w:val="0"/>
              <w:marBottom w:val="0"/>
              <w:divBdr>
                <w:top w:val="none" w:sz="0" w:space="0" w:color="auto"/>
                <w:left w:val="none" w:sz="0" w:space="0" w:color="auto"/>
                <w:bottom w:val="none" w:sz="0" w:space="0" w:color="auto"/>
                <w:right w:val="none" w:sz="0" w:space="0" w:color="auto"/>
              </w:divBdr>
            </w:div>
            <w:div w:id="1270308882">
              <w:marLeft w:val="0"/>
              <w:marRight w:val="0"/>
              <w:marTop w:val="0"/>
              <w:marBottom w:val="0"/>
              <w:divBdr>
                <w:top w:val="none" w:sz="0" w:space="0" w:color="auto"/>
                <w:left w:val="none" w:sz="0" w:space="0" w:color="auto"/>
                <w:bottom w:val="none" w:sz="0" w:space="0" w:color="auto"/>
                <w:right w:val="none" w:sz="0" w:space="0" w:color="auto"/>
              </w:divBdr>
            </w:div>
            <w:div w:id="773212536">
              <w:marLeft w:val="0"/>
              <w:marRight w:val="0"/>
              <w:marTop w:val="0"/>
              <w:marBottom w:val="0"/>
              <w:divBdr>
                <w:top w:val="none" w:sz="0" w:space="0" w:color="auto"/>
                <w:left w:val="none" w:sz="0" w:space="0" w:color="auto"/>
                <w:bottom w:val="none" w:sz="0" w:space="0" w:color="auto"/>
                <w:right w:val="none" w:sz="0" w:space="0" w:color="auto"/>
              </w:divBdr>
            </w:div>
            <w:div w:id="246766919">
              <w:marLeft w:val="0"/>
              <w:marRight w:val="0"/>
              <w:marTop w:val="0"/>
              <w:marBottom w:val="0"/>
              <w:divBdr>
                <w:top w:val="none" w:sz="0" w:space="0" w:color="auto"/>
                <w:left w:val="none" w:sz="0" w:space="0" w:color="auto"/>
                <w:bottom w:val="none" w:sz="0" w:space="0" w:color="auto"/>
                <w:right w:val="none" w:sz="0" w:space="0" w:color="auto"/>
              </w:divBdr>
            </w:div>
            <w:div w:id="484325710">
              <w:marLeft w:val="0"/>
              <w:marRight w:val="0"/>
              <w:marTop w:val="0"/>
              <w:marBottom w:val="0"/>
              <w:divBdr>
                <w:top w:val="none" w:sz="0" w:space="0" w:color="auto"/>
                <w:left w:val="none" w:sz="0" w:space="0" w:color="auto"/>
                <w:bottom w:val="none" w:sz="0" w:space="0" w:color="auto"/>
                <w:right w:val="none" w:sz="0" w:space="0" w:color="auto"/>
              </w:divBdr>
            </w:div>
            <w:div w:id="9190325">
              <w:marLeft w:val="0"/>
              <w:marRight w:val="0"/>
              <w:marTop w:val="0"/>
              <w:marBottom w:val="0"/>
              <w:divBdr>
                <w:top w:val="none" w:sz="0" w:space="0" w:color="auto"/>
                <w:left w:val="none" w:sz="0" w:space="0" w:color="auto"/>
                <w:bottom w:val="none" w:sz="0" w:space="0" w:color="auto"/>
                <w:right w:val="none" w:sz="0" w:space="0" w:color="auto"/>
              </w:divBdr>
            </w:div>
            <w:div w:id="473911197">
              <w:marLeft w:val="0"/>
              <w:marRight w:val="0"/>
              <w:marTop w:val="0"/>
              <w:marBottom w:val="0"/>
              <w:divBdr>
                <w:top w:val="none" w:sz="0" w:space="0" w:color="auto"/>
                <w:left w:val="none" w:sz="0" w:space="0" w:color="auto"/>
                <w:bottom w:val="none" w:sz="0" w:space="0" w:color="auto"/>
                <w:right w:val="none" w:sz="0" w:space="0" w:color="auto"/>
              </w:divBdr>
            </w:div>
            <w:div w:id="1280843904">
              <w:marLeft w:val="0"/>
              <w:marRight w:val="0"/>
              <w:marTop w:val="0"/>
              <w:marBottom w:val="0"/>
              <w:divBdr>
                <w:top w:val="none" w:sz="0" w:space="0" w:color="auto"/>
                <w:left w:val="none" w:sz="0" w:space="0" w:color="auto"/>
                <w:bottom w:val="none" w:sz="0" w:space="0" w:color="auto"/>
                <w:right w:val="none" w:sz="0" w:space="0" w:color="auto"/>
              </w:divBdr>
            </w:div>
            <w:div w:id="1886142122">
              <w:marLeft w:val="0"/>
              <w:marRight w:val="0"/>
              <w:marTop w:val="0"/>
              <w:marBottom w:val="0"/>
              <w:divBdr>
                <w:top w:val="none" w:sz="0" w:space="0" w:color="auto"/>
                <w:left w:val="none" w:sz="0" w:space="0" w:color="auto"/>
                <w:bottom w:val="none" w:sz="0" w:space="0" w:color="auto"/>
                <w:right w:val="none" w:sz="0" w:space="0" w:color="auto"/>
              </w:divBdr>
            </w:div>
            <w:div w:id="215287460">
              <w:marLeft w:val="0"/>
              <w:marRight w:val="0"/>
              <w:marTop w:val="0"/>
              <w:marBottom w:val="0"/>
              <w:divBdr>
                <w:top w:val="none" w:sz="0" w:space="0" w:color="auto"/>
                <w:left w:val="none" w:sz="0" w:space="0" w:color="auto"/>
                <w:bottom w:val="none" w:sz="0" w:space="0" w:color="auto"/>
                <w:right w:val="none" w:sz="0" w:space="0" w:color="auto"/>
              </w:divBdr>
            </w:div>
            <w:div w:id="1132481625">
              <w:marLeft w:val="0"/>
              <w:marRight w:val="0"/>
              <w:marTop w:val="0"/>
              <w:marBottom w:val="0"/>
              <w:divBdr>
                <w:top w:val="none" w:sz="0" w:space="0" w:color="auto"/>
                <w:left w:val="none" w:sz="0" w:space="0" w:color="auto"/>
                <w:bottom w:val="none" w:sz="0" w:space="0" w:color="auto"/>
                <w:right w:val="none" w:sz="0" w:space="0" w:color="auto"/>
              </w:divBdr>
            </w:div>
            <w:div w:id="527110105">
              <w:marLeft w:val="0"/>
              <w:marRight w:val="0"/>
              <w:marTop w:val="0"/>
              <w:marBottom w:val="0"/>
              <w:divBdr>
                <w:top w:val="none" w:sz="0" w:space="0" w:color="auto"/>
                <w:left w:val="none" w:sz="0" w:space="0" w:color="auto"/>
                <w:bottom w:val="none" w:sz="0" w:space="0" w:color="auto"/>
                <w:right w:val="none" w:sz="0" w:space="0" w:color="auto"/>
              </w:divBdr>
            </w:div>
            <w:div w:id="381909648">
              <w:marLeft w:val="0"/>
              <w:marRight w:val="0"/>
              <w:marTop w:val="0"/>
              <w:marBottom w:val="0"/>
              <w:divBdr>
                <w:top w:val="none" w:sz="0" w:space="0" w:color="auto"/>
                <w:left w:val="none" w:sz="0" w:space="0" w:color="auto"/>
                <w:bottom w:val="none" w:sz="0" w:space="0" w:color="auto"/>
                <w:right w:val="none" w:sz="0" w:space="0" w:color="auto"/>
              </w:divBdr>
            </w:div>
            <w:div w:id="582492607">
              <w:marLeft w:val="0"/>
              <w:marRight w:val="0"/>
              <w:marTop w:val="0"/>
              <w:marBottom w:val="0"/>
              <w:divBdr>
                <w:top w:val="none" w:sz="0" w:space="0" w:color="auto"/>
                <w:left w:val="none" w:sz="0" w:space="0" w:color="auto"/>
                <w:bottom w:val="none" w:sz="0" w:space="0" w:color="auto"/>
                <w:right w:val="none" w:sz="0" w:space="0" w:color="auto"/>
              </w:divBdr>
            </w:div>
            <w:div w:id="882450574">
              <w:marLeft w:val="0"/>
              <w:marRight w:val="0"/>
              <w:marTop w:val="0"/>
              <w:marBottom w:val="0"/>
              <w:divBdr>
                <w:top w:val="none" w:sz="0" w:space="0" w:color="auto"/>
                <w:left w:val="none" w:sz="0" w:space="0" w:color="auto"/>
                <w:bottom w:val="none" w:sz="0" w:space="0" w:color="auto"/>
                <w:right w:val="none" w:sz="0" w:space="0" w:color="auto"/>
              </w:divBdr>
            </w:div>
            <w:div w:id="12346581">
              <w:marLeft w:val="0"/>
              <w:marRight w:val="0"/>
              <w:marTop w:val="0"/>
              <w:marBottom w:val="0"/>
              <w:divBdr>
                <w:top w:val="none" w:sz="0" w:space="0" w:color="auto"/>
                <w:left w:val="none" w:sz="0" w:space="0" w:color="auto"/>
                <w:bottom w:val="none" w:sz="0" w:space="0" w:color="auto"/>
                <w:right w:val="none" w:sz="0" w:space="0" w:color="auto"/>
              </w:divBdr>
            </w:div>
            <w:div w:id="1820228473">
              <w:marLeft w:val="0"/>
              <w:marRight w:val="0"/>
              <w:marTop w:val="0"/>
              <w:marBottom w:val="0"/>
              <w:divBdr>
                <w:top w:val="none" w:sz="0" w:space="0" w:color="auto"/>
                <w:left w:val="none" w:sz="0" w:space="0" w:color="auto"/>
                <w:bottom w:val="none" w:sz="0" w:space="0" w:color="auto"/>
                <w:right w:val="none" w:sz="0" w:space="0" w:color="auto"/>
              </w:divBdr>
            </w:div>
            <w:div w:id="1832477992">
              <w:marLeft w:val="0"/>
              <w:marRight w:val="0"/>
              <w:marTop w:val="0"/>
              <w:marBottom w:val="0"/>
              <w:divBdr>
                <w:top w:val="none" w:sz="0" w:space="0" w:color="auto"/>
                <w:left w:val="none" w:sz="0" w:space="0" w:color="auto"/>
                <w:bottom w:val="none" w:sz="0" w:space="0" w:color="auto"/>
                <w:right w:val="none" w:sz="0" w:space="0" w:color="auto"/>
              </w:divBdr>
            </w:div>
            <w:div w:id="1638024928">
              <w:marLeft w:val="0"/>
              <w:marRight w:val="0"/>
              <w:marTop w:val="0"/>
              <w:marBottom w:val="0"/>
              <w:divBdr>
                <w:top w:val="none" w:sz="0" w:space="0" w:color="auto"/>
                <w:left w:val="none" w:sz="0" w:space="0" w:color="auto"/>
                <w:bottom w:val="none" w:sz="0" w:space="0" w:color="auto"/>
                <w:right w:val="none" w:sz="0" w:space="0" w:color="auto"/>
              </w:divBdr>
            </w:div>
            <w:div w:id="582380367">
              <w:marLeft w:val="0"/>
              <w:marRight w:val="0"/>
              <w:marTop w:val="0"/>
              <w:marBottom w:val="0"/>
              <w:divBdr>
                <w:top w:val="none" w:sz="0" w:space="0" w:color="auto"/>
                <w:left w:val="none" w:sz="0" w:space="0" w:color="auto"/>
                <w:bottom w:val="none" w:sz="0" w:space="0" w:color="auto"/>
                <w:right w:val="none" w:sz="0" w:space="0" w:color="auto"/>
              </w:divBdr>
            </w:div>
            <w:div w:id="1265193498">
              <w:marLeft w:val="0"/>
              <w:marRight w:val="0"/>
              <w:marTop w:val="0"/>
              <w:marBottom w:val="0"/>
              <w:divBdr>
                <w:top w:val="none" w:sz="0" w:space="0" w:color="auto"/>
                <w:left w:val="none" w:sz="0" w:space="0" w:color="auto"/>
                <w:bottom w:val="none" w:sz="0" w:space="0" w:color="auto"/>
                <w:right w:val="none" w:sz="0" w:space="0" w:color="auto"/>
              </w:divBdr>
            </w:div>
            <w:div w:id="1477264547">
              <w:marLeft w:val="0"/>
              <w:marRight w:val="0"/>
              <w:marTop w:val="0"/>
              <w:marBottom w:val="0"/>
              <w:divBdr>
                <w:top w:val="none" w:sz="0" w:space="0" w:color="auto"/>
                <w:left w:val="none" w:sz="0" w:space="0" w:color="auto"/>
                <w:bottom w:val="none" w:sz="0" w:space="0" w:color="auto"/>
                <w:right w:val="none" w:sz="0" w:space="0" w:color="auto"/>
              </w:divBdr>
            </w:div>
            <w:div w:id="821775316">
              <w:marLeft w:val="0"/>
              <w:marRight w:val="0"/>
              <w:marTop w:val="0"/>
              <w:marBottom w:val="0"/>
              <w:divBdr>
                <w:top w:val="none" w:sz="0" w:space="0" w:color="auto"/>
                <w:left w:val="none" w:sz="0" w:space="0" w:color="auto"/>
                <w:bottom w:val="none" w:sz="0" w:space="0" w:color="auto"/>
                <w:right w:val="none" w:sz="0" w:space="0" w:color="auto"/>
              </w:divBdr>
            </w:div>
            <w:div w:id="705835043">
              <w:marLeft w:val="0"/>
              <w:marRight w:val="0"/>
              <w:marTop w:val="0"/>
              <w:marBottom w:val="0"/>
              <w:divBdr>
                <w:top w:val="none" w:sz="0" w:space="0" w:color="auto"/>
                <w:left w:val="none" w:sz="0" w:space="0" w:color="auto"/>
                <w:bottom w:val="none" w:sz="0" w:space="0" w:color="auto"/>
                <w:right w:val="none" w:sz="0" w:space="0" w:color="auto"/>
              </w:divBdr>
            </w:div>
            <w:div w:id="1008946041">
              <w:marLeft w:val="0"/>
              <w:marRight w:val="0"/>
              <w:marTop w:val="0"/>
              <w:marBottom w:val="0"/>
              <w:divBdr>
                <w:top w:val="none" w:sz="0" w:space="0" w:color="auto"/>
                <w:left w:val="none" w:sz="0" w:space="0" w:color="auto"/>
                <w:bottom w:val="none" w:sz="0" w:space="0" w:color="auto"/>
                <w:right w:val="none" w:sz="0" w:space="0" w:color="auto"/>
              </w:divBdr>
            </w:div>
            <w:div w:id="119035153">
              <w:marLeft w:val="0"/>
              <w:marRight w:val="0"/>
              <w:marTop w:val="0"/>
              <w:marBottom w:val="0"/>
              <w:divBdr>
                <w:top w:val="none" w:sz="0" w:space="0" w:color="auto"/>
                <w:left w:val="none" w:sz="0" w:space="0" w:color="auto"/>
                <w:bottom w:val="none" w:sz="0" w:space="0" w:color="auto"/>
                <w:right w:val="none" w:sz="0" w:space="0" w:color="auto"/>
              </w:divBdr>
            </w:div>
            <w:div w:id="369720398">
              <w:marLeft w:val="0"/>
              <w:marRight w:val="0"/>
              <w:marTop w:val="0"/>
              <w:marBottom w:val="0"/>
              <w:divBdr>
                <w:top w:val="none" w:sz="0" w:space="0" w:color="auto"/>
                <w:left w:val="none" w:sz="0" w:space="0" w:color="auto"/>
                <w:bottom w:val="none" w:sz="0" w:space="0" w:color="auto"/>
                <w:right w:val="none" w:sz="0" w:space="0" w:color="auto"/>
              </w:divBdr>
            </w:div>
            <w:div w:id="1881211960">
              <w:marLeft w:val="0"/>
              <w:marRight w:val="0"/>
              <w:marTop w:val="0"/>
              <w:marBottom w:val="0"/>
              <w:divBdr>
                <w:top w:val="none" w:sz="0" w:space="0" w:color="auto"/>
                <w:left w:val="none" w:sz="0" w:space="0" w:color="auto"/>
                <w:bottom w:val="none" w:sz="0" w:space="0" w:color="auto"/>
                <w:right w:val="none" w:sz="0" w:space="0" w:color="auto"/>
              </w:divBdr>
            </w:div>
            <w:div w:id="1666712856">
              <w:marLeft w:val="0"/>
              <w:marRight w:val="0"/>
              <w:marTop w:val="0"/>
              <w:marBottom w:val="0"/>
              <w:divBdr>
                <w:top w:val="none" w:sz="0" w:space="0" w:color="auto"/>
                <w:left w:val="none" w:sz="0" w:space="0" w:color="auto"/>
                <w:bottom w:val="none" w:sz="0" w:space="0" w:color="auto"/>
                <w:right w:val="none" w:sz="0" w:space="0" w:color="auto"/>
              </w:divBdr>
            </w:div>
            <w:div w:id="2040741234">
              <w:marLeft w:val="0"/>
              <w:marRight w:val="0"/>
              <w:marTop w:val="0"/>
              <w:marBottom w:val="0"/>
              <w:divBdr>
                <w:top w:val="none" w:sz="0" w:space="0" w:color="auto"/>
                <w:left w:val="none" w:sz="0" w:space="0" w:color="auto"/>
                <w:bottom w:val="none" w:sz="0" w:space="0" w:color="auto"/>
                <w:right w:val="none" w:sz="0" w:space="0" w:color="auto"/>
              </w:divBdr>
            </w:div>
            <w:div w:id="1219122530">
              <w:marLeft w:val="0"/>
              <w:marRight w:val="0"/>
              <w:marTop w:val="0"/>
              <w:marBottom w:val="0"/>
              <w:divBdr>
                <w:top w:val="none" w:sz="0" w:space="0" w:color="auto"/>
                <w:left w:val="none" w:sz="0" w:space="0" w:color="auto"/>
                <w:bottom w:val="none" w:sz="0" w:space="0" w:color="auto"/>
                <w:right w:val="none" w:sz="0" w:space="0" w:color="auto"/>
              </w:divBdr>
            </w:div>
            <w:div w:id="1062556302">
              <w:marLeft w:val="0"/>
              <w:marRight w:val="0"/>
              <w:marTop w:val="0"/>
              <w:marBottom w:val="0"/>
              <w:divBdr>
                <w:top w:val="none" w:sz="0" w:space="0" w:color="auto"/>
                <w:left w:val="none" w:sz="0" w:space="0" w:color="auto"/>
                <w:bottom w:val="none" w:sz="0" w:space="0" w:color="auto"/>
                <w:right w:val="none" w:sz="0" w:space="0" w:color="auto"/>
              </w:divBdr>
            </w:div>
            <w:div w:id="900410515">
              <w:marLeft w:val="0"/>
              <w:marRight w:val="0"/>
              <w:marTop w:val="0"/>
              <w:marBottom w:val="0"/>
              <w:divBdr>
                <w:top w:val="none" w:sz="0" w:space="0" w:color="auto"/>
                <w:left w:val="none" w:sz="0" w:space="0" w:color="auto"/>
                <w:bottom w:val="none" w:sz="0" w:space="0" w:color="auto"/>
                <w:right w:val="none" w:sz="0" w:space="0" w:color="auto"/>
              </w:divBdr>
            </w:div>
            <w:div w:id="468475045">
              <w:marLeft w:val="0"/>
              <w:marRight w:val="0"/>
              <w:marTop w:val="0"/>
              <w:marBottom w:val="0"/>
              <w:divBdr>
                <w:top w:val="none" w:sz="0" w:space="0" w:color="auto"/>
                <w:left w:val="none" w:sz="0" w:space="0" w:color="auto"/>
                <w:bottom w:val="none" w:sz="0" w:space="0" w:color="auto"/>
                <w:right w:val="none" w:sz="0" w:space="0" w:color="auto"/>
              </w:divBdr>
            </w:div>
            <w:div w:id="1006253700">
              <w:marLeft w:val="0"/>
              <w:marRight w:val="0"/>
              <w:marTop w:val="0"/>
              <w:marBottom w:val="0"/>
              <w:divBdr>
                <w:top w:val="none" w:sz="0" w:space="0" w:color="auto"/>
                <w:left w:val="none" w:sz="0" w:space="0" w:color="auto"/>
                <w:bottom w:val="none" w:sz="0" w:space="0" w:color="auto"/>
                <w:right w:val="none" w:sz="0" w:space="0" w:color="auto"/>
              </w:divBdr>
            </w:div>
            <w:div w:id="2085301118">
              <w:marLeft w:val="0"/>
              <w:marRight w:val="0"/>
              <w:marTop w:val="0"/>
              <w:marBottom w:val="0"/>
              <w:divBdr>
                <w:top w:val="none" w:sz="0" w:space="0" w:color="auto"/>
                <w:left w:val="none" w:sz="0" w:space="0" w:color="auto"/>
                <w:bottom w:val="none" w:sz="0" w:space="0" w:color="auto"/>
                <w:right w:val="none" w:sz="0" w:space="0" w:color="auto"/>
              </w:divBdr>
            </w:div>
            <w:div w:id="601961810">
              <w:marLeft w:val="0"/>
              <w:marRight w:val="0"/>
              <w:marTop w:val="0"/>
              <w:marBottom w:val="0"/>
              <w:divBdr>
                <w:top w:val="none" w:sz="0" w:space="0" w:color="auto"/>
                <w:left w:val="none" w:sz="0" w:space="0" w:color="auto"/>
                <w:bottom w:val="none" w:sz="0" w:space="0" w:color="auto"/>
                <w:right w:val="none" w:sz="0" w:space="0" w:color="auto"/>
              </w:divBdr>
            </w:div>
            <w:div w:id="410927646">
              <w:marLeft w:val="0"/>
              <w:marRight w:val="0"/>
              <w:marTop w:val="0"/>
              <w:marBottom w:val="0"/>
              <w:divBdr>
                <w:top w:val="none" w:sz="0" w:space="0" w:color="auto"/>
                <w:left w:val="none" w:sz="0" w:space="0" w:color="auto"/>
                <w:bottom w:val="none" w:sz="0" w:space="0" w:color="auto"/>
                <w:right w:val="none" w:sz="0" w:space="0" w:color="auto"/>
              </w:divBdr>
            </w:div>
            <w:div w:id="650521392">
              <w:marLeft w:val="0"/>
              <w:marRight w:val="0"/>
              <w:marTop w:val="0"/>
              <w:marBottom w:val="0"/>
              <w:divBdr>
                <w:top w:val="none" w:sz="0" w:space="0" w:color="auto"/>
                <w:left w:val="none" w:sz="0" w:space="0" w:color="auto"/>
                <w:bottom w:val="none" w:sz="0" w:space="0" w:color="auto"/>
                <w:right w:val="none" w:sz="0" w:space="0" w:color="auto"/>
              </w:divBdr>
            </w:div>
            <w:div w:id="1508788799">
              <w:marLeft w:val="0"/>
              <w:marRight w:val="0"/>
              <w:marTop w:val="0"/>
              <w:marBottom w:val="0"/>
              <w:divBdr>
                <w:top w:val="none" w:sz="0" w:space="0" w:color="auto"/>
                <w:left w:val="none" w:sz="0" w:space="0" w:color="auto"/>
                <w:bottom w:val="none" w:sz="0" w:space="0" w:color="auto"/>
                <w:right w:val="none" w:sz="0" w:space="0" w:color="auto"/>
              </w:divBdr>
            </w:div>
            <w:div w:id="1885679490">
              <w:marLeft w:val="0"/>
              <w:marRight w:val="0"/>
              <w:marTop w:val="0"/>
              <w:marBottom w:val="0"/>
              <w:divBdr>
                <w:top w:val="none" w:sz="0" w:space="0" w:color="auto"/>
                <w:left w:val="none" w:sz="0" w:space="0" w:color="auto"/>
                <w:bottom w:val="none" w:sz="0" w:space="0" w:color="auto"/>
                <w:right w:val="none" w:sz="0" w:space="0" w:color="auto"/>
              </w:divBdr>
            </w:div>
            <w:div w:id="694422224">
              <w:marLeft w:val="0"/>
              <w:marRight w:val="0"/>
              <w:marTop w:val="0"/>
              <w:marBottom w:val="0"/>
              <w:divBdr>
                <w:top w:val="none" w:sz="0" w:space="0" w:color="auto"/>
                <w:left w:val="none" w:sz="0" w:space="0" w:color="auto"/>
                <w:bottom w:val="none" w:sz="0" w:space="0" w:color="auto"/>
                <w:right w:val="none" w:sz="0" w:space="0" w:color="auto"/>
              </w:divBdr>
            </w:div>
            <w:div w:id="1375156728">
              <w:marLeft w:val="0"/>
              <w:marRight w:val="0"/>
              <w:marTop w:val="0"/>
              <w:marBottom w:val="0"/>
              <w:divBdr>
                <w:top w:val="none" w:sz="0" w:space="0" w:color="auto"/>
                <w:left w:val="none" w:sz="0" w:space="0" w:color="auto"/>
                <w:bottom w:val="none" w:sz="0" w:space="0" w:color="auto"/>
                <w:right w:val="none" w:sz="0" w:space="0" w:color="auto"/>
              </w:divBdr>
            </w:div>
            <w:div w:id="2117208788">
              <w:marLeft w:val="0"/>
              <w:marRight w:val="0"/>
              <w:marTop w:val="0"/>
              <w:marBottom w:val="0"/>
              <w:divBdr>
                <w:top w:val="none" w:sz="0" w:space="0" w:color="auto"/>
                <w:left w:val="none" w:sz="0" w:space="0" w:color="auto"/>
                <w:bottom w:val="none" w:sz="0" w:space="0" w:color="auto"/>
                <w:right w:val="none" w:sz="0" w:space="0" w:color="auto"/>
              </w:divBdr>
            </w:div>
            <w:div w:id="2049186143">
              <w:marLeft w:val="0"/>
              <w:marRight w:val="0"/>
              <w:marTop w:val="0"/>
              <w:marBottom w:val="0"/>
              <w:divBdr>
                <w:top w:val="none" w:sz="0" w:space="0" w:color="auto"/>
                <w:left w:val="none" w:sz="0" w:space="0" w:color="auto"/>
                <w:bottom w:val="none" w:sz="0" w:space="0" w:color="auto"/>
                <w:right w:val="none" w:sz="0" w:space="0" w:color="auto"/>
              </w:divBdr>
            </w:div>
            <w:div w:id="1790509355">
              <w:marLeft w:val="0"/>
              <w:marRight w:val="0"/>
              <w:marTop w:val="0"/>
              <w:marBottom w:val="0"/>
              <w:divBdr>
                <w:top w:val="none" w:sz="0" w:space="0" w:color="auto"/>
                <w:left w:val="none" w:sz="0" w:space="0" w:color="auto"/>
                <w:bottom w:val="none" w:sz="0" w:space="0" w:color="auto"/>
                <w:right w:val="none" w:sz="0" w:space="0" w:color="auto"/>
              </w:divBdr>
            </w:div>
            <w:div w:id="1532256307">
              <w:marLeft w:val="0"/>
              <w:marRight w:val="0"/>
              <w:marTop w:val="0"/>
              <w:marBottom w:val="0"/>
              <w:divBdr>
                <w:top w:val="none" w:sz="0" w:space="0" w:color="auto"/>
                <w:left w:val="none" w:sz="0" w:space="0" w:color="auto"/>
                <w:bottom w:val="none" w:sz="0" w:space="0" w:color="auto"/>
                <w:right w:val="none" w:sz="0" w:space="0" w:color="auto"/>
              </w:divBdr>
            </w:div>
            <w:div w:id="397552986">
              <w:marLeft w:val="0"/>
              <w:marRight w:val="0"/>
              <w:marTop w:val="0"/>
              <w:marBottom w:val="0"/>
              <w:divBdr>
                <w:top w:val="none" w:sz="0" w:space="0" w:color="auto"/>
                <w:left w:val="none" w:sz="0" w:space="0" w:color="auto"/>
                <w:bottom w:val="none" w:sz="0" w:space="0" w:color="auto"/>
                <w:right w:val="none" w:sz="0" w:space="0" w:color="auto"/>
              </w:divBdr>
            </w:div>
            <w:div w:id="1613435396">
              <w:marLeft w:val="0"/>
              <w:marRight w:val="0"/>
              <w:marTop w:val="0"/>
              <w:marBottom w:val="0"/>
              <w:divBdr>
                <w:top w:val="none" w:sz="0" w:space="0" w:color="auto"/>
                <w:left w:val="none" w:sz="0" w:space="0" w:color="auto"/>
                <w:bottom w:val="none" w:sz="0" w:space="0" w:color="auto"/>
                <w:right w:val="none" w:sz="0" w:space="0" w:color="auto"/>
              </w:divBdr>
            </w:div>
            <w:div w:id="522133619">
              <w:marLeft w:val="0"/>
              <w:marRight w:val="0"/>
              <w:marTop w:val="0"/>
              <w:marBottom w:val="0"/>
              <w:divBdr>
                <w:top w:val="none" w:sz="0" w:space="0" w:color="auto"/>
                <w:left w:val="none" w:sz="0" w:space="0" w:color="auto"/>
                <w:bottom w:val="none" w:sz="0" w:space="0" w:color="auto"/>
                <w:right w:val="none" w:sz="0" w:space="0" w:color="auto"/>
              </w:divBdr>
            </w:div>
            <w:div w:id="1879857495">
              <w:marLeft w:val="0"/>
              <w:marRight w:val="0"/>
              <w:marTop w:val="0"/>
              <w:marBottom w:val="0"/>
              <w:divBdr>
                <w:top w:val="none" w:sz="0" w:space="0" w:color="auto"/>
                <w:left w:val="none" w:sz="0" w:space="0" w:color="auto"/>
                <w:bottom w:val="none" w:sz="0" w:space="0" w:color="auto"/>
                <w:right w:val="none" w:sz="0" w:space="0" w:color="auto"/>
              </w:divBdr>
            </w:div>
            <w:div w:id="279343344">
              <w:marLeft w:val="0"/>
              <w:marRight w:val="0"/>
              <w:marTop w:val="0"/>
              <w:marBottom w:val="0"/>
              <w:divBdr>
                <w:top w:val="none" w:sz="0" w:space="0" w:color="auto"/>
                <w:left w:val="none" w:sz="0" w:space="0" w:color="auto"/>
                <w:bottom w:val="none" w:sz="0" w:space="0" w:color="auto"/>
                <w:right w:val="none" w:sz="0" w:space="0" w:color="auto"/>
              </w:divBdr>
            </w:div>
            <w:div w:id="1087844331">
              <w:marLeft w:val="0"/>
              <w:marRight w:val="0"/>
              <w:marTop w:val="0"/>
              <w:marBottom w:val="0"/>
              <w:divBdr>
                <w:top w:val="none" w:sz="0" w:space="0" w:color="auto"/>
                <w:left w:val="none" w:sz="0" w:space="0" w:color="auto"/>
                <w:bottom w:val="none" w:sz="0" w:space="0" w:color="auto"/>
                <w:right w:val="none" w:sz="0" w:space="0" w:color="auto"/>
              </w:divBdr>
            </w:div>
            <w:div w:id="1846627338">
              <w:marLeft w:val="0"/>
              <w:marRight w:val="0"/>
              <w:marTop w:val="0"/>
              <w:marBottom w:val="0"/>
              <w:divBdr>
                <w:top w:val="none" w:sz="0" w:space="0" w:color="auto"/>
                <w:left w:val="none" w:sz="0" w:space="0" w:color="auto"/>
                <w:bottom w:val="none" w:sz="0" w:space="0" w:color="auto"/>
                <w:right w:val="none" w:sz="0" w:space="0" w:color="auto"/>
              </w:divBdr>
            </w:div>
            <w:div w:id="920061292">
              <w:marLeft w:val="0"/>
              <w:marRight w:val="0"/>
              <w:marTop w:val="0"/>
              <w:marBottom w:val="0"/>
              <w:divBdr>
                <w:top w:val="none" w:sz="0" w:space="0" w:color="auto"/>
                <w:left w:val="none" w:sz="0" w:space="0" w:color="auto"/>
                <w:bottom w:val="none" w:sz="0" w:space="0" w:color="auto"/>
                <w:right w:val="none" w:sz="0" w:space="0" w:color="auto"/>
              </w:divBdr>
            </w:div>
            <w:div w:id="78912809">
              <w:marLeft w:val="0"/>
              <w:marRight w:val="0"/>
              <w:marTop w:val="0"/>
              <w:marBottom w:val="0"/>
              <w:divBdr>
                <w:top w:val="none" w:sz="0" w:space="0" w:color="auto"/>
                <w:left w:val="none" w:sz="0" w:space="0" w:color="auto"/>
                <w:bottom w:val="none" w:sz="0" w:space="0" w:color="auto"/>
                <w:right w:val="none" w:sz="0" w:space="0" w:color="auto"/>
              </w:divBdr>
            </w:div>
            <w:div w:id="1326544965">
              <w:marLeft w:val="0"/>
              <w:marRight w:val="0"/>
              <w:marTop w:val="0"/>
              <w:marBottom w:val="0"/>
              <w:divBdr>
                <w:top w:val="none" w:sz="0" w:space="0" w:color="auto"/>
                <w:left w:val="none" w:sz="0" w:space="0" w:color="auto"/>
                <w:bottom w:val="none" w:sz="0" w:space="0" w:color="auto"/>
                <w:right w:val="none" w:sz="0" w:space="0" w:color="auto"/>
              </w:divBdr>
            </w:div>
            <w:div w:id="733813237">
              <w:marLeft w:val="0"/>
              <w:marRight w:val="0"/>
              <w:marTop w:val="0"/>
              <w:marBottom w:val="0"/>
              <w:divBdr>
                <w:top w:val="none" w:sz="0" w:space="0" w:color="auto"/>
                <w:left w:val="none" w:sz="0" w:space="0" w:color="auto"/>
                <w:bottom w:val="none" w:sz="0" w:space="0" w:color="auto"/>
                <w:right w:val="none" w:sz="0" w:space="0" w:color="auto"/>
              </w:divBdr>
            </w:div>
            <w:div w:id="1327054990">
              <w:marLeft w:val="0"/>
              <w:marRight w:val="0"/>
              <w:marTop w:val="0"/>
              <w:marBottom w:val="0"/>
              <w:divBdr>
                <w:top w:val="none" w:sz="0" w:space="0" w:color="auto"/>
                <w:left w:val="none" w:sz="0" w:space="0" w:color="auto"/>
                <w:bottom w:val="none" w:sz="0" w:space="0" w:color="auto"/>
                <w:right w:val="none" w:sz="0" w:space="0" w:color="auto"/>
              </w:divBdr>
            </w:div>
            <w:div w:id="551235761">
              <w:marLeft w:val="0"/>
              <w:marRight w:val="0"/>
              <w:marTop w:val="0"/>
              <w:marBottom w:val="0"/>
              <w:divBdr>
                <w:top w:val="none" w:sz="0" w:space="0" w:color="auto"/>
                <w:left w:val="none" w:sz="0" w:space="0" w:color="auto"/>
                <w:bottom w:val="none" w:sz="0" w:space="0" w:color="auto"/>
                <w:right w:val="none" w:sz="0" w:space="0" w:color="auto"/>
              </w:divBdr>
            </w:div>
            <w:div w:id="238563735">
              <w:marLeft w:val="0"/>
              <w:marRight w:val="0"/>
              <w:marTop w:val="0"/>
              <w:marBottom w:val="0"/>
              <w:divBdr>
                <w:top w:val="none" w:sz="0" w:space="0" w:color="auto"/>
                <w:left w:val="none" w:sz="0" w:space="0" w:color="auto"/>
                <w:bottom w:val="none" w:sz="0" w:space="0" w:color="auto"/>
                <w:right w:val="none" w:sz="0" w:space="0" w:color="auto"/>
              </w:divBdr>
            </w:div>
            <w:div w:id="289438769">
              <w:marLeft w:val="0"/>
              <w:marRight w:val="0"/>
              <w:marTop w:val="0"/>
              <w:marBottom w:val="0"/>
              <w:divBdr>
                <w:top w:val="none" w:sz="0" w:space="0" w:color="auto"/>
                <w:left w:val="none" w:sz="0" w:space="0" w:color="auto"/>
                <w:bottom w:val="none" w:sz="0" w:space="0" w:color="auto"/>
                <w:right w:val="none" w:sz="0" w:space="0" w:color="auto"/>
              </w:divBdr>
            </w:div>
            <w:div w:id="599801300">
              <w:marLeft w:val="0"/>
              <w:marRight w:val="0"/>
              <w:marTop w:val="0"/>
              <w:marBottom w:val="0"/>
              <w:divBdr>
                <w:top w:val="none" w:sz="0" w:space="0" w:color="auto"/>
                <w:left w:val="none" w:sz="0" w:space="0" w:color="auto"/>
                <w:bottom w:val="none" w:sz="0" w:space="0" w:color="auto"/>
                <w:right w:val="none" w:sz="0" w:space="0" w:color="auto"/>
              </w:divBdr>
            </w:div>
            <w:div w:id="329601524">
              <w:marLeft w:val="0"/>
              <w:marRight w:val="0"/>
              <w:marTop w:val="0"/>
              <w:marBottom w:val="0"/>
              <w:divBdr>
                <w:top w:val="none" w:sz="0" w:space="0" w:color="auto"/>
                <w:left w:val="none" w:sz="0" w:space="0" w:color="auto"/>
                <w:bottom w:val="none" w:sz="0" w:space="0" w:color="auto"/>
                <w:right w:val="none" w:sz="0" w:space="0" w:color="auto"/>
              </w:divBdr>
            </w:div>
            <w:div w:id="578053553">
              <w:marLeft w:val="0"/>
              <w:marRight w:val="0"/>
              <w:marTop w:val="0"/>
              <w:marBottom w:val="0"/>
              <w:divBdr>
                <w:top w:val="none" w:sz="0" w:space="0" w:color="auto"/>
                <w:left w:val="none" w:sz="0" w:space="0" w:color="auto"/>
                <w:bottom w:val="none" w:sz="0" w:space="0" w:color="auto"/>
                <w:right w:val="none" w:sz="0" w:space="0" w:color="auto"/>
              </w:divBdr>
            </w:div>
            <w:div w:id="1428694137">
              <w:marLeft w:val="0"/>
              <w:marRight w:val="0"/>
              <w:marTop w:val="0"/>
              <w:marBottom w:val="0"/>
              <w:divBdr>
                <w:top w:val="none" w:sz="0" w:space="0" w:color="auto"/>
                <w:left w:val="none" w:sz="0" w:space="0" w:color="auto"/>
                <w:bottom w:val="none" w:sz="0" w:space="0" w:color="auto"/>
                <w:right w:val="none" w:sz="0" w:space="0" w:color="auto"/>
              </w:divBdr>
            </w:div>
            <w:div w:id="1094281494">
              <w:marLeft w:val="0"/>
              <w:marRight w:val="0"/>
              <w:marTop w:val="0"/>
              <w:marBottom w:val="0"/>
              <w:divBdr>
                <w:top w:val="none" w:sz="0" w:space="0" w:color="auto"/>
                <w:left w:val="none" w:sz="0" w:space="0" w:color="auto"/>
                <w:bottom w:val="none" w:sz="0" w:space="0" w:color="auto"/>
                <w:right w:val="none" w:sz="0" w:space="0" w:color="auto"/>
              </w:divBdr>
            </w:div>
            <w:div w:id="530604639">
              <w:marLeft w:val="0"/>
              <w:marRight w:val="0"/>
              <w:marTop w:val="0"/>
              <w:marBottom w:val="0"/>
              <w:divBdr>
                <w:top w:val="none" w:sz="0" w:space="0" w:color="auto"/>
                <w:left w:val="none" w:sz="0" w:space="0" w:color="auto"/>
                <w:bottom w:val="none" w:sz="0" w:space="0" w:color="auto"/>
                <w:right w:val="none" w:sz="0" w:space="0" w:color="auto"/>
              </w:divBdr>
            </w:div>
            <w:div w:id="2139839204">
              <w:marLeft w:val="0"/>
              <w:marRight w:val="0"/>
              <w:marTop w:val="0"/>
              <w:marBottom w:val="0"/>
              <w:divBdr>
                <w:top w:val="none" w:sz="0" w:space="0" w:color="auto"/>
                <w:left w:val="none" w:sz="0" w:space="0" w:color="auto"/>
                <w:bottom w:val="none" w:sz="0" w:space="0" w:color="auto"/>
                <w:right w:val="none" w:sz="0" w:space="0" w:color="auto"/>
              </w:divBdr>
            </w:div>
            <w:div w:id="118426558">
              <w:marLeft w:val="0"/>
              <w:marRight w:val="0"/>
              <w:marTop w:val="0"/>
              <w:marBottom w:val="0"/>
              <w:divBdr>
                <w:top w:val="none" w:sz="0" w:space="0" w:color="auto"/>
                <w:left w:val="none" w:sz="0" w:space="0" w:color="auto"/>
                <w:bottom w:val="none" w:sz="0" w:space="0" w:color="auto"/>
                <w:right w:val="none" w:sz="0" w:space="0" w:color="auto"/>
              </w:divBdr>
            </w:div>
            <w:div w:id="110589343">
              <w:marLeft w:val="0"/>
              <w:marRight w:val="0"/>
              <w:marTop w:val="0"/>
              <w:marBottom w:val="0"/>
              <w:divBdr>
                <w:top w:val="none" w:sz="0" w:space="0" w:color="auto"/>
                <w:left w:val="none" w:sz="0" w:space="0" w:color="auto"/>
                <w:bottom w:val="none" w:sz="0" w:space="0" w:color="auto"/>
                <w:right w:val="none" w:sz="0" w:space="0" w:color="auto"/>
              </w:divBdr>
            </w:div>
            <w:div w:id="1951010941">
              <w:marLeft w:val="0"/>
              <w:marRight w:val="0"/>
              <w:marTop w:val="0"/>
              <w:marBottom w:val="0"/>
              <w:divBdr>
                <w:top w:val="none" w:sz="0" w:space="0" w:color="auto"/>
                <w:left w:val="none" w:sz="0" w:space="0" w:color="auto"/>
                <w:bottom w:val="none" w:sz="0" w:space="0" w:color="auto"/>
                <w:right w:val="none" w:sz="0" w:space="0" w:color="auto"/>
              </w:divBdr>
            </w:div>
            <w:div w:id="315843435">
              <w:marLeft w:val="0"/>
              <w:marRight w:val="0"/>
              <w:marTop w:val="0"/>
              <w:marBottom w:val="0"/>
              <w:divBdr>
                <w:top w:val="none" w:sz="0" w:space="0" w:color="auto"/>
                <w:left w:val="none" w:sz="0" w:space="0" w:color="auto"/>
                <w:bottom w:val="none" w:sz="0" w:space="0" w:color="auto"/>
                <w:right w:val="none" w:sz="0" w:space="0" w:color="auto"/>
              </w:divBdr>
            </w:div>
            <w:div w:id="621811039">
              <w:marLeft w:val="0"/>
              <w:marRight w:val="0"/>
              <w:marTop w:val="0"/>
              <w:marBottom w:val="0"/>
              <w:divBdr>
                <w:top w:val="none" w:sz="0" w:space="0" w:color="auto"/>
                <w:left w:val="none" w:sz="0" w:space="0" w:color="auto"/>
                <w:bottom w:val="none" w:sz="0" w:space="0" w:color="auto"/>
                <w:right w:val="none" w:sz="0" w:space="0" w:color="auto"/>
              </w:divBdr>
            </w:div>
            <w:div w:id="1753350474">
              <w:marLeft w:val="0"/>
              <w:marRight w:val="0"/>
              <w:marTop w:val="0"/>
              <w:marBottom w:val="0"/>
              <w:divBdr>
                <w:top w:val="none" w:sz="0" w:space="0" w:color="auto"/>
                <w:left w:val="none" w:sz="0" w:space="0" w:color="auto"/>
                <w:bottom w:val="none" w:sz="0" w:space="0" w:color="auto"/>
                <w:right w:val="none" w:sz="0" w:space="0" w:color="auto"/>
              </w:divBdr>
            </w:div>
            <w:div w:id="172302748">
              <w:marLeft w:val="0"/>
              <w:marRight w:val="0"/>
              <w:marTop w:val="0"/>
              <w:marBottom w:val="0"/>
              <w:divBdr>
                <w:top w:val="none" w:sz="0" w:space="0" w:color="auto"/>
                <w:left w:val="none" w:sz="0" w:space="0" w:color="auto"/>
                <w:bottom w:val="none" w:sz="0" w:space="0" w:color="auto"/>
                <w:right w:val="none" w:sz="0" w:space="0" w:color="auto"/>
              </w:divBdr>
            </w:div>
            <w:div w:id="1764256387">
              <w:marLeft w:val="0"/>
              <w:marRight w:val="0"/>
              <w:marTop w:val="0"/>
              <w:marBottom w:val="0"/>
              <w:divBdr>
                <w:top w:val="none" w:sz="0" w:space="0" w:color="auto"/>
                <w:left w:val="none" w:sz="0" w:space="0" w:color="auto"/>
                <w:bottom w:val="none" w:sz="0" w:space="0" w:color="auto"/>
                <w:right w:val="none" w:sz="0" w:space="0" w:color="auto"/>
              </w:divBdr>
            </w:div>
            <w:div w:id="1398554185">
              <w:marLeft w:val="0"/>
              <w:marRight w:val="0"/>
              <w:marTop w:val="0"/>
              <w:marBottom w:val="0"/>
              <w:divBdr>
                <w:top w:val="none" w:sz="0" w:space="0" w:color="auto"/>
                <w:left w:val="none" w:sz="0" w:space="0" w:color="auto"/>
                <w:bottom w:val="none" w:sz="0" w:space="0" w:color="auto"/>
                <w:right w:val="none" w:sz="0" w:space="0" w:color="auto"/>
              </w:divBdr>
            </w:div>
            <w:div w:id="470178091">
              <w:marLeft w:val="0"/>
              <w:marRight w:val="0"/>
              <w:marTop w:val="0"/>
              <w:marBottom w:val="0"/>
              <w:divBdr>
                <w:top w:val="none" w:sz="0" w:space="0" w:color="auto"/>
                <w:left w:val="none" w:sz="0" w:space="0" w:color="auto"/>
                <w:bottom w:val="none" w:sz="0" w:space="0" w:color="auto"/>
                <w:right w:val="none" w:sz="0" w:space="0" w:color="auto"/>
              </w:divBdr>
            </w:div>
            <w:div w:id="1797916199">
              <w:marLeft w:val="0"/>
              <w:marRight w:val="0"/>
              <w:marTop w:val="0"/>
              <w:marBottom w:val="0"/>
              <w:divBdr>
                <w:top w:val="none" w:sz="0" w:space="0" w:color="auto"/>
                <w:left w:val="none" w:sz="0" w:space="0" w:color="auto"/>
                <w:bottom w:val="none" w:sz="0" w:space="0" w:color="auto"/>
                <w:right w:val="none" w:sz="0" w:space="0" w:color="auto"/>
              </w:divBdr>
            </w:div>
            <w:div w:id="333268086">
              <w:marLeft w:val="0"/>
              <w:marRight w:val="0"/>
              <w:marTop w:val="0"/>
              <w:marBottom w:val="0"/>
              <w:divBdr>
                <w:top w:val="none" w:sz="0" w:space="0" w:color="auto"/>
                <w:left w:val="none" w:sz="0" w:space="0" w:color="auto"/>
                <w:bottom w:val="none" w:sz="0" w:space="0" w:color="auto"/>
                <w:right w:val="none" w:sz="0" w:space="0" w:color="auto"/>
              </w:divBdr>
            </w:div>
            <w:div w:id="2058159413">
              <w:marLeft w:val="0"/>
              <w:marRight w:val="0"/>
              <w:marTop w:val="0"/>
              <w:marBottom w:val="0"/>
              <w:divBdr>
                <w:top w:val="none" w:sz="0" w:space="0" w:color="auto"/>
                <w:left w:val="none" w:sz="0" w:space="0" w:color="auto"/>
                <w:bottom w:val="none" w:sz="0" w:space="0" w:color="auto"/>
                <w:right w:val="none" w:sz="0" w:space="0" w:color="auto"/>
              </w:divBdr>
            </w:div>
            <w:div w:id="1398358443">
              <w:marLeft w:val="0"/>
              <w:marRight w:val="0"/>
              <w:marTop w:val="0"/>
              <w:marBottom w:val="0"/>
              <w:divBdr>
                <w:top w:val="none" w:sz="0" w:space="0" w:color="auto"/>
                <w:left w:val="none" w:sz="0" w:space="0" w:color="auto"/>
                <w:bottom w:val="none" w:sz="0" w:space="0" w:color="auto"/>
                <w:right w:val="none" w:sz="0" w:space="0" w:color="auto"/>
              </w:divBdr>
            </w:div>
            <w:div w:id="1683512869">
              <w:marLeft w:val="0"/>
              <w:marRight w:val="0"/>
              <w:marTop w:val="0"/>
              <w:marBottom w:val="0"/>
              <w:divBdr>
                <w:top w:val="none" w:sz="0" w:space="0" w:color="auto"/>
                <w:left w:val="none" w:sz="0" w:space="0" w:color="auto"/>
                <w:bottom w:val="none" w:sz="0" w:space="0" w:color="auto"/>
                <w:right w:val="none" w:sz="0" w:space="0" w:color="auto"/>
              </w:divBdr>
            </w:div>
            <w:div w:id="1490098362">
              <w:marLeft w:val="0"/>
              <w:marRight w:val="0"/>
              <w:marTop w:val="0"/>
              <w:marBottom w:val="0"/>
              <w:divBdr>
                <w:top w:val="none" w:sz="0" w:space="0" w:color="auto"/>
                <w:left w:val="none" w:sz="0" w:space="0" w:color="auto"/>
                <w:bottom w:val="none" w:sz="0" w:space="0" w:color="auto"/>
                <w:right w:val="none" w:sz="0" w:space="0" w:color="auto"/>
              </w:divBdr>
            </w:div>
            <w:div w:id="379062048">
              <w:marLeft w:val="0"/>
              <w:marRight w:val="0"/>
              <w:marTop w:val="0"/>
              <w:marBottom w:val="0"/>
              <w:divBdr>
                <w:top w:val="none" w:sz="0" w:space="0" w:color="auto"/>
                <w:left w:val="none" w:sz="0" w:space="0" w:color="auto"/>
                <w:bottom w:val="none" w:sz="0" w:space="0" w:color="auto"/>
                <w:right w:val="none" w:sz="0" w:space="0" w:color="auto"/>
              </w:divBdr>
            </w:div>
            <w:div w:id="1347949829">
              <w:marLeft w:val="0"/>
              <w:marRight w:val="0"/>
              <w:marTop w:val="0"/>
              <w:marBottom w:val="0"/>
              <w:divBdr>
                <w:top w:val="none" w:sz="0" w:space="0" w:color="auto"/>
                <w:left w:val="none" w:sz="0" w:space="0" w:color="auto"/>
                <w:bottom w:val="none" w:sz="0" w:space="0" w:color="auto"/>
                <w:right w:val="none" w:sz="0" w:space="0" w:color="auto"/>
              </w:divBdr>
            </w:div>
            <w:div w:id="2027519166">
              <w:marLeft w:val="0"/>
              <w:marRight w:val="0"/>
              <w:marTop w:val="0"/>
              <w:marBottom w:val="0"/>
              <w:divBdr>
                <w:top w:val="none" w:sz="0" w:space="0" w:color="auto"/>
                <w:left w:val="none" w:sz="0" w:space="0" w:color="auto"/>
                <w:bottom w:val="none" w:sz="0" w:space="0" w:color="auto"/>
                <w:right w:val="none" w:sz="0" w:space="0" w:color="auto"/>
              </w:divBdr>
            </w:div>
            <w:div w:id="833574250">
              <w:marLeft w:val="0"/>
              <w:marRight w:val="0"/>
              <w:marTop w:val="0"/>
              <w:marBottom w:val="0"/>
              <w:divBdr>
                <w:top w:val="none" w:sz="0" w:space="0" w:color="auto"/>
                <w:left w:val="none" w:sz="0" w:space="0" w:color="auto"/>
                <w:bottom w:val="none" w:sz="0" w:space="0" w:color="auto"/>
                <w:right w:val="none" w:sz="0" w:space="0" w:color="auto"/>
              </w:divBdr>
            </w:div>
            <w:div w:id="1583952355">
              <w:marLeft w:val="0"/>
              <w:marRight w:val="0"/>
              <w:marTop w:val="0"/>
              <w:marBottom w:val="0"/>
              <w:divBdr>
                <w:top w:val="none" w:sz="0" w:space="0" w:color="auto"/>
                <w:left w:val="none" w:sz="0" w:space="0" w:color="auto"/>
                <w:bottom w:val="none" w:sz="0" w:space="0" w:color="auto"/>
                <w:right w:val="none" w:sz="0" w:space="0" w:color="auto"/>
              </w:divBdr>
            </w:div>
            <w:div w:id="1469860507">
              <w:marLeft w:val="0"/>
              <w:marRight w:val="0"/>
              <w:marTop w:val="0"/>
              <w:marBottom w:val="0"/>
              <w:divBdr>
                <w:top w:val="none" w:sz="0" w:space="0" w:color="auto"/>
                <w:left w:val="none" w:sz="0" w:space="0" w:color="auto"/>
                <w:bottom w:val="none" w:sz="0" w:space="0" w:color="auto"/>
                <w:right w:val="none" w:sz="0" w:space="0" w:color="auto"/>
              </w:divBdr>
            </w:div>
            <w:div w:id="1044911774">
              <w:marLeft w:val="0"/>
              <w:marRight w:val="0"/>
              <w:marTop w:val="0"/>
              <w:marBottom w:val="0"/>
              <w:divBdr>
                <w:top w:val="none" w:sz="0" w:space="0" w:color="auto"/>
                <w:left w:val="none" w:sz="0" w:space="0" w:color="auto"/>
                <w:bottom w:val="none" w:sz="0" w:space="0" w:color="auto"/>
                <w:right w:val="none" w:sz="0" w:space="0" w:color="auto"/>
              </w:divBdr>
            </w:div>
            <w:div w:id="745035022">
              <w:marLeft w:val="0"/>
              <w:marRight w:val="0"/>
              <w:marTop w:val="0"/>
              <w:marBottom w:val="0"/>
              <w:divBdr>
                <w:top w:val="none" w:sz="0" w:space="0" w:color="auto"/>
                <w:left w:val="none" w:sz="0" w:space="0" w:color="auto"/>
                <w:bottom w:val="none" w:sz="0" w:space="0" w:color="auto"/>
                <w:right w:val="none" w:sz="0" w:space="0" w:color="auto"/>
              </w:divBdr>
            </w:div>
            <w:div w:id="283192227">
              <w:marLeft w:val="0"/>
              <w:marRight w:val="0"/>
              <w:marTop w:val="0"/>
              <w:marBottom w:val="0"/>
              <w:divBdr>
                <w:top w:val="none" w:sz="0" w:space="0" w:color="auto"/>
                <w:left w:val="none" w:sz="0" w:space="0" w:color="auto"/>
                <w:bottom w:val="none" w:sz="0" w:space="0" w:color="auto"/>
                <w:right w:val="none" w:sz="0" w:space="0" w:color="auto"/>
              </w:divBdr>
            </w:div>
            <w:div w:id="771166706">
              <w:marLeft w:val="0"/>
              <w:marRight w:val="0"/>
              <w:marTop w:val="0"/>
              <w:marBottom w:val="0"/>
              <w:divBdr>
                <w:top w:val="none" w:sz="0" w:space="0" w:color="auto"/>
                <w:left w:val="none" w:sz="0" w:space="0" w:color="auto"/>
                <w:bottom w:val="none" w:sz="0" w:space="0" w:color="auto"/>
                <w:right w:val="none" w:sz="0" w:space="0" w:color="auto"/>
              </w:divBdr>
            </w:div>
            <w:div w:id="26150697">
              <w:marLeft w:val="0"/>
              <w:marRight w:val="0"/>
              <w:marTop w:val="0"/>
              <w:marBottom w:val="0"/>
              <w:divBdr>
                <w:top w:val="none" w:sz="0" w:space="0" w:color="auto"/>
                <w:left w:val="none" w:sz="0" w:space="0" w:color="auto"/>
                <w:bottom w:val="none" w:sz="0" w:space="0" w:color="auto"/>
                <w:right w:val="none" w:sz="0" w:space="0" w:color="auto"/>
              </w:divBdr>
            </w:div>
            <w:div w:id="805244653">
              <w:marLeft w:val="0"/>
              <w:marRight w:val="0"/>
              <w:marTop w:val="0"/>
              <w:marBottom w:val="0"/>
              <w:divBdr>
                <w:top w:val="none" w:sz="0" w:space="0" w:color="auto"/>
                <w:left w:val="none" w:sz="0" w:space="0" w:color="auto"/>
                <w:bottom w:val="none" w:sz="0" w:space="0" w:color="auto"/>
                <w:right w:val="none" w:sz="0" w:space="0" w:color="auto"/>
              </w:divBdr>
            </w:div>
            <w:div w:id="424543844">
              <w:marLeft w:val="0"/>
              <w:marRight w:val="0"/>
              <w:marTop w:val="0"/>
              <w:marBottom w:val="0"/>
              <w:divBdr>
                <w:top w:val="none" w:sz="0" w:space="0" w:color="auto"/>
                <w:left w:val="none" w:sz="0" w:space="0" w:color="auto"/>
                <w:bottom w:val="none" w:sz="0" w:space="0" w:color="auto"/>
                <w:right w:val="none" w:sz="0" w:space="0" w:color="auto"/>
              </w:divBdr>
            </w:div>
            <w:div w:id="832645467">
              <w:marLeft w:val="0"/>
              <w:marRight w:val="0"/>
              <w:marTop w:val="0"/>
              <w:marBottom w:val="0"/>
              <w:divBdr>
                <w:top w:val="none" w:sz="0" w:space="0" w:color="auto"/>
                <w:left w:val="none" w:sz="0" w:space="0" w:color="auto"/>
                <w:bottom w:val="none" w:sz="0" w:space="0" w:color="auto"/>
                <w:right w:val="none" w:sz="0" w:space="0" w:color="auto"/>
              </w:divBdr>
            </w:div>
            <w:div w:id="399986329">
              <w:marLeft w:val="0"/>
              <w:marRight w:val="0"/>
              <w:marTop w:val="0"/>
              <w:marBottom w:val="0"/>
              <w:divBdr>
                <w:top w:val="none" w:sz="0" w:space="0" w:color="auto"/>
                <w:left w:val="none" w:sz="0" w:space="0" w:color="auto"/>
                <w:bottom w:val="none" w:sz="0" w:space="0" w:color="auto"/>
                <w:right w:val="none" w:sz="0" w:space="0" w:color="auto"/>
              </w:divBdr>
            </w:div>
            <w:div w:id="1482892558">
              <w:marLeft w:val="0"/>
              <w:marRight w:val="0"/>
              <w:marTop w:val="0"/>
              <w:marBottom w:val="0"/>
              <w:divBdr>
                <w:top w:val="none" w:sz="0" w:space="0" w:color="auto"/>
                <w:left w:val="none" w:sz="0" w:space="0" w:color="auto"/>
                <w:bottom w:val="none" w:sz="0" w:space="0" w:color="auto"/>
                <w:right w:val="none" w:sz="0" w:space="0" w:color="auto"/>
              </w:divBdr>
            </w:div>
            <w:div w:id="761755969">
              <w:marLeft w:val="0"/>
              <w:marRight w:val="0"/>
              <w:marTop w:val="0"/>
              <w:marBottom w:val="0"/>
              <w:divBdr>
                <w:top w:val="none" w:sz="0" w:space="0" w:color="auto"/>
                <w:left w:val="none" w:sz="0" w:space="0" w:color="auto"/>
                <w:bottom w:val="none" w:sz="0" w:space="0" w:color="auto"/>
                <w:right w:val="none" w:sz="0" w:space="0" w:color="auto"/>
              </w:divBdr>
            </w:div>
            <w:div w:id="1577477529">
              <w:marLeft w:val="0"/>
              <w:marRight w:val="0"/>
              <w:marTop w:val="0"/>
              <w:marBottom w:val="0"/>
              <w:divBdr>
                <w:top w:val="none" w:sz="0" w:space="0" w:color="auto"/>
                <w:left w:val="none" w:sz="0" w:space="0" w:color="auto"/>
                <w:bottom w:val="none" w:sz="0" w:space="0" w:color="auto"/>
                <w:right w:val="none" w:sz="0" w:space="0" w:color="auto"/>
              </w:divBdr>
            </w:div>
            <w:div w:id="1024021926">
              <w:marLeft w:val="0"/>
              <w:marRight w:val="0"/>
              <w:marTop w:val="0"/>
              <w:marBottom w:val="0"/>
              <w:divBdr>
                <w:top w:val="none" w:sz="0" w:space="0" w:color="auto"/>
                <w:left w:val="none" w:sz="0" w:space="0" w:color="auto"/>
                <w:bottom w:val="none" w:sz="0" w:space="0" w:color="auto"/>
                <w:right w:val="none" w:sz="0" w:space="0" w:color="auto"/>
              </w:divBdr>
            </w:div>
            <w:div w:id="1943031556">
              <w:marLeft w:val="0"/>
              <w:marRight w:val="0"/>
              <w:marTop w:val="0"/>
              <w:marBottom w:val="0"/>
              <w:divBdr>
                <w:top w:val="none" w:sz="0" w:space="0" w:color="auto"/>
                <w:left w:val="none" w:sz="0" w:space="0" w:color="auto"/>
                <w:bottom w:val="none" w:sz="0" w:space="0" w:color="auto"/>
                <w:right w:val="none" w:sz="0" w:space="0" w:color="auto"/>
              </w:divBdr>
            </w:div>
            <w:div w:id="1539202722">
              <w:marLeft w:val="0"/>
              <w:marRight w:val="0"/>
              <w:marTop w:val="0"/>
              <w:marBottom w:val="0"/>
              <w:divBdr>
                <w:top w:val="none" w:sz="0" w:space="0" w:color="auto"/>
                <w:left w:val="none" w:sz="0" w:space="0" w:color="auto"/>
                <w:bottom w:val="none" w:sz="0" w:space="0" w:color="auto"/>
                <w:right w:val="none" w:sz="0" w:space="0" w:color="auto"/>
              </w:divBdr>
            </w:div>
            <w:div w:id="232399984">
              <w:marLeft w:val="0"/>
              <w:marRight w:val="0"/>
              <w:marTop w:val="0"/>
              <w:marBottom w:val="0"/>
              <w:divBdr>
                <w:top w:val="none" w:sz="0" w:space="0" w:color="auto"/>
                <w:left w:val="none" w:sz="0" w:space="0" w:color="auto"/>
                <w:bottom w:val="none" w:sz="0" w:space="0" w:color="auto"/>
                <w:right w:val="none" w:sz="0" w:space="0" w:color="auto"/>
              </w:divBdr>
            </w:div>
            <w:div w:id="21443364">
              <w:marLeft w:val="0"/>
              <w:marRight w:val="0"/>
              <w:marTop w:val="0"/>
              <w:marBottom w:val="0"/>
              <w:divBdr>
                <w:top w:val="none" w:sz="0" w:space="0" w:color="auto"/>
                <w:left w:val="none" w:sz="0" w:space="0" w:color="auto"/>
                <w:bottom w:val="none" w:sz="0" w:space="0" w:color="auto"/>
                <w:right w:val="none" w:sz="0" w:space="0" w:color="auto"/>
              </w:divBdr>
            </w:div>
            <w:div w:id="1902903954">
              <w:marLeft w:val="0"/>
              <w:marRight w:val="0"/>
              <w:marTop w:val="0"/>
              <w:marBottom w:val="0"/>
              <w:divBdr>
                <w:top w:val="none" w:sz="0" w:space="0" w:color="auto"/>
                <w:left w:val="none" w:sz="0" w:space="0" w:color="auto"/>
                <w:bottom w:val="none" w:sz="0" w:space="0" w:color="auto"/>
                <w:right w:val="none" w:sz="0" w:space="0" w:color="auto"/>
              </w:divBdr>
            </w:div>
            <w:div w:id="628364870">
              <w:marLeft w:val="0"/>
              <w:marRight w:val="0"/>
              <w:marTop w:val="0"/>
              <w:marBottom w:val="0"/>
              <w:divBdr>
                <w:top w:val="none" w:sz="0" w:space="0" w:color="auto"/>
                <w:left w:val="none" w:sz="0" w:space="0" w:color="auto"/>
                <w:bottom w:val="none" w:sz="0" w:space="0" w:color="auto"/>
                <w:right w:val="none" w:sz="0" w:space="0" w:color="auto"/>
              </w:divBdr>
            </w:div>
            <w:div w:id="102769430">
              <w:marLeft w:val="0"/>
              <w:marRight w:val="0"/>
              <w:marTop w:val="0"/>
              <w:marBottom w:val="0"/>
              <w:divBdr>
                <w:top w:val="none" w:sz="0" w:space="0" w:color="auto"/>
                <w:left w:val="none" w:sz="0" w:space="0" w:color="auto"/>
                <w:bottom w:val="none" w:sz="0" w:space="0" w:color="auto"/>
                <w:right w:val="none" w:sz="0" w:space="0" w:color="auto"/>
              </w:divBdr>
            </w:div>
            <w:div w:id="395862515">
              <w:marLeft w:val="0"/>
              <w:marRight w:val="0"/>
              <w:marTop w:val="0"/>
              <w:marBottom w:val="0"/>
              <w:divBdr>
                <w:top w:val="none" w:sz="0" w:space="0" w:color="auto"/>
                <w:left w:val="none" w:sz="0" w:space="0" w:color="auto"/>
                <w:bottom w:val="none" w:sz="0" w:space="0" w:color="auto"/>
                <w:right w:val="none" w:sz="0" w:space="0" w:color="auto"/>
              </w:divBdr>
            </w:div>
            <w:div w:id="1406142880">
              <w:marLeft w:val="0"/>
              <w:marRight w:val="0"/>
              <w:marTop w:val="0"/>
              <w:marBottom w:val="0"/>
              <w:divBdr>
                <w:top w:val="none" w:sz="0" w:space="0" w:color="auto"/>
                <w:left w:val="none" w:sz="0" w:space="0" w:color="auto"/>
                <w:bottom w:val="none" w:sz="0" w:space="0" w:color="auto"/>
                <w:right w:val="none" w:sz="0" w:space="0" w:color="auto"/>
              </w:divBdr>
            </w:div>
            <w:div w:id="1141269777">
              <w:marLeft w:val="0"/>
              <w:marRight w:val="0"/>
              <w:marTop w:val="0"/>
              <w:marBottom w:val="0"/>
              <w:divBdr>
                <w:top w:val="none" w:sz="0" w:space="0" w:color="auto"/>
                <w:left w:val="none" w:sz="0" w:space="0" w:color="auto"/>
                <w:bottom w:val="none" w:sz="0" w:space="0" w:color="auto"/>
                <w:right w:val="none" w:sz="0" w:space="0" w:color="auto"/>
              </w:divBdr>
            </w:div>
            <w:div w:id="1451247338">
              <w:marLeft w:val="0"/>
              <w:marRight w:val="0"/>
              <w:marTop w:val="0"/>
              <w:marBottom w:val="0"/>
              <w:divBdr>
                <w:top w:val="none" w:sz="0" w:space="0" w:color="auto"/>
                <w:left w:val="none" w:sz="0" w:space="0" w:color="auto"/>
                <w:bottom w:val="none" w:sz="0" w:space="0" w:color="auto"/>
                <w:right w:val="none" w:sz="0" w:space="0" w:color="auto"/>
              </w:divBdr>
            </w:div>
            <w:div w:id="293682837">
              <w:marLeft w:val="0"/>
              <w:marRight w:val="0"/>
              <w:marTop w:val="0"/>
              <w:marBottom w:val="0"/>
              <w:divBdr>
                <w:top w:val="none" w:sz="0" w:space="0" w:color="auto"/>
                <w:left w:val="none" w:sz="0" w:space="0" w:color="auto"/>
                <w:bottom w:val="none" w:sz="0" w:space="0" w:color="auto"/>
                <w:right w:val="none" w:sz="0" w:space="0" w:color="auto"/>
              </w:divBdr>
            </w:div>
            <w:div w:id="1903368849">
              <w:marLeft w:val="0"/>
              <w:marRight w:val="0"/>
              <w:marTop w:val="0"/>
              <w:marBottom w:val="0"/>
              <w:divBdr>
                <w:top w:val="none" w:sz="0" w:space="0" w:color="auto"/>
                <w:left w:val="none" w:sz="0" w:space="0" w:color="auto"/>
                <w:bottom w:val="none" w:sz="0" w:space="0" w:color="auto"/>
                <w:right w:val="none" w:sz="0" w:space="0" w:color="auto"/>
              </w:divBdr>
            </w:div>
            <w:div w:id="1268151267">
              <w:marLeft w:val="0"/>
              <w:marRight w:val="0"/>
              <w:marTop w:val="0"/>
              <w:marBottom w:val="0"/>
              <w:divBdr>
                <w:top w:val="none" w:sz="0" w:space="0" w:color="auto"/>
                <w:left w:val="none" w:sz="0" w:space="0" w:color="auto"/>
                <w:bottom w:val="none" w:sz="0" w:space="0" w:color="auto"/>
                <w:right w:val="none" w:sz="0" w:space="0" w:color="auto"/>
              </w:divBdr>
            </w:div>
            <w:div w:id="1828790227">
              <w:marLeft w:val="0"/>
              <w:marRight w:val="0"/>
              <w:marTop w:val="0"/>
              <w:marBottom w:val="0"/>
              <w:divBdr>
                <w:top w:val="none" w:sz="0" w:space="0" w:color="auto"/>
                <w:left w:val="none" w:sz="0" w:space="0" w:color="auto"/>
                <w:bottom w:val="none" w:sz="0" w:space="0" w:color="auto"/>
                <w:right w:val="none" w:sz="0" w:space="0" w:color="auto"/>
              </w:divBdr>
            </w:div>
            <w:div w:id="1842505891">
              <w:marLeft w:val="0"/>
              <w:marRight w:val="0"/>
              <w:marTop w:val="0"/>
              <w:marBottom w:val="0"/>
              <w:divBdr>
                <w:top w:val="none" w:sz="0" w:space="0" w:color="auto"/>
                <w:left w:val="none" w:sz="0" w:space="0" w:color="auto"/>
                <w:bottom w:val="none" w:sz="0" w:space="0" w:color="auto"/>
                <w:right w:val="none" w:sz="0" w:space="0" w:color="auto"/>
              </w:divBdr>
            </w:div>
            <w:div w:id="1309433589">
              <w:marLeft w:val="0"/>
              <w:marRight w:val="0"/>
              <w:marTop w:val="0"/>
              <w:marBottom w:val="0"/>
              <w:divBdr>
                <w:top w:val="none" w:sz="0" w:space="0" w:color="auto"/>
                <w:left w:val="none" w:sz="0" w:space="0" w:color="auto"/>
                <w:bottom w:val="none" w:sz="0" w:space="0" w:color="auto"/>
                <w:right w:val="none" w:sz="0" w:space="0" w:color="auto"/>
              </w:divBdr>
            </w:div>
            <w:div w:id="1994134830">
              <w:marLeft w:val="0"/>
              <w:marRight w:val="0"/>
              <w:marTop w:val="0"/>
              <w:marBottom w:val="0"/>
              <w:divBdr>
                <w:top w:val="none" w:sz="0" w:space="0" w:color="auto"/>
                <w:left w:val="none" w:sz="0" w:space="0" w:color="auto"/>
                <w:bottom w:val="none" w:sz="0" w:space="0" w:color="auto"/>
                <w:right w:val="none" w:sz="0" w:space="0" w:color="auto"/>
              </w:divBdr>
            </w:div>
            <w:div w:id="156113821">
              <w:marLeft w:val="0"/>
              <w:marRight w:val="0"/>
              <w:marTop w:val="0"/>
              <w:marBottom w:val="0"/>
              <w:divBdr>
                <w:top w:val="none" w:sz="0" w:space="0" w:color="auto"/>
                <w:left w:val="none" w:sz="0" w:space="0" w:color="auto"/>
                <w:bottom w:val="none" w:sz="0" w:space="0" w:color="auto"/>
                <w:right w:val="none" w:sz="0" w:space="0" w:color="auto"/>
              </w:divBdr>
            </w:div>
            <w:div w:id="1710374679">
              <w:marLeft w:val="0"/>
              <w:marRight w:val="0"/>
              <w:marTop w:val="0"/>
              <w:marBottom w:val="0"/>
              <w:divBdr>
                <w:top w:val="none" w:sz="0" w:space="0" w:color="auto"/>
                <w:left w:val="none" w:sz="0" w:space="0" w:color="auto"/>
                <w:bottom w:val="none" w:sz="0" w:space="0" w:color="auto"/>
                <w:right w:val="none" w:sz="0" w:space="0" w:color="auto"/>
              </w:divBdr>
            </w:div>
            <w:div w:id="1745101119">
              <w:marLeft w:val="0"/>
              <w:marRight w:val="0"/>
              <w:marTop w:val="0"/>
              <w:marBottom w:val="0"/>
              <w:divBdr>
                <w:top w:val="none" w:sz="0" w:space="0" w:color="auto"/>
                <w:left w:val="none" w:sz="0" w:space="0" w:color="auto"/>
                <w:bottom w:val="none" w:sz="0" w:space="0" w:color="auto"/>
                <w:right w:val="none" w:sz="0" w:space="0" w:color="auto"/>
              </w:divBdr>
            </w:div>
            <w:div w:id="84151621">
              <w:marLeft w:val="0"/>
              <w:marRight w:val="0"/>
              <w:marTop w:val="0"/>
              <w:marBottom w:val="0"/>
              <w:divBdr>
                <w:top w:val="none" w:sz="0" w:space="0" w:color="auto"/>
                <w:left w:val="none" w:sz="0" w:space="0" w:color="auto"/>
                <w:bottom w:val="none" w:sz="0" w:space="0" w:color="auto"/>
                <w:right w:val="none" w:sz="0" w:space="0" w:color="auto"/>
              </w:divBdr>
            </w:div>
            <w:div w:id="345517774">
              <w:marLeft w:val="0"/>
              <w:marRight w:val="0"/>
              <w:marTop w:val="0"/>
              <w:marBottom w:val="0"/>
              <w:divBdr>
                <w:top w:val="none" w:sz="0" w:space="0" w:color="auto"/>
                <w:left w:val="none" w:sz="0" w:space="0" w:color="auto"/>
                <w:bottom w:val="none" w:sz="0" w:space="0" w:color="auto"/>
                <w:right w:val="none" w:sz="0" w:space="0" w:color="auto"/>
              </w:divBdr>
            </w:div>
            <w:div w:id="1007908162">
              <w:marLeft w:val="0"/>
              <w:marRight w:val="0"/>
              <w:marTop w:val="0"/>
              <w:marBottom w:val="0"/>
              <w:divBdr>
                <w:top w:val="none" w:sz="0" w:space="0" w:color="auto"/>
                <w:left w:val="none" w:sz="0" w:space="0" w:color="auto"/>
                <w:bottom w:val="none" w:sz="0" w:space="0" w:color="auto"/>
                <w:right w:val="none" w:sz="0" w:space="0" w:color="auto"/>
              </w:divBdr>
            </w:div>
            <w:div w:id="553391252">
              <w:marLeft w:val="0"/>
              <w:marRight w:val="0"/>
              <w:marTop w:val="0"/>
              <w:marBottom w:val="0"/>
              <w:divBdr>
                <w:top w:val="none" w:sz="0" w:space="0" w:color="auto"/>
                <w:left w:val="none" w:sz="0" w:space="0" w:color="auto"/>
                <w:bottom w:val="none" w:sz="0" w:space="0" w:color="auto"/>
                <w:right w:val="none" w:sz="0" w:space="0" w:color="auto"/>
              </w:divBdr>
            </w:div>
            <w:div w:id="151798704">
              <w:marLeft w:val="0"/>
              <w:marRight w:val="0"/>
              <w:marTop w:val="0"/>
              <w:marBottom w:val="0"/>
              <w:divBdr>
                <w:top w:val="none" w:sz="0" w:space="0" w:color="auto"/>
                <w:left w:val="none" w:sz="0" w:space="0" w:color="auto"/>
                <w:bottom w:val="none" w:sz="0" w:space="0" w:color="auto"/>
                <w:right w:val="none" w:sz="0" w:space="0" w:color="auto"/>
              </w:divBdr>
            </w:div>
            <w:div w:id="1231388145">
              <w:marLeft w:val="0"/>
              <w:marRight w:val="0"/>
              <w:marTop w:val="0"/>
              <w:marBottom w:val="0"/>
              <w:divBdr>
                <w:top w:val="none" w:sz="0" w:space="0" w:color="auto"/>
                <w:left w:val="none" w:sz="0" w:space="0" w:color="auto"/>
                <w:bottom w:val="none" w:sz="0" w:space="0" w:color="auto"/>
                <w:right w:val="none" w:sz="0" w:space="0" w:color="auto"/>
              </w:divBdr>
            </w:div>
            <w:div w:id="894583616">
              <w:marLeft w:val="0"/>
              <w:marRight w:val="0"/>
              <w:marTop w:val="0"/>
              <w:marBottom w:val="0"/>
              <w:divBdr>
                <w:top w:val="none" w:sz="0" w:space="0" w:color="auto"/>
                <w:left w:val="none" w:sz="0" w:space="0" w:color="auto"/>
                <w:bottom w:val="none" w:sz="0" w:space="0" w:color="auto"/>
                <w:right w:val="none" w:sz="0" w:space="0" w:color="auto"/>
              </w:divBdr>
            </w:div>
            <w:div w:id="2040233020">
              <w:marLeft w:val="0"/>
              <w:marRight w:val="0"/>
              <w:marTop w:val="0"/>
              <w:marBottom w:val="0"/>
              <w:divBdr>
                <w:top w:val="none" w:sz="0" w:space="0" w:color="auto"/>
                <w:left w:val="none" w:sz="0" w:space="0" w:color="auto"/>
                <w:bottom w:val="none" w:sz="0" w:space="0" w:color="auto"/>
                <w:right w:val="none" w:sz="0" w:space="0" w:color="auto"/>
              </w:divBdr>
            </w:div>
            <w:div w:id="645936511">
              <w:marLeft w:val="0"/>
              <w:marRight w:val="0"/>
              <w:marTop w:val="0"/>
              <w:marBottom w:val="0"/>
              <w:divBdr>
                <w:top w:val="none" w:sz="0" w:space="0" w:color="auto"/>
                <w:left w:val="none" w:sz="0" w:space="0" w:color="auto"/>
                <w:bottom w:val="none" w:sz="0" w:space="0" w:color="auto"/>
                <w:right w:val="none" w:sz="0" w:space="0" w:color="auto"/>
              </w:divBdr>
            </w:div>
            <w:div w:id="1307510473">
              <w:marLeft w:val="0"/>
              <w:marRight w:val="0"/>
              <w:marTop w:val="0"/>
              <w:marBottom w:val="0"/>
              <w:divBdr>
                <w:top w:val="none" w:sz="0" w:space="0" w:color="auto"/>
                <w:left w:val="none" w:sz="0" w:space="0" w:color="auto"/>
                <w:bottom w:val="none" w:sz="0" w:space="0" w:color="auto"/>
                <w:right w:val="none" w:sz="0" w:space="0" w:color="auto"/>
              </w:divBdr>
            </w:div>
            <w:div w:id="1396926110">
              <w:marLeft w:val="0"/>
              <w:marRight w:val="0"/>
              <w:marTop w:val="0"/>
              <w:marBottom w:val="0"/>
              <w:divBdr>
                <w:top w:val="none" w:sz="0" w:space="0" w:color="auto"/>
                <w:left w:val="none" w:sz="0" w:space="0" w:color="auto"/>
                <w:bottom w:val="none" w:sz="0" w:space="0" w:color="auto"/>
                <w:right w:val="none" w:sz="0" w:space="0" w:color="auto"/>
              </w:divBdr>
            </w:div>
            <w:div w:id="1408461655">
              <w:marLeft w:val="0"/>
              <w:marRight w:val="0"/>
              <w:marTop w:val="0"/>
              <w:marBottom w:val="0"/>
              <w:divBdr>
                <w:top w:val="none" w:sz="0" w:space="0" w:color="auto"/>
                <w:left w:val="none" w:sz="0" w:space="0" w:color="auto"/>
                <w:bottom w:val="none" w:sz="0" w:space="0" w:color="auto"/>
                <w:right w:val="none" w:sz="0" w:space="0" w:color="auto"/>
              </w:divBdr>
            </w:div>
            <w:div w:id="247858815">
              <w:marLeft w:val="0"/>
              <w:marRight w:val="0"/>
              <w:marTop w:val="0"/>
              <w:marBottom w:val="0"/>
              <w:divBdr>
                <w:top w:val="none" w:sz="0" w:space="0" w:color="auto"/>
                <w:left w:val="none" w:sz="0" w:space="0" w:color="auto"/>
                <w:bottom w:val="none" w:sz="0" w:space="0" w:color="auto"/>
                <w:right w:val="none" w:sz="0" w:space="0" w:color="auto"/>
              </w:divBdr>
            </w:div>
            <w:div w:id="839539988">
              <w:marLeft w:val="0"/>
              <w:marRight w:val="0"/>
              <w:marTop w:val="0"/>
              <w:marBottom w:val="0"/>
              <w:divBdr>
                <w:top w:val="none" w:sz="0" w:space="0" w:color="auto"/>
                <w:left w:val="none" w:sz="0" w:space="0" w:color="auto"/>
                <w:bottom w:val="none" w:sz="0" w:space="0" w:color="auto"/>
                <w:right w:val="none" w:sz="0" w:space="0" w:color="auto"/>
              </w:divBdr>
            </w:div>
            <w:div w:id="2133983239">
              <w:marLeft w:val="0"/>
              <w:marRight w:val="0"/>
              <w:marTop w:val="0"/>
              <w:marBottom w:val="0"/>
              <w:divBdr>
                <w:top w:val="none" w:sz="0" w:space="0" w:color="auto"/>
                <w:left w:val="none" w:sz="0" w:space="0" w:color="auto"/>
                <w:bottom w:val="none" w:sz="0" w:space="0" w:color="auto"/>
                <w:right w:val="none" w:sz="0" w:space="0" w:color="auto"/>
              </w:divBdr>
            </w:div>
            <w:div w:id="26175425">
              <w:marLeft w:val="0"/>
              <w:marRight w:val="0"/>
              <w:marTop w:val="0"/>
              <w:marBottom w:val="0"/>
              <w:divBdr>
                <w:top w:val="none" w:sz="0" w:space="0" w:color="auto"/>
                <w:left w:val="none" w:sz="0" w:space="0" w:color="auto"/>
                <w:bottom w:val="none" w:sz="0" w:space="0" w:color="auto"/>
                <w:right w:val="none" w:sz="0" w:space="0" w:color="auto"/>
              </w:divBdr>
            </w:div>
            <w:div w:id="1947694045">
              <w:marLeft w:val="0"/>
              <w:marRight w:val="0"/>
              <w:marTop w:val="0"/>
              <w:marBottom w:val="0"/>
              <w:divBdr>
                <w:top w:val="none" w:sz="0" w:space="0" w:color="auto"/>
                <w:left w:val="none" w:sz="0" w:space="0" w:color="auto"/>
                <w:bottom w:val="none" w:sz="0" w:space="0" w:color="auto"/>
                <w:right w:val="none" w:sz="0" w:space="0" w:color="auto"/>
              </w:divBdr>
            </w:div>
            <w:div w:id="572592534">
              <w:marLeft w:val="0"/>
              <w:marRight w:val="0"/>
              <w:marTop w:val="0"/>
              <w:marBottom w:val="0"/>
              <w:divBdr>
                <w:top w:val="none" w:sz="0" w:space="0" w:color="auto"/>
                <w:left w:val="none" w:sz="0" w:space="0" w:color="auto"/>
                <w:bottom w:val="none" w:sz="0" w:space="0" w:color="auto"/>
                <w:right w:val="none" w:sz="0" w:space="0" w:color="auto"/>
              </w:divBdr>
            </w:div>
            <w:div w:id="867642081">
              <w:marLeft w:val="0"/>
              <w:marRight w:val="0"/>
              <w:marTop w:val="0"/>
              <w:marBottom w:val="0"/>
              <w:divBdr>
                <w:top w:val="none" w:sz="0" w:space="0" w:color="auto"/>
                <w:left w:val="none" w:sz="0" w:space="0" w:color="auto"/>
                <w:bottom w:val="none" w:sz="0" w:space="0" w:color="auto"/>
                <w:right w:val="none" w:sz="0" w:space="0" w:color="auto"/>
              </w:divBdr>
            </w:div>
            <w:div w:id="246237108">
              <w:marLeft w:val="0"/>
              <w:marRight w:val="0"/>
              <w:marTop w:val="0"/>
              <w:marBottom w:val="0"/>
              <w:divBdr>
                <w:top w:val="none" w:sz="0" w:space="0" w:color="auto"/>
                <w:left w:val="none" w:sz="0" w:space="0" w:color="auto"/>
                <w:bottom w:val="none" w:sz="0" w:space="0" w:color="auto"/>
                <w:right w:val="none" w:sz="0" w:space="0" w:color="auto"/>
              </w:divBdr>
            </w:div>
            <w:div w:id="1787651343">
              <w:marLeft w:val="0"/>
              <w:marRight w:val="0"/>
              <w:marTop w:val="0"/>
              <w:marBottom w:val="0"/>
              <w:divBdr>
                <w:top w:val="none" w:sz="0" w:space="0" w:color="auto"/>
                <w:left w:val="none" w:sz="0" w:space="0" w:color="auto"/>
                <w:bottom w:val="none" w:sz="0" w:space="0" w:color="auto"/>
                <w:right w:val="none" w:sz="0" w:space="0" w:color="auto"/>
              </w:divBdr>
            </w:div>
            <w:div w:id="361638428">
              <w:marLeft w:val="0"/>
              <w:marRight w:val="0"/>
              <w:marTop w:val="0"/>
              <w:marBottom w:val="0"/>
              <w:divBdr>
                <w:top w:val="none" w:sz="0" w:space="0" w:color="auto"/>
                <w:left w:val="none" w:sz="0" w:space="0" w:color="auto"/>
                <w:bottom w:val="none" w:sz="0" w:space="0" w:color="auto"/>
                <w:right w:val="none" w:sz="0" w:space="0" w:color="auto"/>
              </w:divBdr>
            </w:div>
            <w:div w:id="284384584">
              <w:marLeft w:val="0"/>
              <w:marRight w:val="0"/>
              <w:marTop w:val="0"/>
              <w:marBottom w:val="0"/>
              <w:divBdr>
                <w:top w:val="none" w:sz="0" w:space="0" w:color="auto"/>
                <w:left w:val="none" w:sz="0" w:space="0" w:color="auto"/>
                <w:bottom w:val="none" w:sz="0" w:space="0" w:color="auto"/>
                <w:right w:val="none" w:sz="0" w:space="0" w:color="auto"/>
              </w:divBdr>
            </w:div>
            <w:div w:id="768819914">
              <w:marLeft w:val="0"/>
              <w:marRight w:val="0"/>
              <w:marTop w:val="0"/>
              <w:marBottom w:val="0"/>
              <w:divBdr>
                <w:top w:val="none" w:sz="0" w:space="0" w:color="auto"/>
                <w:left w:val="none" w:sz="0" w:space="0" w:color="auto"/>
                <w:bottom w:val="none" w:sz="0" w:space="0" w:color="auto"/>
                <w:right w:val="none" w:sz="0" w:space="0" w:color="auto"/>
              </w:divBdr>
            </w:div>
            <w:div w:id="1499152273">
              <w:marLeft w:val="0"/>
              <w:marRight w:val="0"/>
              <w:marTop w:val="0"/>
              <w:marBottom w:val="0"/>
              <w:divBdr>
                <w:top w:val="none" w:sz="0" w:space="0" w:color="auto"/>
                <w:left w:val="none" w:sz="0" w:space="0" w:color="auto"/>
                <w:bottom w:val="none" w:sz="0" w:space="0" w:color="auto"/>
                <w:right w:val="none" w:sz="0" w:space="0" w:color="auto"/>
              </w:divBdr>
            </w:div>
            <w:div w:id="1024018468">
              <w:marLeft w:val="0"/>
              <w:marRight w:val="0"/>
              <w:marTop w:val="0"/>
              <w:marBottom w:val="0"/>
              <w:divBdr>
                <w:top w:val="none" w:sz="0" w:space="0" w:color="auto"/>
                <w:left w:val="none" w:sz="0" w:space="0" w:color="auto"/>
                <w:bottom w:val="none" w:sz="0" w:space="0" w:color="auto"/>
                <w:right w:val="none" w:sz="0" w:space="0" w:color="auto"/>
              </w:divBdr>
            </w:div>
            <w:div w:id="537160750">
              <w:marLeft w:val="0"/>
              <w:marRight w:val="0"/>
              <w:marTop w:val="0"/>
              <w:marBottom w:val="0"/>
              <w:divBdr>
                <w:top w:val="none" w:sz="0" w:space="0" w:color="auto"/>
                <w:left w:val="none" w:sz="0" w:space="0" w:color="auto"/>
                <w:bottom w:val="none" w:sz="0" w:space="0" w:color="auto"/>
                <w:right w:val="none" w:sz="0" w:space="0" w:color="auto"/>
              </w:divBdr>
            </w:div>
            <w:div w:id="1044405863">
              <w:marLeft w:val="0"/>
              <w:marRight w:val="0"/>
              <w:marTop w:val="0"/>
              <w:marBottom w:val="0"/>
              <w:divBdr>
                <w:top w:val="none" w:sz="0" w:space="0" w:color="auto"/>
                <w:left w:val="none" w:sz="0" w:space="0" w:color="auto"/>
                <w:bottom w:val="none" w:sz="0" w:space="0" w:color="auto"/>
                <w:right w:val="none" w:sz="0" w:space="0" w:color="auto"/>
              </w:divBdr>
            </w:div>
            <w:div w:id="693849172">
              <w:marLeft w:val="0"/>
              <w:marRight w:val="0"/>
              <w:marTop w:val="0"/>
              <w:marBottom w:val="0"/>
              <w:divBdr>
                <w:top w:val="none" w:sz="0" w:space="0" w:color="auto"/>
                <w:left w:val="none" w:sz="0" w:space="0" w:color="auto"/>
                <w:bottom w:val="none" w:sz="0" w:space="0" w:color="auto"/>
                <w:right w:val="none" w:sz="0" w:space="0" w:color="auto"/>
              </w:divBdr>
            </w:div>
            <w:div w:id="1250388440">
              <w:marLeft w:val="0"/>
              <w:marRight w:val="0"/>
              <w:marTop w:val="0"/>
              <w:marBottom w:val="0"/>
              <w:divBdr>
                <w:top w:val="none" w:sz="0" w:space="0" w:color="auto"/>
                <w:left w:val="none" w:sz="0" w:space="0" w:color="auto"/>
                <w:bottom w:val="none" w:sz="0" w:space="0" w:color="auto"/>
                <w:right w:val="none" w:sz="0" w:space="0" w:color="auto"/>
              </w:divBdr>
            </w:div>
            <w:div w:id="559563552">
              <w:marLeft w:val="0"/>
              <w:marRight w:val="0"/>
              <w:marTop w:val="0"/>
              <w:marBottom w:val="0"/>
              <w:divBdr>
                <w:top w:val="none" w:sz="0" w:space="0" w:color="auto"/>
                <w:left w:val="none" w:sz="0" w:space="0" w:color="auto"/>
                <w:bottom w:val="none" w:sz="0" w:space="0" w:color="auto"/>
                <w:right w:val="none" w:sz="0" w:space="0" w:color="auto"/>
              </w:divBdr>
            </w:div>
            <w:div w:id="909001344">
              <w:marLeft w:val="0"/>
              <w:marRight w:val="0"/>
              <w:marTop w:val="0"/>
              <w:marBottom w:val="0"/>
              <w:divBdr>
                <w:top w:val="none" w:sz="0" w:space="0" w:color="auto"/>
                <w:left w:val="none" w:sz="0" w:space="0" w:color="auto"/>
                <w:bottom w:val="none" w:sz="0" w:space="0" w:color="auto"/>
                <w:right w:val="none" w:sz="0" w:space="0" w:color="auto"/>
              </w:divBdr>
            </w:div>
            <w:div w:id="824396649">
              <w:marLeft w:val="0"/>
              <w:marRight w:val="0"/>
              <w:marTop w:val="0"/>
              <w:marBottom w:val="0"/>
              <w:divBdr>
                <w:top w:val="none" w:sz="0" w:space="0" w:color="auto"/>
                <w:left w:val="none" w:sz="0" w:space="0" w:color="auto"/>
                <w:bottom w:val="none" w:sz="0" w:space="0" w:color="auto"/>
                <w:right w:val="none" w:sz="0" w:space="0" w:color="auto"/>
              </w:divBdr>
            </w:div>
            <w:div w:id="649790553">
              <w:marLeft w:val="0"/>
              <w:marRight w:val="0"/>
              <w:marTop w:val="0"/>
              <w:marBottom w:val="0"/>
              <w:divBdr>
                <w:top w:val="none" w:sz="0" w:space="0" w:color="auto"/>
                <w:left w:val="none" w:sz="0" w:space="0" w:color="auto"/>
                <w:bottom w:val="none" w:sz="0" w:space="0" w:color="auto"/>
                <w:right w:val="none" w:sz="0" w:space="0" w:color="auto"/>
              </w:divBdr>
            </w:div>
            <w:div w:id="1307395628">
              <w:marLeft w:val="0"/>
              <w:marRight w:val="0"/>
              <w:marTop w:val="0"/>
              <w:marBottom w:val="0"/>
              <w:divBdr>
                <w:top w:val="none" w:sz="0" w:space="0" w:color="auto"/>
                <w:left w:val="none" w:sz="0" w:space="0" w:color="auto"/>
                <w:bottom w:val="none" w:sz="0" w:space="0" w:color="auto"/>
                <w:right w:val="none" w:sz="0" w:space="0" w:color="auto"/>
              </w:divBdr>
            </w:div>
            <w:div w:id="405617409">
              <w:marLeft w:val="0"/>
              <w:marRight w:val="0"/>
              <w:marTop w:val="0"/>
              <w:marBottom w:val="0"/>
              <w:divBdr>
                <w:top w:val="none" w:sz="0" w:space="0" w:color="auto"/>
                <w:left w:val="none" w:sz="0" w:space="0" w:color="auto"/>
                <w:bottom w:val="none" w:sz="0" w:space="0" w:color="auto"/>
                <w:right w:val="none" w:sz="0" w:space="0" w:color="auto"/>
              </w:divBdr>
            </w:div>
            <w:div w:id="602036830">
              <w:marLeft w:val="0"/>
              <w:marRight w:val="0"/>
              <w:marTop w:val="0"/>
              <w:marBottom w:val="0"/>
              <w:divBdr>
                <w:top w:val="none" w:sz="0" w:space="0" w:color="auto"/>
                <w:left w:val="none" w:sz="0" w:space="0" w:color="auto"/>
                <w:bottom w:val="none" w:sz="0" w:space="0" w:color="auto"/>
                <w:right w:val="none" w:sz="0" w:space="0" w:color="auto"/>
              </w:divBdr>
            </w:div>
            <w:div w:id="1555850769">
              <w:marLeft w:val="0"/>
              <w:marRight w:val="0"/>
              <w:marTop w:val="0"/>
              <w:marBottom w:val="0"/>
              <w:divBdr>
                <w:top w:val="none" w:sz="0" w:space="0" w:color="auto"/>
                <w:left w:val="none" w:sz="0" w:space="0" w:color="auto"/>
                <w:bottom w:val="none" w:sz="0" w:space="0" w:color="auto"/>
                <w:right w:val="none" w:sz="0" w:space="0" w:color="auto"/>
              </w:divBdr>
            </w:div>
            <w:div w:id="1361587766">
              <w:marLeft w:val="0"/>
              <w:marRight w:val="0"/>
              <w:marTop w:val="0"/>
              <w:marBottom w:val="0"/>
              <w:divBdr>
                <w:top w:val="none" w:sz="0" w:space="0" w:color="auto"/>
                <w:left w:val="none" w:sz="0" w:space="0" w:color="auto"/>
                <w:bottom w:val="none" w:sz="0" w:space="0" w:color="auto"/>
                <w:right w:val="none" w:sz="0" w:space="0" w:color="auto"/>
              </w:divBdr>
            </w:div>
            <w:div w:id="1491168108">
              <w:marLeft w:val="0"/>
              <w:marRight w:val="0"/>
              <w:marTop w:val="0"/>
              <w:marBottom w:val="0"/>
              <w:divBdr>
                <w:top w:val="none" w:sz="0" w:space="0" w:color="auto"/>
                <w:left w:val="none" w:sz="0" w:space="0" w:color="auto"/>
                <w:bottom w:val="none" w:sz="0" w:space="0" w:color="auto"/>
                <w:right w:val="none" w:sz="0" w:space="0" w:color="auto"/>
              </w:divBdr>
            </w:div>
            <w:div w:id="687952623">
              <w:marLeft w:val="0"/>
              <w:marRight w:val="0"/>
              <w:marTop w:val="0"/>
              <w:marBottom w:val="0"/>
              <w:divBdr>
                <w:top w:val="none" w:sz="0" w:space="0" w:color="auto"/>
                <w:left w:val="none" w:sz="0" w:space="0" w:color="auto"/>
                <w:bottom w:val="none" w:sz="0" w:space="0" w:color="auto"/>
                <w:right w:val="none" w:sz="0" w:space="0" w:color="auto"/>
              </w:divBdr>
            </w:div>
            <w:div w:id="908491628">
              <w:marLeft w:val="0"/>
              <w:marRight w:val="0"/>
              <w:marTop w:val="0"/>
              <w:marBottom w:val="0"/>
              <w:divBdr>
                <w:top w:val="none" w:sz="0" w:space="0" w:color="auto"/>
                <w:left w:val="none" w:sz="0" w:space="0" w:color="auto"/>
                <w:bottom w:val="none" w:sz="0" w:space="0" w:color="auto"/>
                <w:right w:val="none" w:sz="0" w:space="0" w:color="auto"/>
              </w:divBdr>
            </w:div>
            <w:div w:id="320349331">
              <w:marLeft w:val="0"/>
              <w:marRight w:val="0"/>
              <w:marTop w:val="0"/>
              <w:marBottom w:val="0"/>
              <w:divBdr>
                <w:top w:val="none" w:sz="0" w:space="0" w:color="auto"/>
                <w:left w:val="none" w:sz="0" w:space="0" w:color="auto"/>
                <w:bottom w:val="none" w:sz="0" w:space="0" w:color="auto"/>
                <w:right w:val="none" w:sz="0" w:space="0" w:color="auto"/>
              </w:divBdr>
            </w:div>
            <w:div w:id="84640791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344477533">
              <w:marLeft w:val="0"/>
              <w:marRight w:val="0"/>
              <w:marTop w:val="0"/>
              <w:marBottom w:val="0"/>
              <w:divBdr>
                <w:top w:val="none" w:sz="0" w:space="0" w:color="auto"/>
                <w:left w:val="none" w:sz="0" w:space="0" w:color="auto"/>
                <w:bottom w:val="none" w:sz="0" w:space="0" w:color="auto"/>
                <w:right w:val="none" w:sz="0" w:space="0" w:color="auto"/>
              </w:divBdr>
            </w:div>
            <w:div w:id="661349074">
              <w:marLeft w:val="0"/>
              <w:marRight w:val="0"/>
              <w:marTop w:val="0"/>
              <w:marBottom w:val="0"/>
              <w:divBdr>
                <w:top w:val="none" w:sz="0" w:space="0" w:color="auto"/>
                <w:left w:val="none" w:sz="0" w:space="0" w:color="auto"/>
                <w:bottom w:val="none" w:sz="0" w:space="0" w:color="auto"/>
                <w:right w:val="none" w:sz="0" w:space="0" w:color="auto"/>
              </w:divBdr>
            </w:div>
            <w:div w:id="1201867585">
              <w:marLeft w:val="0"/>
              <w:marRight w:val="0"/>
              <w:marTop w:val="0"/>
              <w:marBottom w:val="0"/>
              <w:divBdr>
                <w:top w:val="none" w:sz="0" w:space="0" w:color="auto"/>
                <w:left w:val="none" w:sz="0" w:space="0" w:color="auto"/>
                <w:bottom w:val="none" w:sz="0" w:space="0" w:color="auto"/>
                <w:right w:val="none" w:sz="0" w:space="0" w:color="auto"/>
              </w:divBdr>
            </w:div>
            <w:div w:id="1193030093">
              <w:marLeft w:val="0"/>
              <w:marRight w:val="0"/>
              <w:marTop w:val="0"/>
              <w:marBottom w:val="0"/>
              <w:divBdr>
                <w:top w:val="none" w:sz="0" w:space="0" w:color="auto"/>
                <w:left w:val="none" w:sz="0" w:space="0" w:color="auto"/>
                <w:bottom w:val="none" w:sz="0" w:space="0" w:color="auto"/>
                <w:right w:val="none" w:sz="0" w:space="0" w:color="auto"/>
              </w:divBdr>
            </w:div>
            <w:div w:id="452482472">
              <w:marLeft w:val="0"/>
              <w:marRight w:val="0"/>
              <w:marTop w:val="0"/>
              <w:marBottom w:val="0"/>
              <w:divBdr>
                <w:top w:val="none" w:sz="0" w:space="0" w:color="auto"/>
                <w:left w:val="none" w:sz="0" w:space="0" w:color="auto"/>
                <w:bottom w:val="none" w:sz="0" w:space="0" w:color="auto"/>
                <w:right w:val="none" w:sz="0" w:space="0" w:color="auto"/>
              </w:divBdr>
            </w:div>
            <w:div w:id="676687658">
              <w:marLeft w:val="0"/>
              <w:marRight w:val="0"/>
              <w:marTop w:val="0"/>
              <w:marBottom w:val="0"/>
              <w:divBdr>
                <w:top w:val="none" w:sz="0" w:space="0" w:color="auto"/>
                <w:left w:val="none" w:sz="0" w:space="0" w:color="auto"/>
                <w:bottom w:val="none" w:sz="0" w:space="0" w:color="auto"/>
                <w:right w:val="none" w:sz="0" w:space="0" w:color="auto"/>
              </w:divBdr>
            </w:div>
            <w:div w:id="1246913099">
              <w:marLeft w:val="0"/>
              <w:marRight w:val="0"/>
              <w:marTop w:val="0"/>
              <w:marBottom w:val="0"/>
              <w:divBdr>
                <w:top w:val="none" w:sz="0" w:space="0" w:color="auto"/>
                <w:left w:val="none" w:sz="0" w:space="0" w:color="auto"/>
                <w:bottom w:val="none" w:sz="0" w:space="0" w:color="auto"/>
                <w:right w:val="none" w:sz="0" w:space="0" w:color="auto"/>
              </w:divBdr>
            </w:div>
            <w:div w:id="119613091">
              <w:marLeft w:val="0"/>
              <w:marRight w:val="0"/>
              <w:marTop w:val="0"/>
              <w:marBottom w:val="0"/>
              <w:divBdr>
                <w:top w:val="none" w:sz="0" w:space="0" w:color="auto"/>
                <w:left w:val="none" w:sz="0" w:space="0" w:color="auto"/>
                <w:bottom w:val="none" w:sz="0" w:space="0" w:color="auto"/>
                <w:right w:val="none" w:sz="0" w:space="0" w:color="auto"/>
              </w:divBdr>
            </w:div>
            <w:div w:id="1349454339">
              <w:marLeft w:val="0"/>
              <w:marRight w:val="0"/>
              <w:marTop w:val="0"/>
              <w:marBottom w:val="0"/>
              <w:divBdr>
                <w:top w:val="none" w:sz="0" w:space="0" w:color="auto"/>
                <w:left w:val="none" w:sz="0" w:space="0" w:color="auto"/>
                <w:bottom w:val="none" w:sz="0" w:space="0" w:color="auto"/>
                <w:right w:val="none" w:sz="0" w:space="0" w:color="auto"/>
              </w:divBdr>
            </w:div>
            <w:div w:id="274025259">
              <w:marLeft w:val="0"/>
              <w:marRight w:val="0"/>
              <w:marTop w:val="0"/>
              <w:marBottom w:val="0"/>
              <w:divBdr>
                <w:top w:val="none" w:sz="0" w:space="0" w:color="auto"/>
                <w:left w:val="none" w:sz="0" w:space="0" w:color="auto"/>
                <w:bottom w:val="none" w:sz="0" w:space="0" w:color="auto"/>
                <w:right w:val="none" w:sz="0" w:space="0" w:color="auto"/>
              </w:divBdr>
            </w:div>
            <w:div w:id="1225987768">
              <w:marLeft w:val="0"/>
              <w:marRight w:val="0"/>
              <w:marTop w:val="0"/>
              <w:marBottom w:val="0"/>
              <w:divBdr>
                <w:top w:val="none" w:sz="0" w:space="0" w:color="auto"/>
                <w:left w:val="none" w:sz="0" w:space="0" w:color="auto"/>
                <w:bottom w:val="none" w:sz="0" w:space="0" w:color="auto"/>
                <w:right w:val="none" w:sz="0" w:space="0" w:color="auto"/>
              </w:divBdr>
            </w:div>
            <w:div w:id="694962132">
              <w:marLeft w:val="0"/>
              <w:marRight w:val="0"/>
              <w:marTop w:val="0"/>
              <w:marBottom w:val="0"/>
              <w:divBdr>
                <w:top w:val="none" w:sz="0" w:space="0" w:color="auto"/>
                <w:left w:val="none" w:sz="0" w:space="0" w:color="auto"/>
                <w:bottom w:val="none" w:sz="0" w:space="0" w:color="auto"/>
                <w:right w:val="none" w:sz="0" w:space="0" w:color="auto"/>
              </w:divBdr>
            </w:div>
            <w:div w:id="522206148">
              <w:marLeft w:val="0"/>
              <w:marRight w:val="0"/>
              <w:marTop w:val="0"/>
              <w:marBottom w:val="0"/>
              <w:divBdr>
                <w:top w:val="none" w:sz="0" w:space="0" w:color="auto"/>
                <w:left w:val="none" w:sz="0" w:space="0" w:color="auto"/>
                <w:bottom w:val="none" w:sz="0" w:space="0" w:color="auto"/>
                <w:right w:val="none" w:sz="0" w:space="0" w:color="auto"/>
              </w:divBdr>
            </w:div>
            <w:div w:id="1470897145">
              <w:marLeft w:val="0"/>
              <w:marRight w:val="0"/>
              <w:marTop w:val="0"/>
              <w:marBottom w:val="0"/>
              <w:divBdr>
                <w:top w:val="none" w:sz="0" w:space="0" w:color="auto"/>
                <w:left w:val="none" w:sz="0" w:space="0" w:color="auto"/>
                <w:bottom w:val="none" w:sz="0" w:space="0" w:color="auto"/>
                <w:right w:val="none" w:sz="0" w:space="0" w:color="auto"/>
              </w:divBdr>
            </w:div>
            <w:div w:id="999847876">
              <w:marLeft w:val="0"/>
              <w:marRight w:val="0"/>
              <w:marTop w:val="0"/>
              <w:marBottom w:val="0"/>
              <w:divBdr>
                <w:top w:val="none" w:sz="0" w:space="0" w:color="auto"/>
                <w:left w:val="none" w:sz="0" w:space="0" w:color="auto"/>
                <w:bottom w:val="none" w:sz="0" w:space="0" w:color="auto"/>
                <w:right w:val="none" w:sz="0" w:space="0" w:color="auto"/>
              </w:divBdr>
            </w:div>
            <w:div w:id="1491366074">
              <w:marLeft w:val="0"/>
              <w:marRight w:val="0"/>
              <w:marTop w:val="0"/>
              <w:marBottom w:val="0"/>
              <w:divBdr>
                <w:top w:val="none" w:sz="0" w:space="0" w:color="auto"/>
                <w:left w:val="none" w:sz="0" w:space="0" w:color="auto"/>
                <w:bottom w:val="none" w:sz="0" w:space="0" w:color="auto"/>
                <w:right w:val="none" w:sz="0" w:space="0" w:color="auto"/>
              </w:divBdr>
            </w:div>
            <w:div w:id="1162618852">
              <w:marLeft w:val="0"/>
              <w:marRight w:val="0"/>
              <w:marTop w:val="0"/>
              <w:marBottom w:val="0"/>
              <w:divBdr>
                <w:top w:val="none" w:sz="0" w:space="0" w:color="auto"/>
                <w:left w:val="none" w:sz="0" w:space="0" w:color="auto"/>
                <w:bottom w:val="none" w:sz="0" w:space="0" w:color="auto"/>
                <w:right w:val="none" w:sz="0" w:space="0" w:color="auto"/>
              </w:divBdr>
            </w:div>
            <w:div w:id="1781952679">
              <w:marLeft w:val="0"/>
              <w:marRight w:val="0"/>
              <w:marTop w:val="0"/>
              <w:marBottom w:val="0"/>
              <w:divBdr>
                <w:top w:val="none" w:sz="0" w:space="0" w:color="auto"/>
                <w:left w:val="none" w:sz="0" w:space="0" w:color="auto"/>
                <w:bottom w:val="none" w:sz="0" w:space="0" w:color="auto"/>
                <w:right w:val="none" w:sz="0" w:space="0" w:color="auto"/>
              </w:divBdr>
            </w:div>
            <w:div w:id="1894196586">
              <w:marLeft w:val="0"/>
              <w:marRight w:val="0"/>
              <w:marTop w:val="0"/>
              <w:marBottom w:val="0"/>
              <w:divBdr>
                <w:top w:val="none" w:sz="0" w:space="0" w:color="auto"/>
                <w:left w:val="none" w:sz="0" w:space="0" w:color="auto"/>
                <w:bottom w:val="none" w:sz="0" w:space="0" w:color="auto"/>
                <w:right w:val="none" w:sz="0" w:space="0" w:color="auto"/>
              </w:divBdr>
            </w:div>
            <w:div w:id="1628126744">
              <w:marLeft w:val="0"/>
              <w:marRight w:val="0"/>
              <w:marTop w:val="0"/>
              <w:marBottom w:val="0"/>
              <w:divBdr>
                <w:top w:val="none" w:sz="0" w:space="0" w:color="auto"/>
                <w:left w:val="none" w:sz="0" w:space="0" w:color="auto"/>
                <w:bottom w:val="none" w:sz="0" w:space="0" w:color="auto"/>
                <w:right w:val="none" w:sz="0" w:space="0" w:color="auto"/>
              </w:divBdr>
            </w:div>
            <w:div w:id="760174924">
              <w:marLeft w:val="0"/>
              <w:marRight w:val="0"/>
              <w:marTop w:val="0"/>
              <w:marBottom w:val="0"/>
              <w:divBdr>
                <w:top w:val="none" w:sz="0" w:space="0" w:color="auto"/>
                <w:left w:val="none" w:sz="0" w:space="0" w:color="auto"/>
                <w:bottom w:val="none" w:sz="0" w:space="0" w:color="auto"/>
                <w:right w:val="none" w:sz="0" w:space="0" w:color="auto"/>
              </w:divBdr>
            </w:div>
            <w:div w:id="1811168284">
              <w:marLeft w:val="0"/>
              <w:marRight w:val="0"/>
              <w:marTop w:val="0"/>
              <w:marBottom w:val="0"/>
              <w:divBdr>
                <w:top w:val="none" w:sz="0" w:space="0" w:color="auto"/>
                <w:left w:val="none" w:sz="0" w:space="0" w:color="auto"/>
                <w:bottom w:val="none" w:sz="0" w:space="0" w:color="auto"/>
                <w:right w:val="none" w:sz="0" w:space="0" w:color="auto"/>
              </w:divBdr>
            </w:div>
            <w:div w:id="374694273">
              <w:marLeft w:val="0"/>
              <w:marRight w:val="0"/>
              <w:marTop w:val="0"/>
              <w:marBottom w:val="0"/>
              <w:divBdr>
                <w:top w:val="none" w:sz="0" w:space="0" w:color="auto"/>
                <w:left w:val="none" w:sz="0" w:space="0" w:color="auto"/>
                <w:bottom w:val="none" w:sz="0" w:space="0" w:color="auto"/>
                <w:right w:val="none" w:sz="0" w:space="0" w:color="auto"/>
              </w:divBdr>
            </w:div>
            <w:div w:id="965038933">
              <w:marLeft w:val="0"/>
              <w:marRight w:val="0"/>
              <w:marTop w:val="0"/>
              <w:marBottom w:val="0"/>
              <w:divBdr>
                <w:top w:val="none" w:sz="0" w:space="0" w:color="auto"/>
                <w:left w:val="none" w:sz="0" w:space="0" w:color="auto"/>
                <w:bottom w:val="none" w:sz="0" w:space="0" w:color="auto"/>
                <w:right w:val="none" w:sz="0" w:space="0" w:color="auto"/>
              </w:divBdr>
            </w:div>
            <w:div w:id="389229813">
              <w:marLeft w:val="0"/>
              <w:marRight w:val="0"/>
              <w:marTop w:val="0"/>
              <w:marBottom w:val="0"/>
              <w:divBdr>
                <w:top w:val="none" w:sz="0" w:space="0" w:color="auto"/>
                <w:left w:val="none" w:sz="0" w:space="0" w:color="auto"/>
                <w:bottom w:val="none" w:sz="0" w:space="0" w:color="auto"/>
                <w:right w:val="none" w:sz="0" w:space="0" w:color="auto"/>
              </w:divBdr>
            </w:div>
            <w:div w:id="1101687516">
              <w:marLeft w:val="0"/>
              <w:marRight w:val="0"/>
              <w:marTop w:val="0"/>
              <w:marBottom w:val="0"/>
              <w:divBdr>
                <w:top w:val="none" w:sz="0" w:space="0" w:color="auto"/>
                <w:left w:val="none" w:sz="0" w:space="0" w:color="auto"/>
                <w:bottom w:val="none" w:sz="0" w:space="0" w:color="auto"/>
                <w:right w:val="none" w:sz="0" w:space="0" w:color="auto"/>
              </w:divBdr>
            </w:div>
            <w:div w:id="450443934">
              <w:marLeft w:val="0"/>
              <w:marRight w:val="0"/>
              <w:marTop w:val="0"/>
              <w:marBottom w:val="0"/>
              <w:divBdr>
                <w:top w:val="none" w:sz="0" w:space="0" w:color="auto"/>
                <w:left w:val="none" w:sz="0" w:space="0" w:color="auto"/>
                <w:bottom w:val="none" w:sz="0" w:space="0" w:color="auto"/>
                <w:right w:val="none" w:sz="0" w:space="0" w:color="auto"/>
              </w:divBdr>
            </w:div>
            <w:div w:id="1442460053">
              <w:marLeft w:val="0"/>
              <w:marRight w:val="0"/>
              <w:marTop w:val="0"/>
              <w:marBottom w:val="0"/>
              <w:divBdr>
                <w:top w:val="none" w:sz="0" w:space="0" w:color="auto"/>
                <w:left w:val="none" w:sz="0" w:space="0" w:color="auto"/>
                <w:bottom w:val="none" w:sz="0" w:space="0" w:color="auto"/>
                <w:right w:val="none" w:sz="0" w:space="0" w:color="auto"/>
              </w:divBdr>
            </w:div>
            <w:div w:id="1126125017">
              <w:marLeft w:val="0"/>
              <w:marRight w:val="0"/>
              <w:marTop w:val="0"/>
              <w:marBottom w:val="0"/>
              <w:divBdr>
                <w:top w:val="none" w:sz="0" w:space="0" w:color="auto"/>
                <w:left w:val="none" w:sz="0" w:space="0" w:color="auto"/>
                <w:bottom w:val="none" w:sz="0" w:space="0" w:color="auto"/>
                <w:right w:val="none" w:sz="0" w:space="0" w:color="auto"/>
              </w:divBdr>
            </w:div>
            <w:div w:id="379213566">
              <w:marLeft w:val="0"/>
              <w:marRight w:val="0"/>
              <w:marTop w:val="0"/>
              <w:marBottom w:val="0"/>
              <w:divBdr>
                <w:top w:val="none" w:sz="0" w:space="0" w:color="auto"/>
                <w:left w:val="none" w:sz="0" w:space="0" w:color="auto"/>
                <w:bottom w:val="none" w:sz="0" w:space="0" w:color="auto"/>
                <w:right w:val="none" w:sz="0" w:space="0" w:color="auto"/>
              </w:divBdr>
            </w:div>
            <w:div w:id="1979145693">
              <w:marLeft w:val="0"/>
              <w:marRight w:val="0"/>
              <w:marTop w:val="0"/>
              <w:marBottom w:val="0"/>
              <w:divBdr>
                <w:top w:val="none" w:sz="0" w:space="0" w:color="auto"/>
                <w:left w:val="none" w:sz="0" w:space="0" w:color="auto"/>
                <w:bottom w:val="none" w:sz="0" w:space="0" w:color="auto"/>
                <w:right w:val="none" w:sz="0" w:space="0" w:color="auto"/>
              </w:divBdr>
            </w:div>
            <w:div w:id="2105488869">
              <w:marLeft w:val="0"/>
              <w:marRight w:val="0"/>
              <w:marTop w:val="0"/>
              <w:marBottom w:val="0"/>
              <w:divBdr>
                <w:top w:val="none" w:sz="0" w:space="0" w:color="auto"/>
                <w:left w:val="none" w:sz="0" w:space="0" w:color="auto"/>
                <w:bottom w:val="none" w:sz="0" w:space="0" w:color="auto"/>
                <w:right w:val="none" w:sz="0" w:space="0" w:color="auto"/>
              </w:divBdr>
            </w:div>
            <w:div w:id="916406567">
              <w:marLeft w:val="0"/>
              <w:marRight w:val="0"/>
              <w:marTop w:val="0"/>
              <w:marBottom w:val="0"/>
              <w:divBdr>
                <w:top w:val="none" w:sz="0" w:space="0" w:color="auto"/>
                <w:left w:val="none" w:sz="0" w:space="0" w:color="auto"/>
                <w:bottom w:val="none" w:sz="0" w:space="0" w:color="auto"/>
                <w:right w:val="none" w:sz="0" w:space="0" w:color="auto"/>
              </w:divBdr>
            </w:div>
            <w:div w:id="42563914">
              <w:marLeft w:val="0"/>
              <w:marRight w:val="0"/>
              <w:marTop w:val="0"/>
              <w:marBottom w:val="0"/>
              <w:divBdr>
                <w:top w:val="none" w:sz="0" w:space="0" w:color="auto"/>
                <w:left w:val="none" w:sz="0" w:space="0" w:color="auto"/>
                <w:bottom w:val="none" w:sz="0" w:space="0" w:color="auto"/>
                <w:right w:val="none" w:sz="0" w:space="0" w:color="auto"/>
              </w:divBdr>
            </w:div>
            <w:div w:id="1131675735">
              <w:marLeft w:val="0"/>
              <w:marRight w:val="0"/>
              <w:marTop w:val="0"/>
              <w:marBottom w:val="0"/>
              <w:divBdr>
                <w:top w:val="none" w:sz="0" w:space="0" w:color="auto"/>
                <w:left w:val="none" w:sz="0" w:space="0" w:color="auto"/>
                <w:bottom w:val="none" w:sz="0" w:space="0" w:color="auto"/>
                <w:right w:val="none" w:sz="0" w:space="0" w:color="auto"/>
              </w:divBdr>
            </w:div>
            <w:div w:id="115998846">
              <w:marLeft w:val="0"/>
              <w:marRight w:val="0"/>
              <w:marTop w:val="0"/>
              <w:marBottom w:val="0"/>
              <w:divBdr>
                <w:top w:val="none" w:sz="0" w:space="0" w:color="auto"/>
                <w:left w:val="none" w:sz="0" w:space="0" w:color="auto"/>
                <w:bottom w:val="none" w:sz="0" w:space="0" w:color="auto"/>
                <w:right w:val="none" w:sz="0" w:space="0" w:color="auto"/>
              </w:divBdr>
            </w:div>
            <w:div w:id="1764033667">
              <w:marLeft w:val="0"/>
              <w:marRight w:val="0"/>
              <w:marTop w:val="0"/>
              <w:marBottom w:val="0"/>
              <w:divBdr>
                <w:top w:val="none" w:sz="0" w:space="0" w:color="auto"/>
                <w:left w:val="none" w:sz="0" w:space="0" w:color="auto"/>
                <w:bottom w:val="none" w:sz="0" w:space="0" w:color="auto"/>
                <w:right w:val="none" w:sz="0" w:space="0" w:color="auto"/>
              </w:divBdr>
            </w:div>
            <w:div w:id="737245173">
              <w:marLeft w:val="0"/>
              <w:marRight w:val="0"/>
              <w:marTop w:val="0"/>
              <w:marBottom w:val="0"/>
              <w:divBdr>
                <w:top w:val="none" w:sz="0" w:space="0" w:color="auto"/>
                <w:left w:val="none" w:sz="0" w:space="0" w:color="auto"/>
                <w:bottom w:val="none" w:sz="0" w:space="0" w:color="auto"/>
                <w:right w:val="none" w:sz="0" w:space="0" w:color="auto"/>
              </w:divBdr>
            </w:div>
            <w:div w:id="801077476">
              <w:marLeft w:val="0"/>
              <w:marRight w:val="0"/>
              <w:marTop w:val="0"/>
              <w:marBottom w:val="0"/>
              <w:divBdr>
                <w:top w:val="none" w:sz="0" w:space="0" w:color="auto"/>
                <w:left w:val="none" w:sz="0" w:space="0" w:color="auto"/>
                <w:bottom w:val="none" w:sz="0" w:space="0" w:color="auto"/>
                <w:right w:val="none" w:sz="0" w:space="0" w:color="auto"/>
              </w:divBdr>
            </w:div>
            <w:div w:id="1715961163">
              <w:marLeft w:val="0"/>
              <w:marRight w:val="0"/>
              <w:marTop w:val="0"/>
              <w:marBottom w:val="0"/>
              <w:divBdr>
                <w:top w:val="none" w:sz="0" w:space="0" w:color="auto"/>
                <w:left w:val="none" w:sz="0" w:space="0" w:color="auto"/>
                <w:bottom w:val="none" w:sz="0" w:space="0" w:color="auto"/>
                <w:right w:val="none" w:sz="0" w:space="0" w:color="auto"/>
              </w:divBdr>
            </w:div>
            <w:div w:id="1204057905">
              <w:marLeft w:val="0"/>
              <w:marRight w:val="0"/>
              <w:marTop w:val="0"/>
              <w:marBottom w:val="0"/>
              <w:divBdr>
                <w:top w:val="none" w:sz="0" w:space="0" w:color="auto"/>
                <w:left w:val="none" w:sz="0" w:space="0" w:color="auto"/>
                <w:bottom w:val="none" w:sz="0" w:space="0" w:color="auto"/>
                <w:right w:val="none" w:sz="0" w:space="0" w:color="auto"/>
              </w:divBdr>
            </w:div>
            <w:div w:id="925921403">
              <w:marLeft w:val="0"/>
              <w:marRight w:val="0"/>
              <w:marTop w:val="0"/>
              <w:marBottom w:val="0"/>
              <w:divBdr>
                <w:top w:val="none" w:sz="0" w:space="0" w:color="auto"/>
                <w:left w:val="none" w:sz="0" w:space="0" w:color="auto"/>
                <w:bottom w:val="none" w:sz="0" w:space="0" w:color="auto"/>
                <w:right w:val="none" w:sz="0" w:space="0" w:color="auto"/>
              </w:divBdr>
            </w:div>
            <w:div w:id="1139344733">
              <w:marLeft w:val="0"/>
              <w:marRight w:val="0"/>
              <w:marTop w:val="0"/>
              <w:marBottom w:val="0"/>
              <w:divBdr>
                <w:top w:val="none" w:sz="0" w:space="0" w:color="auto"/>
                <w:left w:val="none" w:sz="0" w:space="0" w:color="auto"/>
                <w:bottom w:val="none" w:sz="0" w:space="0" w:color="auto"/>
                <w:right w:val="none" w:sz="0" w:space="0" w:color="auto"/>
              </w:divBdr>
            </w:div>
            <w:div w:id="1341852229">
              <w:marLeft w:val="0"/>
              <w:marRight w:val="0"/>
              <w:marTop w:val="0"/>
              <w:marBottom w:val="0"/>
              <w:divBdr>
                <w:top w:val="none" w:sz="0" w:space="0" w:color="auto"/>
                <w:left w:val="none" w:sz="0" w:space="0" w:color="auto"/>
                <w:bottom w:val="none" w:sz="0" w:space="0" w:color="auto"/>
                <w:right w:val="none" w:sz="0" w:space="0" w:color="auto"/>
              </w:divBdr>
            </w:div>
            <w:div w:id="1994141728">
              <w:marLeft w:val="0"/>
              <w:marRight w:val="0"/>
              <w:marTop w:val="0"/>
              <w:marBottom w:val="0"/>
              <w:divBdr>
                <w:top w:val="none" w:sz="0" w:space="0" w:color="auto"/>
                <w:left w:val="none" w:sz="0" w:space="0" w:color="auto"/>
                <w:bottom w:val="none" w:sz="0" w:space="0" w:color="auto"/>
                <w:right w:val="none" w:sz="0" w:space="0" w:color="auto"/>
              </w:divBdr>
            </w:div>
            <w:div w:id="1358581767">
              <w:marLeft w:val="0"/>
              <w:marRight w:val="0"/>
              <w:marTop w:val="0"/>
              <w:marBottom w:val="0"/>
              <w:divBdr>
                <w:top w:val="none" w:sz="0" w:space="0" w:color="auto"/>
                <w:left w:val="none" w:sz="0" w:space="0" w:color="auto"/>
                <w:bottom w:val="none" w:sz="0" w:space="0" w:color="auto"/>
                <w:right w:val="none" w:sz="0" w:space="0" w:color="auto"/>
              </w:divBdr>
            </w:div>
            <w:div w:id="780421713">
              <w:marLeft w:val="0"/>
              <w:marRight w:val="0"/>
              <w:marTop w:val="0"/>
              <w:marBottom w:val="0"/>
              <w:divBdr>
                <w:top w:val="none" w:sz="0" w:space="0" w:color="auto"/>
                <w:left w:val="none" w:sz="0" w:space="0" w:color="auto"/>
                <w:bottom w:val="none" w:sz="0" w:space="0" w:color="auto"/>
                <w:right w:val="none" w:sz="0" w:space="0" w:color="auto"/>
              </w:divBdr>
            </w:div>
            <w:div w:id="774859702">
              <w:marLeft w:val="0"/>
              <w:marRight w:val="0"/>
              <w:marTop w:val="0"/>
              <w:marBottom w:val="0"/>
              <w:divBdr>
                <w:top w:val="none" w:sz="0" w:space="0" w:color="auto"/>
                <w:left w:val="none" w:sz="0" w:space="0" w:color="auto"/>
                <w:bottom w:val="none" w:sz="0" w:space="0" w:color="auto"/>
                <w:right w:val="none" w:sz="0" w:space="0" w:color="auto"/>
              </w:divBdr>
            </w:div>
            <w:div w:id="1008368257">
              <w:marLeft w:val="0"/>
              <w:marRight w:val="0"/>
              <w:marTop w:val="0"/>
              <w:marBottom w:val="0"/>
              <w:divBdr>
                <w:top w:val="none" w:sz="0" w:space="0" w:color="auto"/>
                <w:left w:val="none" w:sz="0" w:space="0" w:color="auto"/>
                <w:bottom w:val="none" w:sz="0" w:space="0" w:color="auto"/>
                <w:right w:val="none" w:sz="0" w:space="0" w:color="auto"/>
              </w:divBdr>
            </w:div>
            <w:div w:id="1462504627">
              <w:marLeft w:val="0"/>
              <w:marRight w:val="0"/>
              <w:marTop w:val="0"/>
              <w:marBottom w:val="0"/>
              <w:divBdr>
                <w:top w:val="none" w:sz="0" w:space="0" w:color="auto"/>
                <w:left w:val="none" w:sz="0" w:space="0" w:color="auto"/>
                <w:bottom w:val="none" w:sz="0" w:space="0" w:color="auto"/>
                <w:right w:val="none" w:sz="0" w:space="0" w:color="auto"/>
              </w:divBdr>
            </w:div>
            <w:div w:id="793641199">
              <w:marLeft w:val="0"/>
              <w:marRight w:val="0"/>
              <w:marTop w:val="0"/>
              <w:marBottom w:val="0"/>
              <w:divBdr>
                <w:top w:val="none" w:sz="0" w:space="0" w:color="auto"/>
                <w:left w:val="none" w:sz="0" w:space="0" w:color="auto"/>
                <w:bottom w:val="none" w:sz="0" w:space="0" w:color="auto"/>
                <w:right w:val="none" w:sz="0" w:space="0" w:color="auto"/>
              </w:divBdr>
            </w:div>
            <w:div w:id="1266376814">
              <w:marLeft w:val="0"/>
              <w:marRight w:val="0"/>
              <w:marTop w:val="0"/>
              <w:marBottom w:val="0"/>
              <w:divBdr>
                <w:top w:val="none" w:sz="0" w:space="0" w:color="auto"/>
                <w:left w:val="none" w:sz="0" w:space="0" w:color="auto"/>
                <w:bottom w:val="none" w:sz="0" w:space="0" w:color="auto"/>
                <w:right w:val="none" w:sz="0" w:space="0" w:color="auto"/>
              </w:divBdr>
            </w:div>
            <w:div w:id="2061591042">
              <w:marLeft w:val="0"/>
              <w:marRight w:val="0"/>
              <w:marTop w:val="0"/>
              <w:marBottom w:val="0"/>
              <w:divBdr>
                <w:top w:val="none" w:sz="0" w:space="0" w:color="auto"/>
                <w:left w:val="none" w:sz="0" w:space="0" w:color="auto"/>
                <w:bottom w:val="none" w:sz="0" w:space="0" w:color="auto"/>
                <w:right w:val="none" w:sz="0" w:space="0" w:color="auto"/>
              </w:divBdr>
            </w:div>
            <w:div w:id="430859371">
              <w:marLeft w:val="0"/>
              <w:marRight w:val="0"/>
              <w:marTop w:val="0"/>
              <w:marBottom w:val="0"/>
              <w:divBdr>
                <w:top w:val="none" w:sz="0" w:space="0" w:color="auto"/>
                <w:left w:val="none" w:sz="0" w:space="0" w:color="auto"/>
                <w:bottom w:val="none" w:sz="0" w:space="0" w:color="auto"/>
                <w:right w:val="none" w:sz="0" w:space="0" w:color="auto"/>
              </w:divBdr>
            </w:div>
            <w:div w:id="350839804">
              <w:marLeft w:val="0"/>
              <w:marRight w:val="0"/>
              <w:marTop w:val="0"/>
              <w:marBottom w:val="0"/>
              <w:divBdr>
                <w:top w:val="none" w:sz="0" w:space="0" w:color="auto"/>
                <w:left w:val="none" w:sz="0" w:space="0" w:color="auto"/>
                <w:bottom w:val="none" w:sz="0" w:space="0" w:color="auto"/>
                <w:right w:val="none" w:sz="0" w:space="0" w:color="auto"/>
              </w:divBdr>
            </w:div>
            <w:div w:id="1802110243">
              <w:marLeft w:val="0"/>
              <w:marRight w:val="0"/>
              <w:marTop w:val="0"/>
              <w:marBottom w:val="0"/>
              <w:divBdr>
                <w:top w:val="none" w:sz="0" w:space="0" w:color="auto"/>
                <w:left w:val="none" w:sz="0" w:space="0" w:color="auto"/>
                <w:bottom w:val="none" w:sz="0" w:space="0" w:color="auto"/>
                <w:right w:val="none" w:sz="0" w:space="0" w:color="auto"/>
              </w:divBdr>
            </w:div>
            <w:div w:id="462235989">
              <w:marLeft w:val="0"/>
              <w:marRight w:val="0"/>
              <w:marTop w:val="0"/>
              <w:marBottom w:val="0"/>
              <w:divBdr>
                <w:top w:val="none" w:sz="0" w:space="0" w:color="auto"/>
                <w:left w:val="none" w:sz="0" w:space="0" w:color="auto"/>
                <w:bottom w:val="none" w:sz="0" w:space="0" w:color="auto"/>
                <w:right w:val="none" w:sz="0" w:space="0" w:color="auto"/>
              </w:divBdr>
            </w:div>
            <w:div w:id="1030104908">
              <w:marLeft w:val="0"/>
              <w:marRight w:val="0"/>
              <w:marTop w:val="0"/>
              <w:marBottom w:val="0"/>
              <w:divBdr>
                <w:top w:val="none" w:sz="0" w:space="0" w:color="auto"/>
                <w:left w:val="none" w:sz="0" w:space="0" w:color="auto"/>
                <w:bottom w:val="none" w:sz="0" w:space="0" w:color="auto"/>
                <w:right w:val="none" w:sz="0" w:space="0" w:color="auto"/>
              </w:divBdr>
            </w:div>
            <w:div w:id="740759689">
              <w:marLeft w:val="0"/>
              <w:marRight w:val="0"/>
              <w:marTop w:val="0"/>
              <w:marBottom w:val="0"/>
              <w:divBdr>
                <w:top w:val="none" w:sz="0" w:space="0" w:color="auto"/>
                <w:left w:val="none" w:sz="0" w:space="0" w:color="auto"/>
                <w:bottom w:val="none" w:sz="0" w:space="0" w:color="auto"/>
                <w:right w:val="none" w:sz="0" w:space="0" w:color="auto"/>
              </w:divBdr>
            </w:div>
            <w:div w:id="1568102062">
              <w:marLeft w:val="0"/>
              <w:marRight w:val="0"/>
              <w:marTop w:val="0"/>
              <w:marBottom w:val="0"/>
              <w:divBdr>
                <w:top w:val="none" w:sz="0" w:space="0" w:color="auto"/>
                <w:left w:val="none" w:sz="0" w:space="0" w:color="auto"/>
                <w:bottom w:val="none" w:sz="0" w:space="0" w:color="auto"/>
                <w:right w:val="none" w:sz="0" w:space="0" w:color="auto"/>
              </w:divBdr>
            </w:div>
            <w:div w:id="1842892536">
              <w:marLeft w:val="0"/>
              <w:marRight w:val="0"/>
              <w:marTop w:val="0"/>
              <w:marBottom w:val="0"/>
              <w:divBdr>
                <w:top w:val="none" w:sz="0" w:space="0" w:color="auto"/>
                <w:left w:val="none" w:sz="0" w:space="0" w:color="auto"/>
                <w:bottom w:val="none" w:sz="0" w:space="0" w:color="auto"/>
                <w:right w:val="none" w:sz="0" w:space="0" w:color="auto"/>
              </w:divBdr>
            </w:div>
            <w:div w:id="368574658">
              <w:marLeft w:val="0"/>
              <w:marRight w:val="0"/>
              <w:marTop w:val="0"/>
              <w:marBottom w:val="0"/>
              <w:divBdr>
                <w:top w:val="none" w:sz="0" w:space="0" w:color="auto"/>
                <w:left w:val="none" w:sz="0" w:space="0" w:color="auto"/>
                <w:bottom w:val="none" w:sz="0" w:space="0" w:color="auto"/>
                <w:right w:val="none" w:sz="0" w:space="0" w:color="auto"/>
              </w:divBdr>
            </w:div>
            <w:div w:id="673264321">
              <w:marLeft w:val="0"/>
              <w:marRight w:val="0"/>
              <w:marTop w:val="0"/>
              <w:marBottom w:val="0"/>
              <w:divBdr>
                <w:top w:val="none" w:sz="0" w:space="0" w:color="auto"/>
                <w:left w:val="none" w:sz="0" w:space="0" w:color="auto"/>
                <w:bottom w:val="none" w:sz="0" w:space="0" w:color="auto"/>
                <w:right w:val="none" w:sz="0" w:space="0" w:color="auto"/>
              </w:divBdr>
            </w:div>
            <w:div w:id="729234206">
              <w:marLeft w:val="0"/>
              <w:marRight w:val="0"/>
              <w:marTop w:val="0"/>
              <w:marBottom w:val="0"/>
              <w:divBdr>
                <w:top w:val="none" w:sz="0" w:space="0" w:color="auto"/>
                <w:left w:val="none" w:sz="0" w:space="0" w:color="auto"/>
                <w:bottom w:val="none" w:sz="0" w:space="0" w:color="auto"/>
                <w:right w:val="none" w:sz="0" w:space="0" w:color="auto"/>
              </w:divBdr>
            </w:div>
            <w:div w:id="266161588">
              <w:marLeft w:val="0"/>
              <w:marRight w:val="0"/>
              <w:marTop w:val="0"/>
              <w:marBottom w:val="0"/>
              <w:divBdr>
                <w:top w:val="none" w:sz="0" w:space="0" w:color="auto"/>
                <w:left w:val="none" w:sz="0" w:space="0" w:color="auto"/>
                <w:bottom w:val="none" w:sz="0" w:space="0" w:color="auto"/>
                <w:right w:val="none" w:sz="0" w:space="0" w:color="auto"/>
              </w:divBdr>
            </w:div>
            <w:div w:id="8408597">
              <w:marLeft w:val="0"/>
              <w:marRight w:val="0"/>
              <w:marTop w:val="0"/>
              <w:marBottom w:val="0"/>
              <w:divBdr>
                <w:top w:val="none" w:sz="0" w:space="0" w:color="auto"/>
                <w:left w:val="none" w:sz="0" w:space="0" w:color="auto"/>
                <w:bottom w:val="none" w:sz="0" w:space="0" w:color="auto"/>
                <w:right w:val="none" w:sz="0" w:space="0" w:color="auto"/>
              </w:divBdr>
            </w:div>
            <w:div w:id="465121518">
              <w:marLeft w:val="0"/>
              <w:marRight w:val="0"/>
              <w:marTop w:val="0"/>
              <w:marBottom w:val="0"/>
              <w:divBdr>
                <w:top w:val="none" w:sz="0" w:space="0" w:color="auto"/>
                <w:left w:val="none" w:sz="0" w:space="0" w:color="auto"/>
                <w:bottom w:val="none" w:sz="0" w:space="0" w:color="auto"/>
                <w:right w:val="none" w:sz="0" w:space="0" w:color="auto"/>
              </w:divBdr>
            </w:div>
            <w:div w:id="918715976">
              <w:marLeft w:val="0"/>
              <w:marRight w:val="0"/>
              <w:marTop w:val="0"/>
              <w:marBottom w:val="0"/>
              <w:divBdr>
                <w:top w:val="none" w:sz="0" w:space="0" w:color="auto"/>
                <w:left w:val="none" w:sz="0" w:space="0" w:color="auto"/>
                <w:bottom w:val="none" w:sz="0" w:space="0" w:color="auto"/>
                <w:right w:val="none" w:sz="0" w:space="0" w:color="auto"/>
              </w:divBdr>
            </w:div>
            <w:div w:id="796876532">
              <w:marLeft w:val="0"/>
              <w:marRight w:val="0"/>
              <w:marTop w:val="0"/>
              <w:marBottom w:val="0"/>
              <w:divBdr>
                <w:top w:val="none" w:sz="0" w:space="0" w:color="auto"/>
                <w:left w:val="none" w:sz="0" w:space="0" w:color="auto"/>
                <w:bottom w:val="none" w:sz="0" w:space="0" w:color="auto"/>
                <w:right w:val="none" w:sz="0" w:space="0" w:color="auto"/>
              </w:divBdr>
            </w:div>
            <w:div w:id="1217014825">
              <w:marLeft w:val="0"/>
              <w:marRight w:val="0"/>
              <w:marTop w:val="0"/>
              <w:marBottom w:val="0"/>
              <w:divBdr>
                <w:top w:val="none" w:sz="0" w:space="0" w:color="auto"/>
                <w:left w:val="none" w:sz="0" w:space="0" w:color="auto"/>
                <w:bottom w:val="none" w:sz="0" w:space="0" w:color="auto"/>
                <w:right w:val="none" w:sz="0" w:space="0" w:color="auto"/>
              </w:divBdr>
            </w:div>
            <w:div w:id="742799995">
              <w:marLeft w:val="0"/>
              <w:marRight w:val="0"/>
              <w:marTop w:val="0"/>
              <w:marBottom w:val="0"/>
              <w:divBdr>
                <w:top w:val="none" w:sz="0" w:space="0" w:color="auto"/>
                <w:left w:val="none" w:sz="0" w:space="0" w:color="auto"/>
                <w:bottom w:val="none" w:sz="0" w:space="0" w:color="auto"/>
                <w:right w:val="none" w:sz="0" w:space="0" w:color="auto"/>
              </w:divBdr>
            </w:div>
            <w:div w:id="446895192">
              <w:marLeft w:val="0"/>
              <w:marRight w:val="0"/>
              <w:marTop w:val="0"/>
              <w:marBottom w:val="0"/>
              <w:divBdr>
                <w:top w:val="none" w:sz="0" w:space="0" w:color="auto"/>
                <w:left w:val="none" w:sz="0" w:space="0" w:color="auto"/>
                <w:bottom w:val="none" w:sz="0" w:space="0" w:color="auto"/>
                <w:right w:val="none" w:sz="0" w:space="0" w:color="auto"/>
              </w:divBdr>
            </w:div>
            <w:div w:id="2122189372">
              <w:marLeft w:val="0"/>
              <w:marRight w:val="0"/>
              <w:marTop w:val="0"/>
              <w:marBottom w:val="0"/>
              <w:divBdr>
                <w:top w:val="none" w:sz="0" w:space="0" w:color="auto"/>
                <w:left w:val="none" w:sz="0" w:space="0" w:color="auto"/>
                <w:bottom w:val="none" w:sz="0" w:space="0" w:color="auto"/>
                <w:right w:val="none" w:sz="0" w:space="0" w:color="auto"/>
              </w:divBdr>
            </w:div>
            <w:div w:id="962344605">
              <w:marLeft w:val="0"/>
              <w:marRight w:val="0"/>
              <w:marTop w:val="0"/>
              <w:marBottom w:val="0"/>
              <w:divBdr>
                <w:top w:val="none" w:sz="0" w:space="0" w:color="auto"/>
                <w:left w:val="none" w:sz="0" w:space="0" w:color="auto"/>
                <w:bottom w:val="none" w:sz="0" w:space="0" w:color="auto"/>
                <w:right w:val="none" w:sz="0" w:space="0" w:color="auto"/>
              </w:divBdr>
            </w:div>
            <w:div w:id="1336419775">
              <w:marLeft w:val="0"/>
              <w:marRight w:val="0"/>
              <w:marTop w:val="0"/>
              <w:marBottom w:val="0"/>
              <w:divBdr>
                <w:top w:val="none" w:sz="0" w:space="0" w:color="auto"/>
                <w:left w:val="none" w:sz="0" w:space="0" w:color="auto"/>
                <w:bottom w:val="none" w:sz="0" w:space="0" w:color="auto"/>
                <w:right w:val="none" w:sz="0" w:space="0" w:color="auto"/>
              </w:divBdr>
            </w:div>
            <w:div w:id="809830027">
              <w:marLeft w:val="0"/>
              <w:marRight w:val="0"/>
              <w:marTop w:val="0"/>
              <w:marBottom w:val="0"/>
              <w:divBdr>
                <w:top w:val="none" w:sz="0" w:space="0" w:color="auto"/>
                <w:left w:val="none" w:sz="0" w:space="0" w:color="auto"/>
                <w:bottom w:val="none" w:sz="0" w:space="0" w:color="auto"/>
                <w:right w:val="none" w:sz="0" w:space="0" w:color="auto"/>
              </w:divBdr>
            </w:div>
            <w:div w:id="442843622">
              <w:marLeft w:val="0"/>
              <w:marRight w:val="0"/>
              <w:marTop w:val="0"/>
              <w:marBottom w:val="0"/>
              <w:divBdr>
                <w:top w:val="none" w:sz="0" w:space="0" w:color="auto"/>
                <w:left w:val="none" w:sz="0" w:space="0" w:color="auto"/>
                <w:bottom w:val="none" w:sz="0" w:space="0" w:color="auto"/>
                <w:right w:val="none" w:sz="0" w:space="0" w:color="auto"/>
              </w:divBdr>
            </w:div>
            <w:div w:id="1071656768">
              <w:marLeft w:val="0"/>
              <w:marRight w:val="0"/>
              <w:marTop w:val="0"/>
              <w:marBottom w:val="0"/>
              <w:divBdr>
                <w:top w:val="none" w:sz="0" w:space="0" w:color="auto"/>
                <w:left w:val="none" w:sz="0" w:space="0" w:color="auto"/>
                <w:bottom w:val="none" w:sz="0" w:space="0" w:color="auto"/>
                <w:right w:val="none" w:sz="0" w:space="0" w:color="auto"/>
              </w:divBdr>
            </w:div>
            <w:div w:id="1105079054">
              <w:marLeft w:val="0"/>
              <w:marRight w:val="0"/>
              <w:marTop w:val="0"/>
              <w:marBottom w:val="0"/>
              <w:divBdr>
                <w:top w:val="none" w:sz="0" w:space="0" w:color="auto"/>
                <w:left w:val="none" w:sz="0" w:space="0" w:color="auto"/>
                <w:bottom w:val="none" w:sz="0" w:space="0" w:color="auto"/>
                <w:right w:val="none" w:sz="0" w:space="0" w:color="auto"/>
              </w:divBdr>
            </w:div>
            <w:div w:id="1347904443">
              <w:marLeft w:val="0"/>
              <w:marRight w:val="0"/>
              <w:marTop w:val="0"/>
              <w:marBottom w:val="0"/>
              <w:divBdr>
                <w:top w:val="none" w:sz="0" w:space="0" w:color="auto"/>
                <w:left w:val="none" w:sz="0" w:space="0" w:color="auto"/>
                <w:bottom w:val="none" w:sz="0" w:space="0" w:color="auto"/>
                <w:right w:val="none" w:sz="0" w:space="0" w:color="auto"/>
              </w:divBdr>
            </w:div>
            <w:div w:id="600336127">
              <w:marLeft w:val="0"/>
              <w:marRight w:val="0"/>
              <w:marTop w:val="0"/>
              <w:marBottom w:val="0"/>
              <w:divBdr>
                <w:top w:val="none" w:sz="0" w:space="0" w:color="auto"/>
                <w:left w:val="none" w:sz="0" w:space="0" w:color="auto"/>
                <w:bottom w:val="none" w:sz="0" w:space="0" w:color="auto"/>
                <w:right w:val="none" w:sz="0" w:space="0" w:color="auto"/>
              </w:divBdr>
            </w:div>
            <w:div w:id="1981301879">
              <w:marLeft w:val="0"/>
              <w:marRight w:val="0"/>
              <w:marTop w:val="0"/>
              <w:marBottom w:val="0"/>
              <w:divBdr>
                <w:top w:val="none" w:sz="0" w:space="0" w:color="auto"/>
                <w:left w:val="none" w:sz="0" w:space="0" w:color="auto"/>
                <w:bottom w:val="none" w:sz="0" w:space="0" w:color="auto"/>
                <w:right w:val="none" w:sz="0" w:space="0" w:color="auto"/>
              </w:divBdr>
            </w:div>
            <w:div w:id="945190815">
              <w:marLeft w:val="0"/>
              <w:marRight w:val="0"/>
              <w:marTop w:val="0"/>
              <w:marBottom w:val="0"/>
              <w:divBdr>
                <w:top w:val="none" w:sz="0" w:space="0" w:color="auto"/>
                <w:left w:val="none" w:sz="0" w:space="0" w:color="auto"/>
                <w:bottom w:val="none" w:sz="0" w:space="0" w:color="auto"/>
                <w:right w:val="none" w:sz="0" w:space="0" w:color="auto"/>
              </w:divBdr>
            </w:div>
            <w:div w:id="1250627045">
              <w:marLeft w:val="0"/>
              <w:marRight w:val="0"/>
              <w:marTop w:val="0"/>
              <w:marBottom w:val="0"/>
              <w:divBdr>
                <w:top w:val="none" w:sz="0" w:space="0" w:color="auto"/>
                <w:left w:val="none" w:sz="0" w:space="0" w:color="auto"/>
                <w:bottom w:val="none" w:sz="0" w:space="0" w:color="auto"/>
                <w:right w:val="none" w:sz="0" w:space="0" w:color="auto"/>
              </w:divBdr>
            </w:div>
            <w:div w:id="324479249">
              <w:marLeft w:val="0"/>
              <w:marRight w:val="0"/>
              <w:marTop w:val="0"/>
              <w:marBottom w:val="0"/>
              <w:divBdr>
                <w:top w:val="none" w:sz="0" w:space="0" w:color="auto"/>
                <w:left w:val="none" w:sz="0" w:space="0" w:color="auto"/>
                <w:bottom w:val="none" w:sz="0" w:space="0" w:color="auto"/>
                <w:right w:val="none" w:sz="0" w:space="0" w:color="auto"/>
              </w:divBdr>
            </w:div>
            <w:div w:id="1967200281">
              <w:marLeft w:val="0"/>
              <w:marRight w:val="0"/>
              <w:marTop w:val="0"/>
              <w:marBottom w:val="0"/>
              <w:divBdr>
                <w:top w:val="none" w:sz="0" w:space="0" w:color="auto"/>
                <w:left w:val="none" w:sz="0" w:space="0" w:color="auto"/>
                <w:bottom w:val="none" w:sz="0" w:space="0" w:color="auto"/>
                <w:right w:val="none" w:sz="0" w:space="0" w:color="auto"/>
              </w:divBdr>
            </w:div>
            <w:div w:id="308946174">
              <w:marLeft w:val="0"/>
              <w:marRight w:val="0"/>
              <w:marTop w:val="0"/>
              <w:marBottom w:val="0"/>
              <w:divBdr>
                <w:top w:val="none" w:sz="0" w:space="0" w:color="auto"/>
                <w:left w:val="none" w:sz="0" w:space="0" w:color="auto"/>
                <w:bottom w:val="none" w:sz="0" w:space="0" w:color="auto"/>
                <w:right w:val="none" w:sz="0" w:space="0" w:color="auto"/>
              </w:divBdr>
            </w:div>
            <w:div w:id="1234193765">
              <w:marLeft w:val="0"/>
              <w:marRight w:val="0"/>
              <w:marTop w:val="0"/>
              <w:marBottom w:val="0"/>
              <w:divBdr>
                <w:top w:val="none" w:sz="0" w:space="0" w:color="auto"/>
                <w:left w:val="none" w:sz="0" w:space="0" w:color="auto"/>
                <w:bottom w:val="none" w:sz="0" w:space="0" w:color="auto"/>
                <w:right w:val="none" w:sz="0" w:space="0" w:color="auto"/>
              </w:divBdr>
            </w:div>
            <w:div w:id="695080265">
              <w:marLeft w:val="0"/>
              <w:marRight w:val="0"/>
              <w:marTop w:val="0"/>
              <w:marBottom w:val="0"/>
              <w:divBdr>
                <w:top w:val="none" w:sz="0" w:space="0" w:color="auto"/>
                <w:left w:val="none" w:sz="0" w:space="0" w:color="auto"/>
                <w:bottom w:val="none" w:sz="0" w:space="0" w:color="auto"/>
                <w:right w:val="none" w:sz="0" w:space="0" w:color="auto"/>
              </w:divBdr>
            </w:div>
            <w:div w:id="373120002">
              <w:marLeft w:val="0"/>
              <w:marRight w:val="0"/>
              <w:marTop w:val="0"/>
              <w:marBottom w:val="0"/>
              <w:divBdr>
                <w:top w:val="none" w:sz="0" w:space="0" w:color="auto"/>
                <w:left w:val="none" w:sz="0" w:space="0" w:color="auto"/>
                <w:bottom w:val="none" w:sz="0" w:space="0" w:color="auto"/>
                <w:right w:val="none" w:sz="0" w:space="0" w:color="auto"/>
              </w:divBdr>
            </w:div>
            <w:div w:id="1561557317">
              <w:marLeft w:val="0"/>
              <w:marRight w:val="0"/>
              <w:marTop w:val="0"/>
              <w:marBottom w:val="0"/>
              <w:divBdr>
                <w:top w:val="none" w:sz="0" w:space="0" w:color="auto"/>
                <w:left w:val="none" w:sz="0" w:space="0" w:color="auto"/>
                <w:bottom w:val="none" w:sz="0" w:space="0" w:color="auto"/>
                <w:right w:val="none" w:sz="0" w:space="0" w:color="auto"/>
              </w:divBdr>
            </w:div>
            <w:div w:id="1910378400">
              <w:marLeft w:val="0"/>
              <w:marRight w:val="0"/>
              <w:marTop w:val="0"/>
              <w:marBottom w:val="0"/>
              <w:divBdr>
                <w:top w:val="none" w:sz="0" w:space="0" w:color="auto"/>
                <w:left w:val="none" w:sz="0" w:space="0" w:color="auto"/>
                <w:bottom w:val="none" w:sz="0" w:space="0" w:color="auto"/>
                <w:right w:val="none" w:sz="0" w:space="0" w:color="auto"/>
              </w:divBdr>
            </w:div>
            <w:div w:id="203255482">
              <w:marLeft w:val="0"/>
              <w:marRight w:val="0"/>
              <w:marTop w:val="0"/>
              <w:marBottom w:val="0"/>
              <w:divBdr>
                <w:top w:val="none" w:sz="0" w:space="0" w:color="auto"/>
                <w:left w:val="none" w:sz="0" w:space="0" w:color="auto"/>
                <w:bottom w:val="none" w:sz="0" w:space="0" w:color="auto"/>
                <w:right w:val="none" w:sz="0" w:space="0" w:color="auto"/>
              </w:divBdr>
            </w:div>
            <w:div w:id="4871268">
              <w:marLeft w:val="0"/>
              <w:marRight w:val="0"/>
              <w:marTop w:val="0"/>
              <w:marBottom w:val="0"/>
              <w:divBdr>
                <w:top w:val="none" w:sz="0" w:space="0" w:color="auto"/>
                <w:left w:val="none" w:sz="0" w:space="0" w:color="auto"/>
                <w:bottom w:val="none" w:sz="0" w:space="0" w:color="auto"/>
                <w:right w:val="none" w:sz="0" w:space="0" w:color="auto"/>
              </w:divBdr>
            </w:div>
            <w:div w:id="360017841">
              <w:marLeft w:val="0"/>
              <w:marRight w:val="0"/>
              <w:marTop w:val="0"/>
              <w:marBottom w:val="0"/>
              <w:divBdr>
                <w:top w:val="none" w:sz="0" w:space="0" w:color="auto"/>
                <w:left w:val="none" w:sz="0" w:space="0" w:color="auto"/>
                <w:bottom w:val="none" w:sz="0" w:space="0" w:color="auto"/>
                <w:right w:val="none" w:sz="0" w:space="0" w:color="auto"/>
              </w:divBdr>
            </w:div>
            <w:div w:id="2088569833">
              <w:marLeft w:val="0"/>
              <w:marRight w:val="0"/>
              <w:marTop w:val="0"/>
              <w:marBottom w:val="0"/>
              <w:divBdr>
                <w:top w:val="none" w:sz="0" w:space="0" w:color="auto"/>
                <w:left w:val="none" w:sz="0" w:space="0" w:color="auto"/>
                <w:bottom w:val="none" w:sz="0" w:space="0" w:color="auto"/>
                <w:right w:val="none" w:sz="0" w:space="0" w:color="auto"/>
              </w:divBdr>
            </w:div>
            <w:div w:id="1663387433">
              <w:marLeft w:val="0"/>
              <w:marRight w:val="0"/>
              <w:marTop w:val="0"/>
              <w:marBottom w:val="0"/>
              <w:divBdr>
                <w:top w:val="none" w:sz="0" w:space="0" w:color="auto"/>
                <w:left w:val="none" w:sz="0" w:space="0" w:color="auto"/>
                <w:bottom w:val="none" w:sz="0" w:space="0" w:color="auto"/>
                <w:right w:val="none" w:sz="0" w:space="0" w:color="auto"/>
              </w:divBdr>
            </w:div>
            <w:div w:id="384374570">
              <w:marLeft w:val="0"/>
              <w:marRight w:val="0"/>
              <w:marTop w:val="0"/>
              <w:marBottom w:val="0"/>
              <w:divBdr>
                <w:top w:val="none" w:sz="0" w:space="0" w:color="auto"/>
                <w:left w:val="none" w:sz="0" w:space="0" w:color="auto"/>
                <w:bottom w:val="none" w:sz="0" w:space="0" w:color="auto"/>
                <w:right w:val="none" w:sz="0" w:space="0" w:color="auto"/>
              </w:divBdr>
            </w:div>
            <w:div w:id="943344602">
              <w:marLeft w:val="0"/>
              <w:marRight w:val="0"/>
              <w:marTop w:val="0"/>
              <w:marBottom w:val="0"/>
              <w:divBdr>
                <w:top w:val="none" w:sz="0" w:space="0" w:color="auto"/>
                <w:left w:val="none" w:sz="0" w:space="0" w:color="auto"/>
                <w:bottom w:val="none" w:sz="0" w:space="0" w:color="auto"/>
                <w:right w:val="none" w:sz="0" w:space="0" w:color="auto"/>
              </w:divBdr>
            </w:div>
            <w:div w:id="258216296">
              <w:marLeft w:val="0"/>
              <w:marRight w:val="0"/>
              <w:marTop w:val="0"/>
              <w:marBottom w:val="0"/>
              <w:divBdr>
                <w:top w:val="none" w:sz="0" w:space="0" w:color="auto"/>
                <w:left w:val="none" w:sz="0" w:space="0" w:color="auto"/>
                <w:bottom w:val="none" w:sz="0" w:space="0" w:color="auto"/>
                <w:right w:val="none" w:sz="0" w:space="0" w:color="auto"/>
              </w:divBdr>
            </w:div>
            <w:div w:id="1018774333">
              <w:marLeft w:val="0"/>
              <w:marRight w:val="0"/>
              <w:marTop w:val="0"/>
              <w:marBottom w:val="0"/>
              <w:divBdr>
                <w:top w:val="none" w:sz="0" w:space="0" w:color="auto"/>
                <w:left w:val="none" w:sz="0" w:space="0" w:color="auto"/>
                <w:bottom w:val="none" w:sz="0" w:space="0" w:color="auto"/>
                <w:right w:val="none" w:sz="0" w:space="0" w:color="auto"/>
              </w:divBdr>
            </w:div>
            <w:div w:id="99378168">
              <w:marLeft w:val="0"/>
              <w:marRight w:val="0"/>
              <w:marTop w:val="0"/>
              <w:marBottom w:val="0"/>
              <w:divBdr>
                <w:top w:val="none" w:sz="0" w:space="0" w:color="auto"/>
                <w:left w:val="none" w:sz="0" w:space="0" w:color="auto"/>
                <w:bottom w:val="none" w:sz="0" w:space="0" w:color="auto"/>
                <w:right w:val="none" w:sz="0" w:space="0" w:color="auto"/>
              </w:divBdr>
            </w:div>
            <w:div w:id="1385645180">
              <w:marLeft w:val="0"/>
              <w:marRight w:val="0"/>
              <w:marTop w:val="0"/>
              <w:marBottom w:val="0"/>
              <w:divBdr>
                <w:top w:val="none" w:sz="0" w:space="0" w:color="auto"/>
                <w:left w:val="none" w:sz="0" w:space="0" w:color="auto"/>
                <w:bottom w:val="none" w:sz="0" w:space="0" w:color="auto"/>
                <w:right w:val="none" w:sz="0" w:space="0" w:color="auto"/>
              </w:divBdr>
            </w:div>
            <w:div w:id="1504541214">
              <w:marLeft w:val="0"/>
              <w:marRight w:val="0"/>
              <w:marTop w:val="0"/>
              <w:marBottom w:val="0"/>
              <w:divBdr>
                <w:top w:val="none" w:sz="0" w:space="0" w:color="auto"/>
                <w:left w:val="none" w:sz="0" w:space="0" w:color="auto"/>
                <w:bottom w:val="none" w:sz="0" w:space="0" w:color="auto"/>
                <w:right w:val="none" w:sz="0" w:space="0" w:color="auto"/>
              </w:divBdr>
            </w:div>
            <w:div w:id="2135245347">
              <w:marLeft w:val="0"/>
              <w:marRight w:val="0"/>
              <w:marTop w:val="0"/>
              <w:marBottom w:val="0"/>
              <w:divBdr>
                <w:top w:val="none" w:sz="0" w:space="0" w:color="auto"/>
                <w:left w:val="none" w:sz="0" w:space="0" w:color="auto"/>
                <w:bottom w:val="none" w:sz="0" w:space="0" w:color="auto"/>
                <w:right w:val="none" w:sz="0" w:space="0" w:color="auto"/>
              </w:divBdr>
            </w:div>
            <w:div w:id="1286159801">
              <w:marLeft w:val="0"/>
              <w:marRight w:val="0"/>
              <w:marTop w:val="0"/>
              <w:marBottom w:val="0"/>
              <w:divBdr>
                <w:top w:val="none" w:sz="0" w:space="0" w:color="auto"/>
                <w:left w:val="none" w:sz="0" w:space="0" w:color="auto"/>
                <w:bottom w:val="none" w:sz="0" w:space="0" w:color="auto"/>
                <w:right w:val="none" w:sz="0" w:space="0" w:color="auto"/>
              </w:divBdr>
            </w:div>
            <w:div w:id="2031488342">
              <w:marLeft w:val="0"/>
              <w:marRight w:val="0"/>
              <w:marTop w:val="0"/>
              <w:marBottom w:val="0"/>
              <w:divBdr>
                <w:top w:val="none" w:sz="0" w:space="0" w:color="auto"/>
                <w:left w:val="none" w:sz="0" w:space="0" w:color="auto"/>
                <w:bottom w:val="none" w:sz="0" w:space="0" w:color="auto"/>
                <w:right w:val="none" w:sz="0" w:space="0" w:color="auto"/>
              </w:divBdr>
            </w:div>
            <w:div w:id="611129318">
              <w:marLeft w:val="0"/>
              <w:marRight w:val="0"/>
              <w:marTop w:val="0"/>
              <w:marBottom w:val="0"/>
              <w:divBdr>
                <w:top w:val="none" w:sz="0" w:space="0" w:color="auto"/>
                <w:left w:val="none" w:sz="0" w:space="0" w:color="auto"/>
                <w:bottom w:val="none" w:sz="0" w:space="0" w:color="auto"/>
                <w:right w:val="none" w:sz="0" w:space="0" w:color="auto"/>
              </w:divBdr>
            </w:div>
            <w:div w:id="1712803839">
              <w:marLeft w:val="0"/>
              <w:marRight w:val="0"/>
              <w:marTop w:val="0"/>
              <w:marBottom w:val="0"/>
              <w:divBdr>
                <w:top w:val="none" w:sz="0" w:space="0" w:color="auto"/>
                <w:left w:val="none" w:sz="0" w:space="0" w:color="auto"/>
                <w:bottom w:val="none" w:sz="0" w:space="0" w:color="auto"/>
                <w:right w:val="none" w:sz="0" w:space="0" w:color="auto"/>
              </w:divBdr>
            </w:div>
            <w:div w:id="279266958">
              <w:marLeft w:val="0"/>
              <w:marRight w:val="0"/>
              <w:marTop w:val="0"/>
              <w:marBottom w:val="0"/>
              <w:divBdr>
                <w:top w:val="none" w:sz="0" w:space="0" w:color="auto"/>
                <w:left w:val="none" w:sz="0" w:space="0" w:color="auto"/>
                <w:bottom w:val="none" w:sz="0" w:space="0" w:color="auto"/>
                <w:right w:val="none" w:sz="0" w:space="0" w:color="auto"/>
              </w:divBdr>
            </w:div>
            <w:div w:id="1244217285">
              <w:marLeft w:val="0"/>
              <w:marRight w:val="0"/>
              <w:marTop w:val="0"/>
              <w:marBottom w:val="0"/>
              <w:divBdr>
                <w:top w:val="none" w:sz="0" w:space="0" w:color="auto"/>
                <w:left w:val="none" w:sz="0" w:space="0" w:color="auto"/>
                <w:bottom w:val="none" w:sz="0" w:space="0" w:color="auto"/>
                <w:right w:val="none" w:sz="0" w:space="0" w:color="auto"/>
              </w:divBdr>
            </w:div>
            <w:div w:id="2028751391">
              <w:marLeft w:val="0"/>
              <w:marRight w:val="0"/>
              <w:marTop w:val="0"/>
              <w:marBottom w:val="0"/>
              <w:divBdr>
                <w:top w:val="none" w:sz="0" w:space="0" w:color="auto"/>
                <w:left w:val="none" w:sz="0" w:space="0" w:color="auto"/>
                <w:bottom w:val="none" w:sz="0" w:space="0" w:color="auto"/>
                <w:right w:val="none" w:sz="0" w:space="0" w:color="auto"/>
              </w:divBdr>
            </w:div>
            <w:div w:id="774135370">
              <w:marLeft w:val="0"/>
              <w:marRight w:val="0"/>
              <w:marTop w:val="0"/>
              <w:marBottom w:val="0"/>
              <w:divBdr>
                <w:top w:val="none" w:sz="0" w:space="0" w:color="auto"/>
                <w:left w:val="none" w:sz="0" w:space="0" w:color="auto"/>
                <w:bottom w:val="none" w:sz="0" w:space="0" w:color="auto"/>
                <w:right w:val="none" w:sz="0" w:space="0" w:color="auto"/>
              </w:divBdr>
            </w:div>
            <w:div w:id="1791973666">
              <w:marLeft w:val="0"/>
              <w:marRight w:val="0"/>
              <w:marTop w:val="0"/>
              <w:marBottom w:val="0"/>
              <w:divBdr>
                <w:top w:val="none" w:sz="0" w:space="0" w:color="auto"/>
                <w:left w:val="none" w:sz="0" w:space="0" w:color="auto"/>
                <w:bottom w:val="none" w:sz="0" w:space="0" w:color="auto"/>
                <w:right w:val="none" w:sz="0" w:space="0" w:color="auto"/>
              </w:divBdr>
            </w:div>
            <w:div w:id="66466814">
              <w:marLeft w:val="0"/>
              <w:marRight w:val="0"/>
              <w:marTop w:val="0"/>
              <w:marBottom w:val="0"/>
              <w:divBdr>
                <w:top w:val="none" w:sz="0" w:space="0" w:color="auto"/>
                <w:left w:val="none" w:sz="0" w:space="0" w:color="auto"/>
                <w:bottom w:val="none" w:sz="0" w:space="0" w:color="auto"/>
                <w:right w:val="none" w:sz="0" w:space="0" w:color="auto"/>
              </w:divBdr>
            </w:div>
            <w:div w:id="795441298">
              <w:marLeft w:val="0"/>
              <w:marRight w:val="0"/>
              <w:marTop w:val="0"/>
              <w:marBottom w:val="0"/>
              <w:divBdr>
                <w:top w:val="none" w:sz="0" w:space="0" w:color="auto"/>
                <w:left w:val="none" w:sz="0" w:space="0" w:color="auto"/>
                <w:bottom w:val="none" w:sz="0" w:space="0" w:color="auto"/>
                <w:right w:val="none" w:sz="0" w:space="0" w:color="auto"/>
              </w:divBdr>
            </w:div>
            <w:div w:id="857423447">
              <w:marLeft w:val="0"/>
              <w:marRight w:val="0"/>
              <w:marTop w:val="0"/>
              <w:marBottom w:val="0"/>
              <w:divBdr>
                <w:top w:val="none" w:sz="0" w:space="0" w:color="auto"/>
                <w:left w:val="none" w:sz="0" w:space="0" w:color="auto"/>
                <w:bottom w:val="none" w:sz="0" w:space="0" w:color="auto"/>
                <w:right w:val="none" w:sz="0" w:space="0" w:color="auto"/>
              </w:divBdr>
            </w:div>
            <w:div w:id="1017317189">
              <w:marLeft w:val="0"/>
              <w:marRight w:val="0"/>
              <w:marTop w:val="0"/>
              <w:marBottom w:val="0"/>
              <w:divBdr>
                <w:top w:val="none" w:sz="0" w:space="0" w:color="auto"/>
                <w:left w:val="none" w:sz="0" w:space="0" w:color="auto"/>
                <w:bottom w:val="none" w:sz="0" w:space="0" w:color="auto"/>
                <w:right w:val="none" w:sz="0" w:space="0" w:color="auto"/>
              </w:divBdr>
            </w:div>
            <w:div w:id="1897468075">
              <w:marLeft w:val="0"/>
              <w:marRight w:val="0"/>
              <w:marTop w:val="0"/>
              <w:marBottom w:val="0"/>
              <w:divBdr>
                <w:top w:val="none" w:sz="0" w:space="0" w:color="auto"/>
                <w:left w:val="none" w:sz="0" w:space="0" w:color="auto"/>
                <w:bottom w:val="none" w:sz="0" w:space="0" w:color="auto"/>
                <w:right w:val="none" w:sz="0" w:space="0" w:color="auto"/>
              </w:divBdr>
            </w:div>
            <w:div w:id="2017488635">
              <w:marLeft w:val="0"/>
              <w:marRight w:val="0"/>
              <w:marTop w:val="0"/>
              <w:marBottom w:val="0"/>
              <w:divBdr>
                <w:top w:val="none" w:sz="0" w:space="0" w:color="auto"/>
                <w:left w:val="none" w:sz="0" w:space="0" w:color="auto"/>
                <w:bottom w:val="none" w:sz="0" w:space="0" w:color="auto"/>
                <w:right w:val="none" w:sz="0" w:space="0" w:color="auto"/>
              </w:divBdr>
            </w:div>
            <w:div w:id="894009190">
              <w:marLeft w:val="0"/>
              <w:marRight w:val="0"/>
              <w:marTop w:val="0"/>
              <w:marBottom w:val="0"/>
              <w:divBdr>
                <w:top w:val="none" w:sz="0" w:space="0" w:color="auto"/>
                <w:left w:val="none" w:sz="0" w:space="0" w:color="auto"/>
                <w:bottom w:val="none" w:sz="0" w:space="0" w:color="auto"/>
                <w:right w:val="none" w:sz="0" w:space="0" w:color="auto"/>
              </w:divBdr>
            </w:div>
            <w:div w:id="701441995">
              <w:marLeft w:val="0"/>
              <w:marRight w:val="0"/>
              <w:marTop w:val="0"/>
              <w:marBottom w:val="0"/>
              <w:divBdr>
                <w:top w:val="none" w:sz="0" w:space="0" w:color="auto"/>
                <w:left w:val="none" w:sz="0" w:space="0" w:color="auto"/>
                <w:bottom w:val="none" w:sz="0" w:space="0" w:color="auto"/>
                <w:right w:val="none" w:sz="0" w:space="0" w:color="auto"/>
              </w:divBdr>
            </w:div>
            <w:div w:id="476338782">
              <w:marLeft w:val="0"/>
              <w:marRight w:val="0"/>
              <w:marTop w:val="0"/>
              <w:marBottom w:val="0"/>
              <w:divBdr>
                <w:top w:val="none" w:sz="0" w:space="0" w:color="auto"/>
                <w:left w:val="none" w:sz="0" w:space="0" w:color="auto"/>
                <w:bottom w:val="none" w:sz="0" w:space="0" w:color="auto"/>
                <w:right w:val="none" w:sz="0" w:space="0" w:color="auto"/>
              </w:divBdr>
            </w:div>
            <w:div w:id="2087609844">
              <w:marLeft w:val="0"/>
              <w:marRight w:val="0"/>
              <w:marTop w:val="0"/>
              <w:marBottom w:val="0"/>
              <w:divBdr>
                <w:top w:val="none" w:sz="0" w:space="0" w:color="auto"/>
                <w:left w:val="none" w:sz="0" w:space="0" w:color="auto"/>
                <w:bottom w:val="none" w:sz="0" w:space="0" w:color="auto"/>
                <w:right w:val="none" w:sz="0" w:space="0" w:color="auto"/>
              </w:divBdr>
            </w:div>
            <w:div w:id="2052071364">
              <w:marLeft w:val="0"/>
              <w:marRight w:val="0"/>
              <w:marTop w:val="0"/>
              <w:marBottom w:val="0"/>
              <w:divBdr>
                <w:top w:val="none" w:sz="0" w:space="0" w:color="auto"/>
                <w:left w:val="none" w:sz="0" w:space="0" w:color="auto"/>
                <w:bottom w:val="none" w:sz="0" w:space="0" w:color="auto"/>
                <w:right w:val="none" w:sz="0" w:space="0" w:color="auto"/>
              </w:divBdr>
            </w:div>
            <w:div w:id="1012563936">
              <w:marLeft w:val="0"/>
              <w:marRight w:val="0"/>
              <w:marTop w:val="0"/>
              <w:marBottom w:val="0"/>
              <w:divBdr>
                <w:top w:val="none" w:sz="0" w:space="0" w:color="auto"/>
                <w:left w:val="none" w:sz="0" w:space="0" w:color="auto"/>
                <w:bottom w:val="none" w:sz="0" w:space="0" w:color="auto"/>
                <w:right w:val="none" w:sz="0" w:space="0" w:color="auto"/>
              </w:divBdr>
            </w:div>
            <w:div w:id="1687899034">
              <w:marLeft w:val="0"/>
              <w:marRight w:val="0"/>
              <w:marTop w:val="0"/>
              <w:marBottom w:val="0"/>
              <w:divBdr>
                <w:top w:val="none" w:sz="0" w:space="0" w:color="auto"/>
                <w:left w:val="none" w:sz="0" w:space="0" w:color="auto"/>
                <w:bottom w:val="none" w:sz="0" w:space="0" w:color="auto"/>
                <w:right w:val="none" w:sz="0" w:space="0" w:color="auto"/>
              </w:divBdr>
            </w:div>
            <w:div w:id="1829902743">
              <w:marLeft w:val="0"/>
              <w:marRight w:val="0"/>
              <w:marTop w:val="0"/>
              <w:marBottom w:val="0"/>
              <w:divBdr>
                <w:top w:val="none" w:sz="0" w:space="0" w:color="auto"/>
                <w:left w:val="none" w:sz="0" w:space="0" w:color="auto"/>
                <w:bottom w:val="none" w:sz="0" w:space="0" w:color="auto"/>
                <w:right w:val="none" w:sz="0" w:space="0" w:color="auto"/>
              </w:divBdr>
            </w:div>
            <w:div w:id="1199198854">
              <w:marLeft w:val="0"/>
              <w:marRight w:val="0"/>
              <w:marTop w:val="0"/>
              <w:marBottom w:val="0"/>
              <w:divBdr>
                <w:top w:val="none" w:sz="0" w:space="0" w:color="auto"/>
                <w:left w:val="none" w:sz="0" w:space="0" w:color="auto"/>
                <w:bottom w:val="none" w:sz="0" w:space="0" w:color="auto"/>
                <w:right w:val="none" w:sz="0" w:space="0" w:color="auto"/>
              </w:divBdr>
            </w:div>
            <w:div w:id="241717071">
              <w:marLeft w:val="0"/>
              <w:marRight w:val="0"/>
              <w:marTop w:val="0"/>
              <w:marBottom w:val="0"/>
              <w:divBdr>
                <w:top w:val="none" w:sz="0" w:space="0" w:color="auto"/>
                <w:left w:val="none" w:sz="0" w:space="0" w:color="auto"/>
                <w:bottom w:val="none" w:sz="0" w:space="0" w:color="auto"/>
                <w:right w:val="none" w:sz="0" w:space="0" w:color="auto"/>
              </w:divBdr>
            </w:div>
            <w:div w:id="802043479">
              <w:marLeft w:val="0"/>
              <w:marRight w:val="0"/>
              <w:marTop w:val="0"/>
              <w:marBottom w:val="0"/>
              <w:divBdr>
                <w:top w:val="none" w:sz="0" w:space="0" w:color="auto"/>
                <w:left w:val="none" w:sz="0" w:space="0" w:color="auto"/>
                <w:bottom w:val="none" w:sz="0" w:space="0" w:color="auto"/>
                <w:right w:val="none" w:sz="0" w:space="0" w:color="auto"/>
              </w:divBdr>
            </w:div>
            <w:div w:id="913051556">
              <w:marLeft w:val="0"/>
              <w:marRight w:val="0"/>
              <w:marTop w:val="0"/>
              <w:marBottom w:val="0"/>
              <w:divBdr>
                <w:top w:val="none" w:sz="0" w:space="0" w:color="auto"/>
                <w:left w:val="none" w:sz="0" w:space="0" w:color="auto"/>
                <w:bottom w:val="none" w:sz="0" w:space="0" w:color="auto"/>
                <w:right w:val="none" w:sz="0" w:space="0" w:color="auto"/>
              </w:divBdr>
            </w:div>
            <w:div w:id="506015538">
              <w:marLeft w:val="0"/>
              <w:marRight w:val="0"/>
              <w:marTop w:val="0"/>
              <w:marBottom w:val="0"/>
              <w:divBdr>
                <w:top w:val="none" w:sz="0" w:space="0" w:color="auto"/>
                <w:left w:val="none" w:sz="0" w:space="0" w:color="auto"/>
                <w:bottom w:val="none" w:sz="0" w:space="0" w:color="auto"/>
                <w:right w:val="none" w:sz="0" w:space="0" w:color="auto"/>
              </w:divBdr>
            </w:div>
            <w:div w:id="664868843">
              <w:marLeft w:val="0"/>
              <w:marRight w:val="0"/>
              <w:marTop w:val="0"/>
              <w:marBottom w:val="0"/>
              <w:divBdr>
                <w:top w:val="none" w:sz="0" w:space="0" w:color="auto"/>
                <w:left w:val="none" w:sz="0" w:space="0" w:color="auto"/>
                <w:bottom w:val="none" w:sz="0" w:space="0" w:color="auto"/>
                <w:right w:val="none" w:sz="0" w:space="0" w:color="auto"/>
              </w:divBdr>
            </w:div>
            <w:div w:id="414399899">
              <w:marLeft w:val="0"/>
              <w:marRight w:val="0"/>
              <w:marTop w:val="0"/>
              <w:marBottom w:val="0"/>
              <w:divBdr>
                <w:top w:val="none" w:sz="0" w:space="0" w:color="auto"/>
                <w:left w:val="none" w:sz="0" w:space="0" w:color="auto"/>
                <w:bottom w:val="none" w:sz="0" w:space="0" w:color="auto"/>
                <w:right w:val="none" w:sz="0" w:space="0" w:color="auto"/>
              </w:divBdr>
            </w:div>
            <w:div w:id="268196902">
              <w:marLeft w:val="0"/>
              <w:marRight w:val="0"/>
              <w:marTop w:val="0"/>
              <w:marBottom w:val="0"/>
              <w:divBdr>
                <w:top w:val="none" w:sz="0" w:space="0" w:color="auto"/>
                <w:left w:val="none" w:sz="0" w:space="0" w:color="auto"/>
                <w:bottom w:val="none" w:sz="0" w:space="0" w:color="auto"/>
                <w:right w:val="none" w:sz="0" w:space="0" w:color="auto"/>
              </w:divBdr>
            </w:div>
            <w:div w:id="1402561596">
              <w:marLeft w:val="0"/>
              <w:marRight w:val="0"/>
              <w:marTop w:val="0"/>
              <w:marBottom w:val="0"/>
              <w:divBdr>
                <w:top w:val="none" w:sz="0" w:space="0" w:color="auto"/>
                <w:left w:val="none" w:sz="0" w:space="0" w:color="auto"/>
                <w:bottom w:val="none" w:sz="0" w:space="0" w:color="auto"/>
                <w:right w:val="none" w:sz="0" w:space="0" w:color="auto"/>
              </w:divBdr>
            </w:div>
            <w:div w:id="1879052736">
              <w:marLeft w:val="0"/>
              <w:marRight w:val="0"/>
              <w:marTop w:val="0"/>
              <w:marBottom w:val="0"/>
              <w:divBdr>
                <w:top w:val="none" w:sz="0" w:space="0" w:color="auto"/>
                <w:left w:val="none" w:sz="0" w:space="0" w:color="auto"/>
                <w:bottom w:val="none" w:sz="0" w:space="0" w:color="auto"/>
                <w:right w:val="none" w:sz="0" w:space="0" w:color="auto"/>
              </w:divBdr>
            </w:div>
            <w:div w:id="1930965114">
              <w:marLeft w:val="0"/>
              <w:marRight w:val="0"/>
              <w:marTop w:val="0"/>
              <w:marBottom w:val="0"/>
              <w:divBdr>
                <w:top w:val="none" w:sz="0" w:space="0" w:color="auto"/>
                <w:left w:val="none" w:sz="0" w:space="0" w:color="auto"/>
                <w:bottom w:val="none" w:sz="0" w:space="0" w:color="auto"/>
                <w:right w:val="none" w:sz="0" w:space="0" w:color="auto"/>
              </w:divBdr>
            </w:div>
            <w:div w:id="1608778009">
              <w:marLeft w:val="0"/>
              <w:marRight w:val="0"/>
              <w:marTop w:val="0"/>
              <w:marBottom w:val="0"/>
              <w:divBdr>
                <w:top w:val="none" w:sz="0" w:space="0" w:color="auto"/>
                <w:left w:val="none" w:sz="0" w:space="0" w:color="auto"/>
                <w:bottom w:val="none" w:sz="0" w:space="0" w:color="auto"/>
                <w:right w:val="none" w:sz="0" w:space="0" w:color="auto"/>
              </w:divBdr>
            </w:div>
            <w:div w:id="454256736">
              <w:marLeft w:val="0"/>
              <w:marRight w:val="0"/>
              <w:marTop w:val="0"/>
              <w:marBottom w:val="0"/>
              <w:divBdr>
                <w:top w:val="none" w:sz="0" w:space="0" w:color="auto"/>
                <w:left w:val="none" w:sz="0" w:space="0" w:color="auto"/>
                <w:bottom w:val="none" w:sz="0" w:space="0" w:color="auto"/>
                <w:right w:val="none" w:sz="0" w:space="0" w:color="auto"/>
              </w:divBdr>
            </w:div>
            <w:div w:id="1497186178">
              <w:marLeft w:val="0"/>
              <w:marRight w:val="0"/>
              <w:marTop w:val="0"/>
              <w:marBottom w:val="0"/>
              <w:divBdr>
                <w:top w:val="none" w:sz="0" w:space="0" w:color="auto"/>
                <w:left w:val="none" w:sz="0" w:space="0" w:color="auto"/>
                <w:bottom w:val="none" w:sz="0" w:space="0" w:color="auto"/>
                <w:right w:val="none" w:sz="0" w:space="0" w:color="auto"/>
              </w:divBdr>
            </w:div>
            <w:div w:id="2135512650">
              <w:marLeft w:val="0"/>
              <w:marRight w:val="0"/>
              <w:marTop w:val="0"/>
              <w:marBottom w:val="0"/>
              <w:divBdr>
                <w:top w:val="none" w:sz="0" w:space="0" w:color="auto"/>
                <w:left w:val="none" w:sz="0" w:space="0" w:color="auto"/>
                <w:bottom w:val="none" w:sz="0" w:space="0" w:color="auto"/>
                <w:right w:val="none" w:sz="0" w:space="0" w:color="auto"/>
              </w:divBdr>
            </w:div>
            <w:div w:id="1874727002">
              <w:marLeft w:val="0"/>
              <w:marRight w:val="0"/>
              <w:marTop w:val="0"/>
              <w:marBottom w:val="0"/>
              <w:divBdr>
                <w:top w:val="none" w:sz="0" w:space="0" w:color="auto"/>
                <w:left w:val="none" w:sz="0" w:space="0" w:color="auto"/>
                <w:bottom w:val="none" w:sz="0" w:space="0" w:color="auto"/>
                <w:right w:val="none" w:sz="0" w:space="0" w:color="auto"/>
              </w:divBdr>
            </w:div>
            <w:div w:id="1630820912">
              <w:marLeft w:val="0"/>
              <w:marRight w:val="0"/>
              <w:marTop w:val="0"/>
              <w:marBottom w:val="0"/>
              <w:divBdr>
                <w:top w:val="none" w:sz="0" w:space="0" w:color="auto"/>
                <w:left w:val="none" w:sz="0" w:space="0" w:color="auto"/>
                <w:bottom w:val="none" w:sz="0" w:space="0" w:color="auto"/>
                <w:right w:val="none" w:sz="0" w:space="0" w:color="auto"/>
              </w:divBdr>
            </w:div>
            <w:div w:id="83689572">
              <w:marLeft w:val="0"/>
              <w:marRight w:val="0"/>
              <w:marTop w:val="0"/>
              <w:marBottom w:val="0"/>
              <w:divBdr>
                <w:top w:val="none" w:sz="0" w:space="0" w:color="auto"/>
                <w:left w:val="none" w:sz="0" w:space="0" w:color="auto"/>
                <w:bottom w:val="none" w:sz="0" w:space="0" w:color="auto"/>
                <w:right w:val="none" w:sz="0" w:space="0" w:color="auto"/>
              </w:divBdr>
            </w:div>
            <w:div w:id="374499896">
              <w:marLeft w:val="0"/>
              <w:marRight w:val="0"/>
              <w:marTop w:val="0"/>
              <w:marBottom w:val="0"/>
              <w:divBdr>
                <w:top w:val="none" w:sz="0" w:space="0" w:color="auto"/>
                <w:left w:val="none" w:sz="0" w:space="0" w:color="auto"/>
                <w:bottom w:val="none" w:sz="0" w:space="0" w:color="auto"/>
                <w:right w:val="none" w:sz="0" w:space="0" w:color="auto"/>
              </w:divBdr>
            </w:div>
            <w:div w:id="361633311">
              <w:marLeft w:val="0"/>
              <w:marRight w:val="0"/>
              <w:marTop w:val="0"/>
              <w:marBottom w:val="0"/>
              <w:divBdr>
                <w:top w:val="none" w:sz="0" w:space="0" w:color="auto"/>
                <w:left w:val="none" w:sz="0" w:space="0" w:color="auto"/>
                <w:bottom w:val="none" w:sz="0" w:space="0" w:color="auto"/>
                <w:right w:val="none" w:sz="0" w:space="0" w:color="auto"/>
              </w:divBdr>
            </w:div>
            <w:div w:id="691957026">
              <w:marLeft w:val="0"/>
              <w:marRight w:val="0"/>
              <w:marTop w:val="0"/>
              <w:marBottom w:val="0"/>
              <w:divBdr>
                <w:top w:val="none" w:sz="0" w:space="0" w:color="auto"/>
                <w:left w:val="none" w:sz="0" w:space="0" w:color="auto"/>
                <w:bottom w:val="none" w:sz="0" w:space="0" w:color="auto"/>
                <w:right w:val="none" w:sz="0" w:space="0" w:color="auto"/>
              </w:divBdr>
            </w:div>
            <w:div w:id="1572502361">
              <w:marLeft w:val="0"/>
              <w:marRight w:val="0"/>
              <w:marTop w:val="0"/>
              <w:marBottom w:val="0"/>
              <w:divBdr>
                <w:top w:val="none" w:sz="0" w:space="0" w:color="auto"/>
                <w:left w:val="none" w:sz="0" w:space="0" w:color="auto"/>
                <w:bottom w:val="none" w:sz="0" w:space="0" w:color="auto"/>
                <w:right w:val="none" w:sz="0" w:space="0" w:color="auto"/>
              </w:divBdr>
            </w:div>
            <w:div w:id="827746820">
              <w:marLeft w:val="0"/>
              <w:marRight w:val="0"/>
              <w:marTop w:val="0"/>
              <w:marBottom w:val="0"/>
              <w:divBdr>
                <w:top w:val="none" w:sz="0" w:space="0" w:color="auto"/>
                <w:left w:val="none" w:sz="0" w:space="0" w:color="auto"/>
                <w:bottom w:val="none" w:sz="0" w:space="0" w:color="auto"/>
                <w:right w:val="none" w:sz="0" w:space="0" w:color="auto"/>
              </w:divBdr>
            </w:div>
            <w:div w:id="937909770">
              <w:marLeft w:val="0"/>
              <w:marRight w:val="0"/>
              <w:marTop w:val="0"/>
              <w:marBottom w:val="0"/>
              <w:divBdr>
                <w:top w:val="none" w:sz="0" w:space="0" w:color="auto"/>
                <w:left w:val="none" w:sz="0" w:space="0" w:color="auto"/>
                <w:bottom w:val="none" w:sz="0" w:space="0" w:color="auto"/>
                <w:right w:val="none" w:sz="0" w:space="0" w:color="auto"/>
              </w:divBdr>
            </w:div>
            <w:div w:id="1045759041">
              <w:marLeft w:val="0"/>
              <w:marRight w:val="0"/>
              <w:marTop w:val="0"/>
              <w:marBottom w:val="0"/>
              <w:divBdr>
                <w:top w:val="none" w:sz="0" w:space="0" w:color="auto"/>
                <w:left w:val="none" w:sz="0" w:space="0" w:color="auto"/>
                <w:bottom w:val="none" w:sz="0" w:space="0" w:color="auto"/>
                <w:right w:val="none" w:sz="0" w:space="0" w:color="auto"/>
              </w:divBdr>
            </w:div>
            <w:div w:id="1165707420">
              <w:marLeft w:val="0"/>
              <w:marRight w:val="0"/>
              <w:marTop w:val="0"/>
              <w:marBottom w:val="0"/>
              <w:divBdr>
                <w:top w:val="none" w:sz="0" w:space="0" w:color="auto"/>
                <w:left w:val="none" w:sz="0" w:space="0" w:color="auto"/>
                <w:bottom w:val="none" w:sz="0" w:space="0" w:color="auto"/>
                <w:right w:val="none" w:sz="0" w:space="0" w:color="auto"/>
              </w:divBdr>
            </w:div>
            <w:div w:id="779030977">
              <w:marLeft w:val="0"/>
              <w:marRight w:val="0"/>
              <w:marTop w:val="0"/>
              <w:marBottom w:val="0"/>
              <w:divBdr>
                <w:top w:val="none" w:sz="0" w:space="0" w:color="auto"/>
                <w:left w:val="none" w:sz="0" w:space="0" w:color="auto"/>
                <w:bottom w:val="none" w:sz="0" w:space="0" w:color="auto"/>
                <w:right w:val="none" w:sz="0" w:space="0" w:color="auto"/>
              </w:divBdr>
            </w:div>
            <w:div w:id="837772517">
              <w:marLeft w:val="0"/>
              <w:marRight w:val="0"/>
              <w:marTop w:val="0"/>
              <w:marBottom w:val="0"/>
              <w:divBdr>
                <w:top w:val="none" w:sz="0" w:space="0" w:color="auto"/>
                <w:left w:val="none" w:sz="0" w:space="0" w:color="auto"/>
                <w:bottom w:val="none" w:sz="0" w:space="0" w:color="auto"/>
                <w:right w:val="none" w:sz="0" w:space="0" w:color="auto"/>
              </w:divBdr>
            </w:div>
            <w:div w:id="1271279689">
              <w:marLeft w:val="0"/>
              <w:marRight w:val="0"/>
              <w:marTop w:val="0"/>
              <w:marBottom w:val="0"/>
              <w:divBdr>
                <w:top w:val="none" w:sz="0" w:space="0" w:color="auto"/>
                <w:left w:val="none" w:sz="0" w:space="0" w:color="auto"/>
                <w:bottom w:val="none" w:sz="0" w:space="0" w:color="auto"/>
                <w:right w:val="none" w:sz="0" w:space="0" w:color="auto"/>
              </w:divBdr>
            </w:div>
            <w:div w:id="1716850122">
              <w:marLeft w:val="0"/>
              <w:marRight w:val="0"/>
              <w:marTop w:val="0"/>
              <w:marBottom w:val="0"/>
              <w:divBdr>
                <w:top w:val="none" w:sz="0" w:space="0" w:color="auto"/>
                <w:left w:val="none" w:sz="0" w:space="0" w:color="auto"/>
                <w:bottom w:val="none" w:sz="0" w:space="0" w:color="auto"/>
                <w:right w:val="none" w:sz="0" w:space="0" w:color="auto"/>
              </w:divBdr>
            </w:div>
            <w:div w:id="221452661">
              <w:marLeft w:val="0"/>
              <w:marRight w:val="0"/>
              <w:marTop w:val="0"/>
              <w:marBottom w:val="0"/>
              <w:divBdr>
                <w:top w:val="none" w:sz="0" w:space="0" w:color="auto"/>
                <w:left w:val="none" w:sz="0" w:space="0" w:color="auto"/>
                <w:bottom w:val="none" w:sz="0" w:space="0" w:color="auto"/>
                <w:right w:val="none" w:sz="0" w:space="0" w:color="auto"/>
              </w:divBdr>
            </w:div>
            <w:div w:id="515074580">
              <w:marLeft w:val="0"/>
              <w:marRight w:val="0"/>
              <w:marTop w:val="0"/>
              <w:marBottom w:val="0"/>
              <w:divBdr>
                <w:top w:val="none" w:sz="0" w:space="0" w:color="auto"/>
                <w:left w:val="none" w:sz="0" w:space="0" w:color="auto"/>
                <w:bottom w:val="none" w:sz="0" w:space="0" w:color="auto"/>
                <w:right w:val="none" w:sz="0" w:space="0" w:color="auto"/>
              </w:divBdr>
            </w:div>
            <w:div w:id="546530216">
              <w:marLeft w:val="0"/>
              <w:marRight w:val="0"/>
              <w:marTop w:val="0"/>
              <w:marBottom w:val="0"/>
              <w:divBdr>
                <w:top w:val="none" w:sz="0" w:space="0" w:color="auto"/>
                <w:left w:val="none" w:sz="0" w:space="0" w:color="auto"/>
                <w:bottom w:val="none" w:sz="0" w:space="0" w:color="auto"/>
                <w:right w:val="none" w:sz="0" w:space="0" w:color="auto"/>
              </w:divBdr>
            </w:div>
            <w:div w:id="1482430106">
              <w:marLeft w:val="0"/>
              <w:marRight w:val="0"/>
              <w:marTop w:val="0"/>
              <w:marBottom w:val="0"/>
              <w:divBdr>
                <w:top w:val="none" w:sz="0" w:space="0" w:color="auto"/>
                <w:left w:val="none" w:sz="0" w:space="0" w:color="auto"/>
                <w:bottom w:val="none" w:sz="0" w:space="0" w:color="auto"/>
                <w:right w:val="none" w:sz="0" w:space="0" w:color="auto"/>
              </w:divBdr>
            </w:div>
            <w:div w:id="566300906">
              <w:marLeft w:val="0"/>
              <w:marRight w:val="0"/>
              <w:marTop w:val="0"/>
              <w:marBottom w:val="0"/>
              <w:divBdr>
                <w:top w:val="none" w:sz="0" w:space="0" w:color="auto"/>
                <w:left w:val="none" w:sz="0" w:space="0" w:color="auto"/>
                <w:bottom w:val="none" w:sz="0" w:space="0" w:color="auto"/>
                <w:right w:val="none" w:sz="0" w:space="0" w:color="auto"/>
              </w:divBdr>
            </w:div>
            <w:div w:id="1971090586">
              <w:marLeft w:val="0"/>
              <w:marRight w:val="0"/>
              <w:marTop w:val="0"/>
              <w:marBottom w:val="0"/>
              <w:divBdr>
                <w:top w:val="none" w:sz="0" w:space="0" w:color="auto"/>
                <w:left w:val="none" w:sz="0" w:space="0" w:color="auto"/>
                <w:bottom w:val="none" w:sz="0" w:space="0" w:color="auto"/>
                <w:right w:val="none" w:sz="0" w:space="0" w:color="auto"/>
              </w:divBdr>
            </w:div>
            <w:div w:id="1746949262">
              <w:marLeft w:val="0"/>
              <w:marRight w:val="0"/>
              <w:marTop w:val="0"/>
              <w:marBottom w:val="0"/>
              <w:divBdr>
                <w:top w:val="none" w:sz="0" w:space="0" w:color="auto"/>
                <w:left w:val="none" w:sz="0" w:space="0" w:color="auto"/>
                <w:bottom w:val="none" w:sz="0" w:space="0" w:color="auto"/>
                <w:right w:val="none" w:sz="0" w:space="0" w:color="auto"/>
              </w:divBdr>
            </w:div>
            <w:div w:id="1561210795">
              <w:marLeft w:val="0"/>
              <w:marRight w:val="0"/>
              <w:marTop w:val="0"/>
              <w:marBottom w:val="0"/>
              <w:divBdr>
                <w:top w:val="none" w:sz="0" w:space="0" w:color="auto"/>
                <w:left w:val="none" w:sz="0" w:space="0" w:color="auto"/>
                <w:bottom w:val="none" w:sz="0" w:space="0" w:color="auto"/>
                <w:right w:val="none" w:sz="0" w:space="0" w:color="auto"/>
              </w:divBdr>
            </w:div>
            <w:div w:id="1363553218">
              <w:marLeft w:val="0"/>
              <w:marRight w:val="0"/>
              <w:marTop w:val="0"/>
              <w:marBottom w:val="0"/>
              <w:divBdr>
                <w:top w:val="none" w:sz="0" w:space="0" w:color="auto"/>
                <w:left w:val="none" w:sz="0" w:space="0" w:color="auto"/>
                <w:bottom w:val="none" w:sz="0" w:space="0" w:color="auto"/>
                <w:right w:val="none" w:sz="0" w:space="0" w:color="auto"/>
              </w:divBdr>
            </w:div>
            <w:div w:id="1332413730">
              <w:marLeft w:val="0"/>
              <w:marRight w:val="0"/>
              <w:marTop w:val="0"/>
              <w:marBottom w:val="0"/>
              <w:divBdr>
                <w:top w:val="none" w:sz="0" w:space="0" w:color="auto"/>
                <w:left w:val="none" w:sz="0" w:space="0" w:color="auto"/>
                <w:bottom w:val="none" w:sz="0" w:space="0" w:color="auto"/>
                <w:right w:val="none" w:sz="0" w:space="0" w:color="auto"/>
              </w:divBdr>
            </w:div>
            <w:div w:id="2010400597">
              <w:marLeft w:val="0"/>
              <w:marRight w:val="0"/>
              <w:marTop w:val="0"/>
              <w:marBottom w:val="0"/>
              <w:divBdr>
                <w:top w:val="none" w:sz="0" w:space="0" w:color="auto"/>
                <w:left w:val="none" w:sz="0" w:space="0" w:color="auto"/>
                <w:bottom w:val="none" w:sz="0" w:space="0" w:color="auto"/>
                <w:right w:val="none" w:sz="0" w:space="0" w:color="auto"/>
              </w:divBdr>
            </w:div>
            <w:div w:id="409230624">
              <w:marLeft w:val="0"/>
              <w:marRight w:val="0"/>
              <w:marTop w:val="0"/>
              <w:marBottom w:val="0"/>
              <w:divBdr>
                <w:top w:val="none" w:sz="0" w:space="0" w:color="auto"/>
                <w:left w:val="none" w:sz="0" w:space="0" w:color="auto"/>
                <w:bottom w:val="none" w:sz="0" w:space="0" w:color="auto"/>
                <w:right w:val="none" w:sz="0" w:space="0" w:color="auto"/>
              </w:divBdr>
            </w:div>
            <w:div w:id="1108550397">
              <w:marLeft w:val="0"/>
              <w:marRight w:val="0"/>
              <w:marTop w:val="0"/>
              <w:marBottom w:val="0"/>
              <w:divBdr>
                <w:top w:val="none" w:sz="0" w:space="0" w:color="auto"/>
                <w:left w:val="none" w:sz="0" w:space="0" w:color="auto"/>
                <w:bottom w:val="none" w:sz="0" w:space="0" w:color="auto"/>
                <w:right w:val="none" w:sz="0" w:space="0" w:color="auto"/>
              </w:divBdr>
            </w:div>
            <w:div w:id="1135489148">
              <w:marLeft w:val="0"/>
              <w:marRight w:val="0"/>
              <w:marTop w:val="0"/>
              <w:marBottom w:val="0"/>
              <w:divBdr>
                <w:top w:val="none" w:sz="0" w:space="0" w:color="auto"/>
                <w:left w:val="none" w:sz="0" w:space="0" w:color="auto"/>
                <w:bottom w:val="none" w:sz="0" w:space="0" w:color="auto"/>
                <w:right w:val="none" w:sz="0" w:space="0" w:color="auto"/>
              </w:divBdr>
            </w:div>
            <w:div w:id="711926095">
              <w:marLeft w:val="0"/>
              <w:marRight w:val="0"/>
              <w:marTop w:val="0"/>
              <w:marBottom w:val="0"/>
              <w:divBdr>
                <w:top w:val="none" w:sz="0" w:space="0" w:color="auto"/>
                <w:left w:val="none" w:sz="0" w:space="0" w:color="auto"/>
                <w:bottom w:val="none" w:sz="0" w:space="0" w:color="auto"/>
                <w:right w:val="none" w:sz="0" w:space="0" w:color="auto"/>
              </w:divBdr>
            </w:div>
            <w:div w:id="1924025255">
              <w:marLeft w:val="0"/>
              <w:marRight w:val="0"/>
              <w:marTop w:val="0"/>
              <w:marBottom w:val="0"/>
              <w:divBdr>
                <w:top w:val="none" w:sz="0" w:space="0" w:color="auto"/>
                <w:left w:val="none" w:sz="0" w:space="0" w:color="auto"/>
                <w:bottom w:val="none" w:sz="0" w:space="0" w:color="auto"/>
                <w:right w:val="none" w:sz="0" w:space="0" w:color="auto"/>
              </w:divBdr>
            </w:div>
            <w:div w:id="1429233619">
              <w:marLeft w:val="0"/>
              <w:marRight w:val="0"/>
              <w:marTop w:val="0"/>
              <w:marBottom w:val="0"/>
              <w:divBdr>
                <w:top w:val="none" w:sz="0" w:space="0" w:color="auto"/>
                <w:left w:val="none" w:sz="0" w:space="0" w:color="auto"/>
                <w:bottom w:val="none" w:sz="0" w:space="0" w:color="auto"/>
                <w:right w:val="none" w:sz="0" w:space="0" w:color="auto"/>
              </w:divBdr>
            </w:div>
            <w:div w:id="1009672763">
              <w:marLeft w:val="0"/>
              <w:marRight w:val="0"/>
              <w:marTop w:val="0"/>
              <w:marBottom w:val="0"/>
              <w:divBdr>
                <w:top w:val="none" w:sz="0" w:space="0" w:color="auto"/>
                <w:left w:val="none" w:sz="0" w:space="0" w:color="auto"/>
                <w:bottom w:val="none" w:sz="0" w:space="0" w:color="auto"/>
                <w:right w:val="none" w:sz="0" w:space="0" w:color="auto"/>
              </w:divBdr>
            </w:div>
            <w:div w:id="296567175">
              <w:marLeft w:val="0"/>
              <w:marRight w:val="0"/>
              <w:marTop w:val="0"/>
              <w:marBottom w:val="0"/>
              <w:divBdr>
                <w:top w:val="none" w:sz="0" w:space="0" w:color="auto"/>
                <w:left w:val="none" w:sz="0" w:space="0" w:color="auto"/>
                <w:bottom w:val="none" w:sz="0" w:space="0" w:color="auto"/>
                <w:right w:val="none" w:sz="0" w:space="0" w:color="auto"/>
              </w:divBdr>
            </w:div>
            <w:div w:id="2057585655">
              <w:marLeft w:val="0"/>
              <w:marRight w:val="0"/>
              <w:marTop w:val="0"/>
              <w:marBottom w:val="0"/>
              <w:divBdr>
                <w:top w:val="none" w:sz="0" w:space="0" w:color="auto"/>
                <w:left w:val="none" w:sz="0" w:space="0" w:color="auto"/>
                <w:bottom w:val="none" w:sz="0" w:space="0" w:color="auto"/>
                <w:right w:val="none" w:sz="0" w:space="0" w:color="auto"/>
              </w:divBdr>
            </w:div>
            <w:div w:id="1789591929">
              <w:marLeft w:val="0"/>
              <w:marRight w:val="0"/>
              <w:marTop w:val="0"/>
              <w:marBottom w:val="0"/>
              <w:divBdr>
                <w:top w:val="none" w:sz="0" w:space="0" w:color="auto"/>
                <w:left w:val="none" w:sz="0" w:space="0" w:color="auto"/>
                <w:bottom w:val="none" w:sz="0" w:space="0" w:color="auto"/>
                <w:right w:val="none" w:sz="0" w:space="0" w:color="auto"/>
              </w:divBdr>
            </w:div>
            <w:div w:id="112407109">
              <w:marLeft w:val="0"/>
              <w:marRight w:val="0"/>
              <w:marTop w:val="0"/>
              <w:marBottom w:val="0"/>
              <w:divBdr>
                <w:top w:val="none" w:sz="0" w:space="0" w:color="auto"/>
                <w:left w:val="none" w:sz="0" w:space="0" w:color="auto"/>
                <w:bottom w:val="none" w:sz="0" w:space="0" w:color="auto"/>
                <w:right w:val="none" w:sz="0" w:space="0" w:color="auto"/>
              </w:divBdr>
            </w:div>
            <w:div w:id="123810459">
              <w:marLeft w:val="0"/>
              <w:marRight w:val="0"/>
              <w:marTop w:val="0"/>
              <w:marBottom w:val="0"/>
              <w:divBdr>
                <w:top w:val="none" w:sz="0" w:space="0" w:color="auto"/>
                <w:left w:val="none" w:sz="0" w:space="0" w:color="auto"/>
                <w:bottom w:val="none" w:sz="0" w:space="0" w:color="auto"/>
                <w:right w:val="none" w:sz="0" w:space="0" w:color="auto"/>
              </w:divBdr>
            </w:div>
            <w:div w:id="44110742">
              <w:marLeft w:val="0"/>
              <w:marRight w:val="0"/>
              <w:marTop w:val="0"/>
              <w:marBottom w:val="0"/>
              <w:divBdr>
                <w:top w:val="none" w:sz="0" w:space="0" w:color="auto"/>
                <w:left w:val="none" w:sz="0" w:space="0" w:color="auto"/>
                <w:bottom w:val="none" w:sz="0" w:space="0" w:color="auto"/>
                <w:right w:val="none" w:sz="0" w:space="0" w:color="auto"/>
              </w:divBdr>
            </w:div>
            <w:div w:id="1552351437">
              <w:marLeft w:val="0"/>
              <w:marRight w:val="0"/>
              <w:marTop w:val="0"/>
              <w:marBottom w:val="0"/>
              <w:divBdr>
                <w:top w:val="none" w:sz="0" w:space="0" w:color="auto"/>
                <w:left w:val="none" w:sz="0" w:space="0" w:color="auto"/>
                <w:bottom w:val="none" w:sz="0" w:space="0" w:color="auto"/>
                <w:right w:val="none" w:sz="0" w:space="0" w:color="auto"/>
              </w:divBdr>
            </w:div>
            <w:div w:id="1370106943">
              <w:marLeft w:val="0"/>
              <w:marRight w:val="0"/>
              <w:marTop w:val="0"/>
              <w:marBottom w:val="0"/>
              <w:divBdr>
                <w:top w:val="none" w:sz="0" w:space="0" w:color="auto"/>
                <w:left w:val="none" w:sz="0" w:space="0" w:color="auto"/>
                <w:bottom w:val="none" w:sz="0" w:space="0" w:color="auto"/>
                <w:right w:val="none" w:sz="0" w:space="0" w:color="auto"/>
              </w:divBdr>
            </w:div>
            <w:div w:id="70350023">
              <w:marLeft w:val="0"/>
              <w:marRight w:val="0"/>
              <w:marTop w:val="0"/>
              <w:marBottom w:val="0"/>
              <w:divBdr>
                <w:top w:val="none" w:sz="0" w:space="0" w:color="auto"/>
                <w:left w:val="none" w:sz="0" w:space="0" w:color="auto"/>
                <w:bottom w:val="none" w:sz="0" w:space="0" w:color="auto"/>
                <w:right w:val="none" w:sz="0" w:space="0" w:color="auto"/>
              </w:divBdr>
            </w:div>
            <w:div w:id="590773570">
              <w:marLeft w:val="0"/>
              <w:marRight w:val="0"/>
              <w:marTop w:val="0"/>
              <w:marBottom w:val="0"/>
              <w:divBdr>
                <w:top w:val="none" w:sz="0" w:space="0" w:color="auto"/>
                <w:left w:val="none" w:sz="0" w:space="0" w:color="auto"/>
                <w:bottom w:val="none" w:sz="0" w:space="0" w:color="auto"/>
                <w:right w:val="none" w:sz="0" w:space="0" w:color="auto"/>
              </w:divBdr>
            </w:div>
            <w:div w:id="1764063583">
              <w:marLeft w:val="0"/>
              <w:marRight w:val="0"/>
              <w:marTop w:val="0"/>
              <w:marBottom w:val="0"/>
              <w:divBdr>
                <w:top w:val="none" w:sz="0" w:space="0" w:color="auto"/>
                <w:left w:val="none" w:sz="0" w:space="0" w:color="auto"/>
                <w:bottom w:val="none" w:sz="0" w:space="0" w:color="auto"/>
                <w:right w:val="none" w:sz="0" w:space="0" w:color="auto"/>
              </w:divBdr>
            </w:div>
            <w:div w:id="1310012074">
              <w:marLeft w:val="0"/>
              <w:marRight w:val="0"/>
              <w:marTop w:val="0"/>
              <w:marBottom w:val="0"/>
              <w:divBdr>
                <w:top w:val="none" w:sz="0" w:space="0" w:color="auto"/>
                <w:left w:val="none" w:sz="0" w:space="0" w:color="auto"/>
                <w:bottom w:val="none" w:sz="0" w:space="0" w:color="auto"/>
                <w:right w:val="none" w:sz="0" w:space="0" w:color="auto"/>
              </w:divBdr>
            </w:div>
            <w:div w:id="775250462">
              <w:marLeft w:val="0"/>
              <w:marRight w:val="0"/>
              <w:marTop w:val="0"/>
              <w:marBottom w:val="0"/>
              <w:divBdr>
                <w:top w:val="none" w:sz="0" w:space="0" w:color="auto"/>
                <w:left w:val="none" w:sz="0" w:space="0" w:color="auto"/>
                <w:bottom w:val="none" w:sz="0" w:space="0" w:color="auto"/>
                <w:right w:val="none" w:sz="0" w:space="0" w:color="auto"/>
              </w:divBdr>
            </w:div>
            <w:div w:id="734278930">
              <w:marLeft w:val="0"/>
              <w:marRight w:val="0"/>
              <w:marTop w:val="0"/>
              <w:marBottom w:val="0"/>
              <w:divBdr>
                <w:top w:val="none" w:sz="0" w:space="0" w:color="auto"/>
                <w:left w:val="none" w:sz="0" w:space="0" w:color="auto"/>
                <w:bottom w:val="none" w:sz="0" w:space="0" w:color="auto"/>
                <w:right w:val="none" w:sz="0" w:space="0" w:color="auto"/>
              </w:divBdr>
            </w:div>
            <w:div w:id="371268794">
              <w:marLeft w:val="0"/>
              <w:marRight w:val="0"/>
              <w:marTop w:val="0"/>
              <w:marBottom w:val="0"/>
              <w:divBdr>
                <w:top w:val="none" w:sz="0" w:space="0" w:color="auto"/>
                <w:left w:val="none" w:sz="0" w:space="0" w:color="auto"/>
                <w:bottom w:val="none" w:sz="0" w:space="0" w:color="auto"/>
                <w:right w:val="none" w:sz="0" w:space="0" w:color="auto"/>
              </w:divBdr>
            </w:div>
            <w:div w:id="178930393">
              <w:marLeft w:val="0"/>
              <w:marRight w:val="0"/>
              <w:marTop w:val="0"/>
              <w:marBottom w:val="0"/>
              <w:divBdr>
                <w:top w:val="none" w:sz="0" w:space="0" w:color="auto"/>
                <w:left w:val="none" w:sz="0" w:space="0" w:color="auto"/>
                <w:bottom w:val="none" w:sz="0" w:space="0" w:color="auto"/>
                <w:right w:val="none" w:sz="0" w:space="0" w:color="auto"/>
              </w:divBdr>
            </w:div>
            <w:div w:id="688218864">
              <w:marLeft w:val="0"/>
              <w:marRight w:val="0"/>
              <w:marTop w:val="0"/>
              <w:marBottom w:val="0"/>
              <w:divBdr>
                <w:top w:val="none" w:sz="0" w:space="0" w:color="auto"/>
                <w:left w:val="none" w:sz="0" w:space="0" w:color="auto"/>
                <w:bottom w:val="none" w:sz="0" w:space="0" w:color="auto"/>
                <w:right w:val="none" w:sz="0" w:space="0" w:color="auto"/>
              </w:divBdr>
            </w:div>
            <w:div w:id="695932194">
              <w:marLeft w:val="0"/>
              <w:marRight w:val="0"/>
              <w:marTop w:val="0"/>
              <w:marBottom w:val="0"/>
              <w:divBdr>
                <w:top w:val="none" w:sz="0" w:space="0" w:color="auto"/>
                <w:left w:val="none" w:sz="0" w:space="0" w:color="auto"/>
                <w:bottom w:val="none" w:sz="0" w:space="0" w:color="auto"/>
                <w:right w:val="none" w:sz="0" w:space="0" w:color="auto"/>
              </w:divBdr>
            </w:div>
            <w:div w:id="973875692">
              <w:marLeft w:val="0"/>
              <w:marRight w:val="0"/>
              <w:marTop w:val="0"/>
              <w:marBottom w:val="0"/>
              <w:divBdr>
                <w:top w:val="none" w:sz="0" w:space="0" w:color="auto"/>
                <w:left w:val="none" w:sz="0" w:space="0" w:color="auto"/>
                <w:bottom w:val="none" w:sz="0" w:space="0" w:color="auto"/>
                <w:right w:val="none" w:sz="0" w:space="0" w:color="auto"/>
              </w:divBdr>
            </w:div>
            <w:div w:id="1152335015">
              <w:marLeft w:val="0"/>
              <w:marRight w:val="0"/>
              <w:marTop w:val="0"/>
              <w:marBottom w:val="0"/>
              <w:divBdr>
                <w:top w:val="none" w:sz="0" w:space="0" w:color="auto"/>
                <w:left w:val="none" w:sz="0" w:space="0" w:color="auto"/>
                <w:bottom w:val="none" w:sz="0" w:space="0" w:color="auto"/>
                <w:right w:val="none" w:sz="0" w:space="0" w:color="auto"/>
              </w:divBdr>
            </w:div>
            <w:div w:id="1771857015">
              <w:marLeft w:val="0"/>
              <w:marRight w:val="0"/>
              <w:marTop w:val="0"/>
              <w:marBottom w:val="0"/>
              <w:divBdr>
                <w:top w:val="none" w:sz="0" w:space="0" w:color="auto"/>
                <w:left w:val="none" w:sz="0" w:space="0" w:color="auto"/>
                <w:bottom w:val="none" w:sz="0" w:space="0" w:color="auto"/>
                <w:right w:val="none" w:sz="0" w:space="0" w:color="auto"/>
              </w:divBdr>
            </w:div>
            <w:div w:id="1426877145">
              <w:marLeft w:val="0"/>
              <w:marRight w:val="0"/>
              <w:marTop w:val="0"/>
              <w:marBottom w:val="0"/>
              <w:divBdr>
                <w:top w:val="none" w:sz="0" w:space="0" w:color="auto"/>
                <w:left w:val="none" w:sz="0" w:space="0" w:color="auto"/>
                <w:bottom w:val="none" w:sz="0" w:space="0" w:color="auto"/>
                <w:right w:val="none" w:sz="0" w:space="0" w:color="auto"/>
              </w:divBdr>
            </w:div>
            <w:div w:id="546986584">
              <w:marLeft w:val="0"/>
              <w:marRight w:val="0"/>
              <w:marTop w:val="0"/>
              <w:marBottom w:val="0"/>
              <w:divBdr>
                <w:top w:val="none" w:sz="0" w:space="0" w:color="auto"/>
                <w:left w:val="none" w:sz="0" w:space="0" w:color="auto"/>
                <w:bottom w:val="none" w:sz="0" w:space="0" w:color="auto"/>
                <w:right w:val="none" w:sz="0" w:space="0" w:color="auto"/>
              </w:divBdr>
            </w:div>
            <w:div w:id="2003699128">
              <w:marLeft w:val="0"/>
              <w:marRight w:val="0"/>
              <w:marTop w:val="0"/>
              <w:marBottom w:val="0"/>
              <w:divBdr>
                <w:top w:val="none" w:sz="0" w:space="0" w:color="auto"/>
                <w:left w:val="none" w:sz="0" w:space="0" w:color="auto"/>
                <w:bottom w:val="none" w:sz="0" w:space="0" w:color="auto"/>
                <w:right w:val="none" w:sz="0" w:space="0" w:color="auto"/>
              </w:divBdr>
            </w:div>
            <w:div w:id="1685397486">
              <w:marLeft w:val="0"/>
              <w:marRight w:val="0"/>
              <w:marTop w:val="0"/>
              <w:marBottom w:val="0"/>
              <w:divBdr>
                <w:top w:val="none" w:sz="0" w:space="0" w:color="auto"/>
                <w:left w:val="none" w:sz="0" w:space="0" w:color="auto"/>
                <w:bottom w:val="none" w:sz="0" w:space="0" w:color="auto"/>
                <w:right w:val="none" w:sz="0" w:space="0" w:color="auto"/>
              </w:divBdr>
            </w:div>
            <w:div w:id="195973632">
              <w:marLeft w:val="0"/>
              <w:marRight w:val="0"/>
              <w:marTop w:val="0"/>
              <w:marBottom w:val="0"/>
              <w:divBdr>
                <w:top w:val="none" w:sz="0" w:space="0" w:color="auto"/>
                <w:left w:val="none" w:sz="0" w:space="0" w:color="auto"/>
                <w:bottom w:val="none" w:sz="0" w:space="0" w:color="auto"/>
                <w:right w:val="none" w:sz="0" w:space="0" w:color="auto"/>
              </w:divBdr>
            </w:div>
            <w:div w:id="1487938859">
              <w:marLeft w:val="0"/>
              <w:marRight w:val="0"/>
              <w:marTop w:val="0"/>
              <w:marBottom w:val="0"/>
              <w:divBdr>
                <w:top w:val="none" w:sz="0" w:space="0" w:color="auto"/>
                <w:left w:val="none" w:sz="0" w:space="0" w:color="auto"/>
                <w:bottom w:val="none" w:sz="0" w:space="0" w:color="auto"/>
                <w:right w:val="none" w:sz="0" w:space="0" w:color="auto"/>
              </w:divBdr>
            </w:div>
            <w:div w:id="1709645950">
              <w:marLeft w:val="0"/>
              <w:marRight w:val="0"/>
              <w:marTop w:val="0"/>
              <w:marBottom w:val="0"/>
              <w:divBdr>
                <w:top w:val="none" w:sz="0" w:space="0" w:color="auto"/>
                <w:left w:val="none" w:sz="0" w:space="0" w:color="auto"/>
                <w:bottom w:val="none" w:sz="0" w:space="0" w:color="auto"/>
                <w:right w:val="none" w:sz="0" w:space="0" w:color="auto"/>
              </w:divBdr>
            </w:div>
            <w:div w:id="381447772">
              <w:marLeft w:val="0"/>
              <w:marRight w:val="0"/>
              <w:marTop w:val="0"/>
              <w:marBottom w:val="0"/>
              <w:divBdr>
                <w:top w:val="none" w:sz="0" w:space="0" w:color="auto"/>
                <w:left w:val="none" w:sz="0" w:space="0" w:color="auto"/>
                <w:bottom w:val="none" w:sz="0" w:space="0" w:color="auto"/>
                <w:right w:val="none" w:sz="0" w:space="0" w:color="auto"/>
              </w:divBdr>
            </w:div>
            <w:div w:id="1739474456">
              <w:marLeft w:val="0"/>
              <w:marRight w:val="0"/>
              <w:marTop w:val="0"/>
              <w:marBottom w:val="0"/>
              <w:divBdr>
                <w:top w:val="none" w:sz="0" w:space="0" w:color="auto"/>
                <w:left w:val="none" w:sz="0" w:space="0" w:color="auto"/>
                <w:bottom w:val="none" w:sz="0" w:space="0" w:color="auto"/>
                <w:right w:val="none" w:sz="0" w:space="0" w:color="auto"/>
              </w:divBdr>
            </w:div>
            <w:div w:id="892153153">
              <w:marLeft w:val="0"/>
              <w:marRight w:val="0"/>
              <w:marTop w:val="0"/>
              <w:marBottom w:val="0"/>
              <w:divBdr>
                <w:top w:val="none" w:sz="0" w:space="0" w:color="auto"/>
                <w:left w:val="none" w:sz="0" w:space="0" w:color="auto"/>
                <w:bottom w:val="none" w:sz="0" w:space="0" w:color="auto"/>
                <w:right w:val="none" w:sz="0" w:space="0" w:color="auto"/>
              </w:divBdr>
            </w:div>
            <w:div w:id="604652944">
              <w:marLeft w:val="0"/>
              <w:marRight w:val="0"/>
              <w:marTop w:val="0"/>
              <w:marBottom w:val="0"/>
              <w:divBdr>
                <w:top w:val="none" w:sz="0" w:space="0" w:color="auto"/>
                <w:left w:val="none" w:sz="0" w:space="0" w:color="auto"/>
                <w:bottom w:val="none" w:sz="0" w:space="0" w:color="auto"/>
                <w:right w:val="none" w:sz="0" w:space="0" w:color="auto"/>
              </w:divBdr>
            </w:div>
            <w:div w:id="1227885920">
              <w:marLeft w:val="0"/>
              <w:marRight w:val="0"/>
              <w:marTop w:val="0"/>
              <w:marBottom w:val="0"/>
              <w:divBdr>
                <w:top w:val="none" w:sz="0" w:space="0" w:color="auto"/>
                <w:left w:val="none" w:sz="0" w:space="0" w:color="auto"/>
                <w:bottom w:val="none" w:sz="0" w:space="0" w:color="auto"/>
                <w:right w:val="none" w:sz="0" w:space="0" w:color="auto"/>
              </w:divBdr>
            </w:div>
            <w:div w:id="934435200">
              <w:marLeft w:val="0"/>
              <w:marRight w:val="0"/>
              <w:marTop w:val="0"/>
              <w:marBottom w:val="0"/>
              <w:divBdr>
                <w:top w:val="none" w:sz="0" w:space="0" w:color="auto"/>
                <w:left w:val="none" w:sz="0" w:space="0" w:color="auto"/>
                <w:bottom w:val="none" w:sz="0" w:space="0" w:color="auto"/>
                <w:right w:val="none" w:sz="0" w:space="0" w:color="auto"/>
              </w:divBdr>
            </w:div>
            <w:div w:id="796726382">
              <w:marLeft w:val="0"/>
              <w:marRight w:val="0"/>
              <w:marTop w:val="0"/>
              <w:marBottom w:val="0"/>
              <w:divBdr>
                <w:top w:val="none" w:sz="0" w:space="0" w:color="auto"/>
                <w:left w:val="none" w:sz="0" w:space="0" w:color="auto"/>
                <w:bottom w:val="none" w:sz="0" w:space="0" w:color="auto"/>
                <w:right w:val="none" w:sz="0" w:space="0" w:color="auto"/>
              </w:divBdr>
            </w:div>
            <w:div w:id="1133644657">
              <w:marLeft w:val="0"/>
              <w:marRight w:val="0"/>
              <w:marTop w:val="0"/>
              <w:marBottom w:val="0"/>
              <w:divBdr>
                <w:top w:val="none" w:sz="0" w:space="0" w:color="auto"/>
                <w:left w:val="none" w:sz="0" w:space="0" w:color="auto"/>
                <w:bottom w:val="none" w:sz="0" w:space="0" w:color="auto"/>
                <w:right w:val="none" w:sz="0" w:space="0" w:color="auto"/>
              </w:divBdr>
            </w:div>
            <w:div w:id="1753430327">
              <w:marLeft w:val="0"/>
              <w:marRight w:val="0"/>
              <w:marTop w:val="0"/>
              <w:marBottom w:val="0"/>
              <w:divBdr>
                <w:top w:val="none" w:sz="0" w:space="0" w:color="auto"/>
                <w:left w:val="none" w:sz="0" w:space="0" w:color="auto"/>
                <w:bottom w:val="none" w:sz="0" w:space="0" w:color="auto"/>
                <w:right w:val="none" w:sz="0" w:space="0" w:color="auto"/>
              </w:divBdr>
            </w:div>
            <w:div w:id="461508331">
              <w:marLeft w:val="0"/>
              <w:marRight w:val="0"/>
              <w:marTop w:val="0"/>
              <w:marBottom w:val="0"/>
              <w:divBdr>
                <w:top w:val="none" w:sz="0" w:space="0" w:color="auto"/>
                <w:left w:val="none" w:sz="0" w:space="0" w:color="auto"/>
                <w:bottom w:val="none" w:sz="0" w:space="0" w:color="auto"/>
                <w:right w:val="none" w:sz="0" w:space="0" w:color="auto"/>
              </w:divBdr>
            </w:div>
            <w:div w:id="1707177577">
              <w:marLeft w:val="0"/>
              <w:marRight w:val="0"/>
              <w:marTop w:val="0"/>
              <w:marBottom w:val="0"/>
              <w:divBdr>
                <w:top w:val="none" w:sz="0" w:space="0" w:color="auto"/>
                <w:left w:val="none" w:sz="0" w:space="0" w:color="auto"/>
                <w:bottom w:val="none" w:sz="0" w:space="0" w:color="auto"/>
                <w:right w:val="none" w:sz="0" w:space="0" w:color="auto"/>
              </w:divBdr>
            </w:div>
            <w:div w:id="1080446771">
              <w:marLeft w:val="0"/>
              <w:marRight w:val="0"/>
              <w:marTop w:val="0"/>
              <w:marBottom w:val="0"/>
              <w:divBdr>
                <w:top w:val="none" w:sz="0" w:space="0" w:color="auto"/>
                <w:left w:val="none" w:sz="0" w:space="0" w:color="auto"/>
                <w:bottom w:val="none" w:sz="0" w:space="0" w:color="auto"/>
                <w:right w:val="none" w:sz="0" w:space="0" w:color="auto"/>
              </w:divBdr>
            </w:div>
            <w:div w:id="1854371546">
              <w:marLeft w:val="0"/>
              <w:marRight w:val="0"/>
              <w:marTop w:val="0"/>
              <w:marBottom w:val="0"/>
              <w:divBdr>
                <w:top w:val="none" w:sz="0" w:space="0" w:color="auto"/>
                <w:left w:val="none" w:sz="0" w:space="0" w:color="auto"/>
                <w:bottom w:val="none" w:sz="0" w:space="0" w:color="auto"/>
                <w:right w:val="none" w:sz="0" w:space="0" w:color="auto"/>
              </w:divBdr>
            </w:div>
            <w:div w:id="1040087334">
              <w:marLeft w:val="0"/>
              <w:marRight w:val="0"/>
              <w:marTop w:val="0"/>
              <w:marBottom w:val="0"/>
              <w:divBdr>
                <w:top w:val="none" w:sz="0" w:space="0" w:color="auto"/>
                <w:left w:val="none" w:sz="0" w:space="0" w:color="auto"/>
                <w:bottom w:val="none" w:sz="0" w:space="0" w:color="auto"/>
                <w:right w:val="none" w:sz="0" w:space="0" w:color="auto"/>
              </w:divBdr>
            </w:div>
            <w:div w:id="1536842403">
              <w:marLeft w:val="0"/>
              <w:marRight w:val="0"/>
              <w:marTop w:val="0"/>
              <w:marBottom w:val="0"/>
              <w:divBdr>
                <w:top w:val="none" w:sz="0" w:space="0" w:color="auto"/>
                <w:left w:val="none" w:sz="0" w:space="0" w:color="auto"/>
                <w:bottom w:val="none" w:sz="0" w:space="0" w:color="auto"/>
                <w:right w:val="none" w:sz="0" w:space="0" w:color="auto"/>
              </w:divBdr>
            </w:div>
            <w:div w:id="1083145240">
              <w:marLeft w:val="0"/>
              <w:marRight w:val="0"/>
              <w:marTop w:val="0"/>
              <w:marBottom w:val="0"/>
              <w:divBdr>
                <w:top w:val="none" w:sz="0" w:space="0" w:color="auto"/>
                <w:left w:val="none" w:sz="0" w:space="0" w:color="auto"/>
                <w:bottom w:val="none" w:sz="0" w:space="0" w:color="auto"/>
                <w:right w:val="none" w:sz="0" w:space="0" w:color="auto"/>
              </w:divBdr>
            </w:div>
            <w:div w:id="1301955503">
              <w:marLeft w:val="0"/>
              <w:marRight w:val="0"/>
              <w:marTop w:val="0"/>
              <w:marBottom w:val="0"/>
              <w:divBdr>
                <w:top w:val="none" w:sz="0" w:space="0" w:color="auto"/>
                <w:left w:val="none" w:sz="0" w:space="0" w:color="auto"/>
                <w:bottom w:val="none" w:sz="0" w:space="0" w:color="auto"/>
                <w:right w:val="none" w:sz="0" w:space="0" w:color="auto"/>
              </w:divBdr>
            </w:div>
            <w:div w:id="727194307">
              <w:marLeft w:val="0"/>
              <w:marRight w:val="0"/>
              <w:marTop w:val="0"/>
              <w:marBottom w:val="0"/>
              <w:divBdr>
                <w:top w:val="none" w:sz="0" w:space="0" w:color="auto"/>
                <w:left w:val="none" w:sz="0" w:space="0" w:color="auto"/>
                <w:bottom w:val="none" w:sz="0" w:space="0" w:color="auto"/>
                <w:right w:val="none" w:sz="0" w:space="0" w:color="auto"/>
              </w:divBdr>
            </w:div>
            <w:div w:id="1054505640">
              <w:marLeft w:val="0"/>
              <w:marRight w:val="0"/>
              <w:marTop w:val="0"/>
              <w:marBottom w:val="0"/>
              <w:divBdr>
                <w:top w:val="none" w:sz="0" w:space="0" w:color="auto"/>
                <w:left w:val="none" w:sz="0" w:space="0" w:color="auto"/>
                <w:bottom w:val="none" w:sz="0" w:space="0" w:color="auto"/>
                <w:right w:val="none" w:sz="0" w:space="0" w:color="auto"/>
              </w:divBdr>
            </w:div>
            <w:div w:id="851606542">
              <w:marLeft w:val="0"/>
              <w:marRight w:val="0"/>
              <w:marTop w:val="0"/>
              <w:marBottom w:val="0"/>
              <w:divBdr>
                <w:top w:val="none" w:sz="0" w:space="0" w:color="auto"/>
                <w:left w:val="none" w:sz="0" w:space="0" w:color="auto"/>
                <w:bottom w:val="none" w:sz="0" w:space="0" w:color="auto"/>
                <w:right w:val="none" w:sz="0" w:space="0" w:color="auto"/>
              </w:divBdr>
            </w:div>
            <w:div w:id="1386567795">
              <w:marLeft w:val="0"/>
              <w:marRight w:val="0"/>
              <w:marTop w:val="0"/>
              <w:marBottom w:val="0"/>
              <w:divBdr>
                <w:top w:val="none" w:sz="0" w:space="0" w:color="auto"/>
                <w:left w:val="none" w:sz="0" w:space="0" w:color="auto"/>
                <w:bottom w:val="none" w:sz="0" w:space="0" w:color="auto"/>
                <w:right w:val="none" w:sz="0" w:space="0" w:color="auto"/>
              </w:divBdr>
            </w:div>
            <w:div w:id="1571887978">
              <w:marLeft w:val="0"/>
              <w:marRight w:val="0"/>
              <w:marTop w:val="0"/>
              <w:marBottom w:val="0"/>
              <w:divBdr>
                <w:top w:val="none" w:sz="0" w:space="0" w:color="auto"/>
                <w:left w:val="none" w:sz="0" w:space="0" w:color="auto"/>
                <w:bottom w:val="none" w:sz="0" w:space="0" w:color="auto"/>
                <w:right w:val="none" w:sz="0" w:space="0" w:color="auto"/>
              </w:divBdr>
            </w:div>
            <w:div w:id="1038815075">
              <w:marLeft w:val="0"/>
              <w:marRight w:val="0"/>
              <w:marTop w:val="0"/>
              <w:marBottom w:val="0"/>
              <w:divBdr>
                <w:top w:val="none" w:sz="0" w:space="0" w:color="auto"/>
                <w:left w:val="none" w:sz="0" w:space="0" w:color="auto"/>
                <w:bottom w:val="none" w:sz="0" w:space="0" w:color="auto"/>
                <w:right w:val="none" w:sz="0" w:space="0" w:color="auto"/>
              </w:divBdr>
            </w:div>
            <w:div w:id="1111705705">
              <w:marLeft w:val="0"/>
              <w:marRight w:val="0"/>
              <w:marTop w:val="0"/>
              <w:marBottom w:val="0"/>
              <w:divBdr>
                <w:top w:val="none" w:sz="0" w:space="0" w:color="auto"/>
                <w:left w:val="none" w:sz="0" w:space="0" w:color="auto"/>
                <w:bottom w:val="none" w:sz="0" w:space="0" w:color="auto"/>
                <w:right w:val="none" w:sz="0" w:space="0" w:color="auto"/>
              </w:divBdr>
            </w:div>
            <w:div w:id="126707289">
              <w:marLeft w:val="0"/>
              <w:marRight w:val="0"/>
              <w:marTop w:val="0"/>
              <w:marBottom w:val="0"/>
              <w:divBdr>
                <w:top w:val="none" w:sz="0" w:space="0" w:color="auto"/>
                <w:left w:val="none" w:sz="0" w:space="0" w:color="auto"/>
                <w:bottom w:val="none" w:sz="0" w:space="0" w:color="auto"/>
                <w:right w:val="none" w:sz="0" w:space="0" w:color="auto"/>
              </w:divBdr>
            </w:div>
            <w:div w:id="109210270">
              <w:marLeft w:val="0"/>
              <w:marRight w:val="0"/>
              <w:marTop w:val="0"/>
              <w:marBottom w:val="0"/>
              <w:divBdr>
                <w:top w:val="none" w:sz="0" w:space="0" w:color="auto"/>
                <w:left w:val="none" w:sz="0" w:space="0" w:color="auto"/>
                <w:bottom w:val="none" w:sz="0" w:space="0" w:color="auto"/>
                <w:right w:val="none" w:sz="0" w:space="0" w:color="auto"/>
              </w:divBdr>
            </w:div>
            <w:div w:id="1440447451">
              <w:marLeft w:val="0"/>
              <w:marRight w:val="0"/>
              <w:marTop w:val="0"/>
              <w:marBottom w:val="0"/>
              <w:divBdr>
                <w:top w:val="none" w:sz="0" w:space="0" w:color="auto"/>
                <w:left w:val="none" w:sz="0" w:space="0" w:color="auto"/>
                <w:bottom w:val="none" w:sz="0" w:space="0" w:color="auto"/>
                <w:right w:val="none" w:sz="0" w:space="0" w:color="auto"/>
              </w:divBdr>
            </w:div>
            <w:div w:id="463742468">
              <w:marLeft w:val="0"/>
              <w:marRight w:val="0"/>
              <w:marTop w:val="0"/>
              <w:marBottom w:val="0"/>
              <w:divBdr>
                <w:top w:val="none" w:sz="0" w:space="0" w:color="auto"/>
                <w:left w:val="none" w:sz="0" w:space="0" w:color="auto"/>
                <w:bottom w:val="none" w:sz="0" w:space="0" w:color="auto"/>
                <w:right w:val="none" w:sz="0" w:space="0" w:color="auto"/>
              </w:divBdr>
            </w:div>
            <w:div w:id="115025944">
              <w:marLeft w:val="0"/>
              <w:marRight w:val="0"/>
              <w:marTop w:val="0"/>
              <w:marBottom w:val="0"/>
              <w:divBdr>
                <w:top w:val="none" w:sz="0" w:space="0" w:color="auto"/>
                <w:left w:val="none" w:sz="0" w:space="0" w:color="auto"/>
                <w:bottom w:val="none" w:sz="0" w:space="0" w:color="auto"/>
                <w:right w:val="none" w:sz="0" w:space="0" w:color="auto"/>
              </w:divBdr>
            </w:div>
            <w:div w:id="920673173">
              <w:marLeft w:val="0"/>
              <w:marRight w:val="0"/>
              <w:marTop w:val="0"/>
              <w:marBottom w:val="0"/>
              <w:divBdr>
                <w:top w:val="none" w:sz="0" w:space="0" w:color="auto"/>
                <w:left w:val="none" w:sz="0" w:space="0" w:color="auto"/>
                <w:bottom w:val="none" w:sz="0" w:space="0" w:color="auto"/>
                <w:right w:val="none" w:sz="0" w:space="0" w:color="auto"/>
              </w:divBdr>
            </w:div>
            <w:div w:id="2044866737">
              <w:marLeft w:val="0"/>
              <w:marRight w:val="0"/>
              <w:marTop w:val="0"/>
              <w:marBottom w:val="0"/>
              <w:divBdr>
                <w:top w:val="none" w:sz="0" w:space="0" w:color="auto"/>
                <w:left w:val="none" w:sz="0" w:space="0" w:color="auto"/>
                <w:bottom w:val="none" w:sz="0" w:space="0" w:color="auto"/>
                <w:right w:val="none" w:sz="0" w:space="0" w:color="auto"/>
              </w:divBdr>
            </w:div>
            <w:div w:id="509296117">
              <w:marLeft w:val="0"/>
              <w:marRight w:val="0"/>
              <w:marTop w:val="0"/>
              <w:marBottom w:val="0"/>
              <w:divBdr>
                <w:top w:val="none" w:sz="0" w:space="0" w:color="auto"/>
                <w:left w:val="none" w:sz="0" w:space="0" w:color="auto"/>
                <w:bottom w:val="none" w:sz="0" w:space="0" w:color="auto"/>
                <w:right w:val="none" w:sz="0" w:space="0" w:color="auto"/>
              </w:divBdr>
            </w:div>
            <w:div w:id="149713449">
              <w:marLeft w:val="0"/>
              <w:marRight w:val="0"/>
              <w:marTop w:val="0"/>
              <w:marBottom w:val="0"/>
              <w:divBdr>
                <w:top w:val="none" w:sz="0" w:space="0" w:color="auto"/>
                <w:left w:val="none" w:sz="0" w:space="0" w:color="auto"/>
                <w:bottom w:val="none" w:sz="0" w:space="0" w:color="auto"/>
                <w:right w:val="none" w:sz="0" w:space="0" w:color="auto"/>
              </w:divBdr>
            </w:div>
            <w:div w:id="734469318">
              <w:marLeft w:val="0"/>
              <w:marRight w:val="0"/>
              <w:marTop w:val="0"/>
              <w:marBottom w:val="0"/>
              <w:divBdr>
                <w:top w:val="none" w:sz="0" w:space="0" w:color="auto"/>
                <w:left w:val="none" w:sz="0" w:space="0" w:color="auto"/>
                <w:bottom w:val="none" w:sz="0" w:space="0" w:color="auto"/>
                <w:right w:val="none" w:sz="0" w:space="0" w:color="auto"/>
              </w:divBdr>
            </w:div>
            <w:div w:id="1692298178">
              <w:marLeft w:val="0"/>
              <w:marRight w:val="0"/>
              <w:marTop w:val="0"/>
              <w:marBottom w:val="0"/>
              <w:divBdr>
                <w:top w:val="none" w:sz="0" w:space="0" w:color="auto"/>
                <w:left w:val="none" w:sz="0" w:space="0" w:color="auto"/>
                <w:bottom w:val="none" w:sz="0" w:space="0" w:color="auto"/>
                <w:right w:val="none" w:sz="0" w:space="0" w:color="auto"/>
              </w:divBdr>
            </w:div>
            <w:div w:id="523441740">
              <w:marLeft w:val="0"/>
              <w:marRight w:val="0"/>
              <w:marTop w:val="0"/>
              <w:marBottom w:val="0"/>
              <w:divBdr>
                <w:top w:val="none" w:sz="0" w:space="0" w:color="auto"/>
                <w:left w:val="none" w:sz="0" w:space="0" w:color="auto"/>
                <w:bottom w:val="none" w:sz="0" w:space="0" w:color="auto"/>
                <w:right w:val="none" w:sz="0" w:space="0" w:color="auto"/>
              </w:divBdr>
            </w:div>
            <w:div w:id="1829904317">
              <w:marLeft w:val="0"/>
              <w:marRight w:val="0"/>
              <w:marTop w:val="0"/>
              <w:marBottom w:val="0"/>
              <w:divBdr>
                <w:top w:val="none" w:sz="0" w:space="0" w:color="auto"/>
                <w:left w:val="none" w:sz="0" w:space="0" w:color="auto"/>
                <w:bottom w:val="none" w:sz="0" w:space="0" w:color="auto"/>
                <w:right w:val="none" w:sz="0" w:space="0" w:color="auto"/>
              </w:divBdr>
            </w:div>
            <w:div w:id="890577530">
              <w:marLeft w:val="0"/>
              <w:marRight w:val="0"/>
              <w:marTop w:val="0"/>
              <w:marBottom w:val="0"/>
              <w:divBdr>
                <w:top w:val="none" w:sz="0" w:space="0" w:color="auto"/>
                <w:left w:val="none" w:sz="0" w:space="0" w:color="auto"/>
                <w:bottom w:val="none" w:sz="0" w:space="0" w:color="auto"/>
                <w:right w:val="none" w:sz="0" w:space="0" w:color="auto"/>
              </w:divBdr>
            </w:div>
            <w:div w:id="1028679876">
              <w:marLeft w:val="0"/>
              <w:marRight w:val="0"/>
              <w:marTop w:val="0"/>
              <w:marBottom w:val="0"/>
              <w:divBdr>
                <w:top w:val="none" w:sz="0" w:space="0" w:color="auto"/>
                <w:left w:val="none" w:sz="0" w:space="0" w:color="auto"/>
                <w:bottom w:val="none" w:sz="0" w:space="0" w:color="auto"/>
                <w:right w:val="none" w:sz="0" w:space="0" w:color="auto"/>
              </w:divBdr>
            </w:div>
            <w:div w:id="1574048455">
              <w:marLeft w:val="0"/>
              <w:marRight w:val="0"/>
              <w:marTop w:val="0"/>
              <w:marBottom w:val="0"/>
              <w:divBdr>
                <w:top w:val="none" w:sz="0" w:space="0" w:color="auto"/>
                <w:left w:val="none" w:sz="0" w:space="0" w:color="auto"/>
                <w:bottom w:val="none" w:sz="0" w:space="0" w:color="auto"/>
                <w:right w:val="none" w:sz="0" w:space="0" w:color="auto"/>
              </w:divBdr>
            </w:div>
            <w:div w:id="1722094502">
              <w:marLeft w:val="0"/>
              <w:marRight w:val="0"/>
              <w:marTop w:val="0"/>
              <w:marBottom w:val="0"/>
              <w:divBdr>
                <w:top w:val="none" w:sz="0" w:space="0" w:color="auto"/>
                <w:left w:val="none" w:sz="0" w:space="0" w:color="auto"/>
                <w:bottom w:val="none" w:sz="0" w:space="0" w:color="auto"/>
                <w:right w:val="none" w:sz="0" w:space="0" w:color="auto"/>
              </w:divBdr>
            </w:div>
            <w:div w:id="1362902985">
              <w:marLeft w:val="0"/>
              <w:marRight w:val="0"/>
              <w:marTop w:val="0"/>
              <w:marBottom w:val="0"/>
              <w:divBdr>
                <w:top w:val="none" w:sz="0" w:space="0" w:color="auto"/>
                <w:left w:val="none" w:sz="0" w:space="0" w:color="auto"/>
                <w:bottom w:val="none" w:sz="0" w:space="0" w:color="auto"/>
                <w:right w:val="none" w:sz="0" w:space="0" w:color="auto"/>
              </w:divBdr>
            </w:div>
            <w:div w:id="676660993">
              <w:marLeft w:val="0"/>
              <w:marRight w:val="0"/>
              <w:marTop w:val="0"/>
              <w:marBottom w:val="0"/>
              <w:divBdr>
                <w:top w:val="none" w:sz="0" w:space="0" w:color="auto"/>
                <w:left w:val="none" w:sz="0" w:space="0" w:color="auto"/>
                <w:bottom w:val="none" w:sz="0" w:space="0" w:color="auto"/>
                <w:right w:val="none" w:sz="0" w:space="0" w:color="auto"/>
              </w:divBdr>
            </w:div>
            <w:div w:id="1159930311">
              <w:marLeft w:val="0"/>
              <w:marRight w:val="0"/>
              <w:marTop w:val="0"/>
              <w:marBottom w:val="0"/>
              <w:divBdr>
                <w:top w:val="none" w:sz="0" w:space="0" w:color="auto"/>
                <w:left w:val="none" w:sz="0" w:space="0" w:color="auto"/>
                <w:bottom w:val="none" w:sz="0" w:space="0" w:color="auto"/>
                <w:right w:val="none" w:sz="0" w:space="0" w:color="auto"/>
              </w:divBdr>
            </w:div>
            <w:div w:id="1409033307">
              <w:marLeft w:val="0"/>
              <w:marRight w:val="0"/>
              <w:marTop w:val="0"/>
              <w:marBottom w:val="0"/>
              <w:divBdr>
                <w:top w:val="none" w:sz="0" w:space="0" w:color="auto"/>
                <w:left w:val="none" w:sz="0" w:space="0" w:color="auto"/>
                <w:bottom w:val="none" w:sz="0" w:space="0" w:color="auto"/>
                <w:right w:val="none" w:sz="0" w:space="0" w:color="auto"/>
              </w:divBdr>
            </w:div>
            <w:div w:id="943928221">
              <w:marLeft w:val="0"/>
              <w:marRight w:val="0"/>
              <w:marTop w:val="0"/>
              <w:marBottom w:val="0"/>
              <w:divBdr>
                <w:top w:val="none" w:sz="0" w:space="0" w:color="auto"/>
                <w:left w:val="none" w:sz="0" w:space="0" w:color="auto"/>
                <w:bottom w:val="none" w:sz="0" w:space="0" w:color="auto"/>
                <w:right w:val="none" w:sz="0" w:space="0" w:color="auto"/>
              </w:divBdr>
            </w:div>
            <w:div w:id="904418530">
              <w:marLeft w:val="0"/>
              <w:marRight w:val="0"/>
              <w:marTop w:val="0"/>
              <w:marBottom w:val="0"/>
              <w:divBdr>
                <w:top w:val="none" w:sz="0" w:space="0" w:color="auto"/>
                <w:left w:val="none" w:sz="0" w:space="0" w:color="auto"/>
                <w:bottom w:val="none" w:sz="0" w:space="0" w:color="auto"/>
                <w:right w:val="none" w:sz="0" w:space="0" w:color="auto"/>
              </w:divBdr>
            </w:div>
            <w:div w:id="294527746">
              <w:marLeft w:val="0"/>
              <w:marRight w:val="0"/>
              <w:marTop w:val="0"/>
              <w:marBottom w:val="0"/>
              <w:divBdr>
                <w:top w:val="none" w:sz="0" w:space="0" w:color="auto"/>
                <w:left w:val="none" w:sz="0" w:space="0" w:color="auto"/>
                <w:bottom w:val="none" w:sz="0" w:space="0" w:color="auto"/>
                <w:right w:val="none" w:sz="0" w:space="0" w:color="auto"/>
              </w:divBdr>
            </w:div>
            <w:div w:id="270432947">
              <w:marLeft w:val="0"/>
              <w:marRight w:val="0"/>
              <w:marTop w:val="0"/>
              <w:marBottom w:val="0"/>
              <w:divBdr>
                <w:top w:val="none" w:sz="0" w:space="0" w:color="auto"/>
                <w:left w:val="none" w:sz="0" w:space="0" w:color="auto"/>
                <w:bottom w:val="none" w:sz="0" w:space="0" w:color="auto"/>
                <w:right w:val="none" w:sz="0" w:space="0" w:color="auto"/>
              </w:divBdr>
            </w:div>
            <w:div w:id="1087725267">
              <w:marLeft w:val="0"/>
              <w:marRight w:val="0"/>
              <w:marTop w:val="0"/>
              <w:marBottom w:val="0"/>
              <w:divBdr>
                <w:top w:val="none" w:sz="0" w:space="0" w:color="auto"/>
                <w:left w:val="none" w:sz="0" w:space="0" w:color="auto"/>
                <w:bottom w:val="none" w:sz="0" w:space="0" w:color="auto"/>
                <w:right w:val="none" w:sz="0" w:space="0" w:color="auto"/>
              </w:divBdr>
            </w:div>
            <w:div w:id="2022928454">
              <w:marLeft w:val="0"/>
              <w:marRight w:val="0"/>
              <w:marTop w:val="0"/>
              <w:marBottom w:val="0"/>
              <w:divBdr>
                <w:top w:val="none" w:sz="0" w:space="0" w:color="auto"/>
                <w:left w:val="none" w:sz="0" w:space="0" w:color="auto"/>
                <w:bottom w:val="none" w:sz="0" w:space="0" w:color="auto"/>
                <w:right w:val="none" w:sz="0" w:space="0" w:color="auto"/>
              </w:divBdr>
            </w:div>
            <w:div w:id="1315257679">
              <w:marLeft w:val="0"/>
              <w:marRight w:val="0"/>
              <w:marTop w:val="0"/>
              <w:marBottom w:val="0"/>
              <w:divBdr>
                <w:top w:val="none" w:sz="0" w:space="0" w:color="auto"/>
                <w:left w:val="none" w:sz="0" w:space="0" w:color="auto"/>
                <w:bottom w:val="none" w:sz="0" w:space="0" w:color="auto"/>
                <w:right w:val="none" w:sz="0" w:space="0" w:color="auto"/>
              </w:divBdr>
            </w:div>
            <w:div w:id="182477318">
              <w:marLeft w:val="0"/>
              <w:marRight w:val="0"/>
              <w:marTop w:val="0"/>
              <w:marBottom w:val="0"/>
              <w:divBdr>
                <w:top w:val="none" w:sz="0" w:space="0" w:color="auto"/>
                <w:left w:val="none" w:sz="0" w:space="0" w:color="auto"/>
                <w:bottom w:val="none" w:sz="0" w:space="0" w:color="auto"/>
                <w:right w:val="none" w:sz="0" w:space="0" w:color="auto"/>
              </w:divBdr>
            </w:div>
            <w:div w:id="650601127">
              <w:marLeft w:val="0"/>
              <w:marRight w:val="0"/>
              <w:marTop w:val="0"/>
              <w:marBottom w:val="0"/>
              <w:divBdr>
                <w:top w:val="none" w:sz="0" w:space="0" w:color="auto"/>
                <w:left w:val="none" w:sz="0" w:space="0" w:color="auto"/>
                <w:bottom w:val="none" w:sz="0" w:space="0" w:color="auto"/>
                <w:right w:val="none" w:sz="0" w:space="0" w:color="auto"/>
              </w:divBdr>
            </w:div>
            <w:div w:id="1437671233">
              <w:marLeft w:val="0"/>
              <w:marRight w:val="0"/>
              <w:marTop w:val="0"/>
              <w:marBottom w:val="0"/>
              <w:divBdr>
                <w:top w:val="none" w:sz="0" w:space="0" w:color="auto"/>
                <w:left w:val="none" w:sz="0" w:space="0" w:color="auto"/>
                <w:bottom w:val="none" w:sz="0" w:space="0" w:color="auto"/>
                <w:right w:val="none" w:sz="0" w:space="0" w:color="auto"/>
              </w:divBdr>
            </w:div>
            <w:div w:id="331958891">
              <w:marLeft w:val="0"/>
              <w:marRight w:val="0"/>
              <w:marTop w:val="0"/>
              <w:marBottom w:val="0"/>
              <w:divBdr>
                <w:top w:val="none" w:sz="0" w:space="0" w:color="auto"/>
                <w:left w:val="none" w:sz="0" w:space="0" w:color="auto"/>
                <w:bottom w:val="none" w:sz="0" w:space="0" w:color="auto"/>
                <w:right w:val="none" w:sz="0" w:space="0" w:color="auto"/>
              </w:divBdr>
            </w:div>
            <w:div w:id="395472984">
              <w:marLeft w:val="0"/>
              <w:marRight w:val="0"/>
              <w:marTop w:val="0"/>
              <w:marBottom w:val="0"/>
              <w:divBdr>
                <w:top w:val="none" w:sz="0" w:space="0" w:color="auto"/>
                <w:left w:val="none" w:sz="0" w:space="0" w:color="auto"/>
                <w:bottom w:val="none" w:sz="0" w:space="0" w:color="auto"/>
                <w:right w:val="none" w:sz="0" w:space="0" w:color="auto"/>
              </w:divBdr>
            </w:div>
            <w:div w:id="273482313">
              <w:marLeft w:val="0"/>
              <w:marRight w:val="0"/>
              <w:marTop w:val="0"/>
              <w:marBottom w:val="0"/>
              <w:divBdr>
                <w:top w:val="none" w:sz="0" w:space="0" w:color="auto"/>
                <w:left w:val="none" w:sz="0" w:space="0" w:color="auto"/>
                <w:bottom w:val="none" w:sz="0" w:space="0" w:color="auto"/>
                <w:right w:val="none" w:sz="0" w:space="0" w:color="auto"/>
              </w:divBdr>
            </w:div>
            <w:div w:id="953950681">
              <w:marLeft w:val="0"/>
              <w:marRight w:val="0"/>
              <w:marTop w:val="0"/>
              <w:marBottom w:val="0"/>
              <w:divBdr>
                <w:top w:val="none" w:sz="0" w:space="0" w:color="auto"/>
                <w:left w:val="none" w:sz="0" w:space="0" w:color="auto"/>
                <w:bottom w:val="none" w:sz="0" w:space="0" w:color="auto"/>
                <w:right w:val="none" w:sz="0" w:space="0" w:color="auto"/>
              </w:divBdr>
            </w:div>
            <w:div w:id="586110247">
              <w:marLeft w:val="0"/>
              <w:marRight w:val="0"/>
              <w:marTop w:val="0"/>
              <w:marBottom w:val="0"/>
              <w:divBdr>
                <w:top w:val="none" w:sz="0" w:space="0" w:color="auto"/>
                <w:left w:val="none" w:sz="0" w:space="0" w:color="auto"/>
                <w:bottom w:val="none" w:sz="0" w:space="0" w:color="auto"/>
                <w:right w:val="none" w:sz="0" w:space="0" w:color="auto"/>
              </w:divBdr>
            </w:div>
            <w:div w:id="1643806429">
              <w:marLeft w:val="0"/>
              <w:marRight w:val="0"/>
              <w:marTop w:val="0"/>
              <w:marBottom w:val="0"/>
              <w:divBdr>
                <w:top w:val="none" w:sz="0" w:space="0" w:color="auto"/>
                <w:left w:val="none" w:sz="0" w:space="0" w:color="auto"/>
                <w:bottom w:val="none" w:sz="0" w:space="0" w:color="auto"/>
                <w:right w:val="none" w:sz="0" w:space="0" w:color="auto"/>
              </w:divBdr>
            </w:div>
            <w:div w:id="148526051">
              <w:marLeft w:val="0"/>
              <w:marRight w:val="0"/>
              <w:marTop w:val="0"/>
              <w:marBottom w:val="0"/>
              <w:divBdr>
                <w:top w:val="none" w:sz="0" w:space="0" w:color="auto"/>
                <w:left w:val="none" w:sz="0" w:space="0" w:color="auto"/>
                <w:bottom w:val="none" w:sz="0" w:space="0" w:color="auto"/>
                <w:right w:val="none" w:sz="0" w:space="0" w:color="auto"/>
              </w:divBdr>
            </w:div>
            <w:div w:id="1115519686">
              <w:marLeft w:val="0"/>
              <w:marRight w:val="0"/>
              <w:marTop w:val="0"/>
              <w:marBottom w:val="0"/>
              <w:divBdr>
                <w:top w:val="none" w:sz="0" w:space="0" w:color="auto"/>
                <w:left w:val="none" w:sz="0" w:space="0" w:color="auto"/>
                <w:bottom w:val="none" w:sz="0" w:space="0" w:color="auto"/>
                <w:right w:val="none" w:sz="0" w:space="0" w:color="auto"/>
              </w:divBdr>
            </w:div>
            <w:div w:id="956642286">
              <w:marLeft w:val="0"/>
              <w:marRight w:val="0"/>
              <w:marTop w:val="0"/>
              <w:marBottom w:val="0"/>
              <w:divBdr>
                <w:top w:val="none" w:sz="0" w:space="0" w:color="auto"/>
                <w:left w:val="none" w:sz="0" w:space="0" w:color="auto"/>
                <w:bottom w:val="none" w:sz="0" w:space="0" w:color="auto"/>
                <w:right w:val="none" w:sz="0" w:space="0" w:color="auto"/>
              </w:divBdr>
            </w:div>
            <w:div w:id="1123887916">
              <w:marLeft w:val="0"/>
              <w:marRight w:val="0"/>
              <w:marTop w:val="0"/>
              <w:marBottom w:val="0"/>
              <w:divBdr>
                <w:top w:val="none" w:sz="0" w:space="0" w:color="auto"/>
                <w:left w:val="none" w:sz="0" w:space="0" w:color="auto"/>
                <w:bottom w:val="none" w:sz="0" w:space="0" w:color="auto"/>
                <w:right w:val="none" w:sz="0" w:space="0" w:color="auto"/>
              </w:divBdr>
            </w:div>
            <w:div w:id="1199515794">
              <w:marLeft w:val="0"/>
              <w:marRight w:val="0"/>
              <w:marTop w:val="0"/>
              <w:marBottom w:val="0"/>
              <w:divBdr>
                <w:top w:val="none" w:sz="0" w:space="0" w:color="auto"/>
                <w:left w:val="none" w:sz="0" w:space="0" w:color="auto"/>
                <w:bottom w:val="none" w:sz="0" w:space="0" w:color="auto"/>
                <w:right w:val="none" w:sz="0" w:space="0" w:color="auto"/>
              </w:divBdr>
            </w:div>
            <w:div w:id="1956404340">
              <w:marLeft w:val="0"/>
              <w:marRight w:val="0"/>
              <w:marTop w:val="0"/>
              <w:marBottom w:val="0"/>
              <w:divBdr>
                <w:top w:val="none" w:sz="0" w:space="0" w:color="auto"/>
                <w:left w:val="none" w:sz="0" w:space="0" w:color="auto"/>
                <w:bottom w:val="none" w:sz="0" w:space="0" w:color="auto"/>
                <w:right w:val="none" w:sz="0" w:space="0" w:color="auto"/>
              </w:divBdr>
            </w:div>
            <w:div w:id="19549271">
              <w:marLeft w:val="0"/>
              <w:marRight w:val="0"/>
              <w:marTop w:val="0"/>
              <w:marBottom w:val="0"/>
              <w:divBdr>
                <w:top w:val="none" w:sz="0" w:space="0" w:color="auto"/>
                <w:left w:val="none" w:sz="0" w:space="0" w:color="auto"/>
                <w:bottom w:val="none" w:sz="0" w:space="0" w:color="auto"/>
                <w:right w:val="none" w:sz="0" w:space="0" w:color="auto"/>
              </w:divBdr>
            </w:div>
            <w:div w:id="1099716408">
              <w:marLeft w:val="0"/>
              <w:marRight w:val="0"/>
              <w:marTop w:val="0"/>
              <w:marBottom w:val="0"/>
              <w:divBdr>
                <w:top w:val="none" w:sz="0" w:space="0" w:color="auto"/>
                <w:left w:val="none" w:sz="0" w:space="0" w:color="auto"/>
                <w:bottom w:val="none" w:sz="0" w:space="0" w:color="auto"/>
                <w:right w:val="none" w:sz="0" w:space="0" w:color="auto"/>
              </w:divBdr>
            </w:div>
            <w:div w:id="762727989">
              <w:marLeft w:val="0"/>
              <w:marRight w:val="0"/>
              <w:marTop w:val="0"/>
              <w:marBottom w:val="0"/>
              <w:divBdr>
                <w:top w:val="none" w:sz="0" w:space="0" w:color="auto"/>
                <w:left w:val="none" w:sz="0" w:space="0" w:color="auto"/>
                <w:bottom w:val="none" w:sz="0" w:space="0" w:color="auto"/>
                <w:right w:val="none" w:sz="0" w:space="0" w:color="auto"/>
              </w:divBdr>
            </w:div>
            <w:div w:id="1782527302">
              <w:marLeft w:val="0"/>
              <w:marRight w:val="0"/>
              <w:marTop w:val="0"/>
              <w:marBottom w:val="0"/>
              <w:divBdr>
                <w:top w:val="none" w:sz="0" w:space="0" w:color="auto"/>
                <w:left w:val="none" w:sz="0" w:space="0" w:color="auto"/>
                <w:bottom w:val="none" w:sz="0" w:space="0" w:color="auto"/>
                <w:right w:val="none" w:sz="0" w:space="0" w:color="auto"/>
              </w:divBdr>
            </w:div>
            <w:div w:id="1352953371">
              <w:marLeft w:val="0"/>
              <w:marRight w:val="0"/>
              <w:marTop w:val="0"/>
              <w:marBottom w:val="0"/>
              <w:divBdr>
                <w:top w:val="none" w:sz="0" w:space="0" w:color="auto"/>
                <w:left w:val="none" w:sz="0" w:space="0" w:color="auto"/>
                <w:bottom w:val="none" w:sz="0" w:space="0" w:color="auto"/>
                <w:right w:val="none" w:sz="0" w:space="0" w:color="auto"/>
              </w:divBdr>
            </w:div>
            <w:div w:id="503011051">
              <w:marLeft w:val="0"/>
              <w:marRight w:val="0"/>
              <w:marTop w:val="0"/>
              <w:marBottom w:val="0"/>
              <w:divBdr>
                <w:top w:val="none" w:sz="0" w:space="0" w:color="auto"/>
                <w:left w:val="none" w:sz="0" w:space="0" w:color="auto"/>
                <w:bottom w:val="none" w:sz="0" w:space="0" w:color="auto"/>
                <w:right w:val="none" w:sz="0" w:space="0" w:color="auto"/>
              </w:divBdr>
            </w:div>
            <w:div w:id="694814842">
              <w:marLeft w:val="0"/>
              <w:marRight w:val="0"/>
              <w:marTop w:val="0"/>
              <w:marBottom w:val="0"/>
              <w:divBdr>
                <w:top w:val="none" w:sz="0" w:space="0" w:color="auto"/>
                <w:left w:val="none" w:sz="0" w:space="0" w:color="auto"/>
                <w:bottom w:val="none" w:sz="0" w:space="0" w:color="auto"/>
                <w:right w:val="none" w:sz="0" w:space="0" w:color="auto"/>
              </w:divBdr>
            </w:div>
            <w:div w:id="694236574">
              <w:marLeft w:val="0"/>
              <w:marRight w:val="0"/>
              <w:marTop w:val="0"/>
              <w:marBottom w:val="0"/>
              <w:divBdr>
                <w:top w:val="none" w:sz="0" w:space="0" w:color="auto"/>
                <w:left w:val="none" w:sz="0" w:space="0" w:color="auto"/>
                <w:bottom w:val="none" w:sz="0" w:space="0" w:color="auto"/>
                <w:right w:val="none" w:sz="0" w:space="0" w:color="auto"/>
              </w:divBdr>
            </w:div>
            <w:div w:id="225921382">
              <w:marLeft w:val="0"/>
              <w:marRight w:val="0"/>
              <w:marTop w:val="0"/>
              <w:marBottom w:val="0"/>
              <w:divBdr>
                <w:top w:val="none" w:sz="0" w:space="0" w:color="auto"/>
                <w:left w:val="none" w:sz="0" w:space="0" w:color="auto"/>
                <w:bottom w:val="none" w:sz="0" w:space="0" w:color="auto"/>
                <w:right w:val="none" w:sz="0" w:space="0" w:color="auto"/>
              </w:divBdr>
            </w:div>
            <w:div w:id="2065596256">
              <w:marLeft w:val="0"/>
              <w:marRight w:val="0"/>
              <w:marTop w:val="0"/>
              <w:marBottom w:val="0"/>
              <w:divBdr>
                <w:top w:val="none" w:sz="0" w:space="0" w:color="auto"/>
                <w:left w:val="none" w:sz="0" w:space="0" w:color="auto"/>
                <w:bottom w:val="none" w:sz="0" w:space="0" w:color="auto"/>
                <w:right w:val="none" w:sz="0" w:space="0" w:color="auto"/>
              </w:divBdr>
            </w:div>
            <w:div w:id="1179660743">
              <w:marLeft w:val="0"/>
              <w:marRight w:val="0"/>
              <w:marTop w:val="0"/>
              <w:marBottom w:val="0"/>
              <w:divBdr>
                <w:top w:val="none" w:sz="0" w:space="0" w:color="auto"/>
                <w:left w:val="none" w:sz="0" w:space="0" w:color="auto"/>
                <w:bottom w:val="none" w:sz="0" w:space="0" w:color="auto"/>
                <w:right w:val="none" w:sz="0" w:space="0" w:color="auto"/>
              </w:divBdr>
            </w:div>
            <w:div w:id="1073771837">
              <w:marLeft w:val="0"/>
              <w:marRight w:val="0"/>
              <w:marTop w:val="0"/>
              <w:marBottom w:val="0"/>
              <w:divBdr>
                <w:top w:val="none" w:sz="0" w:space="0" w:color="auto"/>
                <w:left w:val="none" w:sz="0" w:space="0" w:color="auto"/>
                <w:bottom w:val="none" w:sz="0" w:space="0" w:color="auto"/>
                <w:right w:val="none" w:sz="0" w:space="0" w:color="auto"/>
              </w:divBdr>
            </w:div>
            <w:div w:id="1282151906">
              <w:marLeft w:val="0"/>
              <w:marRight w:val="0"/>
              <w:marTop w:val="0"/>
              <w:marBottom w:val="0"/>
              <w:divBdr>
                <w:top w:val="none" w:sz="0" w:space="0" w:color="auto"/>
                <w:left w:val="none" w:sz="0" w:space="0" w:color="auto"/>
                <w:bottom w:val="none" w:sz="0" w:space="0" w:color="auto"/>
                <w:right w:val="none" w:sz="0" w:space="0" w:color="auto"/>
              </w:divBdr>
            </w:div>
            <w:div w:id="364792446">
              <w:marLeft w:val="0"/>
              <w:marRight w:val="0"/>
              <w:marTop w:val="0"/>
              <w:marBottom w:val="0"/>
              <w:divBdr>
                <w:top w:val="none" w:sz="0" w:space="0" w:color="auto"/>
                <w:left w:val="none" w:sz="0" w:space="0" w:color="auto"/>
                <w:bottom w:val="none" w:sz="0" w:space="0" w:color="auto"/>
                <w:right w:val="none" w:sz="0" w:space="0" w:color="auto"/>
              </w:divBdr>
            </w:div>
            <w:div w:id="1541279699">
              <w:marLeft w:val="0"/>
              <w:marRight w:val="0"/>
              <w:marTop w:val="0"/>
              <w:marBottom w:val="0"/>
              <w:divBdr>
                <w:top w:val="none" w:sz="0" w:space="0" w:color="auto"/>
                <w:left w:val="none" w:sz="0" w:space="0" w:color="auto"/>
                <w:bottom w:val="none" w:sz="0" w:space="0" w:color="auto"/>
                <w:right w:val="none" w:sz="0" w:space="0" w:color="auto"/>
              </w:divBdr>
            </w:div>
            <w:div w:id="798912568">
              <w:marLeft w:val="0"/>
              <w:marRight w:val="0"/>
              <w:marTop w:val="0"/>
              <w:marBottom w:val="0"/>
              <w:divBdr>
                <w:top w:val="none" w:sz="0" w:space="0" w:color="auto"/>
                <w:left w:val="none" w:sz="0" w:space="0" w:color="auto"/>
                <w:bottom w:val="none" w:sz="0" w:space="0" w:color="auto"/>
                <w:right w:val="none" w:sz="0" w:space="0" w:color="auto"/>
              </w:divBdr>
            </w:div>
            <w:div w:id="930822590">
              <w:marLeft w:val="0"/>
              <w:marRight w:val="0"/>
              <w:marTop w:val="0"/>
              <w:marBottom w:val="0"/>
              <w:divBdr>
                <w:top w:val="none" w:sz="0" w:space="0" w:color="auto"/>
                <w:left w:val="none" w:sz="0" w:space="0" w:color="auto"/>
                <w:bottom w:val="none" w:sz="0" w:space="0" w:color="auto"/>
                <w:right w:val="none" w:sz="0" w:space="0" w:color="auto"/>
              </w:divBdr>
            </w:div>
            <w:div w:id="1414280832">
              <w:marLeft w:val="0"/>
              <w:marRight w:val="0"/>
              <w:marTop w:val="0"/>
              <w:marBottom w:val="0"/>
              <w:divBdr>
                <w:top w:val="none" w:sz="0" w:space="0" w:color="auto"/>
                <w:left w:val="none" w:sz="0" w:space="0" w:color="auto"/>
                <w:bottom w:val="none" w:sz="0" w:space="0" w:color="auto"/>
                <w:right w:val="none" w:sz="0" w:space="0" w:color="auto"/>
              </w:divBdr>
            </w:div>
            <w:div w:id="1815101668">
              <w:marLeft w:val="0"/>
              <w:marRight w:val="0"/>
              <w:marTop w:val="0"/>
              <w:marBottom w:val="0"/>
              <w:divBdr>
                <w:top w:val="none" w:sz="0" w:space="0" w:color="auto"/>
                <w:left w:val="none" w:sz="0" w:space="0" w:color="auto"/>
                <w:bottom w:val="none" w:sz="0" w:space="0" w:color="auto"/>
                <w:right w:val="none" w:sz="0" w:space="0" w:color="auto"/>
              </w:divBdr>
            </w:div>
            <w:div w:id="2049059732">
              <w:marLeft w:val="0"/>
              <w:marRight w:val="0"/>
              <w:marTop w:val="0"/>
              <w:marBottom w:val="0"/>
              <w:divBdr>
                <w:top w:val="none" w:sz="0" w:space="0" w:color="auto"/>
                <w:left w:val="none" w:sz="0" w:space="0" w:color="auto"/>
                <w:bottom w:val="none" w:sz="0" w:space="0" w:color="auto"/>
                <w:right w:val="none" w:sz="0" w:space="0" w:color="auto"/>
              </w:divBdr>
            </w:div>
            <w:div w:id="1718043795">
              <w:marLeft w:val="0"/>
              <w:marRight w:val="0"/>
              <w:marTop w:val="0"/>
              <w:marBottom w:val="0"/>
              <w:divBdr>
                <w:top w:val="none" w:sz="0" w:space="0" w:color="auto"/>
                <w:left w:val="none" w:sz="0" w:space="0" w:color="auto"/>
                <w:bottom w:val="none" w:sz="0" w:space="0" w:color="auto"/>
                <w:right w:val="none" w:sz="0" w:space="0" w:color="auto"/>
              </w:divBdr>
            </w:div>
            <w:div w:id="1411007242">
              <w:marLeft w:val="0"/>
              <w:marRight w:val="0"/>
              <w:marTop w:val="0"/>
              <w:marBottom w:val="0"/>
              <w:divBdr>
                <w:top w:val="none" w:sz="0" w:space="0" w:color="auto"/>
                <w:left w:val="none" w:sz="0" w:space="0" w:color="auto"/>
                <w:bottom w:val="none" w:sz="0" w:space="0" w:color="auto"/>
                <w:right w:val="none" w:sz="0" w:space="0" w:color="auto"/>
              </w:divBdr>
            </w:div>
            <w:div w:id="1970431861">
              <w:marLeft w:val="0"/>
              <w:marRight w:val="0"/>
              <w:marTop w:val="0"/>
              <w:marBottom w:val="0"/>
              <w:divBdr>
                <w:top w:val="none" w:sz="0" w:space="0" w:color="auto"/>
                <w:left w:val="none" w:sz="0" w:space="0" w:color="auto"/>
                <w:bottom w:val="none" w:sz="0" w:space="0" w:color="auto"/>
                <w:right w:val="none" w:sz="0" w:space="0" w:color="auto"/>
              </w:divBdr>
            </w:div>
            <w:div w:id="276523721">
              <w:marLeft w:val="0"/>
              <w:marRight w:val="0"/>
              <w:marTop w:val="0"/>
              <w:marBottom w:val="0"/>
              <w:divBdr>
                <w:top w:val="none" w:sz="0" w:space="0" w:color="auto"/>
                <w:left w:val="none" w:sz="0" w:space="0" w:color="auto"/>
                <w:bottom w:val="none" w:sz="0" w:space="0" w:color="auto"/>
                <w:right w:val="none" w:sz="0" w:space="0" w:color="auto"/>
              </w:divBdr>
            </w:div>
            <w:div w:id="1284534971">
              <w:marLeft w:val="0"/>
              <w:marRight w:val="0"/>
              <w:marTop w:val="0"/>
              <w:marBottom w:val="0"/>
              <w:divBdr>
                <w:top w:val="none" w:sz="0" w:space="0" w:color="auto"/>
                <w:left w:val="none" w:sz="0" w:space="0" w:color="auto"/>
                <w:bottom w:val="none" w:sz="0" w:space="0" w:color="auto"/>
                <w:right w:val="none" w:sz="0" w:space="0" w:color="auto"/>
              </w:divBdr>
            </w:div>
            <w:div w:id="145517446">
              <w:marLeft w:val="0"/>
              <w:marRight w:val="0"/>
              <w:marTop w:val="0"/>
              <w:marBottom w:val="0"/>
              <w:divBdr>
                <w:top w:val="none" w:sz="0" w:space="0" w:color="auto"/>
                <w:left w:val="none" w:sz="0" w:space="0" w:color="auto"/>
                <w:bottom w:val="none" w:sz="0" w:space="0" w:color="auto"/>
                <w:right w:val="none" w:sz="0" w:space="0" w:color="auto"/>
              </w:divBdr>
            </w:div>
            <w:div w:id="406656485">
              <w:marLeft w:val="0"/>
              <w:marRight w:val="0"/>
              <w:marTop w:val="0"/>
              <w:marBottom w:val="0"/>
              <w:divBdr>
                <w:top w:val="none" w:sz="0" w:space="0" w:color="auto"/>
                <w:left w:val="none" w:sz="0" w:space="0" w:color="auto"/>
                <w:bottom w:val="none" w:sz="0" w:space="0" w:color="auto"/>
                <w:right w:val="none" w:sz="0" w:space="0" w:color="auto"/>
              </w:divBdr>
            </w:div>
            <w:div w:id="1909725516">
              <w:marLeft w:val="0"/>
              <w:marRight w:val="0"/>
              <w:marTop w:val="0"/>
              <w:marBottom w:val="0"/>
              <w:divBdr>
                <w:top w:val="none" w:sz="0" w:space="0" w:color="auto"/>
                <w:left w:val="none" w:sz="0" w:space="0" w:color="auto"/>
                <w:bottom w:val="none" w:sz="0" w:space="0" w:color="auto"/>
                <w:right w:val="none" w:sz="0" w:space="0" w:color="auto"/>
              </w:divBdr>
            </w:div>
            <w:div w:id="2015911400">
              <w:marLeft w:val="0"/>
              <w:marRight w:val="0"/>
              <w:marTop w:val="0"/>
              <w:marBottom w:val="0"/>
              <w:divBdr>
                <w:top w:val="none" w:sz="0" w:space="0" w:color="auto"/>
                <w:left w:val="none" w:sz="0" w:space="0" w:color="auto"/>
                <w:bottom w:val="none" w:sz="0" w:space="0" w:color="auto"/>
                <w:right w:val="none" w:sz="0" w:space="0" w:color="auto"/>
              </w:divBdr>
            </w:div>
            <w:div w:id="1063866488">
              <w:marLeft w:val="0"/>
              <w:marRight w:val="0"/>
              <w:marTop w:val="0"/>
              <w:marBottom w:val="0"/>
              <w:divBdr>
                <w:top w:val="none" w:sz="0" w:space="0" w:color="auto"/>
                <w:left w:val="none" w:sz="0" w:space="0" w:color="auto"/>
                <w:bottom w:val="none" w:sz="0" w:space="0" w:color="auto"/>
                <w:right w:val="none" w:sz="0" w:space="0" w:color="auto"/>
              </w:divBdr>
            </w:div>
            <w:div w:id="925306774">
              <w:marLeft w:val="0"/>
              <w:marRight w:val="0"/>
              <w:marTop w:val="0"/>
              <w:marBottom w:val="0"/>
              <w:divBdr>
                <w:top w:val="none" w:sz="0" w:space="0" w:color="auto"/>
                <w:left w:val="none" w:sz="0" w:space="0" w:color="auto"/>
                <w:bottom w:val="none" w:sz="0" w:space="0" w:color="auto"/>
                <w:right w:val="none" w:sz="0" w:space="0" w:color="auto"/>
              </w:divBdr>
            </w:div>
            <w:div w:id="18094273">
              <w:marLeft w:val="0"/>
              <w:marRight w:val="0"/>
              <w:marTop w:val="0"/>
              <w:marBottom w:val="0"/>
              <w:divBdr>
                <w:top w:val="none" w:sz="0" w:space="0" w:color="auto"/>
                <w:left w:val="none" w:sz="0" w:space="0" w:color="auto"/>
                <w:bottom w:val="none" w:sz="0" w:space="0" w:color="auto"/>
                <w:right w:val="none" w:sz="0" w:space="0" w:color="auto"/>
              </w:divBdr>
            </w:div>
            <w:div w:id="1050348299">
              <w:marLeft w:val="0"/>
              <w:marRight w:val="0"/>
              <w:marTop w:val="0"/>
              <w:marBottom w:val="0"/>
              <w:divBdr>
                <w:top w:val="none" w:sz="0" w:space="0" w:color="auto"/>
                <w:left w:val="none" w:sz="0" w:space="0" w:color="auto"/>
                <w:bottom w:val="none" w:sz="0" w:space="0" w:color="auto"/>
                <w:right w:val="none" w:sz="0" w:space="0" w:color="auto"/>
              </w:divBdr>
            </w:div>
            <w:div w:id="804086794">
              <w:marLeft w:val="0"/>
              <w:marRight w:val="0"/>
              <w:marTop w:val="0"/>
              <w:marBottom w:val="0"/>
              <w:divBdr>
                <w:top w:val="none" w:sz="0" w:space="0" w:color="auto"/>
                <w:left w:val="none" w:sz="0" w:space="0" w:color="auto"/>
                <w:bottom w:val="none" w:sz="0" w:space="0" w:color="auto"/>
                <w:right w:val="none" w:sz="0" w:space="0" w:color="auto"/>
              </w:divBdr>
            </w:div>
            <w:div w:id="1970090198">
              <w:marLeft w:val="0"/>
              <w:marRight w:val="0"/>
              <w:marTop w:val="0"/>
              <w:marBottom w:val="0"/>
              <w:divBdr>
                <w:top w:val="none" w:sz="0" w:space="0" w:color="auto"/>
                <w:left w:val="none" w:sz="0" w:space="0" w:color="auto"/>
                <w:bottom w:val="none" w:sz="0" w:space="0" w:color="auto"/>
                <w:right w:val="none" w:sz="0" w:space="0" w:color="auto"/>
              </w:divBdr>
            </w:div>
            <w:div w:id="532688522">
              <w:marLeft w:val="0"/>
              <w:marRight w:val="0"/>
              <w:marTop w:val="0"/>
              <w:marBottom w:val="0"/>
              <w:divBdr>
                <w:top w:val="none" w:sz="0" w:space="0" w:color="auto"/>
                <w:left w:val="none" w:sz="0" w:space="0" w:color="auto"/>
                <w:bottom w:val="none" w:sz="0" w:space="0" w:color="auto"/>
                <w:right w:val="none" w:sz="0" w:space="0" w:color="auto"/>
              </w:divBdr>
            </w:div>
            <w:div w:id="18449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94877">
      <w:bodyDiv w:val="1"/>
      <w:marLeft w:val="0"/>
      <w:marRight w:val="0"/>
      <w:marTop w:val="0"/>
      <w:marBottom w:val="0"/>
      <w:divBdr>
        <w:top w:val="none" w:sz="0" w:space="0" w:color="auto"/>
        <w:left w:val="none" w:sz="0" w:space="0" w:color="auto"/>
        <w:bottom w:val="none" w:sz="0" w:space="0" w:color="auto"/>
        <w:right w:val="none" w:sz="0" w:space="0" w:color="auto"/>
      </w:divBdr>
      <w:divsChild>
        <w:div w:id="2018995545">
          <w:marLeft w:val="0"/>
          <w:marRight w:val="0"/>
          <w:marTop w:val="0"/>
          <w:marBottom w:val="0"/>
          <w:divBdr>
            <w:top w:val="none" w:sz="0" w:space="0" w:color="auto"/>
            <w:left w:val="none" w:sz="0" w:space="0" w:color="auto"/>
            <w:bottom w:val="none" w:sz="0" w:space="0" w:color="auto"/>
            <w:right w:val="none" w:sz="0" w:space="0" w:color="auto"/>
          </w:divBdr>
          <w:divsChild>
            <w:div w:id="177040187">
              <w:marLeft w:val="0"/>
              <w:marRight w:val="0"/>
              <w:marTop w:val="0"/>
              <w:marBottom w:val="0"/>
              <w:divBdr>
                <w:top w:val="none" w:sz="0" w:space="0" w:color="auto"/>
                <w:left w:val="none" w:sz="0" w:space="0" w:color="auto"/>
                <w:bottom w:val="none" w:sz="0" w:space="0" w:color="auto"/>
                <w:right w:val="none" w:sz="0" w:space="0" w:color="auto"/>
              </w:divBdr>
            </w:div>
            <w:div w:id="1449426006">
              <w:marLeft w:val="0"/>
              <w:marRight w:val="0"/>
              <w:marTop w:val="0"/>
              <w:marBottom w:val="0"/>
              <w:divBdr>
                <w:top w:val="none" w:sz="0" w:space="0" w:color="auto"/>
                <w:left w:val="none" w:sz="0" w:space="0" w:color="auto"/>
                <w:bottom w:val="none" w:sz="0" w:space="0" w:color="auto"/>
                <w:right w:val="none" w:sz="0" w:space="0" w:color="auto"/>
              </w:divBdr>
            </w:div>
            <w:div w:id="420419991">
              <w:marLeft w:val="0"/>
              <w:marRight w:val="0"/>
              <w:marTop w:val="0"/>
              <w:marBottom w:val="0"/>
              <w:divBdr>
                <w:top w:val="none" w:sz="0" w:space="0" w:color="auto"/>
                <w:left w:val="none" w:sz="0" w:space="0" w:color="auto"/>
                <w:bottom w:val="none" w:sz="0" w:space="0" w:color="auto"/>
                <w:right w:val="none" w:sz="0" w:space="0" w:color="auto"/>
              </w:divBdr>
            </w:div>
            <w:div w:id="1088692744">
              <w:marLeft w:val="0"/>
              <w:marRight w:val="0"/>
              <w:marTop w:val="0"/>
              <w:marBottom w:val="0"/>
              <w:divBdr>
                <w:top w:val="none" w:sz="0" w:space="0" w:color="auto"/>
                <w:left w:val="none" w:sz="0" w:space="0" w:color="auto"/>
                <w:bottom w:val="none" w:sz="0" w:space="0" w:color="auto"/>
                <w:right w:val="none" w:sz="0" w:space="0" w:color="auto"/>
              </w:divBdr>
            </w:div>
            <w:div w:id="382101256">
              <w:marLeft w:val="0"/>
              <w:marRight w:val="0"/>
              <w:marTop w:val="0"/>
              <w:marBottom w:val="0"/>
              <w:divBdr>
                <w:top w:val="none" w:sz="0" w:space="0" w:color="auto"/>
                <w:left w:val="none" w:sz="0" w:space="0" w:color="auto"/>
                <w:bottom w:val="none" w:sz="0" w:space="0" w:color="auto"/>
                <w:right w:val="none" w:sz="0" w:space="0" w:color="auto"/>
              </w:divBdr>
            </w:div>
            <w:div w:id="1025836566">
              <w:marLeft w:val="0"/>
              <w:marRight w:val="0"/>
              <w:marTop w:val="0"/>
              <w:marBottom w:val="0"/>
              <w:divBdr>
                <w:top w:val="none" w:sz="0" w:space="0" w:color="auto"/>
                <w:left w:val="none" w:sz="0" w:space="0" w:color="auto"/>
                <w:bottom w:val="none" w:sz="0" w:space="0" w:color="auto"/>
                <w:right w:val="none" w:sz="0" w:space="0" w:color="auto"/>
              </w:divBdr>
            </w:div>
            <w:div w:id="362480360">
              <w:marLeft w:val="0"/>
              <w:marRight w:val="0"/>
              <w:marTop w:val="0"/>
              <w:marBottom w:val="0"/>
              <w:divBdr>
                <w:top w:val="none" w:sz="0" w:space="0" w:color="auto"/>
                <w:left w:val="none" w:sz="0" w:space="0" w:color="auto"/>
                <w:bottom w:val="none" w:sz="0" w:space="0" w:color="auto"/>
                <w:right w:val="none" w:sz="0" w:space="0" w:color="auto"/>
              </w:divBdr>
            </w:div>
            <w:div w:id="26031979">
              <w:marLeft w:val="0"/>
              <w:marRight w:val="0"/>
              <w:marTop w:val="0"/>
              <w:marBottom w:val="0"/>
              <w:divBdr>
                <w:top w:val="none" w:sz="0" w:space="0" w:color="auto"/>
                <w:left w:val="none" w:sz="0" w:space="0" w:color="auto"/>
                <w:bottom w:val="none" w:sz="0" w:space="0" w:color="auto"/>
                <w:right w:val="none" w:sz="0" w:space="0" w:color="auto"/>
              </w:divBdr>
            </w:div>
            <w:div w:id="352222828">
              <w:marLeft w:val="0"/>
              <w:marRight w:val="0"/>
              <w:marTop w:val="0"/>
              <w:marBottom w:val="0"/>
              <w:divBdr>
                <w:top w:val="none" w:sz="0" w:space="0" w:color="auto"/>
                <w:left w:val="none" w:sz="0" w:space="0" w:color="auto"/>
                <w:bottom w:val="none" w:sz="0" w:space="0" w:color="auto"/>
                <w:right w:val="none" w:sz="0" w:space="0" w:color="auto"/>
              </w:divBdr>
            </w:div>
            <w:div w:id="394937198">
              <w:marLeft w:val="0"/>
              <w:marRight w:val="0"/>
              <w:marTop w:val="0"/>
              <w:marBottom w:val="0"/>
              <w:divBdr>
                <w:top w:val="none" w:sz="0" w:space="0" w:color="auto"/>
                <w:left w:val="none" w:sz="0" w:space="0" w:color="auto"/>
                <w:bottom w:val="none" w:sz="0" w:space="0" w:color="auto"/>
                <w:right w:val="none" w:sz="0" w:space="0" w:color="auto"/>
              </w:divBdr>
            </w:div>
            <w:div w:id="1948192400">
              <w:marLeft w:val="0"/>
              <w:marRight w:val="0"/>
              <w:marTop w:val="0"/>
              <w:marBottom w:val="0"/>
              <w:divBdr>
                <w:top w:val="none" w:sz="0" w:space="0" w:color="auto"/>
                <w:left w:val="none" w:sz="0" w:space="0" w:color="auto"/>
                <w:bottom w:val="none" w:sz="0" w:space="0" w:color="auto"/>
                <w:right w:val="none" w:sz="0" w:space="0" w:color="auto"/>
              </w:divBdr>
            </w:div>
            <w:div w:id="1086656210">
              <w:marLeft w:val="0"/>
              <w:marRight w:val="0"/>
              <w:marTop w:val="0"/>
              <w:marBottom w:val="0"/>
              <w:divBdr>
                <w:top w:val="none" w:sz="0" w:space="0" w:color="auto"/>
                <w:left w:val="none" w:sz="0" w:space="0" w:color="auto"/>
                <w:bottom w:val="none" w:sz="0" w:space="0" w:color="auto"/>
                <w:right w:val="none" w:sz="0" w:space="0" w:color="auto"/>
              </w:divBdr>
            </w:div>
            <w:div w:id="406928916">
              <w:marLeft w:val="0"/>
              <w:marRight w:val="0"/>
              <w:marTop w:val="0"/>
              <w:marBottom w:val="0"/>
              <w:divBdr>
                <w:top w:val="none" w:sz="0" w:space="0" w:color="auto"/>
                <w:left w:val="none" w:sz="0" w:space="0" w:color="auto"/>
                <w:bottom w:val="none" w:sz="0" w:space="0" w:color="auto"/>
                <w:right w:val="none" w:sz="0" w:space="0" w:color="auto"/>
              </w:divBdr>
            </w:div>
            <w:div w:id="589238729">
              <w:marLeft w:val="0"/>
              <w:marRight w:val="0"/>
              <w:marTop w:val="0"/>
              <w:marBottom w:val="0"/>
              <w:divBdr>
                <w:top w:val="none" w:sz="0" w:space="0" w:color="auto"/>
                <w:left w:val="none" w:sz="0" w:space="0" w:color="auto"/>
                <w:bottom w:val="none" w:sz="0" w:space="0" w:color="auto"/>
                <w:right w:val="none" w:sz="0" w:space="0" w:color="auto"/>
              </w:divBdr>
            </w:div>
            <w:div w:id="1669478047">
              <w:marLeft w:val="0"/>
              <w:marRight w:val="0"/>
              <w:marTop w:val="0"/>
              <w:marBottom w:val="0"/>
              <w:divBdr>
                <w:top w:val="none" w:sz="0" w:space="0" w:color="auto"/>
                <w:left w:val="none" w:sz="0" w:space="0" w:color="auto"/>
                <w:bottom w:val="none" w:sz="0" w:space="0" w:color="auto"/>
                <w:right w:val="none" w:sz="0" w:space="0" w:color="auto"/>
              </w:divBdr>
            </w:div>
            <w:div w:id="446900118">
              <w:marLeft w:val="0"/>
              <w:marRight w:val="0"/>
              <w:marTop w:val="0"/>
              <w:marBottom w:val="0"/>
              <w:divBdr>
                <w:top w:val="none" w:sz="0" w:space="0" w:color="auto"/>
                <w:left w:val="none" w:sz="0" w:space="0" w:color="auto"/>
                <w:bottom w:val="none" w:sz="0" w:space="0" w:color="auto"/>
                <w:right w:val="none" w:sz="0" w:space="0" w:color="auto"/>
              </w:divBdr>
            </w:div>
            <w:div w:id="778069525">
              <w:marLeft w:val="0"/>
              <w:marRight w:val="0"/>
              <w:marTop w:val="0"/>
              <w:marBottom w:val="0"/>
              <w:divBdr>
                <w:top w:val="none" w:sz="0" w:space="0" w:color="auto"/>
                <w:left w:val="none" w:sz="0" w:space="0" w:color="auto"/>
                <w:bottom w:val="none" w:sz="0" w:space="0" w:color="auto"/>
                <w:right w:val="none" w:sz="0" w:space="0" w:color="auto"/>
              </w:divBdr>
            </w:div>
            <w:div w:id="1294562174">
              <w:marLeft w:val="0"/>
              <w:marRight w:val="0"/>
              <w:marTop w:val="0"/>
              <w:marBottom w:val="0"/>
              <w:divBdr>
                <w:top w:val="none" w:sz="0" w:space="0" w:color="auto"/>
                <w:left w:val="none" w:sz="0" w:space="0" w:color="auto"/>
                <w:bottom w:val="none" w:sz="0" w:space="0" w:color="auto"/>
                <w:right w:val="none" w:sz="0" w:space="0" w:color="auto"/>
              </w:divBdr>
            </w:div>
            <w:div w:id="1228540850">
              <w:marLeft w:val="0"/>
              <w:marRight w:val="0"/>
              <w:marTop w:val="0"/>
              <w:marBottom w:val="0"/>
              <w:divBdr>
                <w:top w:val="none" w:sz="0" w:space="0" w:color="auto"/>
                <w:left w:val="none" w:sz="0" w:space="0" w:color="auto"/>
                <w:bottom w:val="none" w:sz="0" w:space="0" w:color="auto"/>
                <w:right w:val="none" w:sz="0" w:space="0" w:color="auto"/>
              </w:divBdr>
            </w:div>
            <w:div w:id="817192139">
              <w:marLeft w:val="0"/>
              <w:marRight w:val="0"/>
              <w:marTop w:val="0"/>
              <w:marBottom w:val="0"/>
              <w:divBdr>
                <w:top w:val="none" w:sz="0" w:space="0" w:color="auto"/>
                <w:left w:val="none" w:sz="0" w:space="0" w:color="auto"/>
                <w:bottom w:val="none" w:sz="0" w:space="0" w:color="auto"/>
                <w:right w:val="none" w:sz="0" w:space="0" w:color="auto"/>
              </w:divBdr>
            </w:div>
            <w:div w:id="2084523188">
              <w:marLeft w:val="0"/>
              <w:marRight w:val="0"/>
              <w:marTop w:val="0"/>
              <w:marBottom w:val="0"/>
              <w:divBdr>
                <w:top w:val="none" w:sz="0" w:space="0" w:color="auto"/>
                <w:left w:val="none" w:sz="0" w:space="0" w:color="auto"/>
                <w:bottom w:val="none" w:sz="0" w:space="0" w:color="auto"/>
                <w:right w:val="none" w:sz="0" w:space="0" w:color="auto"/>
              </w:divBdr>
            </w:div>
            <w:div w:id="1090195503">
              <w:marLeft w:val="0"/>
              <w:marRight w:val="0"/>
              <w:marTop w:val="0"/>
              <w:marBottom w:val="0"/>
              <w:divBdr>
                <w:top w:val="none" w:sz="0" w:space="0" w:color="auto"/>
                <w:left w:val="none" w:sz="0" w:space="0" w:color="auto"/>
                <w:bottom w:val="none" w:sz="0" w:space="0" w:color="auto"/>
                <w:right w:val="none" w:sz="0" w:space="0" w:color="auto"/>
              </w:divBdr>
            </w:div>
            <w:div w:id="1770159505">
              <w:marLeft w:val="0"/>
              <w:marRight w:val="0"/>
              <w:marTop w:val="0"/>
              <w:marBottom w:val="0"/>
              <w:divBdr>
                <w:top w:val="none" w:sz="0" w:space="0" w:color="auto"/>
                <w:left w:val="none" w:sz="0" w:space="0" w:color="auto"/>
                <w:bottom w:val="none" w:sz="0" w:space="0" w:color="auto"/>
                <w:right w:val="none" w:sz="0" w:space="0" w:color="auto"/>
              </w:divBdr>
            </w:div>
            <w:div w:id="1274557479">
              <w:marLeft w:val="0"/>
              <w:marRight w:val="0"/>
              <w:marTop w:val="0"/>
              <w:marBottom w:val="0"/>
              <w:divBdr>
                <w:top w:val="none" w:sz="0" w:space="0" w:color="auto"/>
                <w:left w:val="none" w:sz="0" w:space="0" w:color="auto"/>
                <w:bottom w:val="none" w:sz="0" w:space="0" w:color="auto"/>
                <w:right w:val="none" w:sz="0" w:space="0" w:color="auto"/>
              </w:divBdr>
            </w:div>
            <w:div w:id="1353266464">
              <w:marLeft w:val="0"/>
              <w:marRight w:val="0"/>
              <w:marTop w:val="0"/>
              <w:marBottom w:val="0"/>
              <w:divBdr>
                <w:top w:val="none" w:sz="0" w:space="0" w:color="auto"/>
                <w:left w:val="none" w:sz="0" w:space="0" w:color="auto"/>
                <w:bottom w:val="none" w:sz="0" w:space="0" w:color="auto"/>
                <w:right w:val="none" w:sz="0" w:space="0" w:color="auto"/>
              </w:divBdr>
            </w:div>
            <w:div w:id="488013243">
              <w:marLeft w:val="0"/>
              <w:marRight w:val="0"/>
              <w:marTop w:val="0"/>
              <w:marBottom w:val="0"/>
              <w:divBdr>
                <w:top w:val="none" w:sz="0" w:space="0" w:color="auto"/>
                <w:left w:val="none" w:sz="0" w:space="0" w:color="auto"/>
                <w:bottom w:val="none" w:sz="0" w:space="0" w:color="auto"/>
                <w:right w:val="none" w:sz="0" w:space="0" w:color="auto"/>
              </w:divBdr>
            </w:div>
            <w:div w:id="518466015">
              <w:marLeft w:val="0"/>
              <w:marRight w:val="0"/>
              <w:marTop w:val="0"/>
              <w:marBottom w:val="0"/>
              <w:divBdr>
                <w:top w:val="none" w:sz="0" w:space="0" w:color="auto"/>
                <w:left w:val="none" w:sz="0" w:space="0" w:color="auto"/>
                <w:bottom w:val="none" w:sz="0" w:space="0" w:color="auto"/>
                <w:right w:val="none" w:sz="0" w:space="0" w:color="auto"/>
              </w:divBdr>
            </w:div>
            <w:div w:id="1502117252">
              <w:marLeft w:val="0"/>
              <w:marRight w:val="0"/>
              <w:marTop w:val="0"/>
              <w:marBottom w:val="0"/>
              <w:divBdr>
                <w:top w:val="none" w:sz="0" w:space="0" w:color="auto"/>
                <w:left w:val="none" w:sz="0" w:space="0" w:color="auto"/>
                <w:bottom w:val="none" w:sz="0" w:space="0" w:color="auto"/>
                <w:right w:val="none" w:sz="0" w:space="0" w:color="auto"/>
              </w:divBdr>
            </w:div>
            <w:div w:id="1611426875">
              <w:marLeft w:val="0"/>
              <w:marRight w:val="0"/>
              <w:marTop w:val="0"/>
              <w:marBottom w:val="0"/>
              <w:divBdr>
                <w:top w:val="none" w:sz="0" w:space="0" w:color="auto"/>
                <w:left w:val="none" w:sz="0" w:space="0" w:color="auto"/>
                <w:bottom w:val="none" w:sz="0" w:space="0" w:color="auto"/>
                <w:right w:val="none" w:sz="0" w:space="0" w:color="auto"/>
              </w:divBdr>
            </w:div>
            <w:div w:id="940331188">
              <w:marLeft w:val="0"/>
              <w:marRight w:val="0"/>
              <w:marTop w:val="0"/>
              <w:marBottom w:val="0"/>
              <w:divBdr>
                <w:top w:val="none" w:sz="0" w:space="0" w:color="auto"/>
                <w:left w:val="none" w:sz="0" w:space="0" w:color="auto"/>
                <w:bottom w:val="none" w:sz="0" w:space="0" w:color="auto"/>
                <w:right w:val="none" w:sz="0" w:space="0" w:color="auto"/>
              </w:divBdr>
            </w:div>
            <w:div w:id="433676132">
              <w:marLeft w:val="0"/>
              <w:marRight w:val="0"/>
              <w:marTop w:val="0"/>
              <w:marBottom w:val="0"/>
              <w:divBdr>
                <w:top w:val="none" w:sz="0" w:space="0" w:color="auto"/>
                <w:left w:val="none" w:sz="0" w:space="0" w:color="auto"/>
                <w:bottom w:val="none" w:sz="0" w:space="0" w:color="auto"/>
                <w:right w:val="none" w:sz="0" w:space="0" w:color="auto"/>
              </w:divBdr>
            </w:div>
            <w:div w:id="587155024">
              <w:marLeft w:val="0"/>
              <w:marRight w:val="0"/>
              <w:marTop w:val="0"/>
              <w:marBottom w:val="0"/>
              <w:divBdr>
                <w:top w:val="none" w:sz="0" w:space="0" w:color="auto"/>
                <w:left w:val="none" w:sz="0" w:space="0" w:color="auto"/>
                <w:bottom w:val="none" w:sz="0" w:space="0" w:color="auto"/>
                <w:right w:val="none" w:sz="0" w:space="0" w:color="auto"/>
              </w:divBdr>
            </w:div>
            <w:div w:id="259796706">
              <w:marLeft w:val="0"/>
              <w:marRight w:val="0"/>
              <w:marTop w:val="0"/>
              <w:marBottom w:val="0"/>
              <w:divBdr>
                <w:top w:val="none" w:sz="0" w:space="0" w:color="auto"/>
                <w:left w:val="none" w:sz="0" w:space="0" w:color="auto"/>
                <w:bottom w:val="none" w:sz="0" w:space="0" w:color="auto"/>
                <w:right w:val="none" w:sz="0" w:space="0" w:color="auto"/>
              </w:divBdr>
            </w:div>
            <w:div w:id="498228481">
              <w:marLeft w:val="0"/>
              <w:marRight w:val="0"/>
              <w:marTop w:val="0"/>
              <w:marBottom w:val="0"/>
              <w:divBdr>
                <w:top w:val="none" w:sz="0" w:space="0" w:color="auto"/>
                <w:left w:val="none" w:sz="0" w:space="0" w:color="auto"/>
                <w:bottom w:val="none" w:sz="0" w:space="0" w:color="auto"/>
                <w:right w:val="none" w:sz="0" w:space="0" w:color="auto"/>
              </w:divBdr>
            </w:div>
            <w:div w:id="437261938">
              <w:marLeft w:val="0"/>
              <w:marRight w:val="0"/>
              <w:marTop w:val="0"/>
              <w:marBottom w:val="0"/>
              <w:divBdr>
                <w:top w:val="none" w:sz="0" w:space="0" w:color="auto"/>
                <w:left w:val="none" w:sz="0" w:space="0" w:color="auto"/>
                <w:bottom w:val="none" w:sz="0" w:space="0" w:color="auto"/>
                <w:right w:val="none" w:sz="0" w:space="0" w:color="auto"/>
              </w:divBdr>
            </w:div>
            <w:div w:id="328945349">
              <w:marLeft w:val="0"/>
              <w:marRight w:val="0"/>
              <w:marTop w:val="0"/>
              <w:marBottom w:val="0"/>
              <w:divBdr>
                <w:top w:val="none" w:sz="0" w:space="0" w:color="auto"/>
                <w:left w:val="none" w:sz="0" w:space="0" w:color="auto"/>
                <w:bottom w:val="none" w:sz="0" w:space="0" w:color="auto"/>
                <w:right w:val="none" w:sz="0" w:space="0" w:color="auto"/>
              </w:divBdr>
            </w:div>
            <w:div w:id="2056539494">
              <w:marLeft w:val="0"/>
              <w:marRight w:val="0"/>
              <w:marTop w:val="0"/>
              <w:marBottom w:val="0"/>
              <w:divBdr>
                <w:top w:val="none" w:sz="0" w:space="0" w:color="auto"/>
                <w:left w:val="none" w:sz="0" w:space="0" w:color="auto"/>
                <w:bottom w:val="none" w:sz="0" w:space="0" w:color="auto"/>
                <w:right w:val="none" w:sz="0" w:space="0" w:color="auto"/>
              </w:divBdr>
            </w:div>
            <w:div w:id="1756900517">
              <w:marLeft w:val="0"/>
              <w:marRight w:val="0"/>
              <w:marTop w:val="0"/>
              <w:marBottom w:val="0"/>
              <w:divBdr>
                <w:top w:val="none" w:sz="0" w:space="0" w:color="auto"/>
                <w:left w:val="none" w:sz="0" w:space="0" w:color="auto"/>
                <w:bottom w:val="none" w:sz="0" w:space="0" w:color="auto"/>
                <w:right w:val="none" w:sz="0" w:space="0" w:color="auto"/>
              </w:divBdr>
            </w:div>
            <w:div w:id="1047029680">
              <w:marLeft w:val="0"/>
              <w:marRight w:val="0"/>
              <w:marTop w:val="0"/>
              <w:marBottom w:val="0"/>
              <w:divBdr>
                <w:top w:val="none" w:sz="0" w:space="0" w:color="auto"/>
                <w:left w:val="none" w:sz="0" w:space="0" w:color="auto"/>
                <w:bottom w:val="none" w:sz="0" w:space="0" w:color="auto"/>
                <w:right w:val="none" w:sz="0" w:space="0" w:color="auto"/>
              </w:divBdr>
            </w:div>
            <w:div w:id="1840076133">
              <w:marLeft w:val="0"/>
              <w:marRight w:val="0"/>
              <w:marTop w:val="0"/>
              <w:marBottom w:val="0"/>
              <w:divBdr>
                <w:top w:val="none" w:sz="0" w:space="0" w:color="auto"/>
                <w:left w:val="none" w:sz="0" w:space="0" w:color="auto"/>
                <w:bottom w:val="none" w:sz="0" w:space="0" w:color="auto"/>
                <w:right w:val="none" w:sz="0" w:space="0" w:color="auto"/>
              </w:divBdr>
            </w:div>
            <w:div w:id="349911914">
              <w:marLeft w:val="0"/>
              <w:marRight w:val="0"/>
              <w:marTop w:val="0"/>
              <w:marBottom w:val="0"/>
              <w:divBdr>
                <w:top w:val="none" w:sz="0" w:space="0" w:color="auto"/>
                <w:left w:val="none" w:sz="0" w:space="0" w:color="auto"/>
                <w:bottom w:val="none" w:sz="0" w:space="0" w:color="auto"/>
                <w:right w:val="none" w:sz="0" w:space="0" w:color="auto"/>
              </w:divBdr>
            </w:div>
            <w:div w:id="1577351365">
              <w:marLeft w:val="0"/>
              <w:marRight w:val="0"/>
              <w:marTop w:val="0"/>
              <w:marBottom w:val="0"/>
              <w:divBdr>
                <w:top w:val="none" w:sz="0" w:space="0" w:color="auto"/>
                <w:left w:val="none" w:sz="0" w:space="0" w:color="auto"/>
                <w:bottom w:val="none" w:sz="0" w:space="0" w:color="auto"/>
                <w:right w:val="none" w:sz="0" w:space="0" w:color="auto"/>
              </w:divBdr>
            </w:div>
            <w:div w:id="1517233965">
              <w:marLeft w:val="0"/>
              <w:marRight w:val="0"/>
              <w:marTop w:val="0"/>
              <w:marBottom w:val="0"/>
              <w:divBdr>
                <w:top w:val="none" w:sz="0" w:space="0" w:color="auto"/>
                <w:left w:val="none" w:sz="0" w:space="0" w:color="auto"/>
                <w:bottom w:val="none" w:sz="0" w:space="0" w:color="auto"/>
                <w:right w:val="none" w:sz="0" w:space="0" w:color="auto"/>
              </w:divBdr>
            </w:div>
            <w:div w:id="2003194641">
              <w:marLeft w:val="0"/>
              <w:marRight w:val="0"/>
              <w:marTop w:val="0"/>
              <w:marBottom w:val="0"/>
              <w:divBdr>
                <w:top w:val="none" w:sz="0" w:space="0" w:color="auto"/>
                <w:left w:val="none" w:sz="0" w:space="0" w:color="auto"/>
                <w:bottom w:val="none" w:sz="0" w:space="0" w:color="auto"/>
                <w:right w:val="none" w:sz="0" w:space="0" w:color="auto"/>
              </w:divBdr>
            </w:div>
            <w:div w:id="1320425122">
              <w:marLeft w:val="0"/>
              <w:marRight w:val="0"/>
              <w:marTop w:val="0"/>
              <w:marBottom w:val="0"/>
              <w:divBdr>
                <w:top w:val="none" w:sz="0" w:space="0" w:color="auto"/>
                <w:left w:val="none" w:sz="0" w:space="0" w:color="auto"/>
                <w:bottom w:val="none" w:sz="0" w:space="0" w:color="auto"/>
                <w:right w:val="none" w:sz="0" w:space="0" w:color="auto"/>
              </w:divBdr>
            </w:div>
            <w:div w:id="1160543688">
              <w:marLeft w:val="0"/>
              <w:marRight w:val="0"/>
              <w:marTop w:val="0"/>
              <w:marBottom w:val="0"/>
              <w:divBdr>
                <w:top w:val="none" w:sz="0" w:space="0" w:color="auto"/>
                <w:left w:val="none" w:sz="0" w:space="0" w:color="auto"/>
                <w:bottom w:val="none" w:sz="0" w:space="0" w:color="auto"/>
                <w:right w:val="none" w:sz="0" w:space="0" w:color="auto"/>
              </w:divBdr>
            </w:div>
            <w:div w:id="2092659678">
              <w:marLeft w:val="0"/>
              <w:marRight w:val="0"/>
              <w:marTop w:val="0"/>
              <w:marBottom w:val="0"/>
              <w:divBdr>
                <w:top w:val="none" w:sz="0" w:space="0" w:color="auto"/>
                <w:left w:val="none" w:sz="0" w:space="0" w:color="auto"/>
                <w:bottom w:val="none" w:sz="0" w:space="0" w:color="auto"/>
                <w:right w:val="none" w:sz="0" w:space="0" w:color="auto"/>
              </w:divBdr>
            </w:div>
            <w:div w:id="1175657740">
              <w:marLeft w:val="0"/>
              <w:marRight w:val="0"/>
              <w:marTop w:val="0"/>
              <w:marBottom w:val="0"/>
              <w:divBdr>
                <w:top w:val="none" w:sz="0" w:space="0" w:color="auto"/>
                <w:left w:val="none" w:sz="0" w:space="0" w:color="auto"/>
                <w:bottom w:val="none" w:sz="0" w:space="0" w:color="auto"/>
                <w:right w:val="none" w:sz="0" w:space="0" w:color="auto"/>
              </w:divBdr>
            </w:div>
            <w:div w:id="1570648602">
              <w:marLeft w:val="0"/>
              <w:marRight w:val="0"/>
              <w:marTop w:val="0"/>
              <w:marBottom w:val="0"/>
              <w:divBdr>
                <w:top w:val="none" w:sz="0" w:space="0" w:color="auto"/>
                <w:left w:val="none" w:sz="0" w:space="0" w:color="auto"/>
                <w:bottom w:val="none" w:sz="0" w:space="0" w:color="auto"/>
                <w:right w:val="none" w:sz="0" w:space="0" w:color="auto"/>
              </w:divBdr>
            </w:div>
            <w:div w:id="572854169">
              <w:marLeft w:val="0"/>
              <w:marRight w:val="0"/>
              <w:marTop w:val="0"/>
              <w:marBottom w:val="0"/>
              <w:divBdr>
                <w:top w:val="none" w:sz="0" w:space="0" w:color="auto"/>
                <w:left w:val="none" w:sz="0" w:space="0" w:color="auto"/>
                <w:bottom w:val="none" w:sz="0" w:space="0" w:color="auto"/>
                <w:right w:val="none" w:sz="0" w:space="0" w:color="auto"/>
              </w:divBdr>
            </w:div>
            <w:div w:id="1904443167">
              <w:marLeft w:val="0"/>
              <w:marRight w:val="0"/>
              <w:marTop w:val="0"/>
              <w:marBottom w:val="0"/>
              <w:divBdr>
                <w:top w:val="none" w:sz="0" w:space="0" w:color="auto"/>
                <w:left w:val="none" w:sz="0" w:space="0" w:color="auto"/>
                <w:bottom w:val="none" w:sz="0" w:space="0" w:color="auto"/>
                <w:right w:val="none" w:sz="0" w:space="0" w:color="auto"/>
              </w:divBdr>
            </w:div>
            <w:div w:id="2075156544">
              <w:marLeft w:val="0"/>
              <w:marRight w:val="0"/>
              <w:marTop w:val="0"/>
              <w:marBottom w:val="0"/>
              <w:divBdr>
                <w:top w:val="none" w:sz="0" w:space="0" w:color="auto"/>
                <w:left w:val="none" w:sz="0" w:space="0" w:color="auto"/>
                <w:bottom w:val="none" w:sz="0" w:space="0" w:color="auto"/>
                <w:right w:val="none" w:sz="0" w:space="0" w:color="auto"/>
              </w:divBdr>
            </w:div>
            <w:div w:id="282033869">
              <w:marLeft w:val="0"/>
              <w:marRight w:val="0"/>
              <w:marTop w:val="0"/>
              <w:marBottom w:val="0"/>
              <w:divBdr>
                <w:top w:val="none" w:sz="0" w:space="0" w:color="auto"/>
                <w:left w:val="none" w:sz="0" w:space="0" w:color="auto"/>
                <w:bottom w:val="none" w:sz="0" w:space="0" w:color="auto"/>
                <w:right w:val="none" w:sz="0" w:space="0" w:color="auto"/>
              </w:divBdr>
            </w:div>
            <w:div w:id="613824814">
              <w:marLeft w:val="0"/>
              <w:marRight w:val="0"/>
              <w:marTop w:val="0"/>
              <w:marBottom w:val="0"/>
              <w:divBdr>
                <w:top w:val="none" w:sz="0" w:space="0" w:color="auto"/>
                <w:left w:val="none" w:sz="0" w:space="0" w:color="auto"/>
                <w:bottom w:val="none" w:sz="0" w:space="0" w:color="auto"/>
                <w:right w:val="none" w:sz="0" w:space="0" w:color="auto"/>
              </w:divBdr>
            </w:div>
            <w:div w:id="654139229">
              <w:marLeft w:val="0"/>
              <w:marRight w:val="0"/>
              <w:marTop w:val="0"/>
              <w:marBottom w:val="0"/>
              <w:divBdr>
                <w:top w:val="none" w:sz="0" w:space="0" w:color="auto"/>
                <w:left w:val="none" w:sz="0" w:space="0" w:color="auto"/>
                <w:bottom w:val="none" w:sz="0" w:space="0" w:color="auto"/>
                <w:right w:val="none" w:sz="0" w:space="0" w:color="auto"/>
              </w:divBdr>
            </w:div>
            <w:div w:id="96566341">
              <w:marLeft w:val="0"/>
              <w:marRight w:val="0"/>
              <w:marTop w:val="0"/>
              <w:marBottom w:val="0"/>
              <w:divBdr>
                <w:top w:val="none" w:sz="0" w:space="0" w:color="auto"/>
                <w:left w:val="none" w:sz="0" w:space="0" w:color="auto"/>
                <w:bottom w:val="none" w:sz="0" w:space="0" w:color="auto"/>
                <w:right w:val="none" w:sz="0" w:space="0" w:color="auto"/>
              </w:divBdr>
            </w:div>
            <w:div w:id="417409246">
              <w:marLeft w:val="0"/>
              <w:marRight w:val="0"/>
              <w:marTop w:val="0"/>
              <w:marBottom w:val="0"/>
              <w:divBdr>
                <w:top w:val="none" w:sz="0" w:space="0" w:color="auto"/>
                <w:left w:val="none" w:sz="0" w:space="0" w:color="auto"/>
                <w:bottom w:val="none" w:sz="0" w:space="0" w:color="auto"/>
                <w:right w:val="none" w:sz="0" w:space="0" w:color="auto"/>
              </w:divBdr>
            </w:div>
            <w:div w:id="1637220734">
              <w:marLeft w:val="0"/>
              <w:marRight w:val="0"/>
              <w:marTop w:val="0"/>
              <w:marBottom w:val="0"/>
              <w:divBdr>
                <w:top w:val="none" w:sz="0" w:space="0" w:color="auto"/>
                <w:left w:val="none" w:sz="0" w:space="0" w:color="auto"/>
                <w:bottom w:val="none" w:sz="0" w:space="0" w:color="auto"/>
                <w:right w:val="none" w:sz="0" w:space="0" w:color="auto"/>
              </w:divBdr>
            </w:div>
            <w:div w:id="1383559715">
              <w:marLeft w:val="0"/>
              <w:marRight w:val="0"/>
              <w:marTop w:val="0"/>
              <w:marBottom w:val="0"/>
              <w:divBdr>
                <w:top w:val="none" w:sz="0" w:space="0" w:color="auto"/>
                <w:left w:val="none" w:sz="0" w:space="0" w:color="auto"/>
                <w:bottom w:val="none" w:sz="0" w:space="0" w:color="auto"/>
                <w:right w:val="none" w:sz="0" w:space="0" w:color="auto"/>
              </w:divBdr>
            </w:div>
            <w:div w:id="1619529853">
              <w:marLeft w:val="0"/>
              <w:marRight w:val="0"/>
              <w:marTop w:val="0"/>
              <w:marBottom w:val="0"/>
              <w:divBdr>
                <w:top w:val="none" w:sz="0" w:space="0" w:color="auto"/>
                <w:left w:val="none" w:sz="0" w:space="0" w:color="auto"/>
                <w:bottom w:val="none" w:sz="0" w:space="0" w:color="auto"/>
                <w:right w:val="none" w:sz="0" w:space="0" w:color="auto"/>
              </w:divBdr>
            </w:div>
            <w:div w:id="350962259">
              <w:marLeft w:val="0"/>
              <w:marRight w:val="0"/>
              <w:marTop w:val="0"/>
              <w:marBottom w:val="0"/>
              <w:divBdr>
                <w:top w:val="none" w:sz="0" w:space="0" w:color="auto"/>
                <w:left w:val="none" w:sz="0" w:space="0" w:color="auto"/>
                <w:bottom w:val="none" w:sz="0" w:space="0" w:color="auto"/>
                <w:right w:val="none" w:sz="0" w:space="0" w:color="auto"/>
              </w:divBdr>
            </w:div>
            <w:div w:id="2046560650">
              <w:marLeft w:val="0"/>
              <w:marRight w:val="0"/>
              <w:marTop w:val="0"/>
              <w:marBottom w:val="0"/>
              <w:divBdr>
                <w:top w:val="none" w:sz="0" w:space="0" w:color="auto"/>
                <w:left w:val="none" w:sz="0" w:space="0" w:color="auto"/>
                <w:bottom w:val="none" w:sz="0" w:space="0" w:color="auto"/>
                <w:right w:val="none" w:sz="0" w:space="0" w:color="auto"/>
              </w:divBdr>
            </w:div>
            <w:div w:id="2140566042">
              <w:marLeft w:val="0"/>
              <w:marRight w:val="0"/>
              <w:marTop w:val="0"/>
              <w:marBottom w:val="0"/>
              <w:divBdr>
                <w:top w:val="none" w:sz="0" w:space="0" w:color="auto"/>
                <w:left w:val="none" w:sz="0" w:space="0" w:color="auto"/>
                <w:bottom w:val="none" w:sz="0" w:space="0" w:color="auto"/>
                <w:right w:val="none" w:sz="0" w:space="0" w:color="auto"/>
              </w:divBdr>
            </w:div>
            <w:div w:id="1830249226">
              <w:marLeft w:val="0"/>
              <w:marRight w:val="0"/>
              <w:marTop w:val="0"/>
              <w:marBottom w:val="0"/>
              <w:divBdr>
                <w:top w:val="none" w:sz="0" w:space="0" w:color="auto"/>
                <w:left w:val="none" w:sz="0" w:space="0" w:color="auto"/>
                <w:bottom w:val="none" w:sz="0" w:space="0" w:color="auto"/>
                <w:right w:val="none" w:sz="0" w:space="0" w:color="auto"/>
              </w:divBdr>
            </w:div>
            <w:div w:id="505369238">
              <w:marLeft w:val="0"/>
              <w:marRight w:val="0"/>
              <w:marTop w:val="0"/>
              <w:marBottom w:val="0"/>
              <w:divBdr>
                <w:top w:val="none" w:sz="0" w:space="0" w:color="auto"/>
                <w:left w:val="none" w:sz="0" w:space="0" w:color="auto"/>
                <w:bottom w:val="none" w:sz="0" w:space="0" w:color="auto"/>
                <w:right w:val="none" w:sz="0" w:space="0" w:color="auto"/>
              </w:divBdr>
            </w:div>
            <w:div w:id="1958023877">
              <w:marLeft w:val="0"/>
              <w:marRight w:val="0"/>
              <w:marTop w:val="0"/>
              <w:marBottom w:val="0"/>
              <w:divBdr>
                <w:top w:val="none" w:sz="0" w:space="0" w:color="auto"/>
                <w:left w:val="none" w:sz="0" w:space="0" w:color="auto"/>
                <w:bottom w:val="none" w:sz="0" w:space="0" w:color="auto"/>
                <w:right w:val="none" w:sz="0" w:space="0" w:color="auto"/>
              </w:divBdr>
            </w:div>
            <w:div w:id="767963259">
              <w:marLeft w:val="0"/>
              <w:marRight w:val="0"/>
              <w:marTop w:val="0"/>
              <w:marBottom w:val="0"/>
              <w:divBdr>
                <w:top w:val="none" w:sz="0" w:space="0" w:color="auto"/>
                <w:left w:val="none" w:sz="0" w:space="0" w:color="auto"/>
                <w:bottom w:val="none" w:sz="0" w:space="0" w:color="auto"/>
                <w:right w:val="none" w:sz="0" w:space="0" w:color="auto"/>
              </w:divBdr>
            </w:div>
            <w:div w:id="66265858">
              <w:marLeft w:val="0"/>
              <w:marRight w:val="0"/>
              <w:marTop w:val="0"/>
              <w:marBottom w:val="0"/>
              <w:divBdr>
                <w:top w:val="none" w:sz="0" w:space="0" w:color="auto"/>
                <w:left w:val="none" w:sz="0" w:space="0" w:color="auto"/>
                <w:bottom w:val="none" w:sz="0" w:space="0" w:color="auto"/>
                <w:right w:val="none" w:sz="0" w:space="0" w:color="auto"/>
              </w:divBdr>
            </w:div>
            <w:div w:id="249043255">
              <w:marLeft w:val="0"/>
              <w:marRight w:val="0"/>
              <w:marTop w:val="0"/>
              <w:marBottom w:val="0"/>
              <w:divBdr>
                <w:top w:val="none" w:sz="0" w:space="0" w:color="auto"/>
                <w:left w:val="none" w:sz="0" w:space="0" w:color="auto"/>
                <w:bottom w:val="none" w:sz="0" w:space="0" w:color="auto"/>
                <w:right w:val="none" w:sz="0" w:space="0" w:color="auto"/>
              </w:divBdr>
            </w:div>
            <w:div w:id="1853378970">
              <w:marLeft w:val="0"/>
              <w:marRight w:val="0"/>
              <w:marTop w:val="0"/>
              <w:marBottom w:val="0"/>
              <w:divBdr>
                <w:top w:val="none" w:sz="0" w:space="0" w:color="auto"/>
                <w:left w:val="none" w:sz="0" w:space="0" w:color="auto"/>
                <w:bottom w:val="none" w:sz="0" w:space="0" w:color="auto"/>
                <w:right w:val="none" w:sz="0" w:space="0" w:color="auto"/>
              </w:divBdr>
            </w:div>
            <w:div w:id="758599057">
              <w:marLeft w:val="0"/>
              <w:marRight w:val="0"/>
              <w:marTop w:val="0"/>
              <w:marBottom w:val="0"/>
              <w:divBdr>
                <w:top w:val="none" w:sz="0" w:space="0" w:color="auto"/>
                <w:left w:val="none" w:sz="0" w:space="0" w:color="auto"/>
                <w:bottom w:val="none" w:sz="0" w:space="0" w:color="auto"/>
                <w:right w:val="none" w:sz="0" w:space="0" w:color="auto"/>
              </w:divBdr>
            </w:div>
            <w:div w:id="1440878308">
              <w:marLeft w:val="0"/>
              <w:marRight w:val="0"/>
              <w:marTop w:val="0"/>
              <w:marBottom w:val="0"/>
              <w:divBdr>
                <w:top w:val="none" w:sz="0" w:space="0" w:color="auto"/>
                <w:left w:val="none" w:sz="0" w:space="0" w:color="auto"/>
                <w:bottom w:val="none" w:sz="0" w:space="0" w:color="auto"/>
                <w:right w:val="none" w:sz="0" w:space="0" w:color="auto"/>
              </w:divBdr>
            </w:div>
            <w:div w:id="1520005035">
              <w:marLeft w:val="0"/>
              <w:marRight w:val="0"/>
              <w:marTop w:val="0"/>
              <w:marBottom w:val="0"/>
              <w:divBdr>
                <w:top w:val="none" w:sz="0" w:space="0" w:color="auto"/>
                <w:left w:val="none" w:sz="0" w:space="0" w:color="auto"/>
                <w:bottom w:val="none" w:sz="0" w:space="0" w:color="auto"/>
                <w:right w:val="none" w:sz="0" w:space="0" w:color="auto"/>
              </w:divBdr>
            </w:div>
            <w:div w:id="786847997">
              <w:marLeft w:val="0"/>
              <w:marRight w:val="0"/>
              <w:marTop w:val="0"/>
              <w:marBottom w:val="0"/>
              <w:divBdr>
                <w:top w:val="none" w:sz="0" w:space="0" w:color="auto"/>
                <w:left w:val="none" w:sz="0" w:space="0" w:color="auto"/>
                <w:bottom w:val="none" w:sz="0" w:space="0" w:color="auto"/>
                <w:right w:val="none" w:sz="0" w:space="0" w:color="auto"/>
              </w:divBdr>
            </w:div>
            <w:div w:id="1927416116">
              <w:marLeft w:val="0"/>
              <w:marRight w:val="0"/>
              <w:marTop w:val="0"/>
              <w:marBottom w:val="0"/>
              <w:divBdr>
                <w:top w:val="none" w:sz="0" w:space="0" w:color="auto"/>
                <w:left w:val="none" w:sz="0" w:space="0" w:color="auto"/>
                <w:bottom w:val="none" w:sz="0" w:space="0" w:color="auto"/>
                <w:right w:val="none" w:sz="0" w:space="0" w:color="auto"/>
              </w:divBdr>
            </w:div>
            <w:div w:id="298188916">
              <w:marLeft w:val="0"/>
              <w:marRight w:val="0"/>
              <w:marTop w:val="0"/>
              <w:marBottom w:val="0"/>
              <w:divBdr>
                <w:top w:val="none" w:sz="0" w:space="0" w:color="auto"/>
                <w:left w:val="none" w:sz="0" w:space="0" w:color="auto"/>
                <w:bottom w:val="none" w:sz="0" w:space="0" w:color="auto"/>
                <w:right w:val="none" w:sz="0" w:space="0" w:color="auto"/>
              </w:divBdr>
            </w:div>
            <w:div w:id="1868331743">
              <w:marLeft w:val="0"/>
              <w:marRight w:val="0"/>
              <w:marTop w:val="0"/>
              <w:marBottom w:val="0"/>
              <w:divBdr>
                <w:top w:val="none" w:sz="0" w:space="0" w:color="auto"/>
                <w:left w:val="none" w:sz="0" w:space="0" w:color="auto"/>
                <w:bottom w:val="none" w:sz="0" w:space="0" w:color="auto"/>
                <w:right w:val="none" w:sz="0" w:space="0" w:color="auto"/>
              </w:divBdr>
            </w:div>
            <w:div w:id="1528836601">
              <w:marLeft w:val="0"/>
              <w:marRight w:val="0"/>
              <w:marTop w:val="0"/>
              <w:marBottom w:val="0"/>
              <w:divBdr>
                <w:top w:val="none" w:sz="0" w:space="0" w:color="auto"/>
                <w:left w:val="none" w:sz="0" w:space="0" w:color="auto"/>
                <w:bottom w:val="none" w:sz="0" w:space="0" w:color="auto"/>
                <w:right w:val="none" w:sz="0" w:space="0" w:color="auto"/>
              </w:divBdr>
            </w:div>
            <w:div w:id="928734614">
              <w:marLeft w:val="0"/>
              <w:marRight w:val="0"/>
              <w:marTop w:val="0"/>
              <w:marBottom w:val="0"/>
              <w:divBdr>
                <w:top w:val="none" w:sz="0" w:space="0" w:color="auto"/>
                <w:left w:val="none" w:sz="0" w:space="0" w:color="auto"/>
                <w:bottom w:val="none" w:sz="0" w:space="0" w:color="auto"/>
                <w:right w:val="none" w:sz="0" w:space="0" w:color="auto"/>
              </w:divBdr>
            </w:div>
            <w:div w:id="1917746554">
              <w:marLeft w:val="0"/>
              <w:marRight w:val="0"/>
              <w:marTop w:val="0"/>
              <w:marBottom w:val="0"/>
              <w:divBdr>
                <w:top w:val="none" w:sz="0" w:space="0" w:color="auto"/>
                <w:left w:val="none" w:sz="0" w:space="0" w:color="auto"/>
                <w:bottom w:val="none" w:sz="0" w:space="0" w:color="auto"/>
                <w:right w:val="none" w:sz="0" w:space="0" w:color="auto"/>
              </w:divBdr>
            </w:div>
            <w:div w:id="1721516268">
              <w:marLeft w:val="0"/>
              <w:marRight w:val="0"/>
              <w:marTop w:val="0"/>
              <w:marBottom w:val="0"/>
              <w:divBdr>
                <w:top w:val="none" w:sz="0" w:space="0" w:color="auto"/>
                <w:left w:val="none" w:sz="0" w:space="0" w:color="auto"/>
                <w:bottom w:val="none" w:sz="0" w:space="0" w:color="auto"/>
                <w:right w:val="none" w:sz="0" w:space="0" w:color="auto"/>
              </w:divBdr>
            </w:div>
            <w:div w:id="1190220825">
              <w:marLeft w:val="0"/>
              <w:marRight w:val="0"/>
              <w:marTop w:val="0"/>
              <w:marBottom w:val="0"/>
              <w:divBdr>
                <w:top w:val="none" w:sz="0" w:space="0" w:color="auto"/>
                <w:left w:val="none" w:sz="0" w:space="0" w:color="auto"/>
                <w:bottom w:val="none" w:sz="0" w:space="0" w:color="auto"/>
                <w:right w:val="none" w:sz="0" w:space="0" w:color="auto"/>
              </w:divBdr>
            </w:div>
            <w:div w:id="1858497250">
              <w:marLeft w:val="0"/>
              <w:marRight w:val="0"/>
              <w:marTop w:val="0"/>
              <w:marBottom w:val="0"/>
              <w:divBdr>
                <w:top w:val="none" w:sz="0" w:space="0" w:color="auto"/>
                <w:left w:val="none" w:sz="0" w:space="0" w:color="auto"/>
                <w:bottom w:val="none" w:sz="0" w:space="0" w:color="auto"/>
                <w:right w:val="none" w:sz="0" w:space="0" w:color="auto"/>
              </w:divBdr>
            </w:div>
            <w:div w:id="197085832">
              <w:marLeft w:val="0"/>
              <w:marRight w:val="0"/>
              <w:marTop w:val="0"/>
              <w:marBottom w:val="0"/>
              <w:divBdr>
                <w:top w:val="none" w:sz="0" w:space="0" w:color="auto"/>
                <w:left w:val="none" w:sz="0" w:space="0" w:color="auto"/>
                <w:bottom w:val="none" w:sz="0" w:space="0" w:color="auto"/>
                <w:right w:val="none" w:sz="0" w:space="0" w:color="auto"/>
              </w:divBdr>
            </w:div>
            <w:div w:id="1627156536">
              <w:marLeft w:val="0"/>
              <w:marRight w:val="0"/>
              <w:marTop w:val="0"/>
              <w:marBottom w:val="0"/>
              <w:divBdr>
                <w:top w:val="none" w:sz="0" w:space="0" w:color="auto"/>
                <w:left w:val="none" w:sz="0" w:space="0" w:color="auto"/>
                <w:bottom w:val="none" w:sz="0" w:space="0" w:color="auto"/>
                <w:right w:val="none" w:sz="0" w:space="0" w:color="auto"/>
              </w:divBdr>
            </w:div>
            <w:div w:id="818572415">
              <w:marLeft w:val="0"/>
              <w:marRight w:val="0"/>
              <w:marTop w:val="0"/>
              <w:marBottom w:val="0"/>
              <w:divBdr>
                <w:top w:val="none" w:sz="0" w:space="0" w:color="auto"/>
                <w:left w:val="none" w:sz="0" w:space="0" w:color="auto"/>
                <w:bottom w:val="none" w:sz="0" w:space="0" w:color="auto"/>
                <w:right w:val="none" w:sz="0" w:space="0" w:color="auto"/>
              </w:divBdr>
            </w:div>
            <w:div w:id="1787119340">
              <w:marLeft w:val="0"/>
              <w:marRight w:val="0"/>
              <w:marTop w:val="0"/>
              <w:marBottom w:val="0"/>
              <w:divBdr>
                <w:top w:val="none" w:sz="0" w:space="0" w:color="auto"/>
                <w:left w:val="none" w:sz="0" w:space="0" w:color="auto"/>
                <w:bottom w:val="none" w:sz="0" w:space="0" w:color="auto"/>
                <w:right w:val="none" w:sz="0" w:space="0" w:color="auto"/>
              </w:divBdr>
            </w:div>
            <w:div w:id="2011760236">
              <w:marLeft w:val="0"/>
              <w:marRight w:val="0"/>
              <w:marTop w:val="0"/>
              <w:marBottom w:val="0"/>
              <w:divBdr>
                <w:top w:val="none" w:sz="0" w:space="0" w:color="auto"/>
                <w:left w:val="none" w:sz="0" w:space="0" w:color="auto"/>
                <w:bottom w:val="none" w:sz="0" w:space="0" w:color="auto"/>
                <w:right w:val="none" w:sz="0" w:space="0" w:color="auto"/>
              </w:divBdr>
            </w:div>
            <w:div w:id="1913345612">
              <w:marLeft w:val="0"/>
              <w:marRight w:val="0"/>
              <w:marTop w:val="0"/>
              <w:marBottom w:val="0"/>
              <w:divBdr>
                <w:top w:val="none" w:sz="0" w:space="0" w:color="auto"/>
                <w:left w:val="none" w:sz="0" w:space="0" w:color="auto"/>
                <w:bottom w:val="none" w:sz="0" w:space="0" w:color="auto"/>
                <w:right w:val="none" w:sz="0" w:space="0" w:color="auto"/>
              </w:divBdr>
            </w:div>
            <w:div w:id="1376463348">
              <w:marLeft w:val="0"/>
              <w:marRight w:val="0"/>
              <w:marTop w:val="0"/>
              <w:marBottom w:val="0"/>
              <w:divBdr>
                <w:top w:val="none" w:sz="0" w:space="0" w:color="auto"/>
                <w:left w:val="none" w:sz="0" w:space="0" w:color="auto"/>
                <w:bottom w:val="none" w:sz="0" w:space="0" w:color="auto"/>
                <w:right w:val="none" w:sz="0" w:space="0" w:color="auto"/>
              </w:divBdr>
            </w:div>
            <w:div w:id="38090772">
              <w:marLeft w:val="0"/>
              <w:marRight w:val="0"/>
              <w:marTop w:val="0"/>
              <w:marBottom w:val="0"/>
              <w:divBdr>
                <w:top w:val="none" w:sz="0" w:space="0" w:color="auto"/>
                <w:left w:val="none" w:sz="0" w:space="0" w:color="auto"/>
                <w:bottom w:val="none" w:sz="0" w:space="0" w:color="auto"/>
                <w:right w:val="none" w:sz="0" w:space="0" w:color="auto"/>
              </w:divBdr>
            </w:div>
            <w:div w:id="1724477126">
              <w:marLeft w:val="0"/>
              <w:marRight w:val="0"/>
              <w:marTop w:val="0"/>
              <w:marBottom w:val="0"/>
              <w:divBdr>
                <w:top w:val="none" w:sz="0" w:space="0" w:color="auto"/>
                <w:left w:val="none" w:sz="0" w:space="0" w:color="auto"/>
                <w:bottom w:val="none" w:sz="0" w:space="0" w:color="auto"/>
                <w:right w:val="none" w:sz="0" w:space="0" w:color="auto"/>
              </w:divBdr>
            </w:div>
            <w:div w:id="1087186901">
              <w:marLeft w:val="0"/>
              <w:marRight w:val="0"/>
              <w:marTop w:val="0"/>
              <w:marBottom w:val="0"/>
              <w:divBdr>
                <w:top w:val="none" w:sz="0" w:space="0" w:color="auto"/>
                <w:left w:val="none" w:sz="0" w:space="0" w:color="auto"/>
                <w:bottom w:val="none" w:sz="0" w:space="0" w:color="auto"/>
                <w:right w:val="none" w:sz="0" w:space="0" w:color="auto"/>
              </w:divBdr>
            </w:div>
            <w:div w:id="540171575">
              <w:marLeft w:val="0"/>
              <w:marRight w:val="0"/>
              <w:marTop w:val="0"/>
              <w:marBottom w:val="0"/>
              <w:divBdr>
                <w:top w:val="none" w:sz="0" w:space="0" w:color="auto"/>
                <w:left w:val="none" w:sz="0" w:space="0" w:color="auto"/>
                <w:bottom w:val="none" w:sz="0" w:space="0" w:color="auto"/>
                <w:right w:val="none" w:sz="0" w:space="0" w:color="auto"/>
              </w:divBdr>
            </w:div>
            <w:div w:id="1027490550">
              <w:marLeft w:val="0"/>
              <w:marRight w:val="0"/>
              <w:marTop w:val="0"/>
              <w:marBottom w:val="0"/>
              <w:divBdr>
                <w:top w:val="none" w:sz="0" w:space="0" w:color="auto"/>
                <w:left w:val="none" w:sz="0" w:space="0" w:color="auto"/>
                <w:bottom w:val="none" w:sz="0" w:space="0" w:color="auto"/>
                <w:right w:val="none" w:sz="0" w:space="0" w:color="auto"/>
              </w:divBdr>
            </w:div>
            <w:div w:id="2143226646">
              <w:marLeft w:val="0"/>
              <w:marRight w:val="0"/>
              <w:marTop w:val="0"/>
              <w:marBottom w:val="0"/>
              <w:divBdr>
                <w:top w:val="none" w:sz="0" w:space="0" w:color="auto"/>
                <w:left w:val="none" w:sz="0" w:space="0" w:color="auto"/>
                <w:bottom w:val="none" w:sz="0" w:space="0" w:color="auto"/>
                <w:right w:val="none" w:sz="0" w:space="0" w:color="auto"/>
              </w:divBdr>
            </w:div>
            <w:div w:id="1446853200">
              <w:marLeft w:val="0"/>
              <w:marRight w:val="0"/>
              <w:marTop w:val="0"/>
              <w:marBottom w:val="0"/>
              <w:divBdr>
                <w:top w:val="none" w:sz="0" w:space="0" w:color="auto"/>
                <w:left w:val="none" w:sz="0" w:space="0" w:color="auto"/>
                <w:bottom w:val="none" w:sz="0" w:space="0" w:color="auto"/>
                <w:right w:val="none" w:sz="0" w:space="0" w:color="auto"/>
              </w:divBdr>
            </w:div>
            <w:div w:id="700669612">
              <w:marLeft w:val="0"/>
              <w:marRight w:val="0"/>
              <w:marTop w:val="0"/>
              <w:marBottom w:val="0"/>
              <w:divBdr>
                <w:top w:val="none" w:sz="0" w:space="0" w:color="auto"/>
                <w:left w:val="none" w:sz="0" w:space="0" w:color="auto"/>
                <w:bottom w:val="none" w:sz="0" w:space="0" w:color="auto"/>
                <w:right w:val="none" w:sz="0" w:space="0" w:color="auto"/>
              </w:divBdr>
            </w:div>
            <w:div w:id="2114665057">
              <w:marLeft w:val="0"/>
              <w:marRight w:val="0"/>
              <w:marTop w:val="0"/>
              <w:marBottom w:val="0"/>
              <w:divBdr>
                <w:top w:val="none" w:sz="0" w:space="0" w:color="auto"/>
                <w:left w:val="none" w:sz="0" w:space="0" w:color="auto"/>
                <w:bottom w:val="none" w:sz="0" w:space="0" w:color="auto"/>
                <w:right w:val="none" w:sz="0" w:space="0" w:color="auto"/>
              </w:divBdr>
            </w:div>
            <w:div w:id="731925917">
              <w:marLeft w:val="0"/>
              <w:marRight w:val="0"/>
              <w:marTop w:val="0"/>
              <w:marBottom w:val="0"/>
              <w:divBdr>
                <w:top w:val="none" w:sz="0" w:space="0" w:color="auto"/>
                <w:left w:val="none" w:sz="0" w:space="0" w:color="auto"/>
                <w:bottom w:val="none" w:sz="0" w:space="0" w:color="auto"/>
                <w:right w:val="none" w:sz="0" w:space="0" w:color="auto"/>
              </w:divBdr>
            </w:div>
            <w:div w:id="734741674">
              <w:marLeft w:val="0"/>
              <w:marRight w:val="0"/>
              <w:marTop w:val="0"/>
              <w:marBottom w:val="0"/>
              <w:divBdr>
                <w:top w:val="none" w:sz="0" w:space="0" w:color="auto"/>
                <w:left w:val="none" w:sz="0" w:space="0" w:color="auto"/>
                <w:bottom w:val="none" w:sz="0" w:space="0" w:color="auto"/>
                <w:right w:val="none" w:sz="0" w:space="0" w:color="auto"/>
              </w:divBdr>
            </w:div>
            <w:div w:id="1152066383">
              <w:marLeft w:val="0"/>
              <w:marRight w:val="0"/>
              <w:marTop w:val="0"/>
              <w:marBottom w:val="0"/>
              <w:divBdr>
                <w:top w:val="none" w:sz="0" w:space="0" w:color="auto"/>
                <w:left w:val="none" w:sz="0" w:space="0" w:color="auto"/>
                <w:bottom w:val="none" w:sz="0" w:space="0" w:color="auto"/>
                <w:right w:val="none" w:sz="0" w:space="0" w:color="auto"/>
              </w:divBdr>
            </w:div>
            <w:div w:id="247471874">
              <w:marLeft w:val="0"/>
              <w:marRight w:val="0"/>
              <w:marTop w:val="0"/>
              <w:marBottom w:val="0"/>
              <w:divBdr>
                <w:top w:val="none" w:sz="0" w:space="0" w:color="auto"/>
                <w:left w:val="none" w:sz="0" w:space="0" w:color="auto"/>
                <w:bottom w:val="none" w:sz="0" w:space="0" w:color="auto"/>
                <w:right w:val="none" w:sz="0" w:space="0" w:color="auto"/>
              </w:divBdr>
            </w:div>
            <w:div w:id="253520126">
              <w:marLeft w:val="0"/>
              <w:marRight w:val="0"/>
              <w:marTop w:val="0"/>
              <w:marBottom w:val="0"/>
              <w:divBdr>
                <w:top w:val="none" w:sz="0" w:space="0" w:color="auto"/>
                <w:left w:val="none" w:sz="0" w:space="0" w:color="auto"/>
                <w:bottom w:val="none" w:sz="0" w:space="0" w:color="auto"/>
                <w:right w:val="none" w:sz="0" w:space="0" w:color="auto"/>
              </w:divBdr>
            </w:div>
            <w:div w:id="1937009478">
              <w:marLeft w:val="0"/>
              <w:marRight w:val="0"/>
              <w:marTop w:val="0"/>
              <w:marBottom w:val="0"/>
              <w:divBdr>
                <w:top w:val="none" w:sz="0" w:space="0" w:color="auto"/>
                <w:left w:val="none" w:sz="0" w:space="0" w:color="auto"/>
                <w:bottom w:val="none" w:sz="0" w:space="0" w:color="auto"/>
                <w:right w:val="none" w:sz="0" w:space="0" w:color="auto"/>
              </w:divBdr>
            </w:div>
            <w:div w:id="273245861">
              <w:marLeft w:val="0"/>
              <w:marRight w:val="0"/>
              <w:marTop w:val="0"/>
              <w:marBottom w:val="0"/>
              <w:divBdr>
                <w:top w:val="none" w:sz="0" w:space="0" w:color="auto"/>
                <w:left w:val="none" w:sz="0" w:space="0" w:color="auto"/>
                <w:bottom w:val="none" w:sz="0" w:space="0" w:color="auto"/>
                <w:right w:val="none" w:sz="0" w:space="0" w:color="auto"/>
              </w:divBdr>
            </w:div>
            <w:div w:id="2011252332">
              <w:marLeft w:val="0"/>
              <w:marRight w:val="0"/>
              <w:marTop w:val="0"/>
              <w:marBottom w:val="0"/>
              <w:divBdr>
                <w:top w:val="none" w:sz="0" w:space="0" w:color="auto"/>
                <w:left w:val="none" w:sz="0" w:space="0" w:color="auto"/>
                <w:bottom w:val="none" w:sz="0" w:space="0" w:color="auto"/>
                <w:right w:val="none" w:sz="0" w:space="0" w:color="auto"/>
              </w:divBdr>
            </w:div>
            <w:div w:id="811025469">
              <w:marLeft w:val="0"/>
              <w:marRight w:val="0"/>
              <w:marTop w:val="0"/>
              <w:marBottom w:val="0"/>
              <w:divBdr>
                <w:top w:val="none" w:sz="0" w:space="0" w:color="auto"/>
                <w:left w:val="none" w:sz="0" w:space="0" w:color="auto"/>
                <w:bottom w:val="none" w:sz="0" w:space="0" w:color="auto"/>
                <w:right w:val="none" w:sz="0" w:space="0" w:color="auto"/>
              </w:divBdr>
            </w:div>
            <w:div w:id="40637881">
              <w:marLeft w:val="0"/>
              <w:marRight w:val="0"/>
              <w:marTop w:val="0"/>
              <w:marBottom w:val="0"/>
              <w:divBdr>
                <w:top w:val="none" w:sz="0" w:space="0" w:color="auto"/>
                <w:left w:val="none" w:sz="0" w:space="0" w:color="auto"/>
                <w:bottom w:val="none" w:sz="0" w:space="0" w:color="auto"/>
                <w:right w:val="none" w:sz="0" w:space="0" w:color="auto"/>
              </w:divBdr>
            </w:div>
            <w:div w:id="1840122327">
              <w:marLeft w:val="0"/>
              <w:marRight w:val="0"/>
              <w:marTop w:val="0"/>
              <w:marBottom w:val="0"/>
              <w:divBdr>
                <w:top w:val="none" w:sz="0" w:space="0" w:color="auto"/>
                <w:left w:val="none" w:sz="0" w:space="0" w:color="auto"/>
                <w:bottom w:val="none" w:sz="0" w:space="0" w:color="auto"/>
                <w:right w:val="none" w:sz="0" w:space="0" w:color="auto"/>
              </w:divBdr>
            </w:div>
            <w:div w:id="333343444">
              <w:marLeft w:val="0"/>
              <w:marRight w:val="0"/>
              <w:marTop w:val="0"/>
              <w:marBottom w:val="0"/>
              <w:divBdr>
                <w:top w:val="none" w:sz="0" w:space="0" w:color="auto"/>
                <w:left w:val="none" w:sz="0" w:space="0" w:color="auto"/>
                <w:bottom w:val="none" w:sz="0" w:space="0" w:color="auto"/>
                <w:right w:val="none" w:sz="0" w:space="0" w:color="auto"/>
              </w:divBdr>
            </w:div>
            <w:div w:id="2050765949">
              <w:marLeft w:val="0"/>
              <w:marRight w:val="0"/>
              <w:marTop w:val="0"/>
              <w:marBottom w:val="0"/>
              <w:divBdr>
                <w:top w:val="none" w:sz="0" w:space="0" w:color="auto"/>
                <w:left w:val="none" w:sz="0" w:space="0" w:color="auto"/>
                <w:bottom w:val="none" w:sz="0" w:space="0" w:color="auto"/>
                <w:right w:val="none" w:sz="0" w:space="0" w:color="auto"/>
              </w:divBdr>
            </w:div>
            <w:div w:id="862984540">
              <w:marLeft w:val="0"/>
              <w:marRight w:val="0"/>
              <w:marTop w:val="0"/>
              <w:marBottom w:val="0"/>
              <w:divBdr>
                <w:top w:val="none" w:sz="0" w:space="0" w:color="auto"/>
                <w:left w:val="none" w:sz="0" w:space="0" w:color="auto"/>
                <w:bottom w:val="none" w:sz="0" w:space="0" w:color="auto"/>
                <w:right w:val="none" w:sz="0" w:space="0" w:color="auto"/>
              </w:divBdr>
            </w:div>
            <w:div w:id="2105418084">
              <w:marLeft w:val="0"/>
              <w:marRight w:val="0"/>
              <w:marTop w:val="0"/>
              <w:marBottom w:val="0"/>
              <w:divBdr>
                <w:top w:val="none" w:sz="0" w:space="0" w:color="auto"/>
                <w:left w:val="none" w:sz="0" w:space="0" w:color="auto"/>
                <w:bottom w:val="none" w:sz="0" w:space="0" w:color="auto"/>
                <w:right w:val="none" w:sz="0" w:space="0" w:color="auto"/>
              </w:divBdr>
            </w:div>
            <w:div w:id="267084205">
              <w:marLeft w:val="0"/>
              <w:marRight w:val="0"/>
              <w:marTop w:val="0"/>
              <w:marBottom w:val="0"/>
              <w:divBdr>
                <w:top w:val="none" w:sz="0" w:space="0" w:color="auto"/>
                <w:left w:val="none" w:sz="0" w:space="0" w:color="auto"/>
                <w:bottom w:val="none" w:sz="0" w:space="0" w:color="auto"/>
                <w:right w:val="none" w:sz="0" w:space="0" w:color="auto"/>
              </w:divBdr>
            </w:div>
            <w:div w:id="1109812004">
              <w:marLeft w:val="0"/>
              <w:marRight w:val="0"/>
              <w:marTop w:val="0"/>
              <w:marBottom w:val="0"/>
              <w:divBdr>
                <w:top w:val="none" w:sz="0" w:space="0" w:color="auto"/>
                <w:left w:val="none" w:sz="0" w:space="0" w:color="auto"/>
                <w:bottom w:val="none" w:sz="0" w:space="0" w:color="auto"/>
                <w:right w:val="none" w:sz="0" w:space="0" w:color="auto"/>
              </w:divBdr>
            </w:div>
            <w:div w:id="295836887">
              <w:marLeft w:val="0"/>
              <w:marRight w:val="0"/>
              <w:marTop w:val="0"/>
              <w:marBottom w:val="0"/>
              <w:divBdr>
                <w:top w:val="none" w:sz="0" w:space="0" w:color="auto"/>
                <w:left w:val="none" w:sz="0" w:space="0" w:color="auto"/>
                <w:bottom w:val="none" w:sz="0" w:space="0" w:color="auto"/>
                <w:right w:val="none" w:sz="0" w:space="0" w:color="auto"/>
              </w:divBdr>
            </w:div>
            <w:div w:id="55056153">
              <w:marLeft w:val="0"/>
              <w:marRight w:val="0"/>
              <w:marTop w:val="0"/>
              <w:marBottom w:val="0"/>
              <w:divBdr>
                <w:top w:val="none" w:sz="0" w:space="0" w:color="auto"/>
                <w:left w:val="none" w:sz="0" w:space="0" w:color="auto"/>
                <w:bottom w:val="none" w:sz="0" w:space="0" w:color="auto"/>
                <w:right w:val="none" w:sz="0" w:space="0" w:color="auto"/>
              </w:divBdr>
            </w:div>
            <w:div w:id="570895263">
              <w:marLeft w:val="0"/>
              <w:marRight w:val="0"/>
              <w:marTop w:val="0"/>
              <w:marBottom w:val="0"/>
              <w:divBdr>
                <w:top w:val="none" w:sz="0" w:space="0" w:color="auto"/>
                <w:left w:val="none" w:sz="0" w:space="0" w:color="auto"/>
                <w:bottom w:val="none" w:sz="0" w:space="0" w:color="auto"/>
                <w:right w:val="none" w:sz="0" w:space="0" w:color="auto"/>
              </w:divBdr>
            </w:div>
            <w:div w:id="331421905">
              <w:marLeft w:val="0"/>
              <w:marRight w:val="0"/>
              <w:marTop w:val="0"/>
              <w:marBottom w:val="0"/>
              <w:divBdr>
                <w:top w:val="none" w:sz="0" w:space="0" w:color="auto"/>
                <w:left w:val="none" w:sz="0" w:space="0" w:color="auto"/>
                <w:bottom w:val="none" w:sz="0" w:space="0" w:color="auto"/>
                <w:right w:val="none" w:sz="0" w:space="0" w:color="auto"/>
              </w:divBdr>
            </w:div>
            <w:div w:id="510989224">
              <w:marLeft w:val="0"/>
              <w:marRight w:val="0"/>
              <w:marTop w:val="0"/>
              <w:marBottom w:val="0"/>
              <w:divBdr>
                <w:top w:val="none" w:sz="0" w:space="0" w:color="auto"/>
                <w:left w:val="none" w:sz="0" w:space="0" w:color="auto"/>
                <w:bottom w:val="none" w:sz="0" w:space="0" w:color="auto"/>
                <w:right w:val="none" w:sz="0" w:space="0" w:color="auto"/>
              </w:divBdr>
            </w:div>
            <w:div w:id="770316266">
              <w:marLeft w:val="0"/>
              <w:marRight w:val="0"/>
              <w:marTop w:val="0"/>
              <w:marBottom w:val="0"/>
              <w:divBdr>
                <w:top w:val="none" w:sz="0" w:space="0" w:color="auto"/>
                <w:left w:val="none" w:sz="0" w:space="0" w:color="auto"/>
                <w:bottom w:val="none" w:sz="0" w:space="0" w:color="auto"/>
                <w:right w:val="none" w:sz="0" w:space="0" w:color="auto"/>
              </w:divBdr>
            </w:div>
            <w:div w:id="2080595076">
              <w:marLeft w:val="0"/>
              <w:marRight w:val="0"/>
              <w:marTop w:val="0"/>
              <w:marBottom w:val="0"/>
              <w:divBdr>
                <w:top w:val="none" w:sz="0" w:space="0" w:color="auto"/>
                <w:left w:val="none" w:sz="0" w:space="0" w:color="auto"/>
                <w:bottom w:val="none" w:sz="0" w:space="0" w:color="auto"/>
                <w:right w:val="none" w:sz="0" w:space="0" w:color="auto"/>
              </w:divBdr>
            </w:div>
            <w:div w:id="1561138398">
              <w:marLeft w:val="0"/>
              <w:marRight w:val="0"/>
              <w:marTop w:val="0"/>
              <w:marBottom w:val="0"/>
              <w:divBdr>
                <w:top w:val="none" w:sz="0" w:space="0" w:color="auto"/>
                <w:left w:val="none" w:sz="0" w:space="0" w:color="auto"/>
                <w:bottom w:val="none" w:sz="0" w:space="0" w:color="auto"/>
                <w:right w:val="none" w:sz="0" w:space="0" w:color="auto"/>
              </w:divBdr>
            </w:div>
            <w:div w:id="206449651">
              <w:marLeft w:val="0"/>
              <w:marRight w:val="0"/>
              <w:marTop w:val="0"/>
              <w:marBottom w:val="0"/>
              <w:divBdr>
                <w:top w:val="none" w:sz="0" w:space="0" w:color="auto"/>
                <w:left w:val="none" w:sz="0" w:space="0" w:color="auto"/>
                <w:bottom w:val="none" w:sz="0" w:space="0" w:color="auto"/>
                <w:right w:val="none" w:sz="0" w:space="0" w:color="auto"/>
              </w:divBdr>
            </w:div>
            <w:div w:id="219245715">
              <w:marLeft w:val="0"/>
              <w:marRight w:val="0"/>
              <w:marTop w:val="0"/>
              <w:marBottom w:val="0"/>
              <w:divBdr>
                <w:top w:val="none" w:sz="0" w:space="0" w:color="auto"/>
                <w:left w:val="none" w:sz="0" w:space="0" w:color="auto"/>
                <w:bottom w:val="none" w:sz="0" w:space="0" w:color="auto"/>
                <w:right w:val="none" w:sz="0" w:space="0" w:color="auto"/>
              </w:divBdr>
            </w:div>
            <w:div w:id="1655060723">
              <w:marLeft w:val="0"/>
              <w:marRight w:val="0"/>
              <w:marTop w:val="0"/>
              <w:marBottom w:val="0"/>
              <w:divBdr>
                <w:top w:val="none" w:sz="0" w:space="0" w:color="auto"/>
                <w:left w:val="none" w:sz="0" w:space="0" w:color="auto"/>
                <w:bottom w:val="none" w:sz="0" w:space="0" w:color="auto"/>
                <w:right w:val="none" w:sz="0" w:space="0" w:color="auto"/>
              </w:divBdr>
            </w:div>
            <w:div w:id="1432428592">
              <w:marLeft w:val="0"/>
              <w:marRight w:val="0"/>
              <w:marTop w:val="0"/>
              <w:marBottom w:val="0"/>
              <w:divBdr>
                <w:top w:val="none" w:sz="0" w:space="0" w:color="auto"/>
                <w:left w:val="none" w:sz="0" w:space="0" w:color="auto"/>
                <w:bottom w:val="none" w:sz="0" w:space="0" w:color="auto"/>
                <w:right w:val="none" w:sz="0" w:space="0" w:color="auto"/>
              </w:divBdr>
            </w:div>
            <w:div w:id="1452090940">
              <w:marLeft w:val="0"/>
              <w:marRight w:val="0"/>
              <w:marTop w:val="0"/>
              <w:marBottom w:val="0"/>
              <w:divBdr>
                <w:top w:val="none" w:sz="0" w:space="0" w:color="auto"/>
                <w:left w:val="none" w:sz="0" w:space="0" w:color="auto"/>
                <w:bottom w:val="none" w:sz="0" w:space="0" w:color="auto"/>
                <w:right w:val="none" w:sz="0" w:space="0" w:color="auto"/>
              </w:divBdr>
            </w:div>
            <w:div w:id="1853955142">
              <w:marLeft w:val="0"/>
              <w:marRight w:val="0"/>
              <w:marTop w:val="0"/>
              <w:marBottom w:val="0"/>
              <w:divBdr>
                <w:top w:val="none" w:sz="0" w:space="0" w:color="auto"/>
                <w:left w:val="none" w:sz="0" w:space="0" w:color="auto"/>
                <w:bottom w:val="none" w:sz="0" w:space="0" w:color="auto"/>
                <w:right w:val="none" w:sz="0" w:space="0" w:color="auto"/>
              </w:divBdr>
            </w:div>
            <w:div w:id="725033030">
              <w:marLeft w:val="0"/>
              <w:marRight w:val="0"/>
              <w:marTop w:val="0"/>
              <w:marBottom w:val="0"/>
              <w:divBdr>
                <w:top w:val="none" w:sz="0" w:space="0" w:color="auto"/>
                <w:left w:val="none" w:sz="0" w:space="0" w:color="auto"/>
                <w:bottom w:val="none" w:sz="0" w:space="0" w:color="auto"/>
                <w:right w:val="none" w:sz="0" w:space="0" w:color="auto"/>
              </w:divBdr>
            </w:div>
            <w:div w:id="490683304">
              <w:marLeft w:val="0"/>
              <w:marRight w:val="0"/>
              <w:marTop w:val="0"/>
              <w:marBottom w:val="0"/>
              <w:divBdr>
                <w:top w:val="none" w:sz="0" w:space="0" w:color="auto"/>
                <w:left w:val="none" w:sz="0" w:space="0" w:color="auto"/>
                <w:bottom w:val="none" w:sz="0" w:space="0" w:color="auto"/>
                <w:right w:val="none" w:sz="0" w:space="0" w:color="auto"/>
              </w:divBdr>
            </w:div>
            <w:div w:id="930697503">
              <w:marLeft w:val="0"/>
              <w:marRight w:val="0"/>
              <w:marTop w:val="0"/>
              <w:marBottom w:val="0"/>
              <w:divBdr>
                <w:top w:val="none" w:sz="0" w:space="0" w:color="auto"/>
                <w:left w:val="none" w:sz="0" w:space="0" w:color="auto"/>
                <w:bottom w:val="none" w:sz="0" w:space="0" w:color="auto"/>
                <w:right w:val="none" w:sz="0" w:space="0" w:color="auto"/>
              </w:divBdr>
            </w:div>
            <w:div w:id="846094590">
              <w:marLeft w:val="0"/>
              <w:marRight w:val="0"/>
              <w:marTop w:val="0"/>
              <w:marBottom w:val="0"/>
              <w:divBdr>
                <w:top w:val="none" w:sz="0" w:space="0" w:color="auto"/>
                <w:left w:val="none" w:sz="0" w:space="0" w:color="auto"/>
                <w:bottom w:val="none" w:sz="0" w:space="0" w:color="auto"/>
                <w:right w:val="none" w:sz="0" w:space="0" w:color="auto"/>
              </w:divBdr>
            </w:div>
            <w:div w:id="267348645">
              <w:marLeft w:val="0"/>
              <w:marRight w:val="0"/>
              <w:marTop w:val="0"/>
              <w:marBottom w:val="0"/>
              <w:divBdr>
                <w:top w:val="none" w:sz="0" w:space="0" w:color="auto"/>
                <w:left w:val="none" w:sz="0" w:space="0" w:color="auto"/>
                <w:bottom w:val="none" w:sz="0" w:space="0" w:color="auto"/>
                <w:right w:val="none" w:sz="0" w:space="0" w:color="auto"/>
              </w:divBdr>
            </w:div>
            <w:div w:id="1561672489">
              <w:marLeft w:val="0"/>
              <w:marRight w:val="0"/>
              <w:marTop w:val="0"/>
              <w:marBottom w:val="0"/>
              <w:divBdr>
                <w:top w:val="none" w:sz="0" w:space="0" w:color="auto"/>
                <w:left w:val="none" w:sz="0" w:space="0" w:color="auto"/>
                <w:bottom w:val="none" w:sz="0" w:space="0" w:color="auto"/>
                <w:right w:val="none" w:sz="0" w:space="0" w:color="auto"/>
              </w:divBdr>
            </w:div>
            <w:div w:id="826239555">
              <w:marLeft w:val="0"/>
              <w:marRight w:val="0"/>
              <w:marTop w:val="0"/>
              <w:marBottom w:val="0"/>
              <w:divBdr>
                <w:top w:val="none" w:sz="0" w:space="0" w:color="auto"/>
                <w:left w:val="none" w:sz="0" w:space="0" w:color="auto"/>
                <w:bottom w:val="none" w:sz="0" w:space="0" w:color="auto"/>
                <w:right w:val="none" w:sz="0" w:space="0" w:color="auto"/>
              </w:divBdr>
            </w:div>
            <w:div w:id="964698229">
              <w:marLeft w:val="0"/>
              <w:marRight w:val="0"/>
              <w:marTop w:val="0"/>
              <w:marBottom w:val="0"/>
              <w:divBdr>
                <w:top w:val="none" w:sz="0" w:space="0" w:color="auto"/>
                <w:left w:val="none" w:sz="0" w:space="0" w:color="auto"/>
                <w:bottom w:val="none" w:sz="0" w:space="0" w:color="auto"/>
                <w:right w:val="none" w:sz="0" w:space="0" w:color="auto"/>
              </w:divBdr>
            </w:div>
            <w:div w:id="729960288">
              <w:marLeft w:val="0"/>
              <w:marRight w:val="0"/>
              <w:marTop w:val="0"/>
              <w:marBottom w:val="0"/>
              <w:divBdr>
                <w:top w:val="none" w:sz="0" w:space="0" w:color="auto"/>
                <w:left w:val="none" w:sz="0" w:space="0" w:color="auto"/>
                <w:bottom w:val="none" w:sz="0" w:space="0" w:color="auto"/>
                <w:right w:val="none" w:sz="0" w:space="0" w:color="auto"/>
              </w:divBdr>
            </w:div>
            <w:div w:id="1088425672">
              <w:marLeft w:val="0"/>
              <w:marRight w:val="0"/>
              <w:marTop w:val="0"/>
              <w:marBottom w:val="0"/>
              <w:divBdr>
                <w:top w:val="none" w:sz="0" w:space="0" w:color="auto"/>
                <w:left w:val="none" w:sz="0" w:space="0" w:color="auto"/>
                <w:bottom w:val="none" w:sz="0" w:space="0" w:color="auto"/>
                <w:right w:val="none" w:sz="0" w:space="0" w:color="auto"/>
              </w:divBdr>
            </w:div>
            <w:div w:id="267471122">
              <w:marLeft w:val="0"/>
              <w:marRight w:val="0"/>
              <w:marTop w:val="0"/>
              <w:marBottom w:val="0"/>
              <w:divBdr>
                <w:top w:val="none" w:sz="0" w:space="0" w:color="auto"/>
                <w:left w:val="none" w:sz="0" w:space="0" w:color="auto"/>
                <w:bottom w:val="none" w:sz="0" w:space="0" w:color="auto"/>
                <w:right w:val="none" w:sz="0" w:space="0" w:color="auto"/>
              </w:divBdr>
            </w:div>
            <w:div w:id="1515652572">
              <w:marLeft w:val="0"/>
              <w:marRight w:val="0"/>
              <w:marTop w:val="0"/>
              <w:marBottom w:val="0"/>
              <w:divBdr>
                <w:top w:val="none" w:sz="0" w:space="0" w:color="auto"/>
                <w:left w:val="none" w:sz="0" w:space="0" w:color="auto"/>
                <w:bottom w:val="none" w:sz="0" w:space="0" w:color="auto"/>
                <w:right w:val="none" w:sz="0" w:space="0" w:color="auto"/>
              </w:divBdr>
            </w:div>
            <w:div w:id="1107385238">
              <w:marLeft w:val="0"/>
              <w:marRight w:val="0"/>
              <w:marTop w:val="0"/>
              <w:marBottom w:val="0"/>
              <w:divBdr>
                <w:top w:val="none" w:sz="0" w:space="0" w:color="auto"/>
                <w:left w:val="none" w:sz="0" w:space="0" w:color="auto"/>
                <w:bottom w:val="none" w:sz="0" w:space="0" w:color="auto"/>
                <w:right w:val="none" w:sz="0" w:space="0" w:color="auto"/>
              </w:divBdr>
            </w:div>
            <w:div w:id="722942872">
              <w:marLeft w:val="0"/>
              <w:marRight w:val="0"/>
              <w:marTop w:val="0"/>
              <w:marBottom w:val="0"/>
              <w:divBdr>
                <w:top w:val="none" w:sz="0" w:space="0" w:color="auto"/>
                <w:left w:val="none" w:sz="0" w:space="0" w:color="auto"/>
                <w:bottom w:val="none" w:sz="0" w:space="0" w:color="auto"/>
                <w:right w:val="none" w:sz="0" w:space="0" w:color="auto"/>
              </w:divBdr>
            </w:div>
            <w:div w:id="1145582140">
              <w:marLeft w:val="0"/>
              <w:marRight w:val="0"/>
              <w:marTop w:val="0"/>
              <w:marBottom w:val="0"/>
              <w:divBdr>
                <w:top w:val="none" w:sz="0" w:space="0" w:color="auto"/>
                <w:left w:val="none" w:sz="0" w:space="0" w:color="auto"/>
                <w:bottom w:val="none" w:sz="0" w:space="0" w:color="auto"/>
                <w:right w:val="none" w:sz="0" w:space="0" w:color="auto"/>
              </w:divBdr>
            </w:div>
            <w:div w:id="909997145">
              <w:marLeft w:val="0"/>
              <w:marRight w:val="0"/>
              <w:marTop w:val="0"/>
              <w:marBottom w:val="0"/>
              <w:divBdr>
                <w:top w:val="none" w:sz="0" w:space="0" w:color="auto"/>
                <w:left w:val="none" w:sz="0" w:space="0" w:color="auto"/>
                <w:bottom w:val="none" w:sz="0" w:space="0" w:color="auto"/>
                <w:right w:val="none" w:sz="0" w:space="0" w:color="auto"/>
              </w:divBdr>
            </w:div>
            <w:div w:id="413286677">
              <w:marLeft w:val="0"/>
              <w:marRight w:val="0"/>
              <w:marTop w:val="0"/>
              <w:marBottom w:val="0"/>
              <w:divBdr>
                <w:top w:val="none" w:sz="0" w:space="0" w:color="auto"/>
                <w:left w:val="none" w:sz="0" w:space="0" w:color="auto"/>
                <w:bottom w:val="none" w:sz="0" w:space="0" w:color="auto"/>
                <w:right w:val="none" w:sz="0" w:space="0" w:color="auto"/>
              </w:divBdr>
            </w:div>
            <w:div w:id="1296446150">
              <w:marLeft w:val="0"/>
              <w:marRight w:val="0"/>
              <w:marTop w:val="0"/>
              <w:marBottom w:val="0"/>
              <w:divBdr>
                <w:top w:val="none" w:sz="0" w:space="0" w:color="auto"/>
                <w:left w:val="none" w:sz="0" w:space="0" w:color="auto"/>
                <w:bottom w:val="none" w:sz="0" w:space="0" w:color="auto"/>
                <w:right w:val="none" w:sz="0" w:space="0" w:color="auto"/>
              </w:divBdr>
            </w:div>
            <w:div w:id="2005012735">
              <w:marLeft w:val="0"/>
              <w:marRight w:val="0"/>
              <w:marTop w:val="0"/>
              <w:marBottom w:val="0"/>
              <w:divBdr>
                <w:top w:val="none" w:sz="0" w:space="0" w:color="auto"/>
                <w:left w:val="none" w:sz="0" w:space="0" w:color="auto"/>
                <w:bottom w:val="none" w:sz="0" w:space="0" w:color="auto"/>
                <w:right w:val="none" w:sz="0" w:space="0" w:color="auto"/>
              </w:divBdr>
            </w:div>
            <w:div w:id="71584101">
              <w:marLeft w:val="0"/>
              <w:marRight w:val="0"/>
              <w:marTop w:val="0"/>
              <w:marBottom w:val="0"/>
              <w:divBdr>
                <w:top w:val="none" w:sz="0" w:space="0" w:color="auto"/>
                <w:left w:val="none" w:sz="0" w:space="0" w:color="auto"/>
                <w:bottom w:val="none" w:sz="0" w:space="0" w:color="auto"/>
                <w:right w:val="none" w:sz="0" w:space="0" w:color="auto"/>
              </w:divBdr>
            </w:div>
            <w:div w:id="878905817">
              <w:marLeft w:val="0"/>
              <w:marRight w:val="0"/>
              <w:marTop w:val="0"/>
              <w:marBottom w:val="0"/>
              <w:divBdr>
                <w:top w:val="none" w:sz="0" w:space="0" w:color="auto"/>
                <w:left w:val="none" w:sz="0" w:space="0" w:color="auto"/>
                <w:bottom w:val="none" w:sz="0" w:space="0" w:color="auto"/>
                <w:right w:val="none" w:sz="0" w:space="0" w:color="auto"/>
              </w:divBdr>
            </w:div>
            <w:div w:id="1221869128">
              <w:marLeft w:val="0"/>
              <w:marRight w:val="0"/>
              <w:marTop w:val="0"/>
              <w:marBottom w:val="0"/>
              <w:divBdr>
                <w:top w:val="none" w:sz="0" w:space="0" w:color="auto"/>
                <w:left w:val="none" w:sz="0" w:space="0" w:color="auto"/>
                <w:bottom w:val="none" w:sz="0" w:space="0" w:color="auto"/>
                <w:right w:val="none" w:sz="0" w:space="0" w:color="auto"/>
              </w:divBdr>
            </w:div>
            <w:div w:id="1812818635">
              <w:marLeft w:val="0"/>
              <w:marRight w:val="0"/>
              <w:marTop w:val="0"/>
              <w:marBottom w:val="0"/>
              <w:divBdr>
                <w:top w:val="none" w:sz="0" w:space="0" w:color="auto"/>
                <w:left w:val="none" w:sz="0" w:space="0" w:color="auto"/>
                <w:bottom w:val="none" w:sz="0" w:space="0" w:color="auto"/>
                <w:right w:val="none" w:sz="0" w:space="0" w:color="auto"/>
              </w:divBdr>
            </w:div>
            <w:div w:id="670329294">
              <w:marLeft w:val="0"/>
              <w:marRight w:val="0"/>
              <w:marTop w:val="0"/>
              <w:marBottom w:val="0"/>
              <w:divBdr>
                <w:top w:val="none" w:sz="0" w:space="0" w:color="auto"/>
                <w:left w:val="none" w:sz="0" w:space="0" w:color="auto"/>
                <w:bottom w:val="none" w:sz="0" w:space="0" w:color="auto"/>
                <w:right w:val="none" w:sz="0" w:space="0" w:color="auto"/>
              </w:divBdr>
            </w:div>
            <w:div w:id="656299549">
              <w:marLeft w:val="0"/>
              <w:marRight w:val="0"/>
              <w:marTop w:val="0"/>
              <w:marBottom w:val="0"/>
              <w:divBdr>
                <w:top w:val="none" w:sz="0" w:space="0" w:color="auto"/>
                <w:left w:val="none" w:sz="0" w:space="0" w:color="auto"/>
                <w:bottom w:val="none" w:sz="0" w:space="0" w:color="auto"/>
                <w:right w:val="none" w:sz="0" w:space="0" w:color="auto"/>
              </w:divBdr>
            </w:div>
            <w:div w:id="1020744266">
              <w:marLeft w:val="0"/>
              <w:marRight w:val="0"/>
              <w:marTop w:val="0"/>
              <w:marBottom w:val="0"/>
              <w:divBdr>
                <w:top w:val="none" w:sz="0" w:space="0" w:color="auto"/>
                <w:left w:val="none" w:sz="0" w:space="0" w:color="auto"/>
                <w:bottom w:val="none" w:sz="0" w:space="0" w:color="auto"/>
                <w:right w:val="none" w:sz="0" w:space="0" w:color="auto"/>
              </w:divBdr>
            </w:div>
            <w:div w:id="314603162">
              <w:marLeft w:val="0"/>
              <w:marRight w:val="0"/>
              <w:marTop w:val="0"/>
              <w:marBottom w:val="0"/>
              <w:divBdr>
                <w:top w:val="none" w:sz="0" w:space="0" w:color="auto"/>
                <w:left w:val="none" w:sz="0" w:space="0" w:color="auto"/>
                <w:bottom w:val="none" w:sz="0" w:space="0" w:color="auto"/>
                <w:right w:val="none" w:sz="0" w:space="0" w:color="auto"/>
              </w:divBdr>
            </w:div>
            <w:div w:id="326327827">
              <w:marLeft w:val="0"/>
              <w:marRight w:val="0"/>
              <w:marTop w:val="0"/>
              <w:marBottom w:val="0"/>
              <w:divBdr>
                <w:top w:val="none" w:sz="0" w:space="0" w:color="auto"/>
                <w:left w:val="none" w:sz="0" w:space="0" w:color="auto"/>
                <w:bottom w:val="none" w:sz="0" w:space="0" w:color="auto"/>
                <w:right w:val="none" w:sz="0" w:space="0" w:color="auto"/>
              </w:divBdr>
            </w:div>
            <w:div w:id="55948308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804732849">
              <w:marLeft w:val="0"/>
              <w:marRight w:val="0"/>
              <w:marTop w:val="0"/>
              <w:marBottom w:val="0"/>
              <w:divBdr>
                <w:top w:val="none" w:sz="0" w:space="0" w:color="auto"/>
                <w:left w:val="none" w:sz="0" w:space="0" w:color="auto"/>
                <w:bottom w:val="none" w:sz="0" w:space="0" w:color="auto"/>
                <w:right w:val="none" w:sz="0" w:space="0" w:color="auto"/>
              </w:divBdr>
            </w:div>
            <w:div w:id="1344749848">
              <w:marLeft w:val="0"/>
              <w:marRight w:val="0"/>
              <w:marTop w:val="0"/>
              <w:marBottom w:val="0"/>
              <w:divBdr>
                <w:top w:val="none" w:sz="0" w:space="0" w:color="auto"/>
                <w:left w:val="none" w:sz="0" w:space="0" w:color="auto"/>
                <w:bottom w:val="none" w:sz="0" w:space="0" w:color="auto"/>
                <w:right w:val="none" w:sz="0" w:space="0" w:color="auto"/>
              </w:divBdr>
            </w:div>
            <w:div w:id="1136530346">
              <w:marLeft w:val="0"/>
              <w:marRight w:val="0"/>
              <w:marTop w:val="0"/>
              <w:marBottom w:val="0"/>
              <w:divBdr>
                <w:top w:val="none" w:sz="0" w:space="0" w:color="auto"/>
                <w:left w:val="none" w:sz="0" w:space="0" w:color="auto"/>
                <w:bottom w:val="none" w:sz="0" w:space="0" w:color="auto"/>
                <w:right w:val="none" w:sz="0" w:space="0" w:color="auto"/>
              </w:divBdr>
            </w:div>
            <w:div w:id="1904026156">
              <w:marLeft w:val="0"/>
              <w:marRight w:val="0"/>
              <w:marTop w:val="0"/>
              <w:marBottom w:val="0"/>
              <w:divBdr>
                <w:top w:val="none" w:sz="0" w:space="0" w:color="auto"/>
                <w:left w:val="none" w:sz="0" w:space="0" w:color="auto"/>
                <w:bottom w:val="none" w:sz="0" w:space="0" w:color="auto"/>
                <w:right w:val="none" w:sz="0" w:space="0" w:color="auto"/>
              </w:divBdr>
            </w:div>
            <w:div w:id="1961378907">
              <w:marLeft w:val="0"/>
              <w:marRight w:val="0"/>
              <w:marTop w:val="0"/>
              <w:marBottom w:val="0"/>
              <w:divBdr>
                <w:top w:val="none" w:sz="0" w:space="0" w:color="auto"/>
                <w:left w:val="none" w:sz="0" w:space="0" w:color="auto"/>
                <w:bottom w:val="none" w:sz="0" w:space="0" w:color="auto"/>
                <w:right w:val="none" w:sz="0" w:space="0" w:color="auto"/>
              </w:divBdr>
            </w:div>
            <w:div w:id="2017682796">
              <w:marLeft w:val="0"/>
              <w:marRight w:val="0"/>
              <w:marTop w:val="0"/>
              <w:marBottom w:val="0"/>
              <w:divBdr>
                <w:top w:val="none" w:sz="0" w:space="0" w:color="auto"/>
                <w:left w:val="none" w:sz="0" w:space="0" w:color="auto"/>
                <w:bottom w:val="none" w:sz="0" w:space="0" w:color="auto"/>
                <w:right w:val="none" w:sz="0" w:space="0" w:color="auto"/>
              </w:divBdr>
            </w:div>
            <w:div w:id="1984188094">
              <w:marLeft w:val="0"/>
              <w:marRight w:val="0"/>
              <w:marTop w:val="0"/>
              <w:marBottom w:val="0"/>
              <w:divBdr>
                <w:top w:val="none" w:sz="0" w:space="0" w:color="auto"/>
                <w:left w:val="none" w:sz="0" w:space="0" w:color="auto"/>
                <w:bottom w:val="none" w:sz="0" w:space="0" w:color="auto"/>
                <w:right w:val="none" w:sz="0" w:space="0" w:color="auto"/>
              </w:divBdr>
            </w:div>
            <w:div w:id="1684817484">
              <w:marLeft w:val="0"/>
              <w:marRight w:val="0"/>
              <w:marTop w:val="0"/>
              <w:marBottom w:val="0"/>
              <w:divBdr>
                <w:top w:val="none" w:sz="0" w:space="0" w:color="auto"/>
                <w:left w:val="none" w:sz="0" w:space="0" w:color="auto"/>
                <w:bottom w:val="none" w:sz="0" w:space="0" w:color="auto"/>
                <w:right w:val="none" w:sz="0" w:space="0" w:color="auto"/>
              </w:divBdr>
            </w:div>
            <w:div w:id="1712194049">
              <w:marLeft w:val="0"/>
              <w:marRight w:val="0"/>
              <w:marTop w:val="0"/>
              <w:marBottom w:val="0"/>
              <w:divBdr>
                <w:top w:val="none" w:sz="0" w:space="0" w:color="auto"/>
                <w:left w:val="none" w:sz="0" w:space="0" w:color="auto"/>
                <w:bottom w:val="none" w:sz="0" w:space="0" w:color="auto"/>
                <w:right w:val="none" w:sz="0" w:space="0" w:color="auto"/>
              </w:divBdr>
            </w:div>
            <w:div w:id="1843660809">
              <w:marLeft w:val="0"/>
              <w:marRight w:val="0"/>
              <w:marTop w:val="0"/>
              <w:marBottom w:val="0"/>
              <w:divBdr>
                <w:top w:val="none" w:sz="0" w:space="0" w:color="auto"/>
                <w:left w:val="none" w:sz="0" w:space="0" w:color="auto"/>
                <w:bottom w:val="none" w:sz="0" w:space="0" w:color="auto"/>
                <w:right w:val="none" w:sz="0" w:space="0" w:color="auto"/>
              </w:divBdr>
            </w:div>
            <w:div w:id="1006397517">
              <w:marLeft w:val="0"/>
              <w:marRight w:val="0"/>
              <w:marTop w:val="0"/>
              <w:marBottom w:val="0"/>
              <w:divBdr>
                <w:top w:val="none" w:sz="0" w:space="0" w:color="auto"/>
                <w:left w:val="none" w:sz="0" w:space="0" w:color="auto"/>
                <w:bottom w:val="none" w:sz="0" w:space="0" w:color="auto"/>
                <w:right w:val="none" w:sz="0" w:space="0" w:color="auto"/>
              </w:divBdr>
            </w:div>
            <w:div w:id="2119063213">
              <w:marLeft w:val="0"/>
              <w:marRight w:val="0"/>
              <w:marTop w:val="0"/>
              <w:marBottom w:val="0"/>
              <w:divBdr>
                <w:top w:val="none" w:sz="0" w:space="0" w:color="auto"/>
                <w:left w:val="none" w:sz="0" w:space="0" w:color="auto"/>
                <w:bottom w:val="none" w:sz="0" w:space="0" w:color="auto"/>
                <w:right w:val="none" w:sz="0" w:space="0" w:color="auto"/>
              </w:divBdr>
            </w:div>
            <w:div w:id="974604352">
              <w:marLeft w:val="0"/>
              <w:marRight w:val="0"/>
              <w:marTop w:val="0"/>
              <w:marBottom w:val="0"/>
              <w:divBdr>
                <w:top w:val="none" w:sz="0" w:space="0" w:color="auto"/>
                <w:left w:val="none" w:sz="0" w:space="0" w:color="auto"/>
                <w:bottom w:val="none" w:sz="0" w:space="0" w:color="auto"/>
                <w:right w:val="none" w:sz="0" w:space="0" w:color="auto"/>
              </w:divBdr>
            </w:div>
            <w:div w:id="1488664506">
              <w:marLeft w:val="0"/>
              <w:marRight w:val="0"/>
              <w:marTop w:val="0"/>
              <w:marBottom w:val="0"/>
              <w:divBdr>
                <w:top w:val="none" w:sz="0" w:space="0" w:color="auto"/>
                <w:left w:val="none" w:sz="0" w:space="0" w:color="auto"/>
                <w:bottom w:val="none" w:sz="0" w:space="0" w:color="auto"/>
                <w:right w:val="none" w:sz="0" w:space="0" w:color="auto"/>
              </w:divBdr>
            </w:div>
            <w:div w:id="38166361">
              <w:marLeft w:val="0"/>
              <w:marRight w:val="0"/>
              <w:marTop w:val="0"/>
              <w:marBottom w:val="0"/>
              <w:divBdr>
                <w:top w:val="none" w:sz="0" w:space="0" w:color="auto"/>
                <w:left w:val="none" w:sz="0" w:space="0" w:color="auto"/>
                <w:bottom w:val="none" w:sz="0" w:space="0" w:color="auto"/>
                <w:right w:val="none" w:sz="0" w:space="0" w:color="auto"/>
              </w:divBdr>
            </w:div>
            <w:div w:id="149449040">
              <w:marLeft w:val="0"/>
              <w:marRight w:val="0"/>
              <w:marTop w:val="0"/>
              <w:marBottom w:val="0"/>
              <w:divBdr>
                <w:top w:val="none" w:sz="0" w:space="0" w:color="auto"/>
                <w:left w:val="none" w:sz="0" w:space="0" w:color="auto"/>
                <w:bottom w:val="none" w:sz="0" w:space="0" w:color="auto"/>
                <w:right w:val="none" w:sz="0" w:space="0" w:color="auto"/>
              </w:divBdr>
            </w:div>
            <w:div w:id="1375694401">
              <w:marLeft w:val="0"/>
              <w:marRight w:val="0"/>
              <w:marTop w:val="0"/>
              <w:marBottom w:val="0"/>
              <w:divBdr>
                <w:top w:val="none" w:sz="0" w:space="0" w:color="auto"/>
                <w:left w:val="none" w:sz="0" w:space="0" w:color="auto"/>
                <w:bottom w:val="none" w:sz="0" w:space="0" w:color="auto"/>
                <w:right w:val="none" w:sz="0" w:space="0" w:color="auto"/>
              </w:divBdr>
            </w:div>
            <w:div w:id="1272665002">
              <w:marLeft w:val="0"/>
              <w:marRight w:val="0"/>
              <w:marTop w:val="0"/>
              <w:marBottom w:val="0"/>
              <w:divBdr>
                <w:top w:val="none" w:sz="0" w:space="0" w:color="auto"/>
                <w:left w:val="none" w:sz="0" w:space="0" w:color="auto"/>
                <w:bottom w:val="none" w:sz="0" w:space="0" w:color="auto"/>
                <w:right w:val="none" w:sz="0" w:space="0" w:color="auto"/>
              </w:divBdr>
            </w:div>
            <w:div w:id="1116876240">
              <w:marLeft w:val="0"/>
              <w:marRight w:val="0"/>
              <w:marTop w:val="0"/>
              <w:marBottom w:val="0"/>
              <w:divBdr>
                <w:top w:val="none" w:sz="0" w:space="0" w:color="auto"/>
                <w:left w:val="none" w:sz="0" w:space="0" w:color="auto"/>
                <w:bottom w:val="none" w:sz="0" w:space="0" w:color="auto"/>
                <w:right w:val="none" w:sz="0" w:space="0" w:color="auto"/>
              </w:divBdr>
            </w:div>
            <w:div w:id="229848150">
              <w:marLeft w:val="0"/>
              <w:marRight w:val="0"/>
              <w:marTop w:val="0"/>
              <w:marBottom w:val="0"/>
              <w:divBdr>
                <w:top w:val="none" w:sz="0" w:space="0" w:color="auto"/>
                <w:left w:val="none" w:sz="0" w:space="0" w:color="auto"/>
                <w:bottom w:val="none" w:sz="0" w:space="0" w:color="auto"/>
                <w:right w:val="none" w:sz="0" w:space="0" w:color="auto"/>
              </w:divBdr>
            </w:div>
            <w:div w:id="1845895111">
              <w:marLeft w:val="0"/>
              <w:marRight w:val="0"/>
              <w:marTop w:val="0"/>
              <w:marBottom w:val="0"/>
              <w:divBdr>
                <w:top w:val="none" w:sz="0" w:space="0" w:color="auto"/>
                <w:left w:val="none" w:sz="0" w:space="0" w:color="auto"/>
                <w:bottom w:val="none" w:sz="0" w:space="0" w:color="auto"/>
                <w:right w:val="none" w:sz="0" w:space="0" w:color="auto"/>
              </w:divBdr>
            </w:div>
            <w:div w:id="328218131">
              <w:marLeft w:val="0"/>
              <w:marRight w:val="0"/>
              <w:marTop w:val="0"/>
              <w:marBottom w:val="0"/>
              <w:divBdr>
                <w:top w:val="none" w:sz="0" w:space="0" w:color="auto"/>
                <w:left w:val="none" w:sz="0" w:space="0" w:color="auto"/>
                <w:bottom w:val="none" w:sz="0" w:space="0" w:color="auto"/>
                <w:right w:val="none" w:sz="0" w:space="0" w:color="auto"/>
              </w:divBdr>
            </w:div>
            <w:div w:id="24257665">
              <w:marLeft w:val="0"/>
              <w:marRight w:val="0"/>
              <w:marTop w:val="0"/>
              <w:marBottom w:val="0"/>
              <w:divBdr>
                <w:top w:val="none" w:sz="0" w:space="0" w:color="auto"/>
                <w:left w:val="none" w:sz="0" w:space="0" w:color="auto"/>
                <w:bottom w:val="none" w:sz="0" w:space="0" w:color="auto"/>
                <w:right w:val="none" w:sz="0" w:space="0" w:color="auto"/>
              </w:divBdr>
            </w:div>
            <w:div w:id="1976636028">
              <w:marLeft w:val="0"/>
              <w:marRight w:val="0"/>
              <w:marTop w:val="0"/>
              <w:marBottom w:val="0"/>
              <w:divBdr>
                <w:top w:val="none" w:sz="0" w:space="0" w:color="auto"/>
                <w:left w:val="none" w:sz="0" w:space="0" w:color="auto"/>
                <w:bottom w:val="none" w:sz="0" w:space="0" w:color="auto"/>
                <w:right w:val="none" w:sz="0" w:space="0" w:color="auto"/>
              </w:divBdr>
            </w:div>
            <w:div w:id="898982916">
              <w:marLeft w:val="0"/>
              <w:marRight w:val="0"/>
              <w:marTop w:val="0"/>
              <w:marBottom w:val="0"/>
              <w:divBdr>
                <w:top w:val="none" w:sz="0" w:space="0" w:color="auto"/>
                <w:left w:val="none" w:sz="0" w:space="0" w:color="auto"/>
                <w:bottom w:val="none" w:sz="0" w:space="0" w:color="auto"/>
                <w:right w:val="none" w:sz="0" w:space="0" w:color="auto"/>
              </w:divBdr>
            </w:div>
            <w:div w:id="484586261">
              <w:marLeft w:val="0"/>
              <w:marRight w:val="0"/>
              <w:marTop w:val="0"/>
              <w:marBottom w:val="0"/>
              <w:divBdr>
                <w:top w:val="none" w:sz="0" w:space="0" w:color="auto"/>
                <w:left w:val="none" w:sz="0" w:space="0" w:color="auto"/>
                <w:bottom w:val="none" w:sz="0" w:space="0" w:color="auto"/>
                <w:right w:val="none" w:sz="0" w:space="0" w:color="auto"/>
              </w:divBdr>
            </w:div>
            <w:div w:id="1343237159">
              <w:marLeft w:val="0"/>
              <w:marRight w:val="0"/>
              <w:marTop w:val="0"/>
              <w:marBottom w:val="0"/>
              <w:divBdr>
                <w:top w:val="none" w:sz="0" w:space="0" w:color="auto"/>
                <w:left w:val="none" w:sz="0" w:space="0" w:color="auto"/>
                <w:bottom w:val="none" w:sz="0" w:space="0" w:color="auto"/>
                <w:right w:val="none" w:sz="0" w:space="0" w:color="auto"/>
              </w:divBdr>
            </w:div>
            <w:div w:id="1801026281">
              <w:marLeft w:val="0"/>
              <w:marRight w:val="0"/>
              <w:marTop w:val="0"/>
              <w:marBottom w:val="0"/>
              <w:divBdr>
                <w:top w:val="none" w:sz="0" w:space="0" w:color="auto"/>
                <w:left w:val="none" w:sz="0" w:space="0" w:color="auto"/>
                <w:bottom w:val="none" w:sz="0" w:space="0" w:color="auto"/>
                <w:right w:val="none" w:sz="0" w:space="0" w:color="auto"/>
              </w:divBdr>
            </w:div>
            <w:div w:id="1735657852">
              <w:marLeft w:val="0"/>
              <w:marRight w:val="0"/>
              <w:marTop w:val="0"/>
              <w:marBottom w:val="0"/>
              <w:divBdr>
                <w:top w:val="none" w:sz="0" w:space="0" w:color="auto"/>
                <w:left w:val="none" w:sz="0" w:space="0" w:color="auto"/>
                <w:bottom w:val="none" w:sz="0" w:space="0" w:color="auto"/>
                <w:right w:val="none" w:sz="0" w:space="0" w:color="auto"/>
              </w:divBdr>
            </w:div>
            <w:div w:id="1610700611">
              <w:marLeft w:val="0"/>
              <w:marRight w:val="0"/>
              <w:marTop w:val="0"/>
              <w:marBottom w:val="0"/>
              <w:divBdr>
                <w:top w:val="none" w:sz="0" w:space="0" w:color="auto"/>
                <w:left w:val="none" w:sz="0" w:space="0" w:color="auto"/>
                <w:bottom w:val="none" w:sz="0" w:space="0" w:color="auto"/>
                <w:right w:val="none" w:sz="0" w:space="0" w:color="auto"/>
              </w:divBdr>
            </w:div>
            <w:div w:id="880745570">
              <w:marLeft w:val="0"/>
              <w:marRight w:val="0"/>
              <w:marTop w:val="0"/>
              <w:marBottom w:val="0"/>
              <w:divBdr>
                <w:top w:val="none" w:sz="0" w:space="0" w:color="auto"/>
                <w:left w:val="none" w:sz="0" w:space="0" w:color="auto"/>
                <w:bottom w:val="none" w:sz="0" w:space="0" w:color="auto"/>
                <w:right w:val="none" w:sz="0" w:space="0" w:color="auto"/>
              </w:divBdr>
            </w:div>
            <w:div w:id="2112889580">
              <w:marLeft w:val="0"/>
              <w:marRight w:val="0"/>
              <w:marTop w:val="0"/>
              <w:marBottom w:val="0"/>
              <w:divBdr>
                <w:top w:val="none" w:sz="0" w:space="0" w:color="auto"/>
                <w:left w:val="none" w:sz="0" w:space="0" w:color="auto"/>
                <w:bottom w:val="none" w:sz="0" w:space="0" w:color="auto"/>
                <w:right w:val="none" w:sz="0" w:space="0" w:color="auto"/>
              </w:divBdr>
            </w:div>
            <w:div w:id="1048605098">
              <w:marLeft w:val="0"/>
              <w:marRight w:val="0"/>
              <w:marTop w:val="0"/>
              <w:marBottom w:val="0"/>
              <w:divBdr>
                <w:top w:val="none" w:sz="0" w:space="0" w:color="auto"/>
                <w:left w:val="none" w:sz="0" w:space="0" w:color="auto"/>
                <w:bottom w:val="none" w:sz="0" w:space="0" w:color="auto"/>
                <w:right w:val="none" w:sz="0" w:space="0" w:color="auto"/>
              </w:divBdr>
            </w:div>
            <w:div w:id="838616131">
              <w:marLeft w:val="0"/>
              <w:marRight w:val="0"/>
              <w:marTop w:val="0"/>
              <w:marBottom w:val="0"/>
              <w:divBdr>
                <w:top w:val="none" w:sz="0" w:space="0" w:color="auto"/>
                <w:left w:val="none" w:sz="0" w:space="0" w:color="auto"/>
                <w:bottom w:val="none" w:sz="0" w:space="0" w:color="auto"/>
                <w:right w:val="none" w:sz="0" w:space="0" w:color="auto"/>
              </w:divBdr>
            </w:div>
            <w:div w:id="1600673447">
              <w:marLeft w:val="0"/>
              <w:marRight w:val="0"/>
              <w:marTop w:val="0"/>
              <w:marBottom w:val="0"/>
              <w:divBdr>
                <w:top w:val="none" w:sz="0" w:space="0" w:color="auto"/>
                <w:left w:val="none" w:sz="0" w:space="0" w:color="auto"/>
                <w:bottom w:val="none" w:sz="0" w:space="0" w:color="auto"/>
                <w:right w:val="none" w:sz="0" w:space="0" w:color="auto"/>
              </w:divBdr>
            </w:div>
            <w:div w:id="1694958299">
              <w:marLeft w:val="0"/>
              <w:marRight w:val="0"/>
              <w:marTop w:val="0"/>
              <w:marBottom w:val="0"/>
              <w:divBdr>
                <w:top w:val="none" w:sz="0" w:space="0" w:color="auto"/>
                <w:left w:val="none" w:sz="0" w:space="0" w:color="auto"/>
                <w:bottom w:val="none" w:sz="0" w:space="0" w:color="auto"/>
                <w:right w:val="none" w:sz="0" w:space="0" w:color="auto"/>
              </w:divBdr>
            </w:div>
            <w:div w:id="621233241">
              <w:marLeft w:val="0"/>
              <w:marRight w:val="0"/>
              <w:marTop w:val="0"/>
              <w:marBottom w:val="0"/>
              <w:divBdr>
                <w:top w:val="none" w:sz="0" w:space="0" w:color="auto"/>
                <w:left w:val="none" w:sz="0" w:space="0" w:color="auto"/>
                <w:bottom w:val="none" w:sz="0" w:space="0" w:color="auto"/>
                <w:right w:val="none" w:sz="0" w:space="0" w:color="auto"/>
              </w:divBdr>
            </w:div>
            <w:div w:id="818575698">
              <w:marLeft w:val="0"/>
              <w:marRight w:val="0"/>
              <w:marTop w:val="0"/>
              <w:marBottom w:val="0"/>
              <w:divBdr>
                <w:top w:val="none" w:sz="0" w:space="0" w:color="auto"/>
                <w:left w:val="none" w:sz="0" w:space="0" w:color="auto"/>
                <w:bottom w:val="none" w:sz="0" w:space="0" w:color="auto"/>
                <w:right w:val="none" w:sz="0" w:space="0" w:color="auto"/>
              </w:divBdr>
            </w:div>
            <w:div w:id="2065137533">
              <w:marLeft w:val="0"/>
              <w:marRight w:val="0"/>
              <w:marTop w:val="0"/>
              <w:marBottom w:val="0"/>
              <w:divBdr>
                <w:top w:val="none" w:sz="0" w:space="0" w:color="auto"/>
                <w:left w:val="none" w:sz="0" w:space="0" w:color="auto"/>
                <w:bottom w:val="none" w:sz="0" w:space="0" w:color="auto"/>
                <w:right w:val="none" w:sz="0" w:space="0" w:color="auto"/>
              </w:divBdr>
            </w:div>
            <w:div w:id="323356301">
              <w:marLeft w:val="0"/>
              <w:marRight w:val="0"/>
              <w:marTop w:val="0"/>
              <w:marBottom w:val="0"/>
              <w:divBdr>
                <w:top w:val="none" w:sz="0" w:space="0" w:color="auto"/>
                <w:left w:val="none" w:sz="0" w:space="0" w:color="auto"/>
                <w:bottom w:val="none" w:sz="0" w:space="0" w:color="auto"/>
                <w:right w:val="none" w:sz="0" w:space="0" w:color="auto"/>
              </w:divBdr>
            </w:div>
            <w:div w:id="1569267949">
              <w:marLeft w:val="0"/>
              <w:marRight w:val="0"/>
              <w:marTop w:val="0"/>
              <w:marBottom w:val="0"/>
              <w:divBdr>
                <w:top w:val="none" w:sz="0" w:space="0" w:color="auto"/>
                <w:left w:val="none" w:sz="0" w:space="0" w:color="auto"/>
                <w:bottom w:val="none" w:sz="0" w:space="0" w:color="auto"/>
                <w:right w:val="none" w:sz="0" w:space="0" w:color="auto"/>
              </w:divBdr>
            </w:div>
            <w:div w:id="782303947">
              <w:marLeft w:val="0"/>
              <w:marRight w:val="0"/>
              <w:marTop w:val="0"/>
              <w:marBottom w:val="0"/>
              <w:divBdr>
                <w:top w:val="none" w:sz="0" w:space="0" w:color="auto"/>
                <w:left w:val="none" w:sz="0" w:space="0" w:color="auto"/>
                <w:bottom w:val="none" w:sz="0" w:space="0" w:color="auto"/>
                <w:right w:val="none" w:sz="0" w:space="0" w:color="auto"/>
              </w:divBdr>
            </w:div>
            <w:div w:id="891311213">
              <w:marLeft w:val="0"/>
              <w:marRight w:val="0"/>
              <w:marTop w:val="0"/>
              <w:marBottom w:val="0"/>
              <w:divBdr>
                <w:top w:val="none" w:sz="0" w:space="0" w:color="auto"/>
                <w:left w:val="none" w:sz="0" w:space="0" w:color="auto"/>
                <w:bottom w:val="none" w:sz="0" w:space="0" w:color="auto"/>
                <w:right w:val="none" w:sz="0" w:space="0" w:color="auto"/>
              </w:divBdr>
            </w:div>
            <w:div w:id="2116903771">
              <w:marLeft w:val="0"/>
              <w:marRight w:val="0"/>
              <w:marTop w:val="0"/>
              <w:marBottom w:val="0"/>
              <w:divBdr>
                <w:top w:val="none" w:sz="0" w:space="0" w:color="auto"/>
                <w:left w:val="none" w:sz="0" w:space="0" w:color="auto"/>
                <w:bottom w:val="none" w:sz="0" w:space="0" w:color="auto"/>
                <w:right w:val="none" w:sz="0" w:space="0" w:color="auto"/>
              </w:divBdr>
            </w:div>
            <w:div w:id="12789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8936">
      <w:bodyDiv w:val="1"/>
      <w:marLeft w:val="0"/>
      <w:marRight w:val="0"/>
      <w:marTop w:val="0"/>
      <w:marBottom w:val="0"/>
      <w:divBdr>
        <w:top w:val="none" w:sz="0" w:space="0" w:color="auto"/>
        <w:left w:val="none" w:sz="0" w:space="0" w:color="auto"/>
        <w:bottom w:val="none" w:sz="0" w:space="0" w:color="auto"/>
        <w:right w:val="none" w:sz="0" w:space="0" w:color="auto"/>
      </w:divBdr>
      <w:divsChild>
        <w:div w:id="748775358">
          <w:marLeft w:val="0"/>
          <w:marRight w:val="0"/>
          <w:marTop w:val="0"/>
          <w:marBottom w:val="0"/>
          <w:divBdr>
            <w:top w:val="none" w:sz="0" w:space="0" w:color="auto"/>
            <w:left w:val="none" w:sz="0" w:space="0" w:color="auto"/>
            <w:bottom w:val="none" w:sz="0" w:space="0" w:color="auto"/>
            <w:right w:val="none" w:sz="0" w:space="0" w:color="auto"/>
          </w:divBdr>
          <w:divsChild>
            <w:div w:id="936325708">
              <w:marLeft w:val="0"/>
              <w:marRight w:val="0"/>
              <w:marTop w:val="0"/>
              <w:marBottom w:val="0"/>
              <w:divBdr>
                <w:top w:val="none" w:sz="0" w:space="0" w:color="auto"/>
                <w:left w:val="none" w:sz="0" w:space="0" w:color="auto"/>
                <w:bottom w:val="none" w:sz="0" w:space="0" w:color="auto"/>
                <w:right w:val="none" w:sz="0" w:space="0" w:color="auto"/>
              </w:divBdr>
            </w:div>
            <w:div w:id="753086624">
              <w:marLeft w:val="0"/>
              <w:marRight w:val="0"/>
              <w:marTop w:val="0"/>
              <w:marBottom w:val="0"/>
              <w:divBdr>
                <w:top w:val="none" w:sz="0" w:space="0" w:color="auto"/>
                <w:left w:val="none" w:sz="0" w:space="0" w:color="auto"/>
                <w:bottom w:val="none" w:sz="0" w:space="0" w:color="auto"/>
                <w:right w:val="none" w:sz="0" w:space="0" w:color="auto"/>
              </w:divBdr>
            </w:div>
            <w:div w:id="254939477">
              <w:marLeft w:val="0"/>
              <w:marRight w:val="0"/>
              <w:marTop w:val="0"/>
              <w:marBottom w:val="0"/>
              <w:divBdr>
                <w:top w:val="none" w:sz="0" w:space="0" w:color="auto"/>
                <w:left w:val="none" w:sz="0" w:space="0" w:color="auto"/>
                <w:bottom w:val="none" w:sz="0" w:space="0" w:color="auto"/>
                <w:right w:val="none" w:sz="0" w:space="0" w:color="auto"/>
              </w:divBdr>
            </w:div>
            <w:div w:id="133986756">
              <w:marLeft w:val="0"/>
              <w:marRight w:val="0"/>
              <w:marTop w:val="0"/>
              <w:marBottom w:val="0"/>
              <w:divBdr>
                <w:top w:val="none" w:sz="0" w:space="0" w:color="auto"/>
                <w:left w:val="none" w:sz="0" w:space="0" w:color="auto"/>
                <w:bottom w:val="none" w:sz="0" w:space="0" w:color="auto"/>
                <w:right w:val="none" w:sz="0" w:space="0" w:color="auto"/>
              </w:divBdr>
            </w:div>
            <w:div w:id="222369334">
              <w:marLeft w:val="0"/>
              <w:marRight w:val="0"/>
              <w:marTop w:val="0"/>
              <w:marBottom w:val="0"/>
              <w:divBdr>
                <w:top w:val="none" w:sz="0" w:space="0" w:color="auto"/>
                <w:left w:val="none" w:sz="0" w:space="0" w:color="auto"/>
                <w:bottom w:val="none" w:sz="0" w:space="0" w:color="auto"/>
                <w:right w:val="none" w:sz="0" w:space="0" w:color="auto"/>
              </w:divBdr>
            </w:div>
            <w:div w:id="906110209">
              <w:marLeft w:val="0"/>
              <w:marRight w:val="0"/>
              <w:marTop w:val="0"/>
              <w:marBottom w:val="0"/>
              <w:divBdr>
                <w:top w:val="none" w:sz="0" w:space="0" w:color="auto"/>
                <w:left w:val="none" w:sz="0" w:space="0" w:color="auto"/>
                <w:bottom w:val="none" w:sz="0" w:space="0" w:color="auto"/>
                <w:right w:val="none" w:sz="0" w:space="0" w:color="auto"/>
              </w:divBdr>
            </w:div>
            <w:div w:id="779758080">
              <w:marLeft w:val="0"/>
              <w:marRight w:val="0"/>
              <w:marTop w:val="0"/>
              <w:marBottom w:val="0"/>
              <w:divBdr>
                <w:top w:val="none" w:sz="0" w:space="0" w:color="auto"/>
                <w:left w:val="none" w:sz="0" w:space="0" w:color="auto"/>
                <w:bottom w:val="none" w:sz="0" w:space="0" w:color="auto"/>
                <w:right w:val="none" w:sz="0" w:space="0" w:color="auto"/>
              </w:divBdr>
            </w:div>
            <w:div w:id="1267034258">
              <w:marLeft w:val="0"/>
              <w:marRight w:val="0"/>
              <w:marTop w:val="0"/>
              <w:marBottom w:val="0"/>
              <w:divBdr>
                <w:top w:val="none" w:sz="0" w:space="0" w:color="auto"/>
                <w:left w:val="none" w:sz="0" w:space="0" w:color="auto"/>
                <w:bottom w:val="none" w:sz="0" w:space="0" w:color="auto"/>
                <w:right w:val="none" w:sz="0" w:space="0" w:color="auto"/>
              </w:divBdr>
            </w:div>
            <w:div w:id="1178350434">
              <w:marLeft w:val="0"/>
              <w:marRight w:val="0"/>
              <w:marTop w:val="0"/>
              <w:marBottom w:val="0"/>
              <w:divBdr>
                <w:top w:val="none" w:sz="0" w:space="0" w:color="auto"/>
                <w:left w:val="none" w:sz="0" w:space="0" w:color="auto"/>
                <w:bottom w:val="none" w:sz="0" w:space="0" w:color="auto"/>
                <w:right w:val="none" w:sz="0" w:space="0" w:color="auto"/>
              </w:divBdr>
            </w:div>
            <w:div w:id="991985176">
              <w:marLeft w:val="0"/>
              <w:marRight w:val="0"/>
              <w:marTop w:val="0"/>
              <w:marBottom w:val="0"/>
              <w:divBdr>
                <w:top w:val="none" w:sz="0" w:space="0" w:color="auto"/>
                <w:left w:val="none" w:sz="0" w:space="0" w:color="auto"/>
                <w:bottom w:val="none" w:sz="0" w:space="0" w:color="auto"/>
                <w:right w:val="none" w:sz="0" w:space="0" w:color="auto"/>
              </w:divBdr>
            </w:div>
            <w:div w:id="368070383">
              <w:marLeft w:val="0"/>
              <w:marRight w:val="0"/>
              <w:marTop w:val="0"/>
              <w:marBottom w:val="0"/>
              <w:divBdr>
                <w:top w:val="none" w:sz="0" w:space="0" w:color="auto"/>
                <w:left w:val="none" w:sz="0" w:space="0" w:color="auto"/>
                <w:bottom w:val="none" w:sz="0" w:space="0" w:color="auto"/>
                <w:right w:val="none" w:sz="0" w:space="0" w:color="auto"/>
              </w:divBdr>
            </w:div>
            <w:div w:id="1162817260">
              <w:marLeft w:val="0"/>
              <w:marRight w:val="0"/>
              <w:marTop w:val="0"/>
              <w:marBottom w:val="0"/>
              <w:divBdr>
                <w:top w:val="none" w:sz="0" w:space="0" w:color="auto"/>
                <w:left w:val="none" w:sz="0" w:space="0" w:color="auto"/>
                <w:bottom w:val="none" w:sz="0" w:space="0" w:color="auto"/>
                <w:right w:val="none" w:sz="0" w:space="0" w:color="auto"/>
              </w:divBdr>
            </w:div>
            <w:div w:id="849680210">
              <w:marLeft w:val="0"/>
              <w:marRight w:val="0"/>
              <w:marTop w:val="0"/>
              <w:marBottom w:val="0"/>
              <w:divBdr>
                <w:top w:val="none" w:sz="0" w:space="0" w:color="auto"/>
                <w:left w:val="none" w:sz="0" w:space="0" w:color="auto"/>
                <w:bottom w:val="none" w:sz="0" w:space="0" w:color="auto"/>
                <w:right w:val="none" w:sz="0" w:space="0" w:color="auto"/>
              </w:divBdr>
            </w:div>
            <w:div w:id="820006350">
              <w:marLeft w:val="0"/>
              <w:marRight w:val="0"/>
              <w:marTop w:val="0"/>
              <w:marBottom w:val="0"/>
              <w:divBdr>
                <w:top w:val="none" w:sz="0" w:space="0" w:color="auto"/>
                <w:left w:val="none" w:sz="0" w:space="0" w:color="auto"/>
                <w:bottom w:val="none" w:sz="0" w:space="0" w:color="auto"/>
                <w:right w:val="none" w:sz="0" w:space="0" w:color="auto"/>
              </w:divBdr>
            </w:div>
            <w:div w:id="1801528724">
              <w:marLeft w:val="0"/>
              <w:marRight w:val="0"/>
              <w:marTop w:val="0"/>
              <w:marBottom w:val="0"/>
              <w:divBdr>
                <w:top w:val="none" w:sz="0" w:space="0" w:color="auto"/>
                <w:left w:val="none" w:sz="0" w:space="0" w:color="auto"/>
                <w:bottom w:val="none" w:sz="0" w:space="0" w:color="auto"/>
                <w:right w:val="none" w:sz="0" w:space="0" w:color="auto"/>
              </w:divBdr>
            </w:div>
            <w:div w:id="524757243">
              <w:marLeft w:val="0"/>
              <w:marRight w:val="0"/>
              <w:marTop w:val="0"/>
              <w:marBottom w:val="0"/>
              <w:divBdr>
                <w:top w:val="none" w:sz="0" w:space="0" w:color="auto"/>
                <w:left w:val="none" w:sz="0" w:space="0" w:color="auto"/>
                <w:bottom w:val="none" w:sz="0" w:space="0" w:color="auto"/>
                <w:right w:val="none" w:sz="0" w:space="0" w:color="auto"/>
              </w:divBdr>
            </w:div>
            <w:div w:id="925924634">
              <w:marLeft w:val="0"/>
              <w:marRight w:val="0"/>
              <w:marTop w:val="0"/>
              <w:marBottom w:val="0"/>
              <w:divBdr>
                <w:top w:val="none" w:sz="0" w:space="0" w:color="auto"/>
                <w:left w:val="none" w:sz="0" w:space="0" w:color="auto"/>
                <w:bottom w:val="none" w:sz="0" w:space="0" w:color="auto"/>
                <w:right w:val="none" w:sz="0" w:space="0" w:color="auto"/>
              </w:divBdr>
            </w:div>
            <w:div w:id="173230341">
              <w:marLeft w:val="0"/>
              <w:marRight w:val="0"/>
              <w:marTop w:val="0"/>
              <w:marBottom w:val="0"/>
              <w:divBdr>
                <w:top w:val="none" w:sz="0" w:space="0" w:color="auto"/>
                <w:left w:val="none" w:sz="0" w:space="0" w:color="auto"/>
                <w:bottom w:val="none" w:sz="0" w:space="0" w:color="auto"/>
                <w:right w:val="none" w:sz="0" w:space="0" w:color="auto"/>
              </w:divBdr>
            </w:div>
            <w:div w:id="1670789120">
              <w:marLeft w:val="0"/>
              <w:marRight w:val="0"/>
              <w:marTop w:val="0"/>
              <w:marBottom w:val="0"/>
              <w:divBdr>
                <w:top w:val="none" w:sz="0" w:space="0" w:color="auto"/>
                <w:left w:val="none" w:sz="0" w:space="0" w:color="auto"/>
                <w:bottom w:val="none" w:sz="0" w:space="0" w:color="auto"/>
                <w:right w:val="none" w:sz="0" w:space="0" w:color="auto"/>
              </w:divBdr>
            </w:div>
            <w:div w:id="1695417247">
              <w:marLeft w:val="0"/>
              <w:marRight w:val="0"/>
              <w:marTop w:val="0"/>
              <w:marBottom w:val="0"/>
              <w:divBdr>
                <w:top w:val="none" w:sz="0" w:space="0" w:color="auto"/>
                <w:left w:val="none" w:sz="0" w:space="0" w:color="auto"/>
                <w:bottom w:val="none" w:sz="0" w:space="0" w:color="auto"/>
                <w:right w:val="none" w:sz="0" w:space="0" w:color="auto"/>
              </w:divBdr>
            </w:div>
            <w:div w:id="1831554588">
              <w:marLeft w:val="0"/>
              <w:marRight w:val="0"/>
              <w:marTop w:val="0"/>
              <w:marBottom w:val="0"/>
              <w:divBdr>
                <w:top w:val="none" w:sz="0" w:space="0" w:color="auto"/>
                <w:left w:val="none" w:sz="0" w:space="0" w:color="auto"/>
                <w:bottom w:val="none" w:sz="0" w:space="0" w:color="auto"/>
                <w:right w:val="none" w:sz="0" w:space="0" w:color="auto"/>
              </w:divBdr>
            </w:div>
            <w:div w:id="412700054">
              <w:marLeft w:val="0"/>
              <w:marRight w:val="0"/>
              <w:marTop w:val="0"/>
              <w:marBottom w:val="0"/>
              <w:divBdr>
                <w:top w:val="none" w:sz="0" w:space="0" w:color="auto"/>
                <w:left w:val="none" w:sz="0" w:space="0" w:color="auto"/>
                <w:bottom w:val="none" w:sz="0" w:space="0" w:color="auto"/>
                <w:right w:val="none" w:sz="0" w:space="0" w:color="auto"/>
              </w:divBdr>
            </w:div>
            <w:div w:id="235828400">
              <w:marLeft w:val="0"/>
              <w:marRight w:val="0"/>
              <w:marTop w:val="0"/>
              <w:marBottom w:val="0"/>
              <w:divBdr>
                <w:top w:val="none" w:sz="0" w:space="0" w:color="auto"/>
                <w:left w:val="none" w:sz="0" w:space="0" w:color="auto"/>
                <w:bottom w:val="none" w:sz="0" w:space="0" w:color="auto"/>
                <w:right w:val="none" w:sz="0" w:space="0" w:color="auto"/>
              </w:divBdr>
            </w:div>
            <w:div w:id="808059973">
              <w:marLeft w:val="0"/>
              <w:marRight w:val="0"/>
              <w:marTop w:val="0"/>
              <w:marBottom w:val="0"/>
              <w:divBdr>
                <w:top w:val="none" w:sz="0" w:space="0" w:color="auto"/>
                <w:left w:val="none" w:sz="0" w:space="0" w:color="auto"/>
                <w:bottom w:val="none" w:sz="0" w:space="0" w:color="auto"/>
                <w:right w:val="none" w:sz="0" w:space="0" w:color="auto"/>
              </w:divBdr>
            </w:div>
            <w:div w:id="1130131420">
              <w:marLeft w:val="0"/>
              <w:marRight w:val="0"/>
              <w:marTop w:val="0"/>
              <w:marBottom w:val="0"/>
              <w:divBdr>
                <w:top w:val="none" w:sz="0" w:space="0" w:color="auto"/>
                <w:left w:val="none" w:sz="0" w:space="0" w:color="auto"/>
                <w:bottom w:val="none" w:sz="0" w:space="0" w:color="auto"/>
                <w:right w:val="none" w:sz="0" w:space="0" w:color="auto"/>
              </w:divBdr>
            </w:div>
            <w:div w:id="1734770205">
              <w:marLeft w:val="0"/>
              <w:marRight w:val="0"/>
              <w:marTop w:val="0"/>
              <w:marBottom w:val="0"/>
              <w:divBdr>
                <w:top w:val="none" w:sz="0" w:space="0" w:color="auto"/>
                <w:left w:val="none" w:sz="0" w:space="0" w:color="auto"/>
                <w:bottom w:val="none" w:sz="0" w:space="0" w:color="auto"/>
                <w:right w:val="none" w:sz="0" w:space="0" w:color="auto"/>
              </w:divBdr>
            </w:div>
            <w:div w:id="1053120164">
              <w:marLeft w:val="0"/>
              <w:marRight w:val="0"/>
              <w:marTop w:val="0"/>
              <w:marBottom w:val="0"/>
              <w:divBdr>
                <w:top w:val="none" w:sz="0" w:space="0" w:color="auto"/>
                <w:left w:val="none" w:sz="0" w:space="0" w:color="auto"/>
                <w:bottom w:val="none" w:sz="0" w:space="0" w:color="auto"/>
                <w:right w:val="none" w:sz="0" w:space="0" w:color="auto"/>
              </w:divBdr>
            </w:div>
            <w:div w:id="1939629496">
              <w:marLeft w:val="0"/>
              <w:marRight w:val="0"/>
              <w:marTop w:val="0"/>
              <w:marBottom w:val="0"/>
              <w:divBdr>
                <w:top w:val="none" w:sz="0" w:space="0" w:color="auto"/>
                <w:left w:val="none" w:sz="0" w:space="0" w:color="auto"/>
                <w:bottom w:val="none" w:sz="0" w:space="0" w:color="auto"/>
                <w:right w:val="none" w:sz="0" w:space="0" w:color="auto"/>
              </w:divBdr>
            </w:div>
            <w:div w:id="1791320423">
              <w:marLeft w:val="0"/>
              <w:marRight w:val="0"/>
              <w:marTop w:val="0"/>
              <w:marBottom w:val="0"/>
              <w:divBdr>
                <w:top w:val="none" w:sz="0" w:space="0" w:color="auto"/>
                <w:left w:val="none" w:sz="0" w:space="0" w:color="auto"/>
                <w:bottom w:val="none" w:sz="0" w:space="0" w:color="auto"/>
                <w:right w:val="none" w:sz="0" w:space="0" w:color="auto"/>
              </w:divBdr>
            </w:div>
            <w:div w:id="1206917239">
              <w:marLeft w:val="0"/>
              <w:marRight w:val="0"/>
              <w:marTop w:val="0"/>
              <w:marBottom w:val="0"/>
              <w:divBdr>
                <w:top w:val="none" w:sz="0" w:space="0" w:color="auto"/>
                <w:left w:val="none" w:sz="0" w:space="0" w:color="auto"/>
                <w:bottom w:val="none" w:sz="0" w:space="0" w:color="auto"/>
                <w:right w:val="none" w:sz="0" w:space="0" w:color="auto"/>
              </w:divBdr>
            </w:div>
            <w:div w:id="565576765">
              <w:marLeft w:val="0"/>
              <w:marRight w:val="0"/>
              <w:marTop w:val="0"/>
              <w:marBottom w:val="0"/>
              <w:divBdr>
                <w:top w:val="none" w:sz="0" w:space="0" w:color="auto"/>
                <w:left w:val="none" w:sz="0" w:space="0" w:color="auto"/>
                <w:bottom w:val="none" w:sz="0" w:space="0" w:color="auto"/>
                <w:right w:val="none" w:sz="0" w:space="0" w:color="auto"/>
              </w:divBdr>
            </w:div>
            <w:div w:id="713848741">
              <w:marLeft w:val="0"/>
              <w:marRight w:val="0"/>
              <w:marTop w:val="0"/>
              <w:marBottom w:val="0"/>
              <w:divBdr>
                <w:top w:val="none" w:sz="0" w:space="0" w:color="auto"/>
                <w:left w:val="none" w:sz="0" w:space="0" w:color="auto"/>
                <w:bottom w:val="none" w:sz="0" w:space="0" w:color="auto"/>
                <w:right w:val="none" w:sz="0" w:space="0" w:color="auto"/>
              </w:divBdr>
            </w:div>
            <w:div w:id="231432303">
              <w:marLeft w:val="0"/>
              <w:marRight w:val="0"/>
              <w:marTop w:val="0"/>
              <w:marBottom w:val="0"/>
              <w:divBdr>
                <w:top w:val="none" w:sz="0" w:space="0" w:color="auto"/>
                <w:left w:val="none" w:sz="0" w:space="0" w:color="auto"/>
                <w:bottom w:val="none" w:sz="0" w:space="0" w:color="auto"/>
                <w:right w:val="none" w:sz="0" w:space="0" w:color="auto"/>
              </w:divBdr>
            </w:div>
            <w:div w:id="576592989">
              <w:marLeft w:val="0"/>
              <w:marRight w:val="0"/>
              <w:marTop w:val="0"/>
              <w:marBottom w:val="0"/>
              <w:divBdr>
                <w:top w:val="none" w:sz="0" w:space="0" w:color="auto"/>
                <w:left w:val="none" w:sz="0" w:space="0" w:color="auto"/>
                <w:bottom w:val="none" w:sz="0" w:space="0" w:color="auto"/>
                <w:right w:val="none" w:sz="0" w:space="0" w:color="auto"/>
              </w:divBdr>
            </w:div>
            <w:div w:id="529731847">
              <w:marLeft w:val="0"/>
              <w:marRight w:val="0"/>
              <w:marTop w:val="0"/>
              <w:marBottom w:val="0"/>
              <w:divBdr>
                <w:top w:val="none" w:sz="0" w:space="0" w:color="auto"/>
                <w:left w:val="none" w:sz="0" w:space="0" w:color="auto"/>
                <w:bottom w:val="none" w:sz="0" w:space="0" w:color="auto"/>
                <w:right w:val="none" w:sz="0" w:space="0" w:color="auto"/>
              </w:divBdr>
            </w:div>
            <w:div w:id="1470396800">
              <w:marLeft w:val="0"/>
              <w:marRight w:val="0"/>
              <w:marTop w:val="0"/>
              <w:marBottom w:val="0"/>
              <w:divBdr>
                <w:top w:val="none" w:sz="0" w:space="0" w:color="auto"/>
                <w:left w:val="none" w:sz="0" w:space="0" w:color="auto"/>
                <w:bottom w:val="none" w:sz="0" w:space="0" w:color="auto"/>
                <w:right w:val="none" w:sz="0" w:space="0" w:color="auto"/>
              </w:divBdr>
            </w:div>
            <w:div w:id="1086540584">
              <w:marLeft w:val="0"/>
              <w:marRight w:val="0"/>
              <w:marTop w:val="0"/>
              <w:marBottom w:val="0"/>
              <w:divBdr>
                <w:top w:val="none" w:sz="0" w:space="0" w:color="auto"/>
                <w:left w:val="none" w:sz="0" w:space="0" w:color="auto"/>
                <w:bottom w:val="none" w:sz="0" w:space="0" w:color="auto"/>
                <w:right w:val="none" w:sz="0" w:space="0" w:color="auto"/>
              </w:divBdr>
            </w:div>
            <w:div w:id="1382287388">
              <w:marLeft w:val="0"/>
              <w:marRight w:val="0"/>
              <w:marTop w:val="0"/>
              <w:marBottom w:val="0"/>
              <w:divBdr>
                <w:top w:val="none" w:sz="0" w:space="0" w:color="auto"/>
                <w:left w:val="none" w:sz="0" w:space="0" w:color="auto"/>
                <w:bottom w:val="none" w:sz="0" w:space="0" w:color="auto"/>
                <w:right w:val="none" w:sz="0" w:space="0" w:color="auto"/>
              </w:divBdr>
            </w:div>
            <w:div w:id="698512040">
              <w:marLeft w:val="0"/>
              <w:marRight w:val="0"/>
              <w:marTop w:val="0"/>
              <w:marBottom w:val="0"/>
              <w:divBdr>
                <w:top w:val="none" w:sz="0" w:space="0" w:color="auto"/>
                <w:left w:val="none" w:sz="0" w:space="0" w:color="auto"/>
                <w:bottom w:val="none" w:sz="0" w:space="0" w:color="auto"/>
                <w:right w:val="none" w:sz="0" w:space="0" w:color="auto"/>
              </w:divBdr>
            </w:div>
            <w:div w:id="1192494029">
              <w:marLeft w:val="0"/>
              <w:marRight w:val="0"/>
              <w:marTop w:val="0"/>
              <w:marBottom w:val="0"/>
              <w:divBdr>
                <w:top w:val="none" w:sz="0" w:space="0" w:color="auto"/>
                <w:left w:val="none" w:sz="0" w:space="0" w:color="auto"/>
                <w:bottom w:val="none" w:sz="0" w:space="0" w:color="auto"/>
                <w:right w:val="none" w:sz="0" w:space="0" w:color="auto"/>
              </w:divBdr>
            </w:div>
            <w:div w:id="1556814740">
              <w:marLeft w:val="0"/>
              <w:marRight w:val="0"/>
              <w:marTop w:val="0"/>
              <w:marBottom w:val="0"/>
              <w:divBdr>
                <w:top w:val="none" w:sz="0" w:space="0" w:color="auto"/>
                <w:left w:val="none" w:sz="0" w:space="0" w:color="auto"/>
                <w:bottom w:val="none" w:sz="0" w:space="0" w:color="auto"/>
                <w:right w:val="none" w:sz="0" w:space="0" w:color="auto"/>
              </w:divBdr>
            </w:div>
            <w:div w:id="255795155">
              <w:marLeft w:val="0"/>
              <w:marRight w:val="0"/>
              <w:marTop w:val="0"/>
              <w:marBottom w:val="0"/>
              <w:divBdr>
                <w:top w:val="none" w:sz="0" w:space="0" w:color="auto"/>
                <w:left w:val="none" w:sz="0" w:space="0" w:color="auto"/>
                <w:bottom w:val="none" w:sz="0" w:space="0" w:color="auto"/>
                <w:right w:val="none" w:sz="0" w:space="0" w:color="auto"/>
              </w:divBdr>
            </w:div>
            <w:div w:id="1990404268">
              <w:marLeft w:val="0"/>
              <w:marRight w:val="0"/>
              <w:marTop w:val="0"/>
              <w:marBottom w:val="0"/>
              <w:divBdr>
                <w:top w:val="none" w:sz="0" w:space="0" w:color="auto"/>
                <w:left w:val="none" w:sz="0" w:space="0" w:color="auto"/>
                <w:bottom w:val="none" w:sz="0" w:space="0" w:color="auto"/>
                <w:right w:val="none" w:sz="0" w:space="0" w:color="auto"/>
              </w:divBdr>
            </w:div>
            <w:div w:id="1590962567">
              <w:marLeft w:val="0"/>
              <w:marRight w:val="0"/>
              <w:marTop w:val="0"/>
              <w:marBottom w:val="0"/>
              <w:divBdr>
                <w:top w:val="none" w:sz="0" w:space="0" w:color="auto"/>
                <w:left w:val="none" w:sz="0" w:space="0" w:color="auto"/>
                <w:bottom w:val="none" w:sz="0" w:space="0" w:color="auto"/>
                <w:right w:val="none" w:sz="0" w:space="0" w:color="auto"/>
              </w:divBdr>
            </w:div>
            <w:div w:id="1133333926">
              <w:marLeft w:val="0"/>
              <w:marRight w:val="0"/>
              <w:marTop w:val="0"/>
              <w:marBottom w:val="0"/>
              <w:divBdr>
                <w:top w:val="none" w:sz="0" w:space="0" w:color="auto"/>
                <w:left w:val="none" w:sz="0" w:space="0" w:color="auto"/>
                <w:bottom w:val="none" w:sz="0" w:space="0" w:color="auto"/>
                <w:right w:val="none" w:sz="0" w:space="0" w:color="auto"/>
              </w:divBdr>
            </w:div>
            <w:div w:id="2085030017">
              <w:marLeft w:val="0"/>
              <w:marRight w:val="0"/>
              <w:marTop w:val="0"/>
              <w:marBottom w:val="0"/>
              <w:divBdr>
                <w:top w:val="none" w:sz="0" w:space="0" w:color="auto"/>
                <w:left w:val="none" w:sz="0" w:space="0" w:color="auto"/>
                <w:bottom w:val="none" w:sz="0" w:space="0" w:color="auto"/>
                <w:right w:val="none" w:sz="0" w:space="0" w:color="auto"/>
              </w:divBdr>
            </w:div>
            <w:div w:id="1005287310">
              <w:marLeft w:val="0"/>
              <w:marRight w:val="0"/>
              <w:marTop w:val="0"/>
              <w:marBottom w:val="0"/>
              <w:divBdr>
                <w:top w:val="none" w:sz="0" w:space="0" w:color="auto"/>
                <w:left w:val="none" w:sz="0" w:space="0" w:color="auto"/>
                <w:bottom w:val="none" w:sz="0" w:space="0" w:color="auto"/>
                <w:right w:val="none" w:sz="0" w:space="0" w:color="auto"/>
              </w:divBdr>
            </w:div>
            <w:div w:id="1067193122">
              <w:marLeft w:val="0"/>
              <w:marRight w:val="0"/>
              <w:marTop w:val="0"/>
              <w:marBottom w:val="0"/>
              <w:divBdr>
                <w:top w:val="none" w:sz="0" w:space="0" w:color="auto"/>
                <w:left w:val="none" w:sz="0" w:space="0" w:color="auto"/>
                <w:bottom w:val="none" w:sz="0" w:space="0" w:color="auto"/>
                <w:right w:val="none" w:sz="0" w:space="0" w:color="auto"/>
              </w:divBdr>
            </w:div>
            <w:div w:id="136608643">
              <w:marLeft w:val="0"/>
              <w:marRight w:val="0"/>
              <w:marTop w:val="0"/>
              <w:marBottom w:val="0"/>
              <w:divBdr>
                <w:top w:val="none" w:sz="0" w:space="0" w:color="auto"/>
                <w:left w:val="none" w:sz="0" w:space="0" w:color="auto"/>
                <w:bottom w:val="none" w:sz="0" w:space="0" w:color="auto"/>
                <w:right w:val="none" w:sz="0" w:space="0" w:color="auto"/>
              </w:divBdr>
            </w:div>
            <w:div w:id="1898471218">
              <w:marLeft w:val="0"/>
              <w:marRight w:val="0"/>
              <w:marTop w:val="0"/>
              <w:marBottom w:val="0"/>
              <w:divBdr>
                <w:top w:val="none" w:sz="0" w:space="0" w:color="auto"/>
                <w:left w:val="none" w:sz="0" w:space="0" w:color="auto"/>
                <w:bottom w:val="none" w:sz="0" w:space="0" w:color="auto"/>
                <w:right w:val="none" w:sz="0" w:space="0" w:color="auto"/>
              </w:divBdr>
            </w:div>
            <w:div w:id="528684857">
              <w:marLeft w:val="0"/>
              <w:marRight w:val="0"/>
              <w:marTop w:val="0"/>
              <w:marBottom w:val="0"/>
              <w:divBdr>
                <w:top w:val="none" w:sz="0" w:space="0" w:color="auto"/>
                <w:left w:val="none" w:sz="0" w:space="0" w:color="auto"/>
                <w:bottom w:val="none" w:sz="0" w:space="0" w:color="auto"/>
                <w:right w:val="none" w:sz="0" w:space="0" w:color="auto"/>
              </w:divBdr>
            </w:div>
            <w:div w:id="1717312603">
              <w:marLeft w:val="0"/>
              <w:marRight w:val="0"/>
              <w:marTop w:val="0"/>
              <w:marBottom w:val="0"/>
              <w:divBdr>
                <w:top w:val="none" w:sz="0" w:space="0" w:color="auto"/>
                <w:left w:val="none" w:sz="0" w:space="0" w:color="auto"/>
                <w:bottom w:val="none" w:sz="0" w:space="0" w:color="auto"/>
                <w:right w:val="none" w:sz="0" w:space="0" w:color="auto"/>
              </w:divBdr>
            </w:div>
            <w:div w:id="1300719642">
              <w:marLeft w:val="0"/>
              <w:marRight w:val="0"/>
              <w:marTop w:val="0"/>
              <w:marBottom w:val="0"/>
              <w:divBdr>
                <w:top w:val="none" w:sz="0" w:space="0" w:color="auto"/>
                <w:left w:val="none" w:sz="0" w:space="0" w:color="auto"/>
                <w:bottom w:val="none" w:sz="0" w:space="0" w:color="auto"/>
                <w:right w:val="none" w:sz="0" w:space="0" w:color="auto"/>
              </w:divBdr>
            </w:div>
            <w:div w:id="1599410224">
              <w:marLeft w:val="0"/>
              <w:marRight w:val="0"/>
              <w:marTop w:val="0"/>
              <w:marBottom w:val="0"/>
              <w:divBdr>
                <w:top w:val="none" w:sz="0" w:space="0" w:color="auto"/>
                <w:left w:val="none" w:sz="0" w:space="0" w:color="auto"/>
                <w:bottom w:val="none" w:sz="0" w:space="0" w:color="auto"/>
                <w:right w:val="none" w:sz="0" w:space="0" w:color="auto"/>
              </w:divBdr>
            </w:div>
            <w:div w:id="347996900">
              <w:marLeft w:val="0"/>
              <w:marRight w:val="0"/>
              <w:marTop w:val="0"/>
              <w:marBottom w:val="0"/>
              <w:divBdr>
                <w:top w:val="none" w:sz="0" w:space="0" w:color="auto"/>
                <w:left w:val="none" w:sz="0" w:space="0" w:color="auto"/>
                <w:bottom w:val="none" w:sz="0" w:space="0" w:color="auto"/>
                <w:right w:val="none" w:sz="0" w:space="0" w:color="auto"/>
              </w:divBdr>
            </w:div>
            <w:div w:id="2039352542">
              <w:marLeft w:val="0"/>
              <w:marRight w:val="0"/>
              <w:marTop w:val="0"/>
              <w:marBottom w:val="0"/>
              <w:divBdr>
                <w:top w:val="none" w:sz="0" w:space="0" w:color="auto"/>
                <w:left w:val="none" w:sz="0" w:space="0" w:color="auto"/>
                <w:bottom w:val="none" w:sz="0" w:space="0" w:color="auto"/>
                <w:right w:val="none" w:sz="0" w:space="0" w:color="auto"/>
              </w:divBdr>
            </w:div>
            <w:div w:id="907881497">
              <w:marLeft w:val="0"/>
              <w:marRight w:val="0"/>
              <w:marTop w:val="0"/>
              <w:marBottom w:val="0"/>
              <w:divBdr>
                <w:top w:val="none" w:sz="0" w:space="0" w:color="auto"/>
                <w:left w:val="none" w:sz="0" w:space="0" w:color="auto"/>
                <w:bottom w:val="none" w:sz="0" w:space="0" w:color="auto"/>
                <w:right w:val="none" w:sz="0" w:space="0" w:color="auto"/>
              </w:divBdr>
            </w:div>
            <w:div w:id="1505125884">
              <w:marLeft w:val="0"/>
              <w:marRight w:val="0"/>
              <w:marTop w:val="0"/>
              <w:marBottom w:val="0"/>
              <w:divBdr>
                <w:top w:val="none" w:sz="0" w:space="0" w:color="auto"/>
                <w:left w:val="none" w:sz="0" w:space="0" w:color="auto"/>
                <w:bottom w:val="none" w:sz="0" w:space="0" w:color="auto"/>
                <w:right w:val="none" w:sz="0" w:space="0" w:color="auto"/>
              </w:divBdr>
            </w:div>
            <w:div w:id="712071770">
              <w:marLeft w:val="0"/>
              <w:marRight w:val="0"/>
              <w:marTop w:val="0"/>
              <w:marBottom w:val="0"/>
              <w:divBdr>
                <w:top w:val="none" w:sz="0" w:space="0" w:color="auto"/>
                <w:left w:val="none" w:sz="0" w:space="0" w:color="auto"/>
                <w:bottom w:val="none" w:sz="0" w:space="0" w:color="auto"/>
                <w:right w:val="none" w:sz="0" w:space="0" w:color="auto"/>
              </w:divBdr>
            </w:div>
            <w:div w:id="1193419230">
              <w:marLeft w:val="0"/>
              <w:marRight w:val="0"/>
              <w:marTop w:val="0"/>
              <w:marBottom w:val="0"/>
              <w:divBdr>
                <w:top w:val="none" w:sz="0" w:space="0" w:color="auto"/>
                <w:left w:val="none" w:sz="0" w:space="0" w:color="auto"/>
                <w:bottom w:val="none" w:sz="0" w:space="0" w:color="auto"/>
                <w:right w:val="none" w:sz="0" w:space="0" w:color="auto"/>
              </w:divBdr>
            </w:div>
            <w:div w:id="1206521476">
              <w:marLeft w:val="0"/>
              <w:marRight w:val="0"/>
              <w:marTop w:val="0"/>
              <w:marBottom w:val="0"/>
              <w:divBdr>
                <w:top w:val="none" w:sz="0" w:space="0" w:color="auto"/>
                <w:left w:val="none" w:sz="0" w:space="0" w:color="auto"/>
                <w:bottom w:val="none" w:sz="0" w:space="0" w:color="auto"/>
                <w:right w:val="none" w:sz="0" w:space="0" w:color="auto"/>
              </w:divBdr>
            </w:div>
            <w:div w:id="2080663265">
              <w:marLeft w:val="0"/>
              <w:marRight w:val="0"/>
              <w:marTop w:val="0"/>
              <w:marBottom w:val="0"/>
              <w:divBdr>
                <w:top w:val="none" w:sz="0" w:space="0" w:color="auto"/>
                <w:left w:val="none" w:sz="0" w:space="0" w:color="auto"/>
                <w:bottom w:val="none" w:sz="0" w:space="0" w:color="auto"/>
                <w:right w:val="none" w:sz="0" w:space="0" w:color="auto"/>
              </w:divBdr>
            </w:div>
            <w:div w:id="1877310918">
              <w:marLeft w:val="0"/>
              <w:marRight w:val="0"/>
              <w:marTop w:val="0"/>
              <w:marBottom w:val="0"/>
              <w:divBdr>
                <w:top w:val="none" w:sz="0" w:space="0" w:color="auto"/>
                <w:left w:val="none" w:sz="0" w:space="0" w:color="auto"/>
                <w:bottom w:val="none" w:sz="0" w:space="0" w:color="auto"/>
                <w:right w:val="none" w:sz="0" w:space="0" w:color="auto"/>
              </w:divBdr>
            </w:div>
            <w:div w:id="1046681574">
              <w:marLeft w:val="0"/>
              <w:marRight w:val="0"/>
              <w:marTop w:val="0"/>
              <w:marBottom w:val="0"/>
              <w:divBdr>
                <w:top w:val="none" w:sz="0" w:space="0" w:color="auto"/>
                <w:left w:val="none" w:sz="0" w:space="0" w:color="auto"/>
                <w:bottom w:val="none" w:sz="0" w:space="0" w:color="auto"/>
                <w:right w:val="none" w:sz="0" w:space="0" w:color="auto"/>
              </w:divBdr>
            </w:div>
            <w:div w:id="1943688768">
              <w:marLeft w:val="0"/>
              <w:marRight w:val="0"/>
              <w:marTop w:val="0"/>
              <w:marBottom w:val="0"/>
              <w:divBdr>
                <w:top w:val="none" w:sz="0" w:space="0" w:color="auto"/>
                <w:left w:val="none" w:sz="0" w:space="0" w:color="auto"/>
                <w:bottom w:val="none" w:sz="0" w:space="0" w:color="auto"/>
                <w:right w:val="none" w:sz="0" w:space="0" w:color="auto"/>
              </w:divBdr>
            </w:div>
            <w:div w:id="1939942460">
              <w:marLeft w:val="0"/>
              <w:marRight w:val="0"/>
              <w:marTop w:val="0"/>
              <w:marBottom w:val="0"/>
              <w:divBdr>
                <w:top w:val="none" w:sz="0" w:space="0" w:color="auto"/>
                <w:left w:val="none" w:sz="0" w:space="0" w:color="auto"/>
                <w:bottom w:val="none" w:sz="0" w:space="0" w:color="auto"/>
                <w:right w:val="none" w:sz="0" w:space="0" w:color="auto"/>
              </w:divBdr>
            </w:div>
            <w:div w:id="2136169357">
              <w:marLeft w:val="0"/>
              <w:marRight w:val="0"/>
              <w:marTop w:val="0"/>
              <w:marBottom w:val="0"/>
              <w:divBdr>
                <w:top w:val="none" w:sz="0" w:space="0" w:color="auto"/>
                <w:left w:val="none" w:sz="0" w:space="0" w:color="auto"/>
                <w:bottom w:val="none" w:sz="0" w:space="0" w:color="auto"/>
                <w:right w:val="none" w:sz="0" w:space="0" w:color="auto"/>
              </w:divBdr>
            </w:div>
            <w:div w:id="1138500408">
              <w:marLeft w:val="0"/>
              <w:marRight w:val="0"/>
              <w:marTop w:val="0"/>
              <w:marBottom w:val="0"/>
              <w:divBdr>
                <w:top w:val="none" w:sz="0" w:space="0" w:color="auto"/>
                <w:left w:val="none" w:sz="0" w:space="0" w:color="auto"/>
                <w:bottom w:val="none" w:sz="0" w:space="0" w:color="auto"/>
                <w:right w:val="none" w:sz="0" w:space="0" w:color="auto"/>
              </w:divBdr>
            </w:div>
            <w:div w:id="575633668">
              <w:marLeft w:val="0"/>
              <w:marRight w:val="0"/>
              <w:marTop w:val="0"/>
              <w:marBottom w:val="0"/>
              <w:divBdr>
                <w:top w:val="none" w:sz="0" w:space="0" w:color="auto"/>
                <w:left w:val="none" w:sz="0" w:space="0" w:color="auto"/>
                <w:bottom w:val="none" w:sz="0" w:space="0" w:color="auto"/>
                <w:right w:val="none" w:sz="0" w:space="0" w:color="auto"/>
              </w:divBdr>
            </w:div>
            <w:div w:id="1271741732">
              <w:marLeft w:val="0"/>
              <w:marRight w:val="0"/>
              <w:marTop w:val="0"/>
              <w:marBottom w:val="0"/>
              <w:divBdr>
                <w:top w:val="none" w:sz="0" w:space="0" w:color="auto"/>
                <w:left w:val="none" w:sz="0" w:space="0" w:color="auto"/>
                <w:bottom w:val="none" w:sz="0" w:space="0" w:color="auto"/>
                <w:right w:val="none" w:sz="0" w:space="0" w:color="auto"/>
              </w:divBdr>
            </w:div>
            <w:div w:id="984043307">
              <w:marLeft w:val="0"/>
              <w:marRight w:val="0"/>
              <w:marTop w:val="0"/>
              <w:marBottom w:val="0"/>
              <w:divBdr>
                <w:top w:val="none" w:sz="0" w:space="0" w:color="auto"/>
                <w:left w:val="none" w:sz="0" w:space="0" w:color="auto"/>
                <w:bottom w:val="none" w:sz="0" w:space="0" w:color="auto"/>
                <w:right w:val="none" w:sz="0" w:space="0" w:color="auto"/>
              </w:divBdr>
            </w:div>
            <w:div w:id="867374339">
              <w:marLeft w:val="0"/>
              <w:marRight w:val="0"/>
              <w:marTop w:val="0"/>
              <w:marBottom w:val="0"/>
              <w:divBdr>
                <w:top w:val="none" w:sz="0" w:space="0" w:color="auto"/>
                <w:left w:val="none" w:sz="0" w:space="0" w:color="auto"/>
                <w:bottom w:val="none" w:sz="0" w:space="0" w:color="auto"/>
                <w:right w:val="none" w:sz="0" w:space="0" w:color="auto"/>
              </w:divBdr>
            </w:div>
            <w:div w:id="293296799">
              <w:marLeft w:val="0"/>
              <w:marRight w:val="0"/>
              <w:marTop w:val="0"/>
              <w:marBottom w:val="0"/>
              <w:divBdr>
                <w:top w:val="none" w:sz="0" w:space="0" w:color="auto"/>
                <w:left w:val="none" w:sz="0" w:space="0" w:color="auto"/>
                <w:bottom w:val="none" w:sz="0" w:space="0" w:color="auto"/>
                <w:right w:val="none" w:sz="0" w:space="0" w:color="auto"/>
              </w:divBdr>
            </w:div>
            <w:div w:id="618530151">
              <w:marLeft w:val="0"/>
              <w:marRight w:val="0"/>
              <w:marTop w:val="0"/>
              <w:marBottom w:val="0"/>
              <w:divBdr>
                <w:top w:val="none" w:sz="0" w:space="0" w:color="auto"/>
                <w:left w:val="none" w:sz="0" w:space="0" w:color="auto"/>
                <w:bottom w:val="none" w:sz="0" w:space="0" w:color="auto"/>
                <w:right w:val="none" w:sz="0" w:space="0" w:color="auto"/>
              </w:divBdr>
            </w:div>
            <w:div w:id="1282423880">
              <w:marLeft w:val="0"/>
              <w:marRight w:val="0"/>
              <w:marTop w:val="0"/>
              <w:marBottom w:val="0"/>
              <w:divBdr>
                <w:top w:val="none" w:sz="0" w:space="0" w:color="auto"/>
                <w:left w:val="none" w:sz="0" w:space="0" w:color="auto"/>
                <w:bottom w:val="none" w:sz="0" w:space="0" w:color="auto"/>
                <w:right w:val="none" w:sz="0" w:space="0" w:color="auto"/>
              </w:divBdr>
            </w:div>
            <w:div w:id="596409819">
              <w:marLeft w:val="0"/>
              <w:marRight w:val="0"/>
              <w:marTop w:val="0"/>
              <w:marBottom w:val="0"/>
              <w:divBdr>
                <w:top w:val="none" w:sz="0" w:space="0" w:color="auto"/>
                <w:left w:val="none" w:sz="0" w:space="0" w:color="auto"/>
                <w:bottom w:val="none" w:sz="0" w:space="0" w:color="auto"/>
                <w:right w:val="none" w:sz="0" w:space="0" w:color="auto"/>
              </w:divBdr>
            </w:div>
            <w:div w:id="1495098556">
              <w:marLeft w:val="0"/>
              <w:marRight w:val="0"/>
              <w:marTop w:val="0"/>
              <w:marBottom w:val="0"/>
              <w:divBdr>
                <w:top w:val="none" w:sz="0" w:space="0" w:color="auto"/>
                <w:left w:val="none" w:sz="0" w:space="0" w:color="auto"/>
                <w:bottom w:val="none" w:sz="0" w:space="0" w:color="auto"/>
                <w:right w:val="none" w:sz="0" w:space="0" w:color="auto"/>
              </w:divBdr>
            </w:div>
            <w:div w:id="944120303">
              <w:marLeft w:val="0"/>
              <w:marRight w:val="0"/>
              <w:marTop w:val="0"/>
              <w:marBottom w:val="0"/>
              <w:divBdr>
                <w:top w:val="none" w:sz="0" w:space="0" w:color="auto"/>
                <w:left w:val="none" w:sz="0" w:space="0" w:color="auto"/>
                <w:bottom w:val="none" w:sz="0" w:space="0" w:color="auto"/>
                <w:right w:val="none" w:sz="0" w:space="0" w:color="auto"/>
              </w:divBdr>
            </w:div>
            <w:div w:id="1449012320">
              <w:marLeft w:val="0"/>
              <w:marRight w:val="0"/>
              <w:marTop w:val="0"/>
              <w:marBottom w:val="0"/>
              <w:divBdr>
                <w:top w:val="none" w:sz="0" w:space="0" w:color="auto"/>
                <w:left w:val="none" w:sz="0" w:space="0" w:color="auto"/>
                <w:bottom w:val="none" w:sz="0" w:space="0" w:color="auto"/>
                <w:right w:val="none" w:sz="0" w:space="0" w:color="auto"/>
              </w:divBdr>
            </w:div>
            <w:div w:id="1724601474">
              <w:marLeft w:val="0"/>
              <w:marRight w:val="0"/>
              <w:marTop w:val="0"/>
              <w:marBottom w:val="0"/>
              <w:divBdr>
                <w:top w:val="none" w:sz="0" w:space="0" w:color="auto"/>
                <w:left w:val="none" w:sz="0" w:space="0" w:color="auto"/>
                <w:bottom w:val="none" w:sz="0" w:space="0" w:color="auto"/>
                <w:right w:val="none" w:sz="0" w:space="0" w:color="auto"/>
              </w:divBdr>
            </w:div>
            <w:div w:id="631639460">
              <w:marLeft w:val="0"/>
              <w:marRight w:val="0"/>
              <w:marTop w:val="0"/>
              <w:marBottom w:val="0"/>
              <w:divBdr>
                <w:top w:val="none" w:sz="0" w:space="0" w:color="auto"/>
                <w:left w:val="none" w:sz="0" w:space="0" w:color="auto"/>
                <w:bottom w:val="none" w:sz="0" w:space="0" w:color="auto"/>
                <w:right w:val="none" w:sz="0" w:space="0" w:color="auto"/>
              </w:divBdr>
            </w:div>
            <w:div w:id="1170951837">
              <w:marLeft w:val="0"/>
              <w:marRight w:val="0"/>
              <w:marTop w:val="0"/>
              <w:marBottom w:val="0"/>
              <w:divBdr>
                <w:top w:val="none" w:sz="0" w:space="0" w:color="auto"/>
                <w:left w:val="none" w:sz="0" w:space="0" w:color="auto"/>
                <w:bottom w:val="none" w:sz="0" w:space="0" w:color="auto"/>
                <w:right w:val="none" w:sz="0" w:space="0" w:color="auto"/>
              </w:divBdr>
            </w:div>
            <w:div w:id="1913657981">
              <w:marLeft w:val="0"/>
              <w:marRight w:val="0"/>
              <w:marTop w:val="0"/>
              <w:marBottom w:val="0"/>
              <w:divBdr>
                <w:top w:val="none" w:sz="0" w:space="0" w:color="auto"/>
                <w:left w:val="none" w:sz="0" w:space="0" w:color="auto"/>
                <w:bottom w:val="none" w:sz="0" w:space="0" w:color="auto"/>
                <w:right w:val="none" w:sz="0" w:space="0" w:color="auto"/>
              </w:divBdr>
            </w:div>
            <w:div w:id="1106265387">
              <w:marLeft w:val="0"/>
              <w:marRight w:val="0"/>
              <w:marTop w:val="0"/>
              <w:marBottom w:val="0"/>
              <w:divBdr>
                <w:top w:val="none" w:sz="0" w:space="0" w:color="auto"/>
                <w:left w:val="none" w:sz="0" w:space="0" w:color="auto"/>
                <w:bottom w:val="none" w:sz="0" w:space="0" w:color="auto"/>
                <w:right w:val="none" w:sz="0" w:space="0" w:color="auto"/>
              </w:divBdr>
            </w:div>
            <w:div w:id="844249069">
              <w:marLeft w:val="0"/>
              <w:marRight w:val="0"/>
              <w:marTop w:val="0"/>
              <w:marBottom w:val="0"/>
              <w:divBdr>
                <w:top w:val="none" w:sz="0" w:space="0" w:color="auto"/>
                <w:left w:val="none" w:sz="0" w:space="0" w:color="auto"/>
                <w:bottom w:val="none" w:sz="0" w:space="0" w:color="auto"/>
                <w:right w:val="none" w:sz="0" w:space="0" w:color="auto"/>
              </w:divBdr>
            </w:div>
            <w:div w:id="698121828">
              <w:marLeft w:val="0"/>
              <w:marRight w:val="0"/>
              <w:marTop w:val="0"/>
              <w:marBottom w:val="0"/>
              <w:divBdr>
                <w:top w:val="none" w:sz="0" w:space="0" w:color="auto"/>
                <w:left w:val="none" w:sz="0" w:space="0" w:color="auto"/>
                <w:bottom w:val="none" w:sz="0" w:space="0" w:color="auto"/>
                <w:right w:val="none" w:sz="0" w:space="0" w:color="auto"/>
              </w:divBdr>
            </w:div>
            <w:div w:id="2074044501">
              <w:marLeft w:val="0"/>
              <w:marRight w:val="0"/>
              <w:marTop w:val="0"/>
              <w:marBottom w:val="0"/>
              <w:divBdr>
                <w:top w:val="none" w:sz="0" w:space="0" w:color="auto"/>
                <w:left w:val="none" w:sz="0" w:space="0" w:color="auto"/>
                <w:bottom w:val="none" w:sz="0" w:space="0" w:color="auto"/>
                <w:right w:val="none" w:sz="0" w:space="0" w:color="auto"/>
              </w:divBdr>
            </w:div>
            <w:div w:id="763956387">
              <w:marLeft w:val="0"/>
              <w:marRight w:val="0"/>
              <w:marTop w:val="0"/>
              <w:marBottom w:val="0"/>
              <w:divBdr>
                <w:top w:val="none" w:sz="0" w:space="0" w:color="auto"/>
                <w:left w:val="none" w:sz="0" w:space="0" w:color="auto"/>
                <w:bottom w:val="none" w:sz="0" w:space="0" w:color="auto"/>
                <w:right w:val="none" w:sz="0" w:space="0" w:color="auto"/>
              </w:divBdr>
            </w:div>
            <w:div w:id="1659310554">
              <w:marLeft w:val="0"/>
              <w:marRight w:val="0"/>
              <w:marTop w:val="0"/>
              <w:marBottom w:val="0"/>
              <w:divBdr>
                <w:top w:val="none" w:sz="0" w:space="0" w:color="auto"/>
                <w:left w:val="none" w:sz="0" w:space="0" w:color="auto"/>
                <w:bottom w:val="none" w:sz="0" w:space="0" w:color="auto"/>
                <w:right w:val="none" w:sz="0" w:space="0" w:color="auto"/>
              </w:divBdr>
            </w:div>
            <w:div w:id="1712147472">
              <w:marLeft w:val="0"/>
              <w:marRight w:val="0"/>
              <w:marTop w:val="0"/>
              <w:marBottom w:val="0"/>
              <w:divBdr>
                <w:top w:val="none" w:sz="0" w:space="0" w:color="auto"/>
                <w:left w:val="none" w:sz="0" w:space="0" w:color="auto"/>
                <w:bottom w:val="none" w:sz="0" w:space="0" w:color="auto"/>
                <w:right w:val="none" w:sz="0" w:space="0" w:color="auto"/>
              </w:divBdr>
            </w:div>
            <w:div w:id="550190121">
              <w:marLeft w:val="0"/>
              <w:marRight w:val="0"/>
              <w:marTop w:val="0"/>
              <w:marBottom w:val="0"/>
              <w:divBdr>
                <w:top w:val="none" w:sz="0" w:space="0" w:color="auto"/>
                <w:left w:val="none" w:sz="0" w:space="0" w:color="auto"/>
                <w:bottom w:val="none" w:sz="0" w:space="0" w:color="auto"/>
                <w:right w:val="none" w:sz="0" w:space="0" w:color="auto"/>
              </w:divBdr>
            </w:div>
            <w:div w:id="393771846">
              <w:marLeft w:val="0"/>
              <w:marRight w:val="0"/>
              <w:marTop w:val="0"/>
              <w:marBottom w:val="0"/>
              <w:divBdr>
                <w:top w:val="none" w:sz="0" w:space="0" w:color="auto"/>
                <w:left w:val="none" w:sz="0" w:space="0" w:color="auto"/>
                <w:bottom w:val="none" w:sz="0" w:space="0" w:color="auto"/>
                <w:right w:val="none" w:sz="0" w:space="0" w:color="auto"/>
              </w:divBdr>
            </w:div>
            <w:div w:id="1355883246">
              <w:marLeft w:val="0"/>
              <w:marRight w:val="0"/>
              <w:marTop w:val="0"/>
              <w:marBottom w:val="0"/>
              <w:divBdr>
                <w:top w:val="none" w:sz="0" w:space="0" w:color="auto"/>
                <w:left w:val="none" w:sz="0" w:space="0" w:color="auto"/>
                <w:bottom w:val="none" w:sz="0" w:space="0" w:color="auto"/>
                <w:right w:val="none" w:sz="0" w:space="0" w:color="auto"/>
              </w:divBdr>
            </w:div>
            <w:div w:id="63332722">
              <w:marLeft w:val="0"/>
              <w:marRight w:val="0"/>
              <w:marTop w:val="0"/>
              <w:marBottom w:val="0"/>
              <w:divBdr>
                <w:top w:val="none" w:sz="0" w:space="0" w:color="auto"/>
                <w:left w:val="none" w:sz="0" w:space="0" w:color="auto"/>
                <w:bottom w:val="none" w:sz="0" w:space="0" w:color="auto"/>
                <w:right w:val="none" w:sz="0" w:space="0" w:color="auto"/>
              </w:divBdr>
            </w:div>
            <w:div w:id="2077587682">
              <w:marLeft w:val="0"/>
              <w:marRight w:val="0"/>
              <w:marTop w:val="0"/>
              <w:marBottom w:val="0"/>
              <w:divBdr>
                <w:top w:val="none" w:sz="0" w:space="0" w:color="auto"/>
                <w:left w:val="none" w:sz="0" w:space="0" w:color="auto"/>
                <w:bottom w:val="none" w:sz="0" w:space="0" w:color="auto"/>
                <w:right w:val="none" w:sz="0" w:space="0" w:color="auto"/>
              </w:divBdr>
            </w:div>
            <w:div w:id="765426537">
              <w:marLeft w:val="0"/>
              <w:marRight w:val="0"/>
              <w:marTop w:val="0"/>
              <w:marBottom w:val="0"/>
              <w:divBdr>
                <w:top w:val="none" w:sz="0" w:space="0" w:color="auto"/>
                <w:left w:val="none" w:sz="0" w:space="0" w:color="auto"/>
                <w:bottom w:val="none" w:sz="0" w:space="0" w:color="auto"/>
                <w:right w:val="none" w:sz="0" w:space="0" w:color="auto"/>
              </w:divBdr>
            </w:div>
            <w:div w:id="256989440">
              <w:marLeft w:val="0"/>
              <w:marRight w:val="0"/>
              <w:marTop w:val="0"/>
              <w:marBottom w:val="0"/>
              <w:divBdr>
                <w:top w:val="none" w:sz="0" w:space="0" w:color="auto"/>
                <w:left w:val="none" w:sz="0" w:space="0" w:color="auto"/>
                <w:bottom w:val="none" w:sz="0" w:space="0" w:color="auto"/>
                <w:right w:val="none" w:sz="0" w:space="0" w:color="auto"/>
              </w:divBdr>
            </w:div>
            <w:div w:id="1726178148">
              <w:marLeft w:val="0"/>
              <w:marRight w:val="0"/>
              <w:marTop w:val="0"/>
              <w:marBottom w:val="0"/>
              <w:divBdr>
                <w:top w:val="none" w:sz="0" w:space="0" w:color="auto"/>
                <w:left w:val="none" w:sz="0" w:space="0" w:color="auto"/>
                <w:bottom w:val="none" w:sz="0" w:space="0" w:color="auto"/>
                <w:right w:val="none" w:sz="0" w:space="0" w:color="auto"/>
              </w:divBdr>
            </w:div>
            <w:div w:id="240601965">
              <w:marLeft w:val="0"/>
              <w:marRight w:val="0"/>
              <w:marTop w:val="0"/>
              <w:marBottom w:val="0"/>
              <w:divBdr>
                <w:top w:val="none" w:sz="0" w:space="0" w:color="auto"/>
                <w:left w:val="none" w:sz="0" w:space="0" w:color="auto"/>
                <w:bottom w:val="none" w:sz="0" w:space="0" w:color="auto"/>
                <w:right w:val="none" w:sz="0" w:space="0" w:color="auto"/>
              </w:divBdr>
            </w:div>
            <w:div w:id="1116867510">
              <w:marLeft w:val="0"/>
              <w:marRight w:val="0"/>
              <w:marTop w:val="0"/>
              <w:marBottom w:val="0"/>
              <w:divBdr>
                <w:top w:val="none" w:sz="0" w:space="0" w:color="auto"/>
                <w:left w:val="none" w:sz="0" w:space="0" w:color="auto"/>
                <w:bottom w:val="none" w:sz="0" w:space="0" w:color="auto"/>
                <w:right w:val="none" w:sz="0" w:space="0" w:color="auto"/>
              </w:divBdr>
            </w:div>
            <w:div w:id="1641573465">
              <w:marLeft w:val="0"/>
              <w:marRight w:val="0"/>
              <w:marTop w:val="0"/>
              <w:marBottom w:val="0"/>
              <w:divBdr>
                <w:top w:val="none" w:sz="0" w:space="0" w:color="auto"/>
                <w:left w:val="none" w:sz="0" w:space="0" w:color="auto"/>
                <w:bottom w:val="none" w:sz="0" w:space="0" w:color="auto"/>
                <w:right w:val="none" w:sz="0" w:space="0" w:color="auto"/>
              </w:divBdr>
            </w:div>
            <w:div w:id="1156535089">
              <w:marLeft w:val="0"/>
              <w:marRight w:val="0"/>
              <w:marTop w:val="0"/>
              <w:marBottom w:val="0"/>
              <w:divBdr>
                <w:top w:val="none" w:sz="0" w:space="0" w:color="auto"/>
                <w:left w:val="none" w:sz="0" w:space="0" w:color="auto"/>
                <w:bottom w:val="none" w:sz="0" w:space="0" w:color="auto"/>
                <w:right w:val="none" w:sz="0" w:space="0" w:color="auto"/>
              </w:divBdr>
            </w:div>
            <w:div w:id="371852800">
              <w:marLeft w:val="0"/>
              <w:marRight w:val="0"/>
              <w:marTop w:val="0"/>
              <w:marBottom w:val="0"/>
              <w:divBdr>
                <w:top w:val="none" w:sz="0" w:space="0" w:color="auto"/>
                <w:left w:val="none" w:sz="0" w:space="0" w:color="auto"/>
                <w:bottom w:val="none" w:sz="0" w:space="0" w:color="auto"/>
                <w:right w:val="none" w:sz="0" w:space="0" w:color="auto"/>
              </w:divBdr>
            </w:div>
            <w:div w:id="943461312">
              <w:marLeft w:val="0"/>
              <w:marRight w:val="0"/>
              <w:marTop w:val="0"/>
              <w:marBottom w:val="0"/>
              <w:divBdr>
                <w:top w:val="none" w:sz="0" w:space="0" w:color="auto"/>
                <w:left w:val="none" w:sz="0" w:space="0" w:color="auto"/>
                <w:bottom w:val="none" w:sz="0" w:space="0" w:color="auto"/>
                <w:right w:val="none" w:sz="0" w:space="0" w:color="auto"/>
              </w:divBdr>
            </w:div>
            <w:div w:id="771782558">
              <w:marLeft w:val="0"/>
              <w:marRight w:val="0"/>
              <w:marTop w:val="0"/>
              <w:marBottom w:val="0"/>
              <w:divBdr>
                <w:top w:val="none" w:sz="0" w:space="0" w:color="auto"/>
                <w:left w:val="none" w:sz="0" w:space="0" w:color="auto"/>
                <w:bottom w:val="none" w:sz="0" w:space="0" w:color="auto"/>
                <w:right w:val="none" w:sz="0" w:space="0" w:color="auto"/>
              </w:divBdr>
            </w:div>
            <w:div w:id="509486732">
              <w:marLeft w:val="0"/>
              <w:marRight w:val="0"/>
              <w:marTop w:val="0"/>
              <w:marBottom w:val="0"/>
              <w:divBdr>
                <w:top w:val="none" w:sz="0" w:space="0" w:color="auto"/>
                <w:left w:val="none" w:sz="0" w:space="0" w:color="auto"/>
                <w:bottom w:val="none" w:sz="0" w:space="0" w:color="auto"/>
                <w:right w:val="none" w:sz="0" w:space="0" w:color="auto"/>
              </w:divBdr>
            </w:div>
            <w:div w:id="1330989163">
              <w:marLeft w:val="0"/>
              <w:marRight w:val="0"/>
              <w:marTop w:val="0"/>
              <w:marBottom w:val="0"/>
              <w:divBdr>
                <w:top w:val="none" w:sz="0" w:space="0" w:color="auto"/>
                <w:left w:val="none" w:sz="0" w:space="0" w:color="auto"/>
                <w:bottom w:val="none" w:sz="0" w:space="0" w:color="auto"/>
                <w:right w:val="none" w:sz="0" w:space="0" w:color="auto"/>
              </w:divBdr>
            </w:div>
            <w:div w:id="1604993363">
              <w:marLeft w:val="0"/>
              <w:marRight w:val="0"/>
              <w:marTop w:val="0"/>
              <w:marBottom w:val="0"/>
              <w:divBdr>
                <w:top w:val="none" w:sz="0" w:space="0" w:color="auto"/>
                <w:left w:val="none" w:sz="0" w:space="0" w:color="auto"/>
                <w:bottom w:val="none" w:sz="0" w:space="0" w:color="auto"/>
                <w:right w:val="none" w:sz="0" w:space="0" w:color="auto"/>
              </w:divBdr>
            </w:div>
            <w:div w:id="957415850">
              <w:marLeft w:val="0"/>
              <w:marRight w:val="0"/>
              <w:marTop w:val="0"/>
              <w:marBottom w:val="0"/>
              <w:divBdr>
                <w:top w:val="none" w:sz="0" w:space="0" w:color="auto"/>
                <w:left w:val="none" w:sz="0" w:space="0" w:color="auto"/>
                <w:bottom w:val="none" w:sz="0" w:space="0" w:color="auto"/>
                <w:right w:val="none" w:sz="0" w:space="0" w:color="auto"/>
              </w:divBdr>
            </w:div>
            <w:div w:id="1543637416">
              <w:marLeft w:val="0"/>
              <w:marRight w:val="0"/>
              <w:marTop w:val="0"/>
              <w:marBottom w:val="0"/>
              <w:divBdr>
                <w:top w:val="none" w:sz="0" w:space="0" w:color="auto"/>
                <w:left w:val="none" w:sz="0" w:space="0" w:color="auto"/>
                <w:bottom w:val="none" w:sz="0" w:space="0" w:color="auto"/>
                <w:right w:val="none" w:sz="0" w:space="0" w:color="auto"/>
              </w:divBdr>
            </w:div>
            <w:div w:id="1944534724">
              <w:marLeft w:val="0"/>
              <w:marRight w:val="0"/>
              <w:marTop w:val="0"/>
              <w:marBottom w:val="0"/>
              <w:divBdr>
                <w:top w:val="none" w:sz="0" w:space="0" w:color="auto"/>
                <w:left w:val="none" w:sz="0" w:space="0" w:color="auto"/>
                <w:bottom w:val="none" w:sz="0" w:space="0" w:color="auto"/>
                <w:right w:val="none" w:sz="0" w:space="0" w:color="auto"/>
              </w:divBdr>
            </w:div>
            <w:div w:id="1864316458">
              <w:marLeft w:val="0"/>
              <w:marRight w:val="0"/>
              <w:marTop w:val="0"/>
              <w:marBottom w:val="0"/>
              <w:divBdr>
                <w:top w:val="none" w:sz="0" w:space="0" w:color="auto"/>
                <w:left w:val="none" w:sz="0" w:space="0" w:color="auto"/>
                <w:bottom w:val="none" w:sz="0" w:space="0" w:color="auto"/>
                <w:right w:val="none" w:sz="0" w:space="0" w:color="auto"/>
              </w:divBdr>
            </w:div>
            <w:div w:id="2065449501">
              <w:marLeft w:val="0"/>
              <w:marRight w:val="0"/>
              <w:marTop w:val="0"/>
              <w:marBottom w:val="0"/>
              <w:divBdr>
                <w:top w:val="none" w:sz="0" w:space="0" w:color="auto"/>
                <w:left w:val="none" w:sz="0" w:space="0" w:color="auto"/>
                <w:bottom w:val="none" w:sz="0" w:space="0" w:color="auto"/>
                <w:right w:val="none" w:sz="0" w:space="0" w:color="auto"/>
              </w:divBdr>
            </w:div>
            <w:div w:id="1959099030">
              <w:marLeft w:val="0"/>
              <w:marRight w:val="0"/>
              <w:marTop w:val="0"/>
              <w:marBottom w:val="0"/>
              <w:divBdr>
                <w:top w:val="none" w:sz="0" w:space="0" w:color="auto"/>
                <w:left w:val="none" w:sz="0" w:space="0" w:color="auto"/>
                <w:bottom w:val="none" w:sz="0" w:space="0" w:color="auto"/>
                <w:right w:val="none" w:sz="0" w:space="0" w:color="auto"/>
              </w:divBdr>
            </w:div>
            <w:div w:id="2109960732">
              <w:marLeft w:val="0"/>
              <w:marRight w:val="0"/>
              <w:marTop w:val="0"/>
              <w:marBottom w:val="0"/>
              <w:divBdr>
                <w:top w:val="none" w:sz="0" w:space="0" w:color="auto"/>
                <w:left w:val="none" w:sz="0" w:space="0" w:color="auto"/>
                <w:bottom w:val="none" w:sz="0" w:space="0" w:color="auto"/>
                <w:right w:val="none" w:sz="0" w:space="0" w:color="auto"/>
              </w:divBdr>
            </w:div>
            <w:div w:id="1413889262">
              <w:marLeft w:val="0"/>
              <w:marRight w:val="0"/>
              <w:marTop w:val="0"/>
              <w:marBottom w:val="0"/>
              <w:divBdr>
                <w:top w:val="none" w:sz="0" w:space="0" w:color="auto"/>
                <w:left w:val="none" w:sz="0" w:space="0" w:color="auto"/>
                <w:bottom w:val="none" w:sz="0" w:space="0" w:color="auto"/>
                <w:right w:val="none" w:sz="0" w:space="0" w:color="auto"/>
              </w:divBdr>
            </w:div>
            <w:div w:id="246230308">
              <w:marLeft w:val="0"/>
              <w:marRight w:val="0"/>
              <w:marTop w:val="0"/>
              <w:marBottom w:val="0"/>
              <w:divBdr>
                <w:top w:val="none" w:sz="0" w:space="0" w:color="auto"/>
                <w:left w:val="none" w:sz="0" w:space="0" w:color="auto"/>
                <w:bottom w:val="none" w:sz="0" w:space="0" w:color="auto"/>
                <w:right w:val="none" w:sz="0" w:space="0" w:color="auto"/>
              </w:divBdr>
            </w:div>
            <w:div w:id="1575579115">
              <w:marLeft w:val="0"/>
              <w:marRight w:val="0"/>
              <w:marTop w:val="0"/>
              <w:marBottom w:val="0"/>
              <w:divBdr>
                <w:top w:val="none" w:sz="0" w:space="0" w:color="auto"/>
                <w:left w:val="none" w:sz="0" w:space="0" w:color="auto"/>
                <w:bottom w:val="none" w:sz="0" w:space="0" w:color="auto"/>
                <w:right w:val="none" w:sz="0" w:space="0" w:color="auto"/>
              </w:divBdr>
            </w:div>
            <w:div w:id="2101296891">
              <w:marLeft w:val="0"/>
              <w:marRight w:val="0"/>
              <w:marTop w:val="0"/>
              <w:marBottom w:val="0"/>
              <w:divBdr>
                <w:top w:val="none" w:sz="0" w:space="0" w:color="auto"/>
                <w:left w:val="none" w:sz="0" w:space="0" w:color="auto"/>
                <w:bottom w:val="none" w:sz="0" w:space="0" w:color="auto"/>
                <w:right w:val="none" w:sz="0" w:space="0" w:color="auto"/>
              </w:divBdr>
            </w:div>
            <w:div w:id="1166677346">
              <w:marLeft w:val="0"/>
              <w:marRight w:val="0"/>
              <w:marTop w:val="0"/>
              <w:marBottom w:val="0"/>
              <w:divBdr>
                <w:top w:val="none" w:sz="0" w:space="0" w:color="auto"/>
                <w:left w:val="none" w:sz="0" w:space="0" w:color="auto"/>
                <w:bottom w:val="none" w:sz="0" w:space="0" w:color="auto"/>
                <w:right w:val="none" w:sz="0" w:space="0" w:color="auto"/>
              </w:divBdr>
            </w:div>
            <w:div w:id="1380202773">
              <w:marLeft w:val="0"/>
              <w:marRight w:val="0"/>
              <w:marTop w:val="0"/>
              <w:marBottom w:val="0"/>
              <w:divBdr>
                <w:top w:val="none" w:sz="0" w:space="0" w:color="auto"/>
                <w:left w:val="none" w:sz="0" w:space="0" w:color="auto"/>
                <w:bottom w:val="none" w:sz="0" w:space="0" w:color="auto"/>
                <w:right w:val="none" w:sz="0" w:space="0" w:color="auto"/>
              </w:divBdr>
            </w:div>
            <w:div w:id="1985230877">
              <w:marLeft w:val="0"/>
              <w:marRight w:val="0"/>
              <w:marTop w:val="0"/>
              <w:marBottom w:val="0"/>
              <w:divBdr>
                <w:top w:val="none" w:sz="0" w:space="0" w:color="auto"/>
                <w:left w:val="none" w:sz="0" w:space="0" w:color="auto"/>
                <w:bottom w:val="none" w:sz="0" w:space="0" w:color="auto"/>
                <w:right w:val="none" w:sz="0" w:space="0" w:color="auto"/>
              </w:divBdr>
            </w:div>
            <w:div w:id="1122267565">
              <w:marLeft w:val="0"/>
              <w:marRight w:val="0"/>
              <w:marTop w:val="0"/>
              <w:marBottom w:val="0"/>
              <w:divBdr>
                <w:top w:val="none" w:sz="0" w:space="0" w:color="auto"/>
                <w:left w:val="none" w:sz="0" w:space="0" w:color="auto"/>
                <w:bottom w:val="none" w:sz="0" w:space="0" w:color="auto"/>
                <w:right w:val="none" w:sz="0" w:space="0" w:color="auto"/>
              </w:divBdr>
            </w:div>
            <w:div w:id="632517124">
              <w:marLeft w:val="0"/>
              <w:marRight w:val="0"/>
              <w:marTop w:val="0"/>
              <w:marBottom w:val="0"/>
              <w:divBdr>
                <w:top w:val="none" w:sz="0" w:space="0" w:color="auto"/>
                <w:left w:val="none" w:sz="0" w:space="0" w:color="auto"/>
                <w:bottom w:val="none" w:sz="0" w:space="0" w:color="auto"/>
                <w:right w:val="none" w:sz="0" w:space="0" w:color="auto"/>
              </w:divBdr>
            </w:div>
            <w:div w:id="515123602">
              <w:marLeft w:val="0"/>
              <w:marRight w:val="0"/>
              <w:marTop w:val="0"/>
              <w:marBottom w:val="0"/>
              <w:divBdr>
                <w:top w:val="none" w:sz="0" w:space="0" w:color="auto"/>
                <w:left w:val="none" w:sz="0" w:space="0" w:color="auto"/>
                <w:bottom w:val="none" w:sz="0" w:space="0" w:color="auto"/>
                <w:right w:val="none" w:sz="0" w:space="0" w:color="auto"/>
              </w:divBdr>
            </w:div>
            <w:div w:id="1205286339">
              <w:marLeft w:val="0"/>
              <w:marRight w:val="0"/>
              <w:marTop w:val="0"/>
              <w:marBottom w:val="0"/>
              <w:divBdr>
                <w:top w:val="none" w:sz="0" w:space="0" w:color="auto"/>
                <w:left w:val="none" w:sz="0" w:space="0" w:color="auto"/>
                <w:bottom w:val="none" w:sz="0" w:space="0" w:color="auto"/>
                <w:right w:val="none" w:sz="0" w:space="0" w:color="auto"/>
              </w:divBdr>
            </w:div>
            <w:div w:id="356591114">
              <w:marLeft w:val="0"/>
              <w:marRight w:val="0"/>
              <w:marTop w:val="0"/>
              <w:marBottom w:val="0"/>
              <w:divBdr>
                <w:top w:val="none" w:sz="0" w:space="0" w:color="auto"/>
                <w:left w:val="none" w:sz="0" w:space="0" w:color="auto"/>
                <w:bottom w:val="none" w:sz="0" w:space="0" w:color="auto"/>
                <w:right w:val="none" w:sz="0" w:space="0" w:color="auto"/>
              </w:divBdr>
            </w:div>
            <w:div w:id="1417701617">
              <w:marLeft w:val="0"/>
              <w:marRight w:val="0"/>
              <w:marTop w:val="0"/>
              <w:marBottom w:val="0"/>
              <w:divBdr>
                <w:top w:val="none" w:sz="0" w:space="0" w:color="auto"/>
                <w:left w:val="none" w:sz="0" w:space="0" w:color="auto"/>
                <w:bottom w:val="none" w:sz="0" w:space="0" w:color="auto"/>
                <w:right w:val="none" w:sz="0" w:space="0" w:color="auto"/>
              </w:divBdr>
            </w:div>
            <w:div w:id="475536104">
              <w:marLeft w:val="0"/>
              <w:marRight w:val="0"/>
              <w:marTop w:val="0"/>
              <w:marBottom w:val="0"/>
              <w:divBdr>
                <w:top w:val="none" w:sz="0" w:space="0" w:color="auto"/>
                <w:left w:val="none" w:sz="0" w:space="0" w:color="auto"/>
                <w:bottom w:val="none" w:sz="0" w:space="0" w:color="auto"/>
                <w:right w:val="none" w:sz="0" w:space="0" w:color="auto"/>
              </w:divBdr>
            </w:div>
            <w:div w:id="1270893497">
              <w:marLeft w:val="0"/>
              <w:marRight w:val="0"/>
              <w:marTop w:val="0"/>
              <w:marBottom w:val="0"/>
              <w:divBdr>
                <w:top w:val="none" w:sz="0" w:space="0" w:color="auto"/>
                <w:left w:val="none" w:sz="0" w:space="0" w:color="auto"/>
                <w:bottom w:val="none" w:sz="0" w:space="0" w:color="auto"/>
                <w:right w:val="none" w:sz="0" w:space="0" w:color="auto"/>
              </w:divBdr>
            </w:div>
            <w:div w:id="135880655">
              <w:marLeft w:val="0"/>
              <w:marRight w:val="0"/>
              <w:marTop w:val="0"/>
              <w:marBottom w:val="0"/>
              <w:divBdr>
                <w:top w:val="none" w:sz="0" w:space="0" w:color="auto"/>
                <w:left w:val="none" w:sz="0" w:space="0" w:color="auto"/>
                <w:bottom w:val="none" w:sz="0" w:space="0" w:color="auto"/>
                <w:right w:val="none" w:sz="0" w:space="0" w:color="auto"/>
              </w:divBdr>
            </w:div>
            <w:div w:id="476385648">
              <w:marLeft w:val="0"/>
              <w:marRight w:val="0"/>
              <w:marTop w:val="0"/>
              <w:marBottom w:val="0"/>
              <w:divBdr>
                <w:top w:val="none" w:sz="0" w:space="0" w:color="auto"/>
                <w:left w:val="none" w:sz="0" w:space="0" w:color="auto"/>
                <w:bottom w:val="none" w:sz="0" w:space="0" w:color="auto"/>
                <w:right w:val="none" w:sz="0" w:space="0" w:color="auto"/>
              </w:divBdr>
            </w:div>
            <w:div w:id="328287052">
              <w:marLeft w:val="0"/>
              <w:marRight w:val="0"/>
              <w:marTop w:val="0"/>
              <w:marBottom w:val="0"/>
              <w:divBdr>
                <w:top w:val="none" w:sz="0" w:space="0" w:color="auto"/>
                <w:left w:val="none" w:sz="0" w:space="0" w:color="auto"/>
                <w:bottom w:val="none" w:sz="0" w:space="0" w:color="auto"/>
                <w:right w:val="none" w:sz="0" w:space="0" w:color="auto"/>
              </w:divBdr>
            </w:div>
            <w:div w:id="1161432123">
              <w:marLeft w:val="0"/>
              <w:marRight w:val="0"/>
              <w:marTop w:val="0"/>
              <w:marBottom w:val="0"/>
              <w:divBdr>
                <w:top w:val="none" w:sz="0" w:space="0" w:color="auto"/>
                <w:left w:val="none" w:sz="0" w:space="0" w:color="auto"/>
                <w:bottom w:val="none" w:sz="0" w:space="0" w:color="auto"/>
                <w:right w:val="none" w:sz="0" w:space="0" w:color="auto"/>
              </w:divBdr>
            </w:div>
            <w:div w:id="918174778">
              <w:marLeft w:val="0"/>
              <w:marRight w:val="0"/>
              <w:marTop w:val="0"/>
              <w:marBottom w:val="0"/>
              <w:divBdr>
                <w:top w:val="none" w:sz="0" w:space="0" w:color="auto"/>
                <w:left w:val="none" w:sz="0" w:space="0" w:color="auto"/>
                <w:bottom w:val="none" w:sz="0" w:space="0" w:color="auto"/>
                <w:right w:val="none" w:sz="0" w:space="0" w:color="auto"/>
              </w:divBdr>
            </w:div>
            <w:div w:id="333535907">
              <w:marLeft w:val="0"/>
              <w:marRight w:val="0"/>
              <w:marTop w:val="0"/>
              <w:marBottom w:val="0"/>
              <w:divBdr>
                <w:top w:val="none" w:sz="0" w:space="0" w:color="auto"/>
                <w:left w:val="none" w:sz="0" w:space="0" w:color="auto"/>
                <w:bottom w:val="none" w:sz="0" w:space="0" w:color="auto"/>
                <w:right w:val="none" w:sz="0" w:space="0" w:color="auto"/>
              </w:divBdr>
            </w:div>
            <w:div w:id="1422138373">
              <w:marLeft w:val="0"/>
              <w:marRight w:val="0"/>
              <w:marTop w:val="0"/>
              <w:marBottom w:val="0"/>
              <w:divBdr>
                <w:top w:val="none" w:sz="0" w:space="0" w:color="auto"/>
                <w:left w:val="none" w:sz="0" w:space="0" w:color="auto"/>
                <w:bottom w:val="none" w:sz="0" w:space="0" w:color="auto"/>
                <w:right w:val="none" w:sz="0" w:space="0" w:color="auto"/>
              </w:divBdr>
            </w:div>
            <w:div w:id="112943998">
              <w:marLeft w:val="0"/>
              <w:marRight w:val="0"/>
              <w:marTop w:val="0"/>
              <w:marBottom w:val="0"/>
              <w:divBdr>
                <w:top w:val="none" w:sz="0" w:space="0" w:color="auto"/>
                <w:left w:val="none" w:sz="0" w:space="0" w:color="auto"/>
                <w:bottom w:val="none" w:sz="0" w:space="0" w:color="auto"/>
                <w:right w:val="none" w:sz="0" w:space="0" w:color="auto"/>
              </w:divBdr>
            </w:div>
            <w:div w:id="262303055">
              <w:marLeft w:val="0"/>
              <w:marRight w:val="0"/>
              <w:marTop w:val="0"/>
              <w:marBottom w:val="0"/>
              <w:divBdr>
                <w:top w:val="none" w:sz="0" w:space="0" w:color="auto"/>
                <w:left w:val="none" w:sz="0" w:space="0" w:color="auto"/>
                <w:bottom w:val="none" w:sz="0" w:space="0" w:color="auto"/>
                <w:right w:val="none" w:sz="0" w:space="0" w:color="auto"/>
              </w:divBdr>
            </w:div>
            <w:div w:id="520827226">
              <w:marLeft w:val="0"/>
              <w:marRight w:val="0"/>
              <w:marTop w:val="0"/>
              <w:marBottom w:val="0"/>
              <w:divBdr>
                <w:top w:val="none" w:sz="0" w:space="0" w:color="auto"/>
                <w:left w:val="none" w:sz="0" w:space="0" w:color="auto"/>
                <w:bottom w:val="none" w:sz="0" w:space="0" w:color="auto"/>
                <w:right w:val="none" w:sz="0" w:space="0" w:color="auto"/>
              </w:divBdr>
            </w:div>
            <w:div w:id="1789619513">
              <w:marLeft w:val="0"/>
              <w:marRight w:val="0"/>
              <w:marTop w:val="0"/>
              <w:marBottom w:val="0"/>
              <w:divBdr>
                <w:top w:val="none" w:sz="0" w:space="0" w:color="auto"/>
                <w:left w:val="none" w:sz="0" w:space="0" w:color="auto"/>
                <w:bottom w:val="none" w:sz="0" w:space="0" w:color="auto"/>
                <w:right w:val="none" w:sz="0" w:space="0" w:color="auto"/>
              </w:divBdr>
            </w:div>
            <w:div w:id="1353456458">
              <w:marLeft w:val="0"/>
              <w:marRight w:val="0"/>
              <w:marTop w:val="0"/>
              <w:marBottom w:val="0"/>
              <w:divBdr>
                <w:top w:val="none" w:sz="0" w:space="0" w:color="auto"/>
                <w:left w:val="none" w:sz="0" w:space="0" w:color="auto"/>
                <w:bottom w:val="none" w:sz="0" w:space="0" w:color="auto"/>
                <w:right w:val="none" w:sz="0" w:space="0" w:color="auto"/>
              </w:divBdr>
            </w:div>
            <w:div w:id="1966694237">
              <w:marLeft w:val="0"/>
              <w:marRight w:val="0"/>
              <w:marTop w:val="0"/>
              <w:marBottom w:val="0"/>
              <w:divBdr>
                <w:top w:val="none" w:sz="0" w:space="0" w:color="auto"/>
                <w:left w:val="none" w:sz="0" w:space="0" w:color="auto"/>
                <w:bottom w:val="none" w:sz="0" w:space="0" w:color="auto"/>
                <w:right w:val="none" w:sz="0" w:space="0" w:color="auto"/>
              </w:divBdr>
            </w:div>
            <w:div w:id="698706062">
              <w:marLeft w:val="0"/>
              <w:marRight w:val="0"/>
              <w:marTop w:val="0"/>
              <w:marBottom w:val="0"/>
              <w:divBdr>
                <w:top w:val="none" w:sz="0" w:space="0" w:color="auto"/>
                <w:left w:val="none" w:sz="0" w:space="0" w:color="auto"/>
                <w:bottom w:val="none" w:sz="0" w:space="0" w:color="auto"/>
                <w:right w:val="none" w:sz="0" w:space="0" w:color="auto"/>
              </w:divBdr>
            </w:div>
            <w:div w:id="655652495">
              <w:marLeft w:val="0"/>
              <w:marRight w:val="0"/>
              <w:marTop w:val="0"/>
              <w:marBottom w:val="0"/>
              <w:divBdr>
                <w:top w:val="none" w:sz="0" w:space="0" w:color="auto"/>
                <w:left w:val="none" w:sz="0" w:space="0" w:color="auto"/>
                <w:bottom w:val="none" w:sz="0" w:space="0" w:color="auto"/>
                <w:right w:val="none" w:sz="0" w:space="0" w:color="auto"/>
              </w:divBdr>
            </w:div>
            <w:div w:id="1907643797">
              <w:marLeft w:val="0"/>
              <w:marRight w:val="0"/>
              <w:marTop w:val="0"/>
              <w:marBottom w:val="0"/>
              <w:divBdr>
                <w:top w:val="none" w:sz="0" w:space="0" w:color="auto"/>
                <w:left w:val="none" w:sz="0" w:space="0" w:color="auto"/>
                <w:bottom w:val="none" w:sz="0" w:space="0" w:color="auto"/>
                <w:right w:val="none" w:sz="0" w:space="0" w:color="auto"/>
              </w:divBdr>
            </w:div>
            <w:div w:id="1531841376">
              <w:marLeft w:val="0"/>
              <w:marRight w:val="0"/>
              <w:marTop w:val="0"/>
              <w:marBottom w:val="0"/>
              <w:divBdr>
                <w:top w:val="none" w:sz="0" w:space="0" w:color="auto"/>
                <w:left w:val="none" w:sz="0" w:space="0" w:color="auto"/>
                <w:bottom w:val="none" w:sz="0" w:space="0" w:color="auto"/>
                <w:right w:val="none" w:sz="0" w:space="0" w:color="auto"/>
              </w:divBdr>
            </w:div>
            <w:div w:id="2111392663">
              <w:marLeft w:val="0"/>
              <w:marRight w:val="0"/>
              <w:marTop w:val="0"/>
              <w:marBottom w:val="0"/>
              <w:divBdr>
                <w:top w:val="none" w:sz="0" w:space="0" w:color="auto"/>
                <w:left w:val="none" w:sz="0" w:space="0" w:color="auto"/>
                <w:bottom w:val="none" w:sz="0" w:space="0" w:color="auto"/>
                <w:right w:val="none" w:sz="0" w:space="0" w:color="auto"/>
              </w:divBdr>
            </w:div>
            <w:div w:id="92634721">
              <w:marLeft w:val="0"/>
              <w:marRight w:val="0"/>
              <w:marTop w:val="0"/>
              <w:marBottom w:val="0"/>
              <w:divBdr>
                <w:top w:val="none" w:sz="0" w:space="0" w:color="auto"/>
                <w:left w:val="none" w:sz="0" w:space="0" w:color="auto"/>
                <w:bottom w:val="none" w:sz="0" w:space="0" w:color="auto"/>
                <w:right w:val="none" w:sz="0" w:space="0" w:color="auto"/>
              </w:divBdr>
            </w:div>
            <w:div w:id="255745370">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795611610">
              <w:marLeft w:val="0"/>
              <w:marRight w:val="0"/>
              <w:marTop w:val="0"/>
              <w:marBottom w:val="0"/>
              <w:divBdr>
                <w:top w:val="none" w:sz="0" w:space="0" w:color="auto"/>
                <w:left w:val="none" w:sz="0" w:space="0" w:color="auto"/>
                <w:bottom w:val="none" w:sz="0" w:space="0" w:color="auto"/>
                <w:right w:val="none" w:sz="0" w:space="0" w:color="auto"/>
              </w:divBdr>
            </w:div>
            <w:div w:id="1557008931">
              <w:marLeft w:val="0"/>
              <w:marRight w:val="0"/>
              <w:marTop w:val="0"/>
              <w:marBottom w:val="0"/>
              <w:divBdr>
                <w:top w:val="none" w:sz="0" w:space="0" w:color="auto"/>
                <w:left w:val="none" w:sz="0" w:space="0" w:color="auto"/>
                <w:bottom w:val="none" w:sz="0" w:space="0" w:color="auto"/>
                <w:right w:val="none" w:sz="0" w:space="0" w:color="auto"/>
              </w:divBdr>
            </w:div>
            <w:div w:id="1249147174">
              <w:marLeft w:val="0"/>
              <w:marRight w:val="0"/>
              <w:marTop w:val="0"/>
              <w:marBottom w:val="0"/>
              <w:divBdr>
                <w:top w:val="none" w:sz="0" w:space="0" w:color="auto"/>
                <w:left w:val="none" w:sz="0" w:space="0" w:color="auto"/>
                <w:bottom w:val="none" w:sz="0" w:space="0" w:color="auto"/>
                <w:right w:val="none" w:sz="0" w:space="0" w:color="auto"/>
              </w:divBdr>
            </w:div>
            <w:div w:id="1439255078">
              <w:marLeft w:val="0"/>
              <w:marRight w:val="0"/>
              <w:marTop w:val="0"/>
              <w:marBottom w:val="0"/>
              <w:divBdr>
                <w:top w:val="none" w:sz="0" w:space="0" w:color="auto"/>
                <w:left w:val="none" w:sz="0" w:space="0" w:color="auto"/>
                <w:bottom w:val="none" w:sz="0" w:space="0" w:color="auto"/>
                <w:right w:val="none" w:sz="0" w:space="0" w:color="auto"/>
              </w:divBdr>
            </w:div>
            <w:div w:id="684209715">
              <w:marLeft w:val="0"/>
              <w:marRight w:val="0"/>
              <w:marTop w:val="0"/>
              <w:marBottom w:val="0"/>
              <w:divBdr>
                <w:top w:val="none" w:sz="0" w:space="0" w:color="auto"/>
                <w:left w:val="none" w:sz="0" w:space="0" w:color="auto"/>
                <w:bottom w:val="none" w:sz="0" w:space="0" w:color="auto"/>
                <w:right w:val="none" w:sz="0" w:space="0" w:color="auto"/>
              </w:divBdr>
            </w:div>
            <w:div w:id="1228031905">
              <w:marLeft w:val="0"/>
              <w:marRight w:val="0"/>
              <w:marTop w:val="0"/>
              <w:marBottom w:val="0"/>
              <w:divBdr>
                <w:top w:val="none" w:sz="0" w:space="0" w:color="auto"/>
                <w:left w:val="none" w:sz="0" w:space="0" w:color="auto"/>
                <w:bottom w:val="none" w:sz="0" w:space="0" w:color="auto"/>
                <w:right w:val="none" w:sz="0" w:space="0" w:color="auto"/>
              </w:divBdr>
            </w:div>
            <w:div w:id="24839906">
              <w:marLeft w:val="0"/>
              <w:marRight w:val="0"/>
              <w:marTop w:val="0"/>
              <w:marBottom w:val="0"/>
              <w:divBdr>
                <w:top w:val="none" w:sz="0" w:space="0" w:color="auto"/>
                <w:left w:val="none" w:sz="0" w:space="0" w:color="auto"/>
                <w:bottom w:val="none" w:sz="0" w:space="0" w:color="auto"/>
                <w:right w:val="none" w:sz="0" w:space="0" w:color="auto"/>
              </w:divBdr>
            </w:div>
            <w:div w:id="628166201">
              <w:marLeft w:val="0"/>
              <w:marRight w:val="0"/>
              <w:marTop w:val="0"/>
              <w:marBottom w:val="0"/>
              <w:divBdr>
                <w:top w:val="none" w:sz="0" w:space="0" w:color="auto"/>
                <w:left w:val="none" w:sz="0" w:space="0" w:color="auto"/>
                <w:bottom w:val="none" w:sz="0" w:space="0" w:color="auto"/>
                <w:right w:val="none" w:sz="0" w:space="0" w:color="auto"/>
              </w:divBdr>
            </w:div>
            <w:div w:id="461004221">
              <w:marLeft w:val="0"/>
              <w:marRight w:val="0"/>
              <w:marTop w:val="0"/>
              <w:marBottom w:val="0"/>
              <w:divBdr>
                <w:top w:val="none" w:sz="0" w:space="0" w:color="auto"/>
                <w:left w:val="none" w:sz="0" w:space="0" w:color="auto"/>
                <w:bottom w:val="none" w:sz="0" w:space="0" w:color="auto"/>
                <w:right w:val="none" w:sz="0" w:space="0" w:color="auto"/>
              </w:divBdr>
            </w:div>
            <w:div w:id="1223249549">
              <w:marLeft w:val="0"/>
              <w:marRight w:val="0"/>
              <w:marTop w:val="0"/>
              <w:marBottom w:val="0"/>
              <w:divBdr>
                <w:top w:val="none" w:sz="0" w:space="0" w:color="auto"/>
                <w:left w:val="none" w:sz="0" w:space="0" w:color="auto"/>
                <w:bottom w:val="none" w:sz="0" w:space="0" w:color="auto"/>
                <w:right w:val="none" w:sz="0" w:space="0" w:color="auto"/>
              </w:divBdr>
            </w:div>
            <w:div w:id="409428907">
              <w:marLeft w:val="0"/>
              <w:marRight w:val="0"/>
              <w:marTop w:val="0"/>
              <w:marBottom w:val="0"/>
              <w:divBdr>
                <w:top w:val="none" w:sz="0" w:space="0" w:color="auto"/>
                <w:left w:val="none" w:sz="0" w:space="0" w:color="auto"/>
                <w:bottom w:val="none" w:sz="0" w:space="0" w:color="auto"/>
                <w:right w:val="none" w:sz="0" w:space="0" w:color="auto"/>
              </w:divBdr>
            </w:div>
            <w:div w:id="862670661">
              <w:marLeft w:val="0"/>
              <w:marRight w:val="0"/>
              <w:marTop w:val="0"/>
              <w:marBottom w:val="0"/>
              <w:divBdr>
                <w:top w:val="none" w:sz="0" w:space="0" w:color="auto"/>
                <w:left w:val="none" w:sz="0" w:space="0" w:color="auto"/>
                <w:bottom w:val="none" w:sz="0" w:space="0" w:color="auto"/>
                <w:right w:val="none" w:sz="0" w:space="0" w:color="auto"/>
              </w:divBdr>
            </w:div>
            <w:div w:id="709643979">
              <w:marLeft w:val="0"/>
              <w:marRight w:val="0"/>
              <w:marTop w:val="0"/>
              <w:marBottom w:val="0"/>
              <w:divBdr>
                <w:top w:val="none" w:sz="0" w:space="0" w:color="auto"/>
                <w:left w:val="none" w:sz="0" w:space="0" w:color="auto"/>
                <w:bottom w:val="none" w:sz="0" w:space="0" w:color="auto"/>
                <w:right w:val="none" w:sz="0" w:space="0" w:color="auto"/>
              </w:divBdr>
            </w:div>
            <w:div w:id="1432779663">
              <w:marLeft w:val="0"/>
              <w:marRight w:val="0"/>
              <w:marTop w:val="0"/>
              <w:marBottom w:val="0"/>
              <w:divBdr>
                <w:top w:val="none" w:sz="0" w:space="0" w:color="auto"/>
                <w:left w:val="none" w:sz="0" w:space="0" w:color="auto"/>
                <w:bottom w:val="none" w:sz="0" w:space="0" w:color="auto"/>
                <w:right w:val="none" w:sz="0" w:space="0" w:color="auto"/>
              </w:divBdr>
            </w:div>
            <w:div w:id="1227841158">
              <w:marLeft w:val="0"/>
              <w:marRight w:val="0"/>
              <w:marTop w:val="0"/>
              <w:marBottom w:val="0"/>
              <w:divBdr>
                <w:top w:val="none" w:sz="0" w:space="0" w:color="auto"/>
                <w:left w:val="none" w:sz="0" w:space="0" w:color="auto"/>
                <w:bottom w:val="none" w:sz="0" w:space="0" w:color="auto"/>
                <w:right w:val="none" w:sz="0" w:space="0" w:color="auto"/>
              </w:divBdr>
            </w:div>
            <w:div w:id="1854803048">
              <w:marLeft w:val="0"/>
              <w:marRight w:val="0"/>
              <w:marTop w:val="0"/>
              <w:marBottom w:val="0"/>
              <w:divBdr>
                <w:top w:val="none" w:sz="0" w:space="0" w:color="auto"/>
                <w:left w:val="none" w:sz="0" w:space="0" w:color="auto"/>
                <w:bottom w:val="none" w:sz="0" w:space="0" w:color="auto"/>
                <w:right w:val="none" w:sz="0" w:space="0" w:color="auto"/>
              </w:divBdr>
            </w:div>
            <w:div w:id="27686179">
              <w:marLeft w:val="0"/>
              <w:marRight w:val="0"/>
              <w:marTop w:val="0"/>
              <w:marBottom w:val="0"/>
              <w:divBdr>
                <w:top w:val="none" w:sz="0" w:space="0" w:color="auto"/>
                <w:left w:val="none" w:sz="0" w:space="0" w:color="auto"/>
                <w:bottom w:val="none" w:sz="0" w:space="0" w:color="auto"/>
                <w:right w:val="none" w:sz="0" w:space="0" w:color="auto"/>
              </w:divBdr>
            </w:div>
            <w:div w:id="1904028092">
              <w:marLeft w:val="0"/>
              <w:marRight w:val="0"/>
              <w:marTop w:val="0"/>
              <w:marBottom w:val="0"/>
              <w:divBdr>
                <w:top w:val="none" w:sz="0" w:space="0" w:color="auto"/>
                <w:left w:val="none" w:sz="0" w:space="0" w:color="auto"/>
                <w:bottom w:val="none" w:sz="0" w:space="0" w:color="auto"/>
                <w:right w:val="none" w:sz="0" w:space="0" w:color="auto"/>
              </w:divBdr>
            </w:div>
            <w:div w:id="667948180">
              <w:marLeft w:val="0"/>
              <w:marRight w:val="0"/>
              <w:marTop w:val="0"/>
              <w:marBottom w:val="0"/>
              <w:divBdr>
                <w:top w:val="none" w:sz="0" w:space="0" w:color="auto"/>
                <w:left w:val="none" w:sz="0" w:space="0" w:color="auto"/>
                <w:bottom w:val="none" w:sz="0" w:space="0" w:color="auto"/>
                <w:right w:val="none" w:sz="0" w:space="0" w:color="auto"/>
              </w:divBdr>
            </w:div>
            <w:div w:id="1828551646">
              <w:marLeft w:val="0"/>
              <w:marRight w:val="0"/>
              <w:marTop w:val="0"/>
              <w:marBottom w:val="0"/>
              <w:divBdr>
                <w:top w:val="none" w:sz="0" w:space="0" w:color="auto"/>
                <w:left w:val="none" w:sz="0" w:space="0" w:color="auto"/>
                <w:bottom w:val="none" w:sz="0" w:space="0" w:color="auto"/>
                <w:right w:val="none" w:sz="0" w:space="0" w:color="auto"/>
              </w:divBdr>
            </w:div>
            <w:div w:id="486285591">
              <w:marLeft w:val="0"/>
              <w:marRight w:val="0"/>
              <w:marTop w:val="0"/>
              <w:marBottom w:val="0"/>
              <w:divBdr>
                <w:top w:val="none" w:sz="0" w:space="0" w:color="auto"/>
                <w:left w:val="none" w:sz="0" w:space="0" w:color="auto"/>
                <w:bottom w:val="none" w:sz="0" w:space="0" w:color="auto"/>
                <w:right w:val="none" w:sz="0" w:space="0" w:color="auto"/>
              </w:divBdr>
            </w:div>
            <w:div w:id="262307575">
              <w:marLeft w:val="0"/>
              <w:marRight w:val="0"/>
              <w:marTop w:val="0"/>
              <w:marBottom w:val="0"/>
              <w:divBdr>
                <w:top w:val="none" w:sz="0" w:space="0" w:color="auto"/>
                <w:left w:val="none" w:sz="0" w:space="0" w:color="auto"/>
                <w:bottom w:val="none" w:sz="0" w:space="0" w:color="auto"/>
                <w:right w:val="none" w:sz="0" w:space="0" w:color="auto"/>
              </w:divBdr>
            </w:div>
            <w:div w:id="163513966">
              <w:marLeft w:val="0"/>
              <w:marRight w:val="0"/>
              <w:marTop w:val="0"/>
              <w:marBottom w:val="0"/>
              <w:divBdr>
                <w:top w:val="none" w:sz="0" w:space="0" w:color="auto"/>
                <w:left w:val="none" w:sz="0" w:space="0" w:color="auto"/>
                <w:bottom w:val="none" w:sz="0" w:space="0" w:color="auto"/>
                <w:right w:val="none" w:sz="0" w:space="0" w:color="auto"/>
              </w:divBdr>
            </w:div>
            <w:div w:id="887230280">
              <w:marLeft w:val="0"/>
              <w:marRight w:val="0"/>
              <w:marTop w:val="0"/>
              <w:marBottom w:val="0"/>
              <w:divBdr>
                <w:top w:val="none" w:sz="0" w:space="0" w:color="auto"/>
                <w:left w:val="none" w:sz="0" w:space="0" w:color="auto"/>
                <w:bottom w:val="none" w:sz="0" w:space="0" w:color="auto"/>
                <w:right w:val="none" w:sz="0" w:space="0" w:color="auto"/>
              </w:divBdr>
            </w:div>
            <w:div w:id="1555267330">
              <w:marLeft w:val="0"/>
              <w:marRight w:val="0"/>
              <w:marTop w:val="0"/>
              <w:marBottom w:val="0"/>
              <w:divBdr>
                <w:top w:val="none" w:sz="0" w:space="0" w:color="auto"/>
                <w:left w:val="none" w:sz="0" w:space="0" w:color="auto"/>
                <w:bottom w:val="none" w:sz="0" w:space="0" w:color="auto"/>
                <w:right w:val="none" w:sz="0" w:space="0" w:color="auto"/>
              </w:divBdr>
            </w:div>
            <w:div w:id="780413462">
              <w:marLeft w:val="0"/>
              <w:marRight w:val="0"/>
              <w:marTop w:val="0"/>
              <w:marBottom w:val="0"/>
              <w:divBdr>
                <w:top w:val="none" w:sz="0" w:space="0" w:color="auto"/>
                <w:left w:val="none" w:sz="0" w:space="0" w:color="auto"/>
                <w:bottom w:val="none" w:sz="0" w:space="0" w:color="auto"/>
                <w:right w:val="none" w:sz="0" w:space="0" w:color="auto"/>
              </w:divBdr>
            </w:div>
            <w:div w:id="263074698">
              <w:marLeft w:val="0"/>
              <w:marRight w:val="0"/>
              <w:marTop w:val="0"/>
              <w:marBottom w:val="0"/>
              <w:divBdr>
                <w:top w:val="none" w:sz="0" w:space="0" w:color="auto"/>
                <w:left w:val="none" w:sz="0" w:space="0" w:color="auto"/>
                <w:bottom w:val="none" w:sz="0" w:space="0" w:color="auto"/>
                <w:right w:val="none" w:sz="0" w:space="0" w:color="auto"/>
              </w:divBdr>
            </w:div>
            <w:div w:id="1218516040">
              <w:marLeft w:val="0"/>
              <w:marRight w:val="0"/>
              <w:marTop w:val="0"/>
              <w:marBottom w:val="0"/>
              <w:divBdr>
                <w:top w:val="none" w:sz="0" w:space="0" w:color="auto"/>
                <w:left w:val="none" w:sz="0" w:space="0" w:color="auto"/>
                <w:bottom w:val="none" w:sz="0" w:space="0" w:color="auto"/>
                <w:right w:val="none" w:sz="0" w:space="0" w:color="auto"/>
              </w:divBdr>
            </w:div>
            <w:div w:id="285818202">
              <w:marLeft w:val="0"/>
              <w:marRight w:val="0"/>
              <w:marTop w:val="0"/>
              <w:marBottom w:val="0"/>
              <w:divBdr>
                <w:top w:val="none" w:sz="0" w:space="0" w:color="auto"/>
                <w:left w:val="none" w:sz="0" w:space="0" w:color="auto"/>
                <w:bottom w:val="none" w:sz="0" w:space="0" w:color="auto"/>
                <w:right w:val="none" w:sz="0" w:space="0" w:color="auto"/>
              </w:divBdr>
            </w:div>
            <w:div w:id="1366634976">
              <w:marLeft w:val="0"/>
              <w:marRight w:val="0"/>
              <w:marTop w:val="0"/>
              <w:marBottom w:val="0"/>
              <w:divBdr>
                <w:top w:val="none" w:sz="0" w:space="0" w:color="auto"/>
                <w:left w:val="none" w:sz="0" w:space="0" w:color="auto"/>
                <w:bottom w:val="none" w:sz="0" w:space="0" w:color="auto"/>
                <w:right w:val="none" w:sz="0" w:space="0" w:color="auto"/>
              </w:divBdr>
            </w:div>
            <w:div w:id="1831746610">
              <w:marLeft w:val="0"/>
              <w:marRight w:val="0"/>
              <w:marTop w:val="0"/>
              <w:marBottom w:val="0"/>
              <w:divBdr>
                <w:top w:val="none" w:sz="0" w:space="0" w:color="auto"/>
                <w:left w:val="none" w:sz="0" w:space="0" w:color="auto"/>
                <w:bottom w:val="none" w:sz="0" w:space="0" w:color="auto"/>
                <w:right w:val="none" w:sz="0" w:space="0" w:color="auto"/>
              </w:divBdr>
            </w:div>
            <w:div w:id="1787501697">
              <w:marLeft w:val="0"/>
              <w:marRight w:val="0"/>
              <w:marTop w:val="0"/>
              <w:marBottom w:val="0"/>
              <w:divBdr>
                <w:top w:val="none" w:sz="0" w:space="0" w:color="auto"/>
                <w:left w:val="none" w:sz="0" w:space="0" w:color="auto"/>
                <w:bottom w:val="none" w:sz="0" w:space="0" w:color="auto"/>
                <w:right w:val="none" w:sz="0" w:space="0" w:color="auto"/>
              </w:divBdr>
            </w:div>
            <w:div w:id="579369403">
              <w:marLeft w:val="0"/>
              <w:marRight w:val="0"/>
              <w:marTop w:val="0"/>
              <w:marBottom w:val="0"/>
              <w:divBdr>
                <w:top w:val="none" w:sz="0" w:space="0" w:color="auto"/>
                <w:left w:val="none" w:sz="0" w:space="0" w:color="auto"/>
                <w:bottom w:val="none" w:sz="0" w:space="0" w:color="auto"/>
                <w:right w:val="none" w:sz="0" w:space="0" w:color="auto"/>
              </w:divBdr>
            </w:div>
            <w:div w:id="812718379">
              <w:marLeft w:val="0"/>
              <w:marRight w:val="0"/>
              <w:marTop w:val="0"/>
              <w:marBottom w:val="0"/>
              <w:divBdr>
                <w:top w:val="none" w:sz="0" w:space="0" w:color="auto"/>
                <w:left w:val="none" w:sz="0" w:space="0" w:color="auto"/>
                <w:bottom w:val="none" w:sz="0" w:space="0" w:color="auto"/>
                <w:right w:val="none" w:sz="0" w:space="0" w:color="auto"/>
              </w:divBdr>
            </w:div>
            <w:div w:id="113912447">
              <w:marLeft w:val="0"/>
              <w:marRight w:val="0"/>
              <w:marTop w:val="0"/>
              <w:marBottom w:val="0"/>
              <w:divBdr>
                <w:top w:val="none" w:sz="0" w:space="0" w:color="auto"/>
                <w:left w:val="none" w:sz="0" w:space="0" w:color="auto"/>
                <w:bottom w:val="none" w:sz="0" w:space="0" w:color="auto"/>
                <w:right w:val="none" w:sz="0" w:space="0" w:color="auto"/>
              </w:divBdr>
            </w:div>
            <w:div w:id="1713729222">
              <w:marLeft w:val="0"/>
              <w:marRight w:val="0"/>
              <w:marTop w:val="0"/>
              <w:marBottom w:val="0"/>
              <w:divBdr>
                <w:top w:val="none" w:sz="0" w:space="0" w:color="auto"/>
                <w:left w:val="none" w:sz="0" w:space="0" w:color="auto"/>
                <w:bottom w:val="none" w:sz="0" w:space="0" w:color="auto"/>
                <w:right w:val="none" w:sz="0" w:space="0" w:color="auto"/>
              </w:divBdr>
            </w:div>
            <w:div w:id="1181965141">
              <w:marLeft w:val="0"/>
              <w:marRight w:val="0"/>
              <w:marTop w:val="0"/>
              <w:marBottom w:val="0"/>
              <w:divBdr>
                <w:top w:val="none" w:sz="0" w:space="0" w:color="auto"/>
                <w:left w:val="none" w:sz="0" w:space="0" w:color="auto"/>
                <w:bottom w:val="none" w:sz="0" w:space="0" w:color="auto"/>
                <w:right w:val="none" w:sz="0" w:space="0" w:color="auto"/>
              </w:divBdr>
            </w:div>
            <w:div w:id="5904419">
              <w:marLeft w:val="0"/>
              <w:marRight w:val="0"/>
              <w:marTop w:val="0"/>
              <w:marBottom w:val="0"/>
              <w:divBdr>
                <w:top w:val="none" w:sz="0" w:space="0" w:color="auto"/>
                <w:left w:val="none" w:sz="0" w:space="0" w:color="auto"/>
                <w:bottom w:val="none" w:sz="0" w:space="0" w:color="auto"/>
                <w:right w:val="none" w:sz="0" w:space="0" w:color="auto"/>
              </w:divBdr>
            </w:div>
            <w:div w:id="2086879024">
              <w:marLeft w:val="0"/>
              <w:marRight w:val="0"/>
              <w:marTop w:val="0"/>
              <w:marBottom w:val="0"/>
              <w:divBdr>
                <w:top w:val="none" w:sz="0" w:space="0" w:color="auto"/>
                <w:left w:val="none" w:sz="0" w:space="0" w:color="auto"/>
                <w:bottom w:val="none" w:sz="0" w:space="0" w:color="auto"/>
                <w:right w:val="none" w:sz="0" w:space="0" w:color="auto"/>
              </w:divBdr>
            </w:div>
            <w:div w:id="1079331037">
              <w:marLeft w:val="0"/>
              <w:marRight w:val="0"/>
              <w:marTop w:val="0"/>
              <w:marBottom w:val="0"/>
              <w:divBdr>
                <w:top w:val="none" w:sz="0" w:space="0" w:color="auto"/>
                <w:left w:val="none" w:sz="0" w:space="0" w:color="auto"/>
                <w:bottom w:val="none" w:sz="0" w:space="0" w:color="auto"/>
                <w:right w:val="none" w:sz="0" w:space="0" w:color="auto"/>
              </w:divBdr>
            </w:div>
            <w:div w:id="1581208041">
              <w:marLeft w:val="0"/>
              <w:marRight w:val="0"/>
              <w:marTop w:val="0"/>
              <w:marBottom w:val="0"/>
              <w:divBdr>
                <w:top w:val="none" w:sz="0" w:space="0" w:color="auto"/>
                <w:left w:val="none" w:sz="0" w:space="0" w:color="auto"/>
                <w:bottom w:val="none" w:sz="0" w:space="0" w:color="auto"/>
                <w:right w:val="none" w:sz="0" w:space="0" w:color="auto"/>
              </w:divBdr>
            </w:div>
            <w:div w:id="2044358841">
              <w:marLeft w:val="0"/>
              <w:marRight w:val="0"/>
              <w:marTop w:val="0"/>
              <w:marBottom w:val="0"/>
              <w:divBdr>
                <w:top w:val="none" w:sz="0" w:space="0" w:color="auto"/>
                <w:left w:val="none" w:sz="0" w:space="0" w:color="auto"/>
                <w:bottom w:val="none" w:sz="0" w:space="0" w:color="auto"/>
                <w:right w:val="none" w:sz="0" w:space="0" w:color="auto"/>
              </w:divBdr>
            </w:div>
            <w:div w:id="511262006">
              <w:marLeft w:val="0"/>
              <w:marRight w:val="0"/>
              <w:marTop w:val="0"/>
              <w:marBottom w:val="0"/>
              <w:divBdr>
                <w:top w:val="none" w:sz="0" w:space="0" w:color="auto"/>
                <w:left w:val="none" w:sz="0" w:space="0" w:color="auto"/>
                <w:bottom w:val="none" w:sz="0" w:space="0" w:color="auto"/>
                <w:right w:val="none" w:sz="0" w:space="0" w:color="auto"/>
              </w:divBdr>
            </w:div>
            <w:div w:id="1717855441">
              <w:marLeft w:val="0"/>
              <w:marRight w:val="0"/>
              <w:marTop w:val="0"/>
              <w:marBottom w:val="0"/>
              <w:divBdr>
                <w:top w:val="none" w:sz="0" w:space="0" w:color="auto"/>
                <w:left w:val="none" w:sz="0" w:space="0" w:color="auto"/>
                <w:bottom w:val="none" w:sz="0" w:space="0" w:color="auto"/>
                <w:right w:val="none" w:sz="0" w:space="0" w:color="auto"/>
              </w:divBdr>
            </w:div>
            <w:div w:id="1107232701">
              <w:marLeft w:val="0"/>
              <w:marRight w:val="0"/>
              <w:marTop w:val="0"/>
              <w:marBottom w:val="0"/>
              <w:divBdr>
                <w:top w:val="none" w:sz="0" w:space="0" w:color="auto"/>
                <w:left w:val="none" w:sz="0" w:space="0" w:color="auto"/>
                <w:bottom w:val="none" w:sz="0" w:space="0" w:color="auto"/>
                <w:right w:val="none" w:sz="0" w:space="0" w:color="auto"/>
              </w:divBdr>
            </w:div>
            <w:div w:id="1945377223">
              <w:marLeft w:val="0"/>
              <w:marRight w:val="0"/>
              <w:marTop w:val="0"/>
              <w:marBottom w:val="0"/>
              <w:divBdr>
                <w:top w:val="none" w:sz="0" w:space="0" w:color="auto"/>
                <w:left w:val="none" w:sz="0" w:space="0" w:color="auto"/>
                <w:bottom w:val="none" w:sz="0" w:space="0" w:color="auto"/>
                <w:right w:val="none" w:sz="0" w:space="0" w:color="auto"/>
              </w:divBdr>
            </w:div>
            <w:div w:id="2020501645">
              <w:marLeft w:val="0"/>
              <w:marRight w:val="0"/>
              <w:marTop w:val="0"/>
              <w:marBottom w:val="0"/>
              <w:divBdr>
                <w:top w:val="none" w:sz="0" w:space="0" w:color="auto"/>
                <w:left w:val="none" w:sz="0" w:space="0" w:color="auto"/>
                <w:bottom w:val="none" w:sz="0" w:space="0" w:color="auto"/>
                <w:right w:val="none" w:sz="0" w:space="0" w:color="auto"/>
              </w:divBdr>
            </w:div>
            <w:div w:id="2122726435">
              <w:marLeft w:val="0"/>
              <w:marRight w:val="0"/>
              <w:marTop w:val="0"/>
              <w:marBottom w:val="0"/>
              <w:divBdr>
                <w:top w:val="none" w:sz="0" w:space="0" w:color="auto"/>
                <w:left w:val="none" w:sz="0" w:space="0" w:color="auto"/>
                <w:bottom w:val="none" w:sz="0" w:space="0" w:color="auto"/>
                <w:right w:val="none" w:sz="0" w:space="0" w:color="auto"/>
              </w:divBdr>
            </w:div>
            <w:div w:id="704598493">
              <w:marLeft w:val="0"/>
              <w:marRight w:val="0"/>
              <w:marTop w:val="0"/>
              <w:marBottom w:val="0"/>
              <w:divBdr>
                <w:top w:val="none" w:sz="0" w:space="0" w:color="auto"/>
                <w:left w:val="none" w:sz="0" w:space="0" w:color="auto"/>
                <w:bottom w:val="none" w:sz="0" w:space="0" w:color="auto"/>
                <w:right w:val="none" w:sz="0" w:space="0" w:color="auto"/>
              </w:divBdr>
            </w:div>
            <w:div w:id="1053234544">
              <w:marLeft w:val="0"/>
              <w:marRight w:val="0"/>
              <w:marTop w:val="0"/>
              <w:marBottom w:val="0"/>
              <w:divBdr>
                <w:top w:val="none" w:sz="0" w:space="0" w:color="auto"/>
                <w:left w:val="none" w:sz="0" w:space="0" w:color="auto"/>
                <w:bottom w:val="none" w:sz="0" w:space="0" w:color="auto"/>
                <w:right w:val="none" w:sz="0" w:space="0" w:color="auto"/>
              </w:divBdr>
            </w:div>
            <w:div w:id="20829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584">
      <w:bodyDiv w:val="1"/>
      <w:marLeft w:val="0"/>
      <w:marRight w:val="0"/>
      <w:marTop w:val="0"/>
      <w:marBottom w:val="0"/>
      <w:divBdr>
        <w:top w:val="none" w:sz="0" w:space="0" w:color="auto"/>
        <w:left w:val="none" w:sz="0" w:space="0" w:color="auto"/>
        <w:bottom w:val="none" w:sz="0" w:space="0" w:color="auto"/>
        <w:right w:val="none" w:sz="0" w:space="0" w:color="auto"/>
      </w:divBdr>
      <w:divsChild>
        <w:div w:id="1429156071">
          <w:marLeft w:val="0"/>
          <w:marRight w:val="0"/>
          <w:marTop w:val="0"/>
          <w:marBottom w:val="0"/>
          <w:divBdr>
            <w:top w:val="none" w:sz="0" w:space="0" w:color="auto"/>
            <w:left w:val="none" w:sz="0" w:space="0" w:color="auto"/>
            <w:bottom w:val="none" w:sz="0" w:space="0" w:color="auto"/>
            <w:right w:val="none" w:sz="0" w:space="0" w:color="auto"/>
          </w:divBdr>
          <w:divsChild>
            <w:div w:id="1773822327">
              <w:marLeft w:val="0"/>
              <w:marRight w:val="0"/>
              <w:marTop w:val="0"/>
              <w:marBottom w:val="0"/>
              <w:divBdr>
                <w:top w:val="none" w:sz="0" w:space="0" w:color="auto"/>
                <w:left w:val="none" w:sz="0" w:space="0" w:color="auto"/>
                <w:bottom w:val="none" w:sz="0" w:space="0" w:color="auto"/>
                <w:right w:val="none" w:sz="0" w:space="0" w:color="auto"/>
              </w:divBdr>
            </w:div>
            <w:div w:id="1000621934">
              <w:marLeft w:val="0"/>
              <w:marRight w:val="0"/>
              <w:marTop w:val="0"/>
              <w:marBottom w:val="0"/>
              <w:divBdr>
                <w:top w:val="none" w:sz="0" w:space="0" w:color="auto"/>
                <w:left w:val="none" w:sz="0" w:space="0" w:color="auto"/>
                <w:bottom w:val="none" w:sz="0" w:space="0" w:color="auto"/>
                <w:right w:val="none" w:sz="0" w:space="0" w:color="auto"/>
              </w:divBdr>
            </w:div>
            <w:div w:id="1707674219">
              <w:marLeft w:val="0"/>
              <w:marRight w:val="0"/>
              <w:marTop w:val="0"/>
              <w:marBottom w:val="0"/>
              <w:divBdr>
                <w:top w:val="none" w:sz="0" w:space="0" w:color="auto"/>
                <w:left w:val="none" w:sz="0" w:space="0" w:color="auto"/>
                <w:bottom w:val="none" w:sz="0" w:space="0" w:color="auto"/>
                <w:right w:val="none" w:sz="0" w:space="0" w:color="auto"/>
              </w:divBdr>
            </w:div>
            <w:div w:id="1022512551">
              <w:marLeft w:val="0"/>
              <w:marRight w:val="0"/>
              <w:marTop w:val="0"/>
              <w:marBottom w:val="0"/>
              <w:divBdr>
                <w:top w:val="none" w:sz="0" w:space="0" w:color="auto"/>
                <w:left w:val="none" w:sz="0" w:space="0" w:color="auto"/>
                <w:bottom w:val="none" w:sz="0" w:space="0" w:color="auto"/>
                <w:right w:val="none" w:sz="0" w:space="0" w:color="auto"/>
              </w:divBdr>
            </w:div>
            <w:div w:id="457603748">
              <w:marLeft w:val="0"/>
              <w:marRight w:val="0"/>
              <w:marTop w:val="0"/>
              <w:marBottom w:val="0"/>
              <w:divBdr>
                <w:top w:val="none" w:sz="0" w:space="0" w:color="auto"/>
                <w:left w:val="none" w:sz="0" w:space="0" w:color="auto"/>
                <w:bottom w:val="none" w:sz="0" w:space="0" w:color="auto"/>
                <w:right w:val="none" w:sz="0" w:space="0" w:color="auto"/>
              </w:divBdr>
            </w:div>
            <w:div w:id="32770680">
              <w:marLeft w:val="0"/>
              <w:marRight w:val="0"/>
              <w:marTop w:val="0"/>
              <w:marBottom w:val="0"/>
              <w:divBdr>
                <w:top w:val="none" w:sz="0" w:space="0" w:color="auto"/>
                <w:left w:val="none" w:sz="0" w:space="0" w:color="auto"/>
                <w:bottom w:val="none" w:sz="0" w:space="0" w:color="auto"/>
                <w:right w:val="none" w:sz="0" w:space="0" w:color="auto"/>
              </w:divBdr>
            </w:div>
            <w:div w:id="658196088">
              <w:marLeft w:val="0"/>
              <w:marRight w:val="0"/>
              <w:marTop w:val="0"/>
              <w:marBottom w:val="0"/>
              <w:divBdr>
                <w:top w:val="none" w:sz="0" w:space="0" w:color="auto"/>
                <w:left w:val="none" w:sz="0" w:space="0" w:color="auto"/>
                <w:bottom w:val="none" w:sz="0" w:space="0" w:color="auto"/>
                <w:right w:val="none" w:sz="0" w:space="0" w:color="auto"/>
              </w:divBdr>
            </w:div>
            <w:div w:id="59179431">
              <w:marLeft w:val="0"/>
              <w:marRight w:val="0"/>
              <w:marTop w:val="0"/>
              <w:marBottom w:val="0"/>
              <w:divBdr>
                <w:top w:val="none" w:sz="0" w:space="0" w:color="auto"/>
                <w:left w:val="none" w:sz="0" w:space="0" w:color="auto"/>
                <w:bottom w:val="none" w:sz="0" w:space="0" w:color="auto"/>
                <w:right w:val="none" w:sz="0" w:space="0" w:color="auto"/>
              </w:divBdr>
            </w:div>
            <w:div w:id="1971469622">
              <w:marLeft w:val="0"/>
              <w:marRight w:val="0"/>
              <w:marTop w:val="0"/>
              <w:marBottom w:val="0"/>
              <w:divBdr>
                <w:top w:val="none" w:sz="0" w:space="0" w:color="auto"/>
                <w:left w:val="none" w:sz="0" w:space="0" w:color="auto"/>
                <w:bottom w:val="none" w:sz="0" w:space="0" w:color="auto"/>
                <w:right w:val="none" w:sz="0" w:space="0" w:color="auto"/>
              </w:divBdr>
            </w:div>
            <w:div w:id="1411199090">
              <w:marLeft w:val="0"/>
              <w:marRight w:val="0"/>
              <w:marTop w:val="0"/>
              <w:marBottom w:val="0"/>
              <w:divBdr>
                <w:top w:val="none" w:sz="0" w:space="0" w:color="auto"/>
                <w:left w:val="none" w:sz="0" w:space="0" w:color="auto"/>
                <w:bottom w:val="none" w:sz="0" w:space="0" w:color="auto"/>
                <w:right w:val="none" w:sz="0" w:space="0" w:color="auto"/>
              </w:divBdr>
            </w:div>
            <w:div w:id="306325325">
              <w:marLeft w:val="0"/>
              <w:marRight w:val="0"/>
              <w:marTop w:val="0"/>
              <w:marBottom w:val="0"/>
              <w:divBdr>
                <w:top w:val="none" w:sz="0" w:space="0" w:color="auto"/>
                <w:left w:val="none" w:sz="0" w:space="0" w:color="auto"/>
                <w:bottom w:val="none" w:sz="0" w:space="0" w:color="auto"/>
                <w:right w:val="none" w:sz="0" w:space="0" w:color="auto"/>
              </w:divBdr>
            </w:div>
            <w:div w:id="1307663482">
              <w:marLeft w:val="0"/>
              <w:marRight w:val="0"/>
              <w:marTop w:val="0"/>
              <w:marBottom w:val="0"/>
              <w:divBdr>
                <w:top w:val="none" w:sz="0" w:space="0" w:color="auto"/>
                <w:left w:val="none" w:sz="0" w:space="0" w:color="auto"/>
                <w:bottom w:val="none" w:sz="0" w:space="0" w:color="auto"/>
                <w:right w:val="none" w:sz="0" w:space="0" w:color="auto"/>
              </w:divBdr>
            </w:div>
            <w:div w:id="1743023779">
              <w:marLeft w:val="0"/>
              <w:marRight w:val="0"/>
              <w:marTop w:val="0"/>
              <w:marBottom w:val="0"/>
              <w:divBdr>
                <w:top w:val="none" w:sz="0" w:space="0" w:color="auto"/>
                <w:left w:val="none" w:sz="0" w:space="0" w:color="auto"/>
                <w:bottom w:val="none" w:sz="0" w:space="0" w:color="auto"/>
                <w:right w:val="none" w:sz="0" w:space="0" w:color="auto"/>
              </w:divBdr>
            </w:div>
            <w:div w:id="300162509">
              <w:marLeft w:val="0"/>
              <w:marRight w:val="0"/>
              <w:marTop w:val="0"/>
              <w:marBottom w:val="0"/>
              <w:divBdr>
                <w:top w:val="none" w:sz="0" w:space="0" w:color="auto"/>
                <w:left w:val="none" w:sz="0" w:space="0" w:color="auto"/>
                <w:bottom w:val="none" w:sz="0" w:space="0" w:color="auto"/>
                <w:right w:val="none" w:sz="0" w:space="0" w:color="auto"/>
              </w:divBdr>
            </w:div>
            <w:div w:id="1411729251">
              <w:marLeft w:val="0"/>
              <w:marRight w:val="0"/>
              <w:marTop w:val="0"/>
              <w:marBottom w:val="0"/>
              <w:divBdr>
                <w:top w:val="none" w:sz="0" w:space="0" w:color="auto"/>
                <w:left w:val="none" w:sz="0" w:space="0" w:color="auto"/>
                <w:bottom w:val="none" w:sz="0" w:space="0" w:color="auto"/>
                <w:right w:val="none" w:sz="0" w:space="0" w:color="auto"/>
              </w:divBdr>
            </w:div>
            <w:div w:id="1134175743">
              <w:marLeft w:val="0"/>
              <w:marRight w:val="0"/>
              <w:marTop w:val="0"/>
              <w:marBottom w:val="0"/>
              <w:divBdr>
                <w:top w:val="none" w:sz="0" w:space="0" w:color="auto"/>
                <w:left w:val="none" w:sz="0" w:space="0" w:color="auto"/>
                <w:bottom w:val="none" w:sz="0" w:space="0" w:color="auto"/>
                <w:right w:val="none" w:sz="0" w:space="0" w:color="auto"/>
              </w:divBdr>
            </w:div>
            <w:div w:id="903376334">
              <w:marLeft w:val="0"/>
              <w:marRight w:val="0"/>
              <w:marTop w:val="0"/>
              <w:marBottom w:val="0"/>
              <w:divBdr>
                <w:top w:val="none" w:sz="0" w:space="0" w:color="auto"/>
                <w:left w:val="none" w:sz="0" w:space="0" w:color="auto"/>
                <w:bottom w:val="none" w:sz="0" w:space="0" w:color="auto"/>
                <w:right w:val="none" w:sz="0" w:space="0" w:color="auto"/>
              </w:divBdr>
            </w:div>
            <w:div w:id="640615310">
              <w:marLeft w:val="0"/>
              <w:marRight w:val="0"/>
              <w:marTop w:val="0"/>
              <w:marBottom w:val="0"/>
              <w:divBdr>
                <w:top w:val="none" w:sz="0" w:space="0" w:color="auto"/>
                <w:left w:val="none" w:sz="0" w:space="0" w:color="auto"/>
                <w:bottom w:val="none" w:sz="0" w:space="0" w:color="auto"/>
                <w:right w:val="none" w:sz="0" w:space="0" w:color="auto"/>
              </w:divBdr>
            </w:div>
            <w:div w:id="1639646364">
              <w:marLeft w:val="0"/>
              <w:marRight w:val="0"/>
              <w:marTop w:val="0"/>
              <w:marBottom w:val="0"/>
              <w:divBdr>
                <w:top w:val="none" w:sz="0" w:space="0" w:color="auto"/>
                <w:left w:val="none" w:sz="0" w:space="0" w:color="auto"/>
                <w:bottom w:val="none" w:sz="0" w:space="0" w:color="auto"/>
                <w:right w:val="none" w:sz="0" w:space="0" w:color="auto"/>
              </w:divBdr>
            </w:div>
            <w:div w:id="1611431455">
              <w:marLeft w:val="0"/>
              <w:marRight w:val="0"/>
              <w:marTop w:val="0"/>
              <w:marBottom w:val="0"/>
              <w:divBdr>
                <w:top w:val="none" w:sz="0" w:space="0" w:color="auto"/>
                <w:left w:val="none" w:sz="0" w:space="0" w:color="auto"/>
                <w:bottom w:val="none" w:sz="0" w:space="0" w:color="auto"/>
                <w:right w:val="none" w:sz="0" w:space="0" w:color="auto"/>
              </w:divBdr>
            </w:div>
            <w:div w:id="714356863">
              <w:marLeft w:val="0"/>
              <w:marRight w:val="0"/>
              <w:marTop w:val="0"/>
              <w:marBottom w:val="0"/>
              <w:divBdr>
                <w:top w:val="none" w:sz="0" w:space="0" w:color="auto"/>
                <w:left w:val="none" w:sz="0" w:space="0" w:color="auto"/>
                <w:bottom w:val="none" w:sz="0" w:space="0" w:color="auto"/>
                <w:right w:val="none" w:sz="0" w:space="0" w:color="auto"/>
              </w:divBdr>
            </w:div>
            <w:div w:id="1772435420">
              <w:marLeft w:val="0"/>
              <w:marRight w:val="0"/>
              <w:marTop w:val="0"/>
              <w:marBottom w:val="0"/>
              <w:divBdr>
                <w:top w:val="none" w:sz="0" w:space="0" w:color="auto"/>
                <w:left w:val="none" w:sz="0" w:space="0" w:color="auto"/>
                <w:bottom w:val="none" w:sz="0" w:space="0" w:color="auto"/>
                <w:right w:val="none" w:sz="0" w:space="0" w:color="auto"/>
              </w:divBdr>
            </w:div>
            <w:div w:id="169680417">
              <w:marLeft w:val="0"/>
              <w:marRight w:val="0"/>
              <w:marTop w:val="0"/>
              <w:marBottom w:val="0"/>
              <w:divBdr>
                <w:top w:val="none" w:sz="0" w:space="0" w:color="auto"/>
                <w:left w:val="none" w:sz="0" w:space="0" w:color="auto"/>
                <w:bottom w:val="none" w:sz="0" w:space="0" w:color="auto"/>
                <w:right w:val="none" w:sz="0" w:space="0" w:color="auto"/>
              </w:divBdr>
            </w:div>
            <w:div w:id="1857190251">
              <w:marLeft w:val="0"/>
              <w:marRight w:val="0"/>
              <w:marTop w:val="0"/>
              <w:marBottom w:val="0"/>
              <w:divBdr>
                <w:top w:val="none" w:sz="0" w:space="0" w:color="auto"/>
                <w:left w:val="none" w:sz="0" w:space="0" w:color="auto"/>
                <w:bottom w:val="none" w:sz="0" w:space="0" w:color="auto"/>
                <w:right w:val="none" w:sz="0" w:space="0" w:color="auto"/>
              </w:divBdr>
            </w:div>
            <w:div w:id="648829686">
              <w:marLeft w:val="0"/>
              <w:marRight w:val="0"/>
              <w:marTop w:val="0"/>
              <w:marBottom w:val="0"/>
              <w:divBdr>
                <w:top w:val="none" w:sz="0" w:space="0" w:color="auto"/>
                <w:left w:val="none" w:sz="0" w:space="0" w:color="auto"/>
                <w:bottom w:val="none" w:sz="0" w:space="0" w:color="auto"/>
                <w:right w:val="none" w:sz="0" w:space="0" w:color="auto"/>
              </w:divBdr>
            </w:div>
            <w:div w:id="651064177">
              <w:marLeft w:val="0"/>
              <w:marRight w:val="0"/>
              <w:marTop w:val="0"/>
              <w:marBottom w:val="0"/>
              <w:divBdr>
                <w:top w:val="none" w:sz="0" w:space="0" w:color="auto"/>
                <w:left w:val="none" w:sz="0" w:space="0" w:color="auto"/>
                <w:bottom w:val="none" w:sz="0" w:space="0" w:color="auto"/>
                <w:right w:val="none" w:sz="0" w:space="0" w:color="auto"/>
              </w:divBdr>
            </w:div>
            <w:div w:id="1408192945">
              <w:marLeft w:val="0"/>
              <w:marRight w:val="0"/>
              <w:marTop w:val="0"/>
              <w:marBottom w:val="0"/>
              <w:divBdr>
                <w:top w:val="none" w:sz="0" w:space="0" w:color="auto"/>
                <w:left w:val="none" w:sz="0" w:space="0" w:color="auto"/>
                <w:bottom w:val="none" w:sz="0" w:space="0" w:color="auto"/>
                <w:right w:val="none" w:sz="0" w:space="0" w:color="auto"/>
              </w:divBdr>
            </w:div>
            <w:div w:id="283074656">
              <w:marLeft w:val="0"/>
              <w:marRight w:val="0"/>
              <w:marTop w:val="0"/>
              <w:marBottom w:val="0"/>
              <w:divBdr>
                <w:top w:val="none" w:sz="0" w:space="0" w:color="auto"/>
                <w:left w:val="none" w:sz="0" w:space="0" w:color="auto"/>
                <w:bottom w:val="none" w:sz="0" w:space="0" w:color="auto"/>
                <w:right w:val="none" w:sz="0" w:space="0" w:color="auto"/>
              </w:divBdr>
            </w:div>
            <w:div w:id="1580212587">
              <w:marLeft w:val="0"/>
              <w:marRight w:val="0"/>
              <w:marTop w:val="0"/>
              <w:marBottom w:val="0"/>
              <w:divBdr>
                <w:top w:val="none" w:sz="0" w:space="0" w:color="auto"/>
                <w:left w:val="none" w:sz="0" w:space="0" w:color="auto"/>
                <w:bottom w:val="none" w:sz="0" w:space="0" w:color="auto"/>
                <w:right w:val="none" w:sz="0" w:space="0" w:color="auto"/>
              </w:divBdr>
            </w:div>
            <w:div w:id="381640032">
              <w:marLeft w:val="0"/>
              <w:marRight w:val="0"/>
              <w:marTop w:val="0"/>
              <w:marBottom w:val="0"/>
              <w:divBdr>
                <w:top w:val="none" w:sz="0" w:space="0" w:color="auto"/>
                <w:left w:val="none" w:sz="0" w:space="0" w:color="auto"/>
                <w:bottom w:val="none" w:sz="0" w:space="0" w:color="auto"/>
                <w:right w:val="none" w:sz="0" w:space="0" w:color="auto"/>
              </w:divBdr>
            </w:div>
            <w:div w:id="1057239712">
              <w:marLeft w:val="0"/>
              <w:marRight w:val="0"/>
              <w:marTop w:val="0"/>
              <w:marBottom w:val="0"/>
              <w:divBdr>
                <w:top w:val="none" w:sz="0" w:space="0" w:color="auto"/>
                <w:left w:val="none" w:sz="0" w:space="0" w:color="auto"/>
                <w:bottom w:val="none" w:sz="0" w:space="0" w:color="auto"/>
                <w:right w:val="none" w:sz="0" w:space="0" w:color="auto"/>
              </w:divBdr>
            </w:div>
            <w:div w:id="1000811272">
              <w:marLeft w:val="0"/>
              <w:marRight w:val="0"/>
              <w:marTop w:val="0"/>
              <w:marBottom w:val="0"/>
              <w:divBdr>
                <w:top w:val="none" w:sz="0" w:space="0" w:color="auto"/>
                <w:left w:val="none" w:sz="0" w:space="0" w:color="auto"/>
                <w:bottom w:val="none" w:sz="0" w:space="0" w:color="auto"/>
                <w:right w:val="none" w:sz="0" w:space="0" w:color="auto"/>
              </w:divBdr>
            </w:div>
            <w:div w:id="1442996941">
              <w:marLeft w:val="0"/>
              <w:marRight w:val="0"/>
              <w:marTop w:val="0"/>
              <w:marBottom w:val="0"/>
              <w:divBdr>
                <w:top w:val="none" w:sz="0" w:space="0" w:color="auto"/>
                <w:left w:val="none" w:sz="0" w:space="0" w:color="auto"/>
                <w:bottom w:val="none" w:sz="0" w:space="0" w:color="auto"/>
                <w:right w:val="none" w:sz="0" w:space="0" w:color="auto"/>
              </w:divBdr>
            </w:div>
            <w:div w:id="1814830106">
              <w:marLeft w:val="0"/>
              <w:marRight w:val="0"/>
              <w:marTop w:val="0"/>
              <w:marBottom w:val="0"/>
              <w:divBdr>
                <w:top w:val="none" w:sz="0" w:space="0" w:color="auto"/>
                <w:left w:val="none" w:sz="0" w:space="0" w:color="auto"/>
                <w:bottom w:val="none" w:sz="0" w:space="0" w:color="auto"/>
                <w:right w:val="none" w:sz="0" w:space="0" w:color="auto"/>
              </w:divBdr>
            </w:div>
            <w:div w:id="363406795">
              <w:marLeft w:val="0"/>
              <w:marRight w:val="0"/>
              <w:marTop w:val="0"/>
              <w:marBottom w:val="0"/>
              <w:divBdr>
                <w:top w:val="none" w:sz="0" w:space="0" w:color="auto"/>
                <w:left w:val="none" w:sz="0" w:space="0" w:color="auto"/>
                <w:bottom w:val="none" w:sz="0" w:space="0" w:color="auto"/>
                <w:right w:val="none" w:sz="0" w:space="0" w:color="auto"/>
              </w:divBdr>
            </w:div>
            <w:div w:id="2026587666">
              <w:marLeft w:val="0"/>
              <w:marRight w:val="0"/>
              <w:marTop w:val="0"/>
              <w:marBottom w:val="0"/>
              <w:divBdr>
                <w:top w:val="none" w:sz="0" w:space="0" w:color="auto"/>
                <w:left w:val="none" w:sz="0" w:space="0" w:color="auto"/>
                <w:bottom w:val="none" w:sz="0" w:space="0" w:color="auto"/>
                <w:right w:val="none" w:sz="0" w:space="0" w:color="auto"/>
              </w:divBdr>
            </w:div>
            <w:div w:id="817722257">
              <w:marLeft w:val="0"/>
              <w:marRight w:val="0"/>
              <w:marTop w:val="0"/>
              <w:marBottom w:val="0"/>
              <w:divBdr>
                <w:top w:val="none" w:sz="0" w:space="0" w:color="auto"/>
                <w:left w:val="none" w:sz="0" w:space="0" w:color="auto"/>
                <w:bottom w:val="none" w:sz="0" w:space="0" w:color="auto"/>
                <w:right w:val="none" w:sz="0" w:space="0" w:color="auto"/>
              </w:divBdr>
            </w:div>
            <w:div w:id="446241988">
              <w:marLeft w:val="0"/>
              <w:marRight w:val="0"/>
              <w:marTop w:val="0"/>
              <w:marBottom w:val="0"/>
              <w:divBdr>
                <w:top w:val="none" w:sz="0" w:space="0" w:color="auto"/>
                <w:left w:val="none" w:sz="0" w:space="0" w:color="auto"/>
                <w:bottom w:val="none" w:sz="0" w:space="0" w:color="auto"/>
                <w:right w:val="none" w:sz="0" w:space="0" w:color="auto"/>
              </w:divBdr>
            </w:div>
            <w:div w:id="638533749">
              <w:marLeft w:val="0"/>
              <w:marRight w:val="0"/>
              <w:marTop w:val="0"/>
              <w:marBottom w:val="0"/>
              <w:divBdr>
                <w:top w:val="none" w:sz="0" w:space="0" w:color="auto"/>
                <w:left w:val="none" w:sz="0" w:space="0" w:color="auto"/>
                <w:bottom w:val="none" w:sz="0" w:space="0" w:color="auto"/>
                <w:right w:val="none" w:sz="0" w:space="0" w:color="auto"/>
              </w:divBdr>
            </w:div>
            <w:div w:id="1805194879">
              <w:marLeft w:val="0"/>
              <w:marRight w:val="0"/>
              <w:marTop w:val="0"/>
              <w:marBottom w:val="0"/>
              <w:divBdr>
                <w:top w:val="none" w:sz="0" w:space="0" w:color="auto"/>
                <w:left w:val="none" w:sz="0" w:space="0" w:color="auto"/>
                <w:bottom w:val="none" w:sz="0" w:space="0" w:color="auto"/>
                <w:right w:val="none" w:sz="0" w:space="0" w:color="auto"/>
              </w:divBdr>
            </w:div>
            <w:div w:id="431359695">
              <w:marLeft w:val="0"/>
              <w:marRight w:val="0"/>
              <w:marTop w:val="0"/>
              <w:marBottom w:val="0"/>
              <w:divBdr>
                <w:top w:val="none" w:sz="0" w:space="0" w:color="auto"/>
                <w:left w:val="none" w:sz="0" w:space="0" w:color="auto"/>
                <w:bottom w:val="none" w:sz="0" w:space="0" w:color="auto"/>
                <w:right w:val="none" w:sz="0" w:space="0" w:color="auto"/>
              </w:divBdr>
            </w:div>
            <w:div w:id="778181324">
              <w:marLeft w:val="0"/>
              <w:marRight w:val="0"/>
              <w:marTop w:val="0"/>
              <w:marBottom w:val="0"/>
              <w:divBdr>
                <w:top w:val="none" w:sz="0" w:space="0" w:color="auto"/>
                <w:left w:val="none" w:sz="0" w:space="0" w:color="auto"/>
                <w:bottom w:val="none" w:sz="0" w:space="0" w:color="auto"/>
                <w:right w:val="none" w:sz="0" w:space="0" w:color="auto"/>
              </w:divBdr>
            </w:div>
            <w:div w:id="269507978">
              <w:marLeft w:val="0"/>
              <w:marRight w:val="0"/>
              <w:marTop w:val="0"/>
              <w:marBottom w:val="0"/>
              <w:divBdr>
                <w:top w:val="none" w:sz="0" w:space="0" w:color="auto"/>
                <w:left w:val="none" w:sz="0" w:space="0" w:color="auto"/>
                <w:bottom w:val="none" w:sz="0" w:space="0" w:color="auto"/>
                <w:right w:val="none" w:sz="0" w:space="0" w:color="auto"/>
              </w:divBdr>
            </w:div>
            <w:div w:id="475227224">
              <w:marLeft w:val="0"/>
              <w:marRight w:val="0"/>
              <w:marTop w:val="0"/>
              <w:marBottom w:val="0"/>
              <w:divBdr>
                <w:top w:val="none" w:sz="0" w:space="0" w:color="auto"/>
                <w:left w:val="none" w:sz="0" w:space="0" w:color="auto"/>
                <w:bottom w:val="none" w:sz="0" w:space="0" w:color="auto"/>
                <w:right w:val="none" w:sz="0" w:space="0" w:color="auto"/>
              </w:divBdr>
            </w:div>
            <w:div w:id="454835038">
              <w:marLeft w:val="0"/>
              <w:marRight w:val="0"/>
              <w:marTop w:val="0"/>
              <w:marBottom w:val="0"/>
              <w:divBdr>
                <w:top w:val="none" w:sz="0" w:space="0" w:color="auto"/>
                <w:left w:val="none" w:sz="0" w:space="0" w:color="auto"/>
                <w:bottom w:val="none" w:sz="0" w:space="0" w:color="auto"/>
                <w:right w:val="none" w:sz="0" w:space="0" w:color="auto"/>
              </w:divBdr>
            </w:div>
            <w:div w:id="336225631">
              <w:marLeft w:val="0"/>
              <w:marRight w:val="0"/>
              <w:marTop w:val="0"/>
              <w:marBottom w:val="0"/>
              <w:divBdr>
                <w:top w:val="none" w:sz="0" w:space="0" w:color="auto"/>
                <w:left w:val="none" w:sz="0" w:space="0" w:color="auto"/>
                <w:bottom w:val="none" w:sz="0" w:space="0" w:color="auto"/>
                <w:right w:val="none" w:sz="0" w:space="0" w:color="auto"/>
              </w:divBdr>
            </w:div>
            <w:div w:id="37777618">
              <w:marLeft w:val="0"/>
              <w:marRight w:val="0"/>
              <w:marTop w:val="0"/>
              <w:marBottom w:val="0"/>
              <w:divBdr>
                <w:top w:val="none" w:sz="0" w:space="0" w:color="auto"/>
                <w:left w:val="none" w:sz="0" w:space="0" w:color="auto"/>
                <w:bottom w:val="none" w:sz="0" w:space="0" w:color="auto"/>
                <w:right w:val="none" w:sz="0" w:space="0" w:color="auto"/>
              </w:divBdr>
            </w:div>
            <w:div w:id="1688286827">
              <w:marLeft w:val="0"/>
              <w:marRight w:val="0"/>
              <w:marTop w:val="0"/>
              <w:marBottom w:val="0"/>
              <w:divBdr>
                <w:top w:val="none" w:sz="0" w:space="0" w:color="auto"/>
                <w:left w:val="none" w:sz="0" w:space="0" w:color="auto"/>
                <w:bottom w:val="none" w:sz="0" w:space="0" w:color="auto"/>
                <w:right w:val="none" w:sz="0" w:space="0" w:color="auto"/>
              </w:divBdr>
            </w:div>
            <w:div w:id="1119761465">
              <w:marLeft w:val="0"/>
              <w:marRight w:val="0"/>
              <w:marTop w:val="0"/>
              <w:marBottom w:val="0"/>
              <w:divBdr>
                <w:top w:val="none" w:sz="0" w:space="0" w:color="auto"/>
                <w:left w:val="none" w:sz="0" w:space="0" w:color="auto"/>
                <w:bottom w:val="none" w:sz="0" w:space="0" w:color="auto"/>
                <w:right w:val="none" w:sz="0" w:space="0" w:color="auto"/>
              </w:divBdr>
            </w:div>
            <w:div w:id="364796816">
              <w:marLeft w:val="0"/>
              <w:marRight w:val="0"/>
              <w:marTop w:val="0"/>
              <w:marBottom w:val="0"/>
              <w:divBdr>
                <w:top w:val="none" w:sz="0" w:space="0" w:color="auto"/>
                <w:left w:val="none" w:sz="0" w:space="0" w:color="auto"/>
                <w:bottom w:val="none" w:sz="0" w:space="0" w:color="auto"/>
                <w:right w:val="none" w:sz="0" w:space="0" w:color="auto"/>
              </w:divBdr>
            </w:div>
            <w:div w:id="1144467025">
              <w:marLeft w:val="0"/>
              <w:marRight w:val="0"/>
              <w:marTop w:val="0"/>
              <w:marBottom w:val="0"/>
              <w:divBdr>
                <w:top w:val="none" w:sz="0" w:space="0" w:color="auto"/>
                <w:left w:val="none" w:sz="0" w:space="0" w:color="auto"/>
                <w:bottom w:val="none" w:sz="0" w:space="0" w:color="auto"/>
                <w:right w:val="none" w:sz="0" w:space="0" w:color="auto"/>
              </w:divBdr>
            </w:div>
            <w:div w:id="1921518745">
              <w:marLeft w:val="0"/>
              <w:marRight w:val="0"/>
              <w:marTop w:val="0"/>
              <w:marBottom w:val="0"/>
              <w:divBdr>
                <w:top w:val="none" w:sz="0" w:space="0" w:color="auto"/>
                <w:left w:val="none" w:sz="0" w:space="0" w:color="auto"/>
                <w:bottom w:val="none" w:sz="0" w:space="0" w:color="auto"/>
                <w:right w:val="none" w:sz="0" w:space="0" w:color="auto"/>
              </w:divBdr>
            </w:div>
            <w:div w:id="1410034450">
              <w:marLeft w:val="0"/>
              <w:marRight w:val="0"/>
              <w:marTop w:val="0"/>
              <w:marBottom w:val="0"/>
              <w:divBdr>
                <w:top w:val="none" w:sz="0" w:space="0" w:color="auto"/>
                <w:left w:val="none" w:sz="0" w:space="0" w:color="auto"/>
                <w:bottom w:val="none" w:sz="0" w:space="0" w:color="auto"/>
                <w:right w:val="none" w:sz="0" w:space="0" w:color="auto"/>
              </w:divBdr>
            </w:div>
            <w:div w:id="718632845">
              <w:marLeft w:val="0"/>
              <w:marRight w:val="0"/>
              <w:marTop w:val="0"/>
              <w:marBottom w:val="0"/>
              <w:divBdr>
                <w:top w:val="none" w:sz="0" w:space="0" w:color="auto"/>
                <w:left w:val="none" w:sz="0" w:space="0" w:color="auto"/>
                <w:bottom w:val="none" w:sz="0" w:space="0" w:color="auto"/>
                <w:right w:val="none" w:sz="0" w:space="0" w:color="auto"/>
              </w:divBdr>
            </w:div>
            <w:div w:id="298268336">
              <w:marLeft w:val="0"/>
              <w:marRight w:val="0"/>
              <w:marTop w:val="0"/>
              <w:marBottom w:val="0"/>
              <w:divBdr>
                <w:top w:val="none" w:sz="0" w:space="0" w:color="auto"/>
                <w:left w:val="none" w:sz="0" w:space="0" w:color="auto"/>
                <w:bottom w:val="none" w:sz="0" w:space="0" w:color="auto"/>
                <w:right w:val="none" w:sz="0" w:space="0" w:color="auto"/>
              </w:divBdr>
            </w:div>
            <w:div w:id="473916372">
              <w:marLeft w:val="0"/>
              <w:marRight w:val="0"/>
              <w:marTop w:val="0"/>
              <w:marBottom w:val="0"/>
              <w:divBdr>
                <w:top w:val="none" w:sz="0" w:space="0" w:color="auto"/>
                <w:left w:val="none" w:sz="0" w:space="0" w:color="auto"/>
                <w:bottom w:val="none" w:sz="0" w:space="0" w:color="auto"/>
                <w:right w:val="none" w:sz="0" w:space="0" w:color="auto"/>
              </w:divBdr>
            </w:div>
            <w:div w:id="1642880931">
              <w:marLeft w:val="0"/>
              <w:marRight w:val="0"/>
              <w:marTop w:val="0"/>
              <w:marBottom w:val="0"/>
              <w:divBdr>
                <w:top w:val="none" w:sz="0" w:space="0" w:color="auto"/>
                <w:left w:val="none" w:sz="0" w:space="0" w:color="auto"/>
                <w:bottom w:val="none" w:sz="0" w:space="0" w:color="auto"/>
                <w:right w:val="none" w:sz="0" w:space="0" w:color="auto"/>
              </w:divBdr>
            </w:div>
            <w:div w:id="230190626">
              <w:marLeft w:val="0"/>
              <w:marRight w:val="0"/>
              <w:marTop w:val="0"/>
              <w:marBottom w:val="0"/>
              <w:divBdr>
                <w:top w:val="none" w:sz="0" w:space="0" w:color="auto"/>
                <w:left w:val="none" w:sz="0" w:space="0" w:color="auto"/>
                <w:bottom w:val="none" w:sz="0" w:space="0" w:color="auto"/>
                <w:right w:val="none" w:sz="0" w:space="0" w:color="auto"/>
              </w:divBdr>
            </w:div>
            <w:div w:id="686297635">
              <w:marLeft w:val="0"/>
              <w:marRight w:val="0"/>
              <w:marTop w:val="0"/>
              <w:marBottom w:val="0"/>
              <w:divBdr>
                <w:top w:val="none" w:sz="0" w:space="0" w:color="auto"/>
                <w:left w:val="none" w:sz="0" w:space="0" w:color="auto"/>
                <w:bottom w:val="none" w:sz="0" w:space="0" w:color="auto"/>
                <w:right w:val="none" w:sz="0" w:space="0" w:color="auto"/>
              </w:divBdr>
            </w:div>
            <w:div w:id="1199778614">
              <w:marLeft w:val="0"/>
              <w:marRight w:val="0"/>
              <w:marTop w:val="0"/>
              <w:marBottom w:val="0"/>
              <w:divBdr>
                <w:top w:val="none" w:sz="0" w:space="0" w:color="auto"/>
                <w:left w:val="none" w:sz="0" w:space="0" w:color="auto"/>
                <w:bottom w:val="none" w:sz="0" w:space="0" w:color="auto"/>
                <w:right w:val="none" w:sz="0" w:space="0" w:color="auto"/>
              </w:divBdr>
            </w:div>
            <w:div w:id="1538471564">
              <w:marLeft w:val="0"/>
              <w:marRight w:val="0"/>
              <w:marTop w:val="0"/>
              <w:marBottom w:val="0"/>
              <w:divBdr>
                <w:top w:val="none" w:sz="0" w:space="0" w:color="auto"/>
                <w:left w:val="none" w:sz="0" w:space="0" w:color="auto"/>
                <w:bottom w:val="none" w:sz="0" w:space="0" w:color="auto"/>
                <w:right w:val="none" w:sz="0" w:space="0" w:color="auto"/>
              </w:divBdr>
            </w:div>
            <w:div w:id="578946427">
              <w:marLeft w:val="0"/>
              <w:marRight w:val="0"/>
              <w:marTop w:val="0"/>
              <w:marBottom w:val="0"/>
              <w:divBdr>
                <w:top w:val="none" w:sz="0" w:space="0" w:color="auto"/>
                <w:left w:val="none" w:sz="0" w:space="0" w:color="auto"/>
                <w:bottom w:val="none" w:sz="0" w:space="0" w:color="auto"/>
                <w:right w:val="none" w:sz="0" w:space="0" w:color="auto"/>
              </w:divBdr>
            </w:div>
            <w:div w:id="1260336022">
              <w:marLeft w:val="0"/>
              <w:marRight w:val="0"/>
              <w:marTop w:val="0"/>
              <w:marBottom w:val="0"/>
              <w:divBdr>
                <w:top w:val="none" w:sz="0" w:space="0" w:color="auto"/>
                <w:left w:val="none" w:sz="0" w:space="0" w:color="auto"/>
                <w:bottom w:val="none" w:sz="0" w:space="0" w:color="auto"/>
                <w:right w:val="none" w:sz="0" w:space="0" w:color="auto"/>
              </w:divBdr>
            </w:div>
            <w:div w:id="118038128">
              <w:marLeft w:val="0"/>
              <w:marRight w:val="0"/>
              <w:marTop w:val="0"/>
              <w:marBottom w:val="0"/>
              <w:divBdr>
                <w:top w:val="none" w:sz="0" w:space="0" w:color="auto"/>
                <w:left w:val="none" w:sz="0" w:space="0" w:color="auto"/>
                <w:bottom w:val="none" w:sz="0" w:space="0" w:color="auto"/>
                <w:right w:val="none" w:sz="0" w:space="0" w:color="auto"/>
              </w:divBdr>
            </w:div>
            <w:div w:id="1023481549">
              <w:marLeft w:val="0"/>
              <w:marRight w:val="0"/>
              <w:marTop w:val="0"/>
              <w:marBottom w:val="0"/>
              <w:divBdr>
                <w:top w:val="none" w:sz="0" w:space="0" w:color="auto"/>
                <w:left w:val="none" w:sz="0" w:space="0" w:color="auto"/>
                <w:bottom w:val="none" w:sz="0" w:space="0" w:color="auto"/>
                <w:right w:val="none" w:sz="0" w:space="0" w:color="auto"/>
              </w:divBdr>
            </w:div>
            <w:div w:id="875846425">
              <w:marLeft w:val="0"/>
              <w:marRight w:val="0"/>
              <w:marTop w:val="0"/>
              <w:marBottom w:val="0"/>
              <w:divBdr>
                <w:top w:val="none" w:sz="0" w:space="0" w:color="auto"/>
                <w:left w:val="none" w:sz="0" w:space="0" w:color="auto"/>
                <w:bottom w:val="none" w:sz="0" w:space="0" w:color="auto"/>
                <w:right w:val="none" w:sz="0" w:space="0" w:color="auto"/>
              </w:divBdr>
            </w:div>
            <w:div w:id="1626617898">
              <w:marLeft w:val="0"/>
              <w:marRight w:val="0"/>
              <w:marTop w:val="0"/>
              <w:marBottom w:val="0"/>
              <w:divBdr>
                <w:top w:val="none" w:sz="0" w:space="0" w:color="auto"/>
                <w:left w:val="none" w:sz="0" w:space="0" w:color="auto"/>
                <w:bottom w:val="none" w:sz="0" w:space="0" w:color="auto"/>
                <w:right w:val="none" w:sz="0" w:space="0" w:color="auto"/>
              </w:divBdr>
            </w:div>
            <w:div w:id="1187675987">
              <w:marLeft w:val="0"/>
              <w:marRight w:val="0"/>
              <w:marTop w:val="0"/>
              <w:marBottom w:val="0"/>
              <w:divBdr>
                <w:top w:val="none" w:sz="0" w:space="0" w:color="auto"/>
                <w:left w:val="none" w:sz="0" w:space="0" w:color="auto"/>
                <w:bottom w:val="none" w:sz="0" w:space="0" w:color="auto"/>
                <w:right w:val="none" w:sz="0" w:space="0" w:color="auto"/>
              </w:divBdr>
            </w:div>
            <w:div w:id="1034111157">
              <w:marLeft w:val="0"/>
              <w:marRight w:val="0"/>
              <w:marTop w:val="0"/>
              <w:marBottom w:val="0"/>
              <w:divBdr>
                <w:top w:val="none" w:sz="0" w:space="0" w:color="auto"/>
                <w:left w:val="none" w:sz="0" w:space="0" w:color="auto"/>
                <w:bottom w:val="none" w:sz="0" w:space="0" w:color="auto"/>
                <w:right w:val="none" w:sz="0" w:space="0" w:color="auto"/>
              </w:divBdr>
            </w:div>
            <w:div w:id="1674213588">
              <w:marLeft w:val="0"/>
              <w:marRight w:val="0"/>
              <w:marTop w:val="0"/>
              <w:marBottom w:val="0"/>
              <w:divBdr>
                <w:top w:val="none" w:sz="0" w:space="0" w:color="auto"/>
                <w:left w:val="none" w:sz="0" w:space="0" w:color="auto"/>
                <w:bottom w:val="none" w:sz="0" w:space="0" w:color="auto"/>
                <w:right w:val="none" w:sz="0" w:space="0" w:color="auto"/>
              </w:divBdr>
            </w:div>
            <w:div w:id="371806250">
              <w:marLeft w:val="0"/>
              <w:marRight w:val="0"/>
              <w:marTop w:val="0"/>
              <w:marBottom w:val="0"/>
              <w:divBdr>
                <w:top w:val="none" w:sz="0" w:space="0" w:color="auto"/>
                <w:left w:val="none" w:sz="0" w:space="0" w:color="auto"/>
                <w:bottom w:val="none" w:sz="0" w:space="0" w:color="auto"/>
                <w:right w:val="none" w:sz="0" w:space="0" w:color="auto"/>
              </w:divBdr>
            </w:div>
            <w:div w:id="2049337255">
              <w:marLeft w:val="0"/>
              <w:marRight w:val="0"/>
              <w:marTop w:val="0"/>
              <w:marBottom w:val="0"/>
              <w:divBdr>
                <w:top w:val="none" w:sz="0" w:space="0" w:color="auto"/>
                <w:left w:val="none" w:sz="0" w:space="0" w:color="auto"/>
                <w:bottom w:val="none" w:sz="0" w:space="0" w:color="auto"/>
                <w:right w:val="none" w:sz="0" w:space="0" w:color="auto"/>
              </w:divBdr>
            </w:div>
            <w:div w:id="734161895">
              <w:marLeft w:val="0"/>
              <w:marRight w:val="0"/>
              <w:marTop w:val="0"/>
              <w:marBottom w:val="0"/>
              <w:divBdr>
                <w:top w:val="none" w:sz="0" w:space="0" w:color="auto"/>
                <w:left w:val="none" w:sz="0" w:space="0" w:color="auto"/>
                <w:bottom w:val="none" w:sz="0" w:space="0" w:color="auto"/>
                <w:right w:val="none" w:sz="0" w:space="0" w:color="auto"/>
              </w:divBdr>
            </w:div>
            <w:div w:id="526019697">
              <w:marLeft w:val="0"/>
              <w:marRight w:val="0"/>
              <w:marTop w:val="0"/>
              <w:marBottom w:val="0"/>
              <w:divBdr>
                <w:top w:val="none" w:sz="0" w:space="0" w:color="auto"/>
                <w:left w:val="none" w:sz="0" w:space="0" w:color="auto"/>
                <w:bottom w:val="none" w:sz="0" w:space="0" w:color="auto"/>
                <w:right w:val="none" w:sz="0" w:space="0" w:color="auto"/>
              </w:divBdr>
            </w:div>
            <w:div w:id="1295679473">
              <w:marLeft w:val="0"/>
              <w:marRight w:val="0"/>
              <w:marTop w:val="0"/>
              <w:marBottom w:val="0"/>
              <w:divBdr>
                <w:top w:val="none" w:sz="0" w:space="0" w:color="auto"/>
                <w:left w:val="none" w:sz="0" w:space="0" w:color="auto"/>
                <w:bottom w:val="none" w:sz="0" w:space="0" w:color="auto"/>
                <w:right w:val="none" w:sz="0" w:space="0" w:color="auto"/>
              </w:divBdr>
            </w:div>
            <w:div w:id="1779136955">
              <w:marLeft w:val="0"/>
              <w:marRight w:val="0"/>
              <w:marTop w:val="0"/>
              <w:marBottom w:val="0"/>
              <w:divBdr>
                <w:top w:val="none" w:sz="0" w:space="0" w:color="auto"/>
                <w:left w:val="none" w:sz="0" w:space="0" w:color="auto"/>
                <w:bottom w:val="none" w:sz="0" w:space="0" w:color="auto"/>
                <w:right w:val="none" w:sz="0" w:space="0" w:color="auto"/>
              </w:divBdr>
            </w:div>
            <w:div w:id="544800968">
              <w:marLeft w:val="0"/>
              <w:marRight w:val="0"/>
              <w:marTop w:val="0"/>
              <w:marBottom w:val="0"/>
              <w:divBdr>
                <w:top w:val="none" w:sz="0" w:space="0" w:color="auto"/>
                <w:left w:val="none" w:sz="0" w:space="0" w:color="auto"/>
                <w:bottom w:val="none" w:sz="0" w:space="0" w:color="auto"/>
                <w:right w:val="none" w:sz="0" w:space="0" w:color="auto"/>
              </w:divBdr>
            </w:div>
            <w:div w:id="2047873100">
              <w:marLeft w:val="0"/>
              <w:marRight w:val="0"/>
              <w:marTop w:val="0"/>
              <w:marBottom w:val="0"/>
              <w:divBdr>
                <w:top w:val="none" w:sz="0" w:space="0" w:color="auto"/>
                <w:left w:val="none" w:sz="0" w:space="0" w:color="auto"/>
                <w:bottom w:val="none" w:sz="0" w:space="0" w:color="auto"/>
                <w:right w:val="none" w:sz="0" w:space="0" w:color="auto"/>
              </w:divBdr>
            </w:div>
            <w:div w:id="761874975">
              <w:marLeft w:val="0"/>
              <w:marRight w:val="0"/>
              <w:marTop w:val="0"/>
              <w:marBottom w:val="0"/>
              <w:divBdr>
                <w:top w:val="none" w:sz="0" w:space="0" w:color="auto"/>
                <w:left w:val="none" w:sz="0" w:space="0" w:color="auto"/>
                <w:bottom w:val="none" w:sz="0" w:space="0" w:color="auto"/>
                <w:right w:val="none" w:sz="0" w:space="0" w:color="auto"/>
              </w:divBdr>
            </w:div>
            <w:div w:id="330185290">
              <w:marLeft w:val="0"/>
              <w:marRight w:val="0"/>
              <w:marTop w:val="0"/>
              <w:marBottom w:val="0"/>
              <w:divBdr>
                <w:top w:val="none" w:sz="0" w:space="0" w:color="auto"/>
                <w:left w:val="none" w:sz="0" w:space="0" w:color="auto"/>
                <w:bottom w:val="none" w:sz="0" w:space="0" w:color="auto"/>
                <w:right w:val="none" w:sz="0" w:space="0" w:color="auto"/>
              </w:divBdr>
            </w:div>
            <w:div w:id="995187251">
              <w:marLeft w:val="0"/>
              <w:marRight w:val="0"/>
              <w:marTop w:val="0"/>
              <w:marBottom w:val="0"/>
              <w:divBdr>
                <w:top w:val="none" w:sz="0" w:space="0" w:color="auto"/>
                <w:left w:val="none" w:sz="0" w:space="0" w:color="auto"/>
                <w:bottom w:val="none" w:sz="0" w:space="0" w:color="auto"/>
                <w:right w:val="none" w:sz="0" w:space="0" w:color="auto"/>
              </w:divBdr>
            </w:div>
            <w:div w:id="1999722163">
              <w:marLeft w:val="0"/>
              <w:marRight w:val="0"/>
              <w:marTop w:val="0"/>
              <w:marBottom w:val="0"/>
              <w:divBdr>
                <w:top w:val="none" w:sz="0" w:space="0" w:color="auto"/>
                <w:left w:val="none" w:sz="0" w:space="0" w:color="auto"/>
                <w:bottom w:val="none" w:sz="0" w:space="0" w:color="auto"/>
                <w:right w:val="none" w:sz="0" w:space="0" w:color="auto"/>
              </w:divBdr>
            </w:div>
            <w:div w:id="913124589">
              <w:marLeft w:val="0"/>
              <w:marRight w:val="0"/>
              <w:marTop w:val="0"/>
              <w:marBottom w:val="0"/>
              <w:divBdr>
                <w:top w:val="none" w:sz="0" w:space="0" w:color="auto"/>
                <w:left w:val="none" w:sz="0" w:space="0" w:color="auto"/>
                <w:bottom w:val="none" w:sz="0" w:space="0" w:color="auto"/>
                <w:right w:val="none" w:sz="0" w:space="0" w:color="auto"/>
              </w:divBdr>
            </w:div>
            <w:div w:id="191068642">
              <w:marLeft w:val="0"/>
              <w:marRight w:val="0"/>
              <w:marTop w:val="0"/>
              <w:marBottom w:val="0"/>
              <w:divBdr>
                <w:top w:val="none" w:sz="0" w:space="0" w:color="auto"/>
                <w:left w:val="none" w:sz="0" w:space="0" w:color="auto"/>
                <w:bottom w:val="none" w:sz="0" w:space="0" w:color="auto"/>
                <w:right w:val="none" w:sz="0" w:space="0" w:color="auto"/>
              </w:divBdr>
            </w:div>
            <w:div w:id="221865835">
              <w:marLeft w:val="0"/>
              <w:marRight w:val="0"/>
              <w:marTop w:val="0"/>
              <w:marBottom w:val="0"/>
              <w:divBdr>
                <w:top w:val="none" w:sz="0" w:space="0" w:color="auto"/>
                <w:left w:val="none" w:sz="0" w:space="0" w:color="auto"/>
                <w:bottom w:val="none" w:sz="0" w:space="0" w:color="auto"/>
                <w:right w:val="none" w:sz="0" w:space="0" w:color="auto"/>
              </w:divBdr>
            </w:div>
            <w:div w:id="672992452">
              <w:marLeft w:val="0"/>
              <w:marRight w:val="0"/>
              <w:marTop w:val="0"/>
              <w:marBottom w:val="0"/>
              <w:divBdr>
                <w:top w:val="none" w:sz="0" w:space="0" w:color="auto"/>
                <w:left w:val="none" w:sz="0" w:space="0" w:color="auto"/>
                <w:bottom w:val="none" w:sz="0" w:space="0" w:color="auto"/>
                <w:right w:val="none" w:sz="0" w:space="0" w:color="auto"/>
              </w:divBdr>
            </w:div>
            <w:div w:id="1460682330">
              <w:marLeft w:val="0"/>
              <w:marRight w:val="0"/>
              <w:marTop w:val="0"/>
              <w:marBottom w:val="0"/>
              <w:divBdr>
                <w:top w:val="none" w:sz="0" w:space="0" w:color="auto"/>
                <w:left w:val="none" w:sz="0" w:space="0" w:color="auto"/>
                <w:bottom w:val="none" w:sz="0" w:space="0" w:color="auto"/>
                <w:right w:val="none" w:sz="0" w:space="0" w:color="auto"/>
              </w:divBdr>
            </w:div>
            <w:div w:id="277178503">
              <w:marLeft w:val="0"/>
              <w:marRight w:val="0"/>
              <w:marTop w:val="0"/>
              <w:marBottom w:val="0"/>
              <w:divBdr>
                <w:top w:val="none" w:sz="0" w:space="0" w:color="auto"/>
                <w:left w:val="none" w:sz="0" w:space="0" w:color="auto"/>
                <w:bottom w:val="none" w:sz="0" w:space="0" w:color="auto"/>
                <w:right w:val="none" w:sz="0" w:space="0" w:color="auto"/>
              </w:divBdr>
            </w:div>
            <w:div w:id="1004170326">
              <w:marLeft w:val="0"/>
              <w:marRight w:val="0"/>
              <w:marTop w:val="0"/>
              <w:marBottom w:val="0"/>
              <w:divBdr>
                <w:top w:val="none" w:sz="0" w:space="0" w:color="auto"/>
                <w:left w:val="none" w:sz="0" w:space="0" w:color="auto"/>
                <w:bottom w:val="none" w:sz="0" w:space="0" w:color="auto"/>
                <w:right w:val="none" w:sz="0" w:space="0" w:color="auto"/>
              </w:divBdr>
            </w:div>
            <w:div w:id="898857721">
              <w:marLeft w:val="0"/>
              <w:marRight w:val="0"/>
              <w:marTop w:val="0"/>
              <w:marBottom w:val="0"/>
              <w:divBdr>
                <w:top w:val="none" w:sz="0" w:space="0" w:color="auto"/>
                <w:left w:val="none" w:sz="0" w:space="0" w:color="auto"/>
                <w:bottom w:val="none" w:sz="0" w:space="0" w:color="auto"/>
                <w:right w:val="none" w:sz="0" w:space="0" w:color="auto"/>
              </w:divBdr>
            </w:div>
            <w:div w:id="1471169709">
              <w:marLeft w:val="0"/>
              <w:marRight w:val="0"/>
              <w:marTop w:val="0"/>
              <w:marBottom w:val="0"/>
              <w:divBdr>
                <w:top w:val="none" w:sz="0" w:space="0" w:color="auto"/>
                <w:left w:val="none" w:sz="0" w:space="0" w:color="auto"/>
                <w:bottom w:val="none" w:sz="0" w:space="0" w:color="auto"/>
                <w:right w:val="none" w:sz="0" w:space="0" w:color="auto"/>
              </w:divBdr>
            </w:div>
            <w:div w:id="1337805781">
              <w:marLeft w:val="0"/>
              <w:marRight w:val="0"/>
              <w:marTop w:val="0"/>
              <w:marBottom w:val="0"/>
              <w:divBdr>
                <w:top w:val="none" w:sz="0" w:space="0" w:color="auto"/>
                <w:left w:val="none" w:sz="0" w:space="0" w:color="auto"/>
                <w:bottom w:val="none" w:sz="0" w:space="0" w:color="auto"/>
                <w:right w:val="none" w:sz="0" w:space="0" w:color="auto"/>
              </w:divBdr>
            </w:div>
            <w:div w:id="1465730120">
              <w:marLeft w:val="0"/>
              <w:marRight w:val="0"/>
              <w:marTop w:val="0"/>
              <w:marBottom w:val="0"/>
              <w:divBdr>
                <w:top w:val="none" w:sz="0" w:space="0" w:color="auto"/>
                <w:left w:val="none" w:sz="0" w:space="0" w:color="auto"/>
                <w:bottom w:val="none" w:sz="0" w:space="0" w:color="auto"/>
                <w:right w:val="none" w:sz="0" w:space="0" w:color="auto"/>
              </w:divBdr>
            </w:div>
            <w:div w:id="470252790">
              <w:marLeft w:val="0"/>
              <w:marRight w:val="0"/>
              <w:marTop w:val="0"/>
              <w:marBottom w:val="0"/>
              <w:divBdr>
                <w:top w:val="none" w:sz="0" w:space="0" w:color="auto"/>
                <w:left w:val="none" w:sz="0" w:space="0" w:color="auto"/>
                <w:bottom w:val="none" w:sz="0" w:space="0" w:color="auto"/>
                <w:right w:val="none" w:sz="0" w:space="0" w:color="auto"/>
              </w:divBdr>
            </w:div>
            <w:div w:id="208034680">
              <w:marLeft w:val="0"/>
              <w:marRight w:val="0"/>
              <w:marTop w:val="0"/>
              <w:marBottom w:val="0"/>
              <w:divBdr>
                <w:top w:val="none" w:sz="0" w:space="0" w:color="auto"/>
                <w:left w:val="none" w:sz="0" w:space="0" w:color="auto"/>
                <w:bottom w:val="none" w:sz="0" w:space="0" w:color="auto"/>
                <w:right w:val="none" w:sz="0" w:space="0" w:color="auto"/>
              </w:divBdr>
            </w:div>
            <w:div w:id="984428478">
              <w:marLeft w:val="0"/>
              <w:marRight w:val="0"/>
              <w:marTop w:val="0"/>
              <w:marBottom w:val="0"/>
              <w:divBdr>
                <w:top w:val="none" w:sz="0" w:space="0" w:color="auto"/>
                <w:left w:val="none" w:sz="0" w:space="0" w:color="auto"/>
                <w:bottom w:val="none" w:sz="0" w:space="0" w:color="auto"/>
                <w:right w:val="none" w:sz="0" w:space="0" w:color="auto"/>
              </w:divBdr>
            </w:div>
            <w:div w:id="653147607">
              <w:marLeft w:val="0"/>
              <w:marRight w:val="0"/>
              <w:marTop w:val="0"/>
              <w:marBottom w:val="0"/>
              <w:divBdr>
                <w:top w:val="none" w:sz="0" w:space="0" w:color="auto"/>
                <w:left w:val="none" w:sz="0" w:space="0" w:color="auto"/>
                <w:bottom w:val="none" w:sz="0" w:space="0" w:color="auto"/>
                <w:right w:val="none" w:sz="0" w:space="0" w:color="auto"/>
              </w:divBdr>
            </w:div>
            <w:div w:id="222066340">
              <w:marLeft w:val="0"/>
              <w:marRight w:val="0"/>
              <w:marTop w:val="0"/>
              <w:marBottom w:val="0"/>
              <w:divBdr>
                <w:top w:val="none" w:sz="0" w:space="0" w:color="auto"/>
                <w:left w:val="none" w:sz="0" w:space="0" w:color="auto"/>
                <w:bottom w:val="none" w:sz="0" w:space="0" w:color="auto"/>
                <w:right w:val="none" w:sz="0" w:space="0" w:color="auto"/>
              </w:divBdr>
            </w:div>
            <w:div w:id="553614609">
              <w:marLeft w:val="0"/>
              <w:marRight w:val="0"/>
              <w:marTop w:val="0"/>
              <w:marBottom w:val="0"/>
              <w:divBdr>
                <w:top w:val="none" w:sz="0" w:space="0" w:color="auto"/>
                <w:left w:val="none" w:sz="0" w:space="0" w:color="auto"/>
                <w:bottom w:val="none" w:sz="0" w:space="0" w:color="auto"/>
                <w:right w:val="none" w:sz="0" w:space="0" w:color="auto"/>
              </w:divBdr>
            </w:div>
            <w:div w:id="359941784">
              <w:marLeft w:val="0"/>
              <w:marRight w:val="0"/>
              <w:marTop w:val="0"/>
              <w:marBottom w:val="0"/>
              <w:divBdr>
                <w:top w:val="none" w:sz="0" w:space="0" w:color="auto"/>
                <w:left w:val="none" w:sz="0" w:space="0" w:color="auto"/>
                <w:bottom w:val="none" w:sz="0" w:space="0" w:color="auto"/>
                <w:right w:val="none" w:sz="0" w:space="0" w:color="auto"/>
              </w:divBdr>
            </w:div>
            <w:div w:id="1693460470">
              <w:marLeft w:val="0"/>
              <w:marRight w:val="0"/>
              <w:marTop w:val="0"/>
              <w:marBottom w:val="0"/>
              <w:divBdr>
                <w:top w:val="none" w:sz="0" w:space="0" w:color="auto"/>
                <w:left w:val="none" w:sz="0" w:space="0" w:color="auto"/>
                <w:bottom w:val="none" w:sz="0" w:space="0" w:color="auto"/>
                <w:right w:val="none" w:sz="0" w:space="0" w:color="auto"/>
              </w:divBdr>
            </w:div>
            <w:div w:id="619797717">
              <w:marLeft w:val="0"/>
              <w:marRight w:val="0"/>
              <w:marTop w:val="0"/>
              <w:marBottom w:val="0"/>
              <w:divBdr>
                <w:top w:val="none" w:sz="0" w:space="0" w:color="auto"/>
                <w:left w:val="none" w:sz="0" w:space="0" w:color="auto"/>
                <w:bottom w:val="none" w:sz="0" w:space="0" w:color="auto"/>
                <w:right w:val="none" w:sz="0" w:space="0" w:color="auto"/>
              </w:divBdr>
            </w:div>
            <w:div w:id="1996642390">
              <w:marLeft w:val="0"/>
              <w:marRight w:val="0"/>
              <w:marTop w:val="0"/>
              <w:marBottom w:val="0"/>
              <w:divBdr>
                <w:top w:val="none" w:sz="0" w:space="0" w:color="auto"/>
                <w:left w:val="none" w:sz="0" w:space="0" w:color="auto"/>
                <w:bottom w:val="none" w:sz="0" w:space="0" w:color="auto"/>
                <w:right w:val="none" w:sz="0" w:space="0" w:color="auto"/>
              </w:divBdr>
            </w:div>
            <w:div w:id="134227786">
              <w:marLeft w:val="0"/>
              <w:marRight w:val="0"/>
              <w:marTop w:val="0"/>
              <w:marBottom w:val="0"/>
              <w:divBdr>
                <w:top w:val="none" w:sz="0" w:space="0" w:color="auto"/>
                <w:left w:val="none" w:sz="0" w:space="0" w:color="auto"/>
                <w:bottom w:val="none" w:sz="0" w:space="0" w:color="auto"/>
                <w:right w:val="none" w:sz="0" w:space="0" w:color="auto"/>
              </w:divBdr>
            </w:div>
            <w:div w:id="1427654130">
              <w:marLeft w:val="0"/>
              <w:marRight w:val="0"/>
              <w:marTop w:val="0"/>
              <w:marBottom w:val="0"/>
              <w:divBdr>
                <w:top w:val="none" w:sz="0" w:space="0" w:color="auto"/>
                <w:left w:val="none" w:sz="0" w:space="0" w:color="auto"/>
                <w:bottom w:val="none" w:sz="0" w:space="0" w:color="auto"/>
                <w:right w:val="none" w:sz="0" w:space="0" w:color="auto"/>
              </w:divBdr>
            </w:div>
            <w:div w:id="1861043280">
              <w:marLeft w:val="0"/>
              <w:marRight w:val="0"/>
              <w:marTop w:val="0"/>
              <w:marBottom w:val="0"/>
              <w:divBdr>
                <w:top w:val="none" w:sz="0" w:space="0" w:color="auto"/>
                <w:left w:val="none" w:sz="0" w:space="0" w:color="auto"/>
                <w:bottom w:val="none" w:sz="0" w:space="0" w:color="auto"/>
                <w:right w:val="none" w:sz="0" w:space="0" w:color="auto"/>
              </w:divBdr>
            </w:div>
            <w:div w:id="1184053627">
              <w:marLeft w:val="0"/>
              <w:marRight w:val="0"/>
              <w:marTop w:val="0"/>
              <w:marBottom w:val="0"/>
              <w:divBdr>
                <w:top w:val="none" w:sz="0" w:space="0" w:color="auto"/>
                <w:left w:val="none" w:sz="0" w:space="0" w:color="auto"/>
                <w:bottom w:val="none" w:sz="0" w:space="0" w:color="auto"/>
                <w:right w:val="none" w:sz="0" w:space="0" w:color="auto"/>
              </w:divBdr>
            </w:div>
            <w:div w:id="1199465280">
              <w:marLeft w:val="0"/>
              <w:marRight w:val="0"/>
              <w:marTop w:val="0"/>
              <w:marBottom w:val="0"/>
              <w:divBdr>
                <w:top w:val="none" w:sz="0" w:space="0" w:color="auto"/>
                <w:left w:val="none" w:sz="0" w:space="0" w:color="auto"/>
                <w:bottom w:val="none" w:sz="0" w:space="0" w:color="auto"/>
                <w:right w:val="none" w:sz="0" w:space="0" w:color="auto"/>
              </w:divBdr>
            </w:div>
            <w:div w:id="980812386">
              <w:marLeft w:val="0"/>
              <w:marRight w:val="0"/>
              <w:marTop w:val="0"/>
              <w:marBottom w:val="0"/>
              <w:divBdr>
                <w:top w:val="none" w:sz="0" w:space="0" w:color="auto"/>
                <w:left w:val="none" w:sz="0" w:space="0" w:color="auto"/>
                <w:bottom w:val="none" w:sz="0" w:space="0" w:color="auto"/>
                <w:right w:val="none" w:sz="0" w:space="0" w:color="auto"/>
              </w:divBdr>
            </w:div>
            <w:div w:id="1636567603">
              <w:marLeft w:val="0"/>
              <w:marRight w:val="0"/>
              <w:marTop w:val="0"/>
              <w:marBottom w:val="0"/>
              <w:divBdr>
                <w:top w:val="none" w:sz="0" w:space="0" w:color="auto"/>
                <w:left w:val="none" w:sz="0" w:space="0" w:color="auto"/>
                <w:bottom w:val="none" w:sz="0" w:space="0" w:color="auto"/>
                <w:right w:val="none" w:sz="0" w:space="0" w:color="auto"/>
              </w:divBdr>
            </w:div>
            <w:div w:id="1569683752">
              <w:marLeft w:val="0"/>
              <w:marRight w:val="0"/>
              <w:marTop w:val="0"/>
              <w:marBottom w:val="0"/>
              <w:divBdr>
                <w:top w:val="none" w:sz="0" w:space="0" w:color="auto"/>
                <w:left w:val="none" w:sz="0" w:space="0" w:color="auto"/>
                <w:bottom w:val="none" w:sz="0" w:space="0" w:color="auto"/>
                <w:right w:val="none" w:sz="0" w:space="0" w:color="auto"/>
              </w:divBdr>
            </w:div>
            <w:div w:id="582689891">
              <w:marLeft w:val="0"/>
              <w:marRight w:val="0"/>
              <w:marTop w:val="0"/>
              <w:marBottom w:val="0"/>
              <w:divBdr>
                <w:top w:val="none" w:sz="0" w:space="0" w:color="auto"/>
                <w:left w:val="none" w:sz="0" w:space="0" w:color="auto"/>
                <w:bottom w:val="none" w:sz="0" w:space="0" w:color="auto"/>
                <w:right w:val="none" w:sz="0" w:space="0" w:color="auto"/>
              </w:divBdr>
            </w:div>
            <w:div w:id="1872065084">
              <w:marLeft w:val="0"/>
              <w:marRight w:val="0"/>
              <w:marTop w:val="0"/>
              <w:marBottom w:val="0"/>
              <w:divBdr>
                <w:top w:val="none" w:sz="0" w:space="0" w:color="auto"/>
                <w:left w:val="none" w:sz="0" w:space="0" w:color="auto"/>
                <w:bottom w:val="none" w:sz="0" w:space="0" w:color="auto"/>
                <w:right w:val="none" w:sz="0" w:space="0" w:color="auto"/>
              </w:divBdr>
            </w:div>
            <w:div w:id="119958038">
              <w:marLeft w:val="0"/>
              <w:marRight w:val="0"/>
              <w:marTop w:val="0"/>
              <w:marBottom w:val="0"/>
              <w:divBdr>
                <w:top w:val="none" w:sz="0" w:space="0" w:color="auto"/>
                <w:left w:val="none" w:sz="0" w:space="0" w:color="auto"/>
                <w:bottom w:val="none" w:sz="0" w:space="0" w:color="auto"/>
                <w:right w:val="none" w:sz="0" w:space="0" w:color="auto"/>
              </w:divBdr>
            </w:div>
            <w:div w:id="1905215057">
              <w:marLeft w:val="0"/>
              <w:marRight w:val="0"/>
              <w:marTop w:val="0"/>
              <w:marBottom w:val="0"/>
              <w:divBdr>
                <w:top w:val="none" w:sz="0" w:space="0" w:color="auto"/>
                <w:left w:val="none" w:sz="0" w:space="0" w:color="auto"/>
                <w:bottom w:val="none" w:sz="0" w:space="0" w:color="auto"/>
                <w:right w:val="none" w:sz="0" w:space="0" w:color="auto"/>
              </w:divBdr>
            </w:div>
            <w:div w:id="517307245">
              <w:marLeft w:val="0"/>
              <w:marRight w:val="0"/>
              <w:marTop w:val="0"/>
              <w:marBottom w:val="0"/>
              <w:divBdr>
                <w:top w:val="none" w:sz="0" w:space="0" w:color="auto"/>
                <w:left w:val="none" w:sz="0" w:space="0" w:color="auto"/>
                <w:bottom w:val="none" w:sz="0" w:space="0" w:color="auto"/>
                <w:right w:val="none" w:sz="0" w:space="0" w:color="auto"/>
              </w:divBdr>
            </w:div>
            <w:div w:id="749621952">
              <w:marLeft w:val="0"/>
              <w:marRight w:val="0"/>
              <w:marTop w:val="0"/>
              <w:marBottom w:val="0"/>
              <w:divBdr>
                <w:top w:val="none" w:sz="0" w:space="0" w:color="auto"/>
                <w:left w:val="none" w:sz="0" w:space="0" w:color="auto"/>
                <w:bottom w:val="none" w:sz="0" w:space="0" w:color="auto"/>
                <w:right w:val="none" w:sz="0" w:space="0" w:color="auto"/>
              </w:divBdr>
            </w:div>
            <w:div w:id="796029432">
              <w:marLeft w:val="0"/>
              <w:marRight w:val="0"/>
              <w:marTop w:val="0"/>
              <w:marBottom w:val="0"/>
              <w:divBdr>
                <w:top w:val="none" w:sz="0" w:space="0" w:color="auto"/>
                <w:left w:val="none" w:sz="0" w:space="0" w:color="auto"/>
                <w:bottom w:val="none" w:sz="0" w:space="0" w:color="auto"/>
                <w:right w:val="none" w:sz="0" w:space="0" w:color="auto"/>
              </w:divBdr>
            </w:div>
            <w:div w:id="1820338714">
              <w:marLeft w:val="0"/>
              <w:marRight w:val="0"/>
              <w:marTop w:val="0"/>
              <w:marBottom w:val="0"/>
              <w:divBdr>
                <w:top w:val="none" w:sz="0" w:space="0" w:color="auto"/>
                <w:left w:val="none" w:sz="0" w:space="0" w:color="auto"/>
                <w:bottom w:val="none" w:sz="0" w:space="0" w:color="auto"/>
                <w:right w:val="none" w:sz="0" w:space="0" w:color="auto"/>
              </w:divBdr>
            </w:div>
            <w:div w:id="989211044">
              <w:marLeft w:val="0"/>
              <w:marRight w:val="0"/>
              <w:marTop w:val="0"/>
              <w:marBottom w:val="0"/>
              <w:divBdr>
                <w:top w:val="none" w:sz="0" w:space="0" w:color="auto"/>
                <w:left w:val="none" w:sz="0" w:space="0" w:color="auto"/>
                <w:bottom w:val="none" w:sz="0" w:space="0" w:color="auto"/>
                <w:right w:val="none" w:sz="0" w:space="0" w:color="auto"/>
              </w:divBdr>
            </w:div>
            <w:div w:id="427849037">
              <w:marLeft w:val="0"/>
              <w:marRight w:val="0"/>
              <w:marTop w:val="0"/>
              <w:marBottom w:val="0"/>
              <w:divBdr>
                <w:top w:val="none" w:sz="0" w:space="0" w:color="auto"/>
                <w:left w:val="none" w:sz="0" w:space="0" w:color="auto"/>
                <w:bottom w:val="none" w:sz="0" w:space="0" w:color="auto"/>
                <w:right w:val="none" w:sz="0" w:space="0" w:color="auto"/>
              </w:divBdr>
            </w:div>
            <w:div w:id="1067996858">
              <w:marLeft w:val="0"/>
              <w:marRight w:val="0"/>
              <w:marTop w:val="0"/>
              <w:marBottom w:val="0"/>
              <w:divBdr>
                <w:top w:val="none" w:sz="0" w:space="0" w:color="auto"/>
                <w:left w:val="none" w:sz="0" w:space="0" w:color="auto"/>
                <w:bottom w:val="none" w:sz="0" w:space="0" w:color="auto"/>
                <w:right w:val="none" w:sz="0" w:space="0" w:color="auto"/>
              </w:divBdr>
            </w:div>
            <w:div w:id="1379938955">
              <w:marLeft w:val="0"/>
              <w:marRight w:val="0"/>
              <w:marTop w:val="0"/>
              <w:marBottom w:val="0"/>
              <w:divBdr>
                <w:top w:val="none" w:sz="0" w:space="0" w:color="auto"/>
                <w:left w:val="none" w:sz="0" w:space="0" w:color="auto"/>
                <w:bottom w:val="none" w:sz="0" w:space="0" w:color="auto"/>
                <w:right w:val="none" w:sz="0" w:space="0" w:color="auto"/>
              </w:divBdr>
            </w:div>
            <w:div w:id="455757071">
              <w:marLeft w:val="0"/>
              <w:marRight w:val="0"/>
              <w:marTop w:val="0"/>
              <w:marBottom w:val="0"/>
              <w:divBdr>
                <w:top w:val="none" w:sz="0" w:space="0" w:color="auto"/>
                <w:left w:val="none" w:sz="0" w:space="0" w:color="auto"/>
                <w:bottom w:val="none" w:sz="0" w:space="0" w:color="auto"/>
                <w:right w:val="none" w:sz="0" w:space="0" w:color="auto"/>
              </w:divBdr>
            </w:div>
            <w:div w:id="1309046326">
              <w:marLeft w:val="0"/>
              <w:marRight w:val="0"/>
              <w:marTop w:val="0"/>
              <w:marBottom w:val="0"/>
              <w:divBdr>
                <w:top w:val="none" w:sz="0" w:space="0" w:color="auto"/>
                <w:left w:val="none" w:sz="0" w:space="0" w:color="auto"/>
                <w:bottom w:val="none" w:sz="0" w:space="0" w:color="auto"/>
                <w:right w:val="none" w:sz="0" w:space="0" w:color="auto"/>
              </w:divBdr>
            </w:div>
            <w:div w:id="723263042">
              <w:marLeft w:val="0"/>
              <w:marRight w:val="0"/>
              <w:marTop w:val="0"/>
              <w:marBottom w:val="0"/>
              <w:divBdr>
                <w:top w:val="none" w:sz="0" w:space="0" w:color="auto"/>
                <w:left w:val="none" w:sz="0" w:space="0" w:color="auto"/>
                <w:bottom w:val="none" w:sz="0" w:space="0" w:color="auto"/>
                <w:right w:val="none" w:sz="0" w:space="0" w:color="auto"/>
              </w:divBdr>
            </w:div>
            <w:div w:id="1356729424">
              <w:marLeft w:val="0"/>
              <w:marRight w:val="0"/>
              <w:marTop w:val="0"/>
              <w:marBottom w:val="0"/>
              <w:divBdr>
                <w:top w:val="none" w:sz="0" w:space="0" w:color="auto"/>
                <w:left w:val="none" w:sz="0" w:space="0" w:color="auto"/>
                <w:bottom w:val="none" w:sz="0" w:space="0" w:color="auto"/>
                <w:right w:val="none" w:sz="0" w:space="0" w:color="auto"/>
              </w:divBdr>
            </w:div>
            <w:div w:id="1505511384">
              <w:marLeft w:val="0"/>
              <w:marRight w:val="0"/>
              <w:marTop w:val="0"/>
              <w:marBottom w:val="0"/>
              <w:divBdr>
                <w:top w:val="none" w:sz="0" w:space="0" w:color="auto"/>
                <w:left w:val="none" w:sz="0" w:space="0" w:color="auto"/>
                <w:bottom w:val="none" w:sz="0" w:space="0" w:color="auto"/>
                <w:right w:val="none" w:sz="0" w:space="0" w:color="auto"/>
              </w:divBdr>
            </w:div>
            <w:div w:id="1263612219">
              <w:marLeft w:val="0"/>
              <w:marRight w:val="0"/>
              <w:marTop w:val="0"/>
              <w:marBottom w:val="0"/>
              <w:divBdr>
                <w:top w:val="none" w:sz="0" w:space="0" w:color="auto"/>
                <w:left w:val="none" w:sz="0" w:space="0" w:color="auto"/>
                <w:bottom w:val="none" w:sz="0" w:space="0" w:color="auto"/>
                <w:right w:val="none" w:sz="0" w:space="0" w:color="auto"/>
              </w:divBdr>
            </w:div>
            <w:div w:id="857549031">
              <w:marLeft w:val="0"/>
              <w:marRight w:val="0"/>
              <w:marTop w:val="0"/>
              <w:marBottom w:val="0"/>
              <w:divBdr>
                <w:top w:val="none" w:sz="0" w:space="0" w:color="auto"/>
                <w:left w:val="none" w:sz="0" w:space="0" w:color="auto"/>
                <w:bottom w:val="none" w:sz="0" w:space="0" w:color="auto"/>
                <w:right w:val="none" w:sz="0" w:space="0" w:color="auto"/>
              </w:divBdr>
            </w:div>
            <w:div w:id="1174414901">
              <w:marLeft w:val="0"/>
              <w:marRight w:val="0"/>
              <w:marTop w:val="0"/>
              <w:marBottom w:val="0"/>
              <w:divBdr>
                <w:top w:val="none" w:sz="0" w:space="0" w:color="auto"/>
                <w:left w:val="none" w:sz="0" w:space="0" w:color="auto"/>
                <w:bottom w:val="none" w:sz="0" w:space="0" w:color="auto"/>
                <w:right w:val="none" w:sz="0" w:space="0" w:color="auto"/>
              </w:divBdr>
            </w:div>
            <w:div w:id="1092972597">
              <w:marLeft w:val="0"/>
              <w:marRight w:val="0"/>
              <w:marTop w:val="0"/>
              <w:marBottom w:val="0"/>
              <w:divBdr>
                <w:top w:val="none" w:sz="0" w:space="0" w:color="auto"/>
                <w:left w:val="none" w:sz="0" w:space="0" w:color="auto"/>
                <w:bottom w:val="none" w:sz="0" w:space="0" w:color="auto"/>
                <w:right w:val="none" w:sz="0" w:space="0" w:color="auto"/>
              </w:divBdr>
            </w:div>
            <w:div w:id="1405491133">
              <w:marLeft w:val="0"/>
              <w:marRight w:val="0"/>
              <w:marTop w:val="0"/>
              <w:marBottom w:val="0"/>
              <w:divBdr>
                <w:top w:val="none" w:sz="0" w:space="0" w:color="auto"/>
                <w:left w:val="none" w:sz="0" w:space="0" w:color="auto"/>
                <w:bottom w:val="none" w:sz="0" w:space="0" w:color="auto"/>
                <w:right w:val="none" w:sz="0" w:space="0" w:color="auto"/>
              </w:divBdr>
            </w:div>
            <w:div w:id="949509794">
              <w:marLeft w:val="0"/>
              <w:marRight w:val="0"/>
              <w:marTop w:val="0"/>
              <w:marBottom w:val="0"/>
              <w:divBdr>
                <w:top w:val="none" w:sz="0" w:space="0" w:color="auto"/>
                <w:left w:val="none" w:sz="0" w:space="0" w:color="auto"/>
                <w:bottom w:val="none" w:sz="0" w:space="0" w:color="auto"/>
                <w:right w:val="none" w:sz="0" w:space="0" w:color="auto"/>
              </w:divBdr>
            </w:div>
            <w:div w:id="491989901">
              <w:marLeft w:val="0"/>
              <w:marRight w:val="0"/>
              <w:marTop w:val="0"/>
              <w:marBottom w:val="0"/>
              <w:divBdr>
                <w:top w:val="none" w:sz="0" w:space="0" w:color="auto"/>
                <w:left w:val="none" w:sz="0" w:space="0" w:color="auto"/>
                <w:bottom w:val="none" w:sz="0" w:space="0" w:color="auto"/>
                <w:right w:val="none" w:sz="0" w:space="0" w:color="auto"/>
              </w:divBdr>
            </w:div>
            <w:div w:id="1582178179">
              <w:marLeft w:val="0"/>
              <w:marRight w:val="0"/>
              <w:marTop w:val="0"/>
              <w:marBottom w:val="0"/>
              <w:divBdr>
                <w:top w:val="none" w:sz="0" w:space="0" w:color="auto"/>
                <w:left w:val="none" w:sz="0" w:space="0" w:color="auto"/>
                <w:bottom w:val="none" w:sz="0" w:space="0" w:color="auto"/>
                <w:right w:val="none" w:sz="0" w:space="0" w:color="auto"/>
              </w:divBdr>
            </w:div>
            <w:div w:id="2006469179">
              <w:marLeft w:val="0"/>
              <w:marRight w:val="0"/>
              <w:marTop w:val="0"/>
              <w:marBottom w:val="0"/>
              <w:divBdr>
                <w:top w:val="none" w:sz="0" w:space="0" w:color="auto"/>
                <w:left w:val="none" w:sz="0" w:space="0" w:color="auto"/>
                <w:bottom w:val="none" w:sz="0" w:space="0" w:color="auto"/>
                <w:right w:val="none" w:sz="0" w:space="0" w:color="auto"/>
              </w:divBdr>
            </w:div>
            <w:div w:id="1749033304">
              <w:marLeft w:val="0"/>
              <w:marRight w:val="0"/>
              <w:marTop w:val="0"/>
              <w:marBottom w:val="0"/>
              <w:divBdr>
                <w:top w:val="none" w:sz="0" w:space="0" w:color="auto"/>
                <w:left w:val="none" w:sz="0" w:space="0" w:color="auto"/>
                <w:bottom w:val="none" w:sz="0" w:space="0" w:color="auto"/>
                <w:right w:val="none" w:sz="0" w:space="0" w:color="auto"/>
              </w:divBdr>
            </w:div>
            <w:div w:id="770666142">
              <w:marLeft w:val="0"/>
              <w:marRight w:val="0"/>
              <w:marTop w:val="0"/>
              <w:marBottom w:val="0"/>
              <w:divBdr>
                <w:top w:val="none" w:sz="0" w:space="0" w:color="auto"/>
                <w:left w:val="none" w:sz="0" w:space="0" w:color="auto"/>
                <w:bottom w:val="none" w:sz="0" w:space="0" w:color="auto"/>
                <w:right w:val="none" w:sz="0" w:space="0" w:color="auto"/>
              </w:divBdr>
            </w:div>
            <w:div w:id="1486312341">
              <w:marLeft w:val="0"/>
              <w:marRight w:val="0"/>
              <w:marTop w:val="0"/>
              <w:marBottom w:val="0"/>
              <w:divBdr>
                <w:top w:val="none" w:sz="0" w:space="0" w:color="auto"/>
                <w:left w:val="none" w:sz="0" w:space="0" w:color="auto"/>
                <w:bottom w:val="none" w:sz="0" w:space="0" w:color="auto"/>
                <w:right w:val="none" w:sz="0" w:space="0" w:color="auto"/>
              </w:divBdr>
            </w:div>
            <w:div w:id="582763997">
              <w:marLeft w:val="0"/>
              <w:marRight w:val="0"/>
              <w:marTop w:val="0"/>
              <w:marBottom w:val="0"/>
              <w:divBdr>
                <w:top w:val="none" w:sz="0" w:space="0" w:color="auto"/>
                <w:left w:val="none" w:sz="0" w:space="0" w:color="auto"/>
                <w:bottom w:val="none" w:sz="0" w:space="0" w:color="auto"/>
                <w:right w:val="none" w:sz="0" w:space="0" w:color="auto"/>
              </w:divBdr>
            </w:div>
            <w:div w:id="1405450955">
              <w:marLeft w:val="0"/>
              <w:marRight w:val="0"/>
              <w:marTop w:val="0"/>
              <w:marBottom w:val="0"/>
              <w:divBdr>
                <w:top w:val="none" w:sz="0" w:space="0" w:color="auto"/>
                <w:left w:val="none" w:sz="0" w:space="0" w:color="auto"/>
                <w:bottom w:val="none" w:sz="0" w:space="0" w:color="auto"/>
                <w:right w:val="none" w:sz="0" w:space="0" w:color="auto"/>
              </w:divBdr>
            </w:div>
            <w:div w:id="1751462328">
              <w:marLeft w:val="0"/>
              <w:marRight w:val="0"/>
              <w:marTop w:val="0"/>
              <w:marBottom w:val="0"/>
              <w:divBdr>
                <w:top w:val="none" w:sz="0" w:space="0" w:color="auto"/>
                <w:left w:val="none" w:sz="0" w:space="0" w:color="auto"/>
                <w:bottom w:val="none" w:sz="0" w:space="0" w:color="auto"/>
                <w:right w:val="none" w:sz="0" w:space="0" w:color="auto"/>
              </w:divBdr>
            </w:div>
            <w:div w:id="1972055515">
              <w:marLeft w:val="0"/>
              <w:marRight w:val="0"/>
              <w:marTop w:val="0"/>
              <w:marBottom w:val="0"/>
              <w:divBdr>
                <w:top w:val="none" w:sz="0" w:space="0" w:color="auto"/>
                <w:left w:val="none" w:sz="0" w:space="0" w:color="auto"/>
                <w:bottom w:val="none" w:sz="0" w:space="0" w:color="auto"/>
                <w:right w:val="none" w:sz="0" w:space="0" w:color="auto"/>
              </w:divBdr>
            </w:div>
            <w:div w:id="1227759576">
              <w:marLeft w:val="0"/>
              <w:marRight w:val="0"/>
              <w:marTop w:val="0"/>
              <w:marBottom w:val="0"/>
              <w:divBdr>
                <w:top w:val="none" w:sz="0" w:space="0" w:color="auto"/>
                <w:left w:val="none" w:sz="0" w:space="0" w:color="auto"/>
                <w:bottom w:val="none" w:sz="0" w:space="0" w:color="auto"/>
                <w:right w:val="none" w:sz="0" w:space="0" w:color="auto"/>
              </w:divBdr>
            </w:div>
            <w:div w:id="1069810749">
              <w:marLeft w:val="0"/>
              <w:marRight w:val="0"/>
              <w:marTop w:val="0"/>
              <w:marBottom w:val="0"/>
              <w:divBdr>
                <w:top w:val="none" w:sz="0" w:space="0" w:color="auto"/>
                <w:left w:val="none" w:sz="0" w:space="0" w:color="auto"/>
                <w:bottom w:val="none" w:sz="0" w:space="0" w:color="auto"/>
                <w:right w:val="none" w:sz="0" w:space="0" w:color="auto"/>
              </w:divBdr>
            </w:div>
            <w:div w:id="573973123">
              <w:marLeft w:val="0"/>
              <w:marRight w:val="0"/>
              <w:marTop w:val="0"/>
              <w:marBottom w:val="0"/>
              <w:divBdr>
                <w:top w:val="none" w:sz="0" w:space="0" w:color="auto"/>
                <w:left w:val="none" w:sz="0" w:space="0" w:color="auto"/>
                <w:bottom w:val="none" w:sz="0" w:space="0" w:color="auto"/>
                <w:right w:val="none" w:sz="0" w:space="0" w:color="auto"/>
              </w:divBdr>
            </w:div>
            <w:div w:id="323046919">
              <w:marLeft w:val="0"/>
              <w:marRight w:val="0"/>
              <w:marTop w:val="0"/>
              <w:marBottom w:val="0"/>
              <w:divBdr>
                <w:top w:val="none" w:sz="0" w:space="0" w:color="auto"/>
                <w:left w:val="none" w:sz="0" w:space="0" w:color="auto"/>
                <w:bottom w:val="none" w:sz="0" w:space="0" w:color="auto"/>
                <w:right w:val="none" w:sz="0" w:space="0" w:color="auto"/>
              </w:divBdr>
            </w:div>
            <w:div w:id="2045669606">
              <w:marLeft w:val="0"/>
              <w:marRight w:val="0"/>
              <w:marTop w:val="0"/>
              <w:marBottom w:val="0"/>
              <w:divBdr>
                <w:top w:val="none" w:sz="0" w:space="0" w:color="auto"/>
                <w:left w:val="none" w:sz="0" w:space="0" w:color="auto"/>
                <w:bottom w:val="none" w:sz="0" w:space="0" w:color="auto"/>
                <w:right w:val="none" w:sz="0" w:space="0" w:color="auto"/>
              </w:divBdr>
            </w:div>
            <w:div w:id="1374572513">
              <w:marLeft w:val="0"/>
              <w:marRight w:val="0"/>
              <w:marTop w:val="0"/>
              <w:marBottom w:val="0"/>
              <w:divBdr>
                <w:top w:val="none" w:sz="0" w:space="0" w:color="auto"/>
                <w:left w:val="none" w:sz="0" w:space="0" w:color="auto"/>
                <w:bottom w:val="none" w:sz="0" w:space="0" w:color="auto"/>
                <w:right w:val="none" w:sz="0" w:space="0" w:color="auto"/>
              </w:divBdr>
            </w:div>
            <w:div w:id="233708005">
              <w:marLeft w:val="0"/>
              <w:marRight w:val="0"/>
              <w:marTop w:val="0"/>
              <w:marBottom w:val="0"/>
              <w:divBdr>
                <w:top w:val="none" w:sz="0" w:space="0" w:color="auto"/>
                <w:left w:val="none" w:sz="0" w:space="0" w:color="auto"/>
                <w:bottom w:val="none" w:sz="0" w:space="0" w:color="auto"/>
                <w:right w:val="none" w:sz="0" w:space="0" w:color="auto"/>
              </w:divBdr>
            </w:div>
            <w:div w:id="1866867424">
              <w:marLeft w:val="0"/>
              <w:marRight w:val="0"/>
              <w:marTop w:val="0"/>
              <w:marBottom w:val="0"/>
              <w:divBdr>
                <w:top w:val="none" w:sz="0" w:space="0" w:color="auto"/>
                <w:left w:val="none" w:sz="0" w:space="0" w:color="auto"/>
                <w:bottom w:val="none" w:sz="0" w:space="0" w:color="auto"/>
                <w:right w:val="none" w:sz="0" w:space="0" w:color="auto"/>
              </w:divBdr>
            </w:div>
            <w:div w:id="1981180860">
              <w:marLeft w:val="0"/>
              <w:marRight w:val="0"/>
              <w:marTop w:val="0"/>
              <w:marBottom w:val="0"/>
              <w:divBdr>
                <w:top w:val="none" w:sz="0" w:space="0" w:color="auto"/>
                <w:left w:val="none" w:sz="0" w:space="0" w:color="auto"/>
                <w:bottom w:val="none" w:sz="0" w:space="0" w:color="auto"/>
                <w:right w:val="none" w:sz="0" w:space="0" w:color="auto"/>
              </w:divBdr>
            </w:div>
            <w:div w:id="778833743">
              <w:marLeft w:val="0"/>
              <w:marRight w:val="0"/>
              <w:marTop w:val="0"/>
              <w:marBottom w:val="0"/>
              <w:divBdr>
                <w:top w:val="none" w:sz="0" w:space="0" w:color="auto"/>
                <w:left w:val="none" w:sz="0" w:space="0" w:color="auto"/>
                <w:bottom w:val="none" w:sz="0" w:space="0" w:color="auto"/>
                <w:right w:val="none" w:sz="0" w:space="0" w:color="auto"/>
              </w:divBdr>
            </w:div>
            <w:div w:id="1242985615">
              <w:marLeft w:val="0"/>
              <w:marRight w:val="0"/>
              <w:marTop w:val="0"/>
              <w:marBottom w:val="0"/>
              <w:divBdr>
                <w:top w:val="none" w:sz="0" w:space="0" w:color="auto"/>
                <w:left w:val="none" w:sz="0" w:space="0" w:color="auto"/>
                <w:bottom w:val="none" w:sz="0" w:space="0" w:color="auto"/>
                <w:right w:val="none" w:sz="0" w:space="0" w:color="auto"/>
              </w:divBdr>
            </w:div>
            <w:div w:id="1027869080">
              <w:marLeft w:val="0"/>
              <w:marRight w:val="0"/>
              <w:marTop w:val="0"/>
              <w:marBottom w:val="0"/>
              <w:divBdr>
                <w:top w:val="none" w:sz="0" w:space="0" w:color="auto"/>
                <w:left w:val="none" w:sz="0" w:space="0" w:color="auto"/>
                <w:bottom w:val="none" w:sz="0" w:space="0" w:color="auto"/>
                <w:right w:val="none" w:sz="0" w:space="0" w:color="auto"/>
              </w:divBdr>
            </w:div>
            <w:div w:id="340813538">
              <w:marLeft w:val="0"/>
              <w:marRight w:val="0"/>
              <w:marTop w:val="0"/>
              <w:marBottom w:val="0"/>
              <w:divBdr>
                <w:top w:val="none" w:sz="0" w:space="0" w:color="auto"/>
                <w:left w:val="none" w:sz="0" w:space="0" w:color="auto"/>
                <w:bottom w:val="none" w:sz="0" w:space="0" w:color="auto"/>
                <w:right w:val="none" w:sz="0" w:space="0" w:color="auto"/>
              </w:divBdr>
            </w:div>
            <w:div w:id="125514398">
              <w:marLeft w:val="0"/>
              <w:marRight w:val="0"/>
              <w:marTop w:val="0"/>
              <w:marBottom w:val="0"/>
              <w:divBdr>
                <w:top w:val="none" w:sz="0" w:space="0" w:color="auto"/>
                <w:left w:val="none" w:sz="0" w:space="0" w:color="auto"/>
                <w:bottom w:val="none" w:sz="0" w:space="0" w:color="auto"/>
                <w:right w:val="none" w:sz="0" w:space="0" w:color="auto"/>
              </w:divBdr>
            </w:div>
            <w:div w:id="1701197099">
              <w:marLeft w:val="0"/>
              <w:marRight w:val="0"/>
              <w:marTop w:val="0"/>
              <w:marBottom w:val="0"/>
              <w:divBdr>
                <w:top w:val="none" w:sz="0" w:space="0" w:color="auto"/>
                <w:left w:val="none" w:sz="0" w:space="0" w:color="auto"/>
                <w:bottom w:val="none" w:sz="0" w:space="0" w:color="auto"/>
                <w:right w:val="none" w:sz="0" w:space="0" w:color="auto"/>
              </w:divBdr>
            </w:div>
            <w:div w:id="1203787849">
              <w:marLeft w:val="0"/>
              <w:marRight w:val="0"/>
              <w:marTop w:val="0"/>
              <w:marBottom w:val="0"/>
              <w:divBdr>
                <w:top w:val="none" w:sz="0" w:space="0" w:color="auto"/>
                <w:left w:val="none" w:sz="0" w:space="0" w:color="auto"/>
                <w:bottom w:val="none" w:sz="0" w:space="0" w:color="auto"/>
                <w:right w:val="none" w:sz="0" w:space="0" w:color="auto"/>
              </w:divBdr>
            </w:div>
            <w:div w:id="121271893">
              <w:marLeft w:val="0"/>
              <w:marRight w:val="0"/>
              <w:marTop w:val="0"/>
              <w:marBottom w:val="0"/>
              <w:divBdr>
                <w:top w:val="none" w:sz="0" w:space="0" w:color="auto"/>
                <w:left w:val="none" w:sz="0" w:space="0" w:color="auto"/>
                <w:bottom w:val="none" w:sz="0" w:space="0" w:color="auto"/>
                <w:right w:val="none" w:sz="0" w:space="0" w:color="auto"/>
              </w:divBdr>
            </w:div>
            <w:div w:id="1099105623">
              <w:marLeft w:val="0"/>
              <w:marRight w:val="0"/>
              <w:marTop w:val="0"/>
              <w:marBottom w:val="0"/>
              <w:divBdr>
                <w:top w:val="none" w:sz="0" w:space="0" w:color="auto"/>
                <w:left w:val="none" w:sz="0" w:space="0" w:color="auto"/>
                <w:bottom w:val="none" w:sz="0" w:space="0" w:color="auto"/>
                <w:right w:val="none" w:sz="0" w:space="0" w:color="auto"/>
              </w:divBdr>
            </w:div>
            <w:div w:id="1617177484">
              <w:marLeft w:val="0"/>
              <w:marRight w:val="0"/>
              <w:marTop w:val="0"/>
              <w:marBottom w:val="0"/>
              <w:divBdr>
                <w:top w:val="none" w:sz="0" w:space="0" w:color="auto"/>
                <w:left w:val="none" w:sz="0" w:space="0" w:color="auto"/>
                <w:bottom w:val="none" w:sz="0" w:space="0" w:color="auto"/>
                <w:right w:val="none" w:sz="0" w:space="0" w:color="auto"/>
              </w:divBdr>
            </w:div>
            <w:div w:id="700591429">
              <w:marLeft w:val="0"/>
              <w:marRight w:val="0"/>
              <w:marTop w:val="0"/>
              <w:marBottom w:val="0"/>
              <w:divBdr>
                <w:top w:val="none" w:sz="0" w:space="0" w:color="auto"/>
                <w:left w:val="none" w:sz="0" w:space="0" w:color="auto"/>
                <w:bottom w:val="none" w:sz="0" w:space="0" w:color="auto"/>
                <w:right w:val="none" w:sz="0" w:space="0" w:color="auto"/>
              </w:divBdr>
            </w:div>
            <w:div w:id="1261067470">
              <w:marLeft w:val="0"/>
              <w:marRight w:val="0"/>
              <w:marTop w:val="0"/>
              <w:marBottom w:val="0"/>
              <w:divBdr>
                <w:top w:val="none" w:sz="0" w:space="0" w:color="auto"/>
                <w:left w:val="none" w:sz="0" w:space="0" w:color="auto"/>
                <w:bottom w:val="none" w:sz="0" w:space="0" w:color="auto"/>
                <w:right w:val="none" w:sz="0" w:space="0" w:color="auto"/>
              </w:divBdr>
            </w:div>
            <w:div w:id="1728065572">
              <w:marLeft w:val="0"/>
              <w:marRight w:val="0"/>
              <w:marTop w:val="0"/>
              <w:marBottom w:val="0"/>
              <w:divBdr>
                <w:top w:val="none" w:sz="0" w:space="0" w:color="auto"/>
                <w:left w:val="none" w:sz="0" w:space="0" w:color="auto"/>
                <w:bottom w:val="none" w:sz="0" w:space="0" w:color="auto"/>
                <w:right w:val="none" w:sz="0" w:space="0" w:color="auto"/>
              </w:divBdr>
            </w:div>
            <w:div w:id="2000571993">
              <w:marLeft w:val="0"/>
              <w:marRight w:val="0"/>
              <w:marTop w:val="0"/>
              <w:marBottom w:val="0"/>
              <w:divBdr>
                <w:top w:val="none" w:sz="0" w:space="0" w:color="auto"/>
                <w:left w:val="none" w:sz="0" w:space="0" w:color="auto"/>
                <w:bottom w:val="none" w:sz="0" w:space="0" w:color="auto"/>
                <w:right w:val="none" w:sz="0" w:space="0" w:color="auto"/>
              </w:divBdr>
            </w:div>
            <w:div w:id="966549869">
              <w:marLeft w:val="0"/>
              <w:marRight w:val="0"/>
              <w:marTop w:val="0"/>
              <w:marBottom w:val="0"/>
              <w:divBdr>
                <w:top w:val="none" w:sz="0" w:space="0" w:color="auto"/>
                <w:left w:val="none" w:sz="0" w:space="0" w:color="auto"/>
                <w:bottom w:val="none" w:sz="0" w:space="0" w:color="auto"/>
                <w:right w:val="none" w:sz="0" w:space="0" w:color="auto"/>
              </w:divBdr>
            </w:div>
            <w:div w:id="785856546">
              <w:marLeft w:val="0"/>
              <w:marRight w:val="0"/>
              <w:marTop w:val="0"/>
              <w:marBottom w:val="0"/>
              <w:divBdr>
                <w:top w:val="none" w:sz="0" w:space="0" w:color="auto"/>
                <w:left w:val="none" w:sz="0" w:space="0" w:color="auto"/>
                <w:bottom w:val="none" w:sz="0" w:space="0" w:color="auto"/>
                <w:right w:val="none" w:sz="0" w:space="0" w:color="auto"/>
              </w:divBdr>
            </w:div>
            <w:div w:id="2062515587">
              <w:marLeft w:val="0"/>
              <w:marRight w:val="0"/>
              <w:marTop w:val="0"/>
              <w:marBottom w:val="0"/>
              <w:divBdr>
                <w:top w:val="none" w:sz="0" w:space="0" w:color="auto"/>
                <w:left w:val="none" w:sz="0" w:space="0" w:color="auto"/>
                <w:bottom w:val="none" w:sz="0" w:space="0" w:color="auto"/>
                <w:right w:val="none" w:sz="0" w:space="0" w:color="auto"/>
              </w:divBdr>
            </w:div>
            <w:div w:id="1143736960">
              <w:marLeft w:val="0"/>
              <w:marRight w:val="0"/>
              <w:marTop w:val="0"/>
              <w:marBottom w:val="0"/>
              <w:divBdr>
                <w:top w:val="none" w:sz="0" w:space="0" w:color="auto"/>
                <w:left w:val="none" w:sz="0" w:space="0" w:color="auto"/>
                <w:bottom w:val="none" w:sz="0" w:space="0" w:color="auto"/>
                <w:right w:val="none" w:sz="0" w:space="0" w:color="auto"/>
              </w:divBdr>
            </w:div>
            <w:div w:id="1571502815">
              <w:marLeft w:val="0"/>
              <w:marRight w:val="0"/>
              <w:marTop w:val="0"/>
              <w:marBottom w:val="0"/>
              <w:divBdr>
                <w:top w:val="none" w:sz="0" w:space="0" w:color="auto"/>
                <w:left w:val="none" w:sz="0" w:space="0" w:color="auto"/>
                <w:bottom w:val="none" w:sz="0" w:space="0" w:color="auto"/>
                <w:right w:val="none" w:sz="0" w:space="0" w:color="auto"/>
              </w:divBdr>
            </w:div>
            <w:div w:id="58944904">
              <w:marLeft w:val="0"/>
              <w:marRight w:val="0"/>
              <w:marTop w:val="0"/>
              <w:marBottom w:val="0"/>
              <w:divBdr>
                <w:top w:val="none" w:sz="0" w:space="0" w:color="auto"/>
                <w:left w:val="none" w:sz="0" w:space="0" w:color="auto"/>
                <w:bottom w:val="none" w:sz="0" w:space="0" w:color="auto"/>
                <w:right w:val="none" w:sz="0" w:space="0" w:color="auto"/>
              </w:divBdr>
            </w:div>
            <w:div w:id="864683122">
              <w:marLeft w:val="0"/>
              <w:marRight w:val="0"/>
              <w:marTop w:val="0"/>
              <w:marBottom w:val="0"/>
              <w:divBdr>
                <w:top w:val="none" w:sz="0" w:space="0" w:color="auto"/>
                <w:left w:val="none" w:sz="0" w:space="0" w:color="auto"/>
                <w:bottom w:val="none" w:sz="0" w:space="0" w:color="auto"/>
                <w:right w:val="none" w:sz="0" w:space="0" w:color="auto"/>
              </w:divBdr>
            </w:div>
            <w:div w:id="609974651">
              <w:marLeft w:val="0"/>
              <w:marRight w:val="0"/>
              <w:marTop w:val="0"/>
              <w:marBottom w:val="0"/>
              <w:divBdr>
                <w:top w:val="none" w:sz="0" w:space="0" w:color="auto"/>
                <w:left w:val="none" w:sz="0" w:space="0" w:color="auto"/>
                <w:bottom w:val="none" w:sz="0" w:space="0" w:color="auto"/>
                <w:right w:val="none" w:sz="0" w:space="0" w:color="auto"/>
              </w:divBdr>
            </w:div>
            <w:div w:id="168184687">
              <w:marLeft w:val="0"/>
              <w:marRight w:val="0"/>
              <w:marTop w:val="0"/>
              <w:marBottom w:val="0"/>
              <w:divBdr>
                <w:top w:val="none" w:sz="0" w:space="0" w:color="auto"/>
                <w:left w:val="none" w:sz="0" w:space="0" w:color="auto"/>
                <w:bottom w:val="none" w:sz="0" w:space="0" w:color="auto"/>
                <w:right w:val="none" w:sz="0" w:space="0" w:color="auto"/>
              </w:divBdr>
            </w:div>
            <w:div w:id="294798473">
              <w:marLeft w:val="0"/>
              <w:marRight w:val="0"/>
              <w:marTop w:val="0"/>
              <w:marBottom w:val="0"/>
              <w:divBdr>
                <w:top w:val="none" w:sz="0" w:space="0" w:color="auto"/>
                <w:left w:val="none" w:sz="0" w:space="0" w:color="auto"/>
                <w:bottom w:val="none" w:sz="0" w:space="0" w:color="auto"/>
                <w:right w:val="none" w:sz="0" w:space="0" w:color="auto"/>
              </w:divBdr>
            </w:div>
            <w:div w:id="1297295495">
              <w:marLeft w:val="0"/>
              <w:marRight w:val="0"/>
              <w:marTop w:val="0"/>
              <w:marBottom w:val="0"/>
              <w:divBdr>
                <w:top w:val="none" w:sz="0" w:space="0" w:color="auto"/>
                <w:left w:val="none" w:sz="0" w:space="0" w:color="auto"/>
                <w:bottom w:val="none" w:sz="0" w:space="0" w:color="auto"/>
                <w:right w:val="none" w:sz="0" w:space="0" w:color="auto"/>
              </w:divBdr>
            </w:div>
            <w:div w:id="1738286638">
              <w:marLeft w:val="0"/>
              <w:marRight w:val="0"/>
              <w:marTop w:val="0"/>
              <w:marBottom w:val="0"/>
              <w:divBdr>
                <w:top w:val="none" w:sz="0" w:space="0" w:color="auto"/>
                <w:left w:val="none" w:sz="0" w:space="0" w:color="auto"/>
                <w:bottom w:val="none" w:sz="0" w:space="0" w:color="auto"/>
                <w:right w:val="none" w:sz="0" w:space="0" w:color="auto"/>
              </w:divBdr>
            </w:div>
            <w:div w:id="891622559">
              <w:marLeft w:val="0"/>
              <w:marRight w:val="0"/>
              <w:marTop w:val="0"/>
              <w:marBottom w:val="0"/>
              <w:divBdr>
                <w:top w:val="none" w:sz="0" w:space="0" w:color="auto"/>
                <w:left w:val="none" w:sz="0" w:space="0" w:color="auto"/>
                <w:bottom w:val="none" w:sz="0" w:space="0" w:color="auto"/>
                <w:right w:val="none" w:sz="0" w:space="0" w:color="auto"/>
              </w:divBdr>
            </w:div>
            <w:div w:id="646516034">
              <w:marLeft w:val="0"/>
              <w:marRight w:val="0"/>
              <w:marTop w:val="0"/>
              <w:marBottom w:val="0"/>
              <w:divBdr>
                <w:top w:val="none" w:sz="0" w:space="0" w:color="auto"/>
                <w:left w:val="none" w:sz="0" w:space="0" w:color="auto"/>
                <w:bottom w:val="none" w:sz="0" w:space="0" w:color="auto"/>
                <w:right w:val="none" w:sz="0" w:space="0" w:color="auto"/>
              </w:divBdr>
            </w:div>
            <w:div w:id="786655687">
              <w:marLeft w:val="0"/>
              <w:marRight w:val="0"/>
              <w:marTop w:val="0"/>
              <w:marBottom w:val="0"/>
              <w:divBdr>
                <w:top w:val="none" w:sz="0" w:space="0" w:color="auto"/>
                <w:left w:val="none" w:sz="0" w:space="0" w:color="auto"/>
                <w:bottom w:val="none" w:sz="0" w:space="0" w:color="auto"/>
                <w:right w:val="none" w:sz="0" w:space="0" w:color="auto"/>
              </w:divBdr>
            </w:div>
            <w:div w:id="246811604">
              <w:marLeft w:val="0"/>
              <w:marRight w:val="0"/>
              <w:marTop w:val="0"/>
              <w:marBottom w:val="0"/>
              <w:divBdr>
                <w:top w:val="none" w:sz="0" w:space="0" w:color="auto"/>
                <w:left w:val="none" w:sz="0" w:space="0" w:color="auto"/>
                <w:bottom w:val="none" w:sz="0" w:space="0" w:color="auto"/>
                <w:right w:val="none" w:sz="0" w:space="0" w:color="auto"/>
              </w:divBdr>
            </w:div>
            <w:div w:id="1584604947">
              <w:marLeft w:val="0"/>
              <w:marRight w:val="0"/>
              <w:marTop w:val="0"/>
              <w:marBottom w:val="0"/>
              <w:divBdr>
                <w:top w:val="none" w:sz="0" w:space="0" w:color="auto"/>
                <w:left w:val="none" w:sz="0" w:space="0" w:color="auto"/>
                <w:bottom w:val="none" w:sz="0" w:space="0" w:color="auto"/>
                <w:right w:val="none" w:sz="0" w:space="0" w:color="auto"/>
              </w:divBdr>
            </w:div>
            <w:div w:id="708796362">
              <w:marLeft w:val="0"/>
              <w:marRight w:val="0"/>
              <w:marTop w:val="0"/>
              <w:marBottom w:val="0"/>
              <w:divBdr>
                <w:top w:val="none" w:sz="0" w:space="0" w:color="auto"/>
                <w:left w:val="none" w:sz="0" w:space="0" w:color="auto"/>
                <w:bottom w:val="none" w:sz="0" w:space="0" w:color="auto"/>
                <w:right w:val="none" w:sz="0" w:space="0" w:color="auto"/>
              </w:divBdr>
            </w:div>
            <w:div w:id="2042823864">
              <w:marLeft w:val="0"/>
              <w:marRight w:val="0"/>
              <w:marTop w:val="0"/>
              <w:marBottom w:val="0"/>
              <w:divBdr>
                <w:top w:val="none" w:sz="0" w:space="0" w:color="auto"/>
                <w:left w:val="none" w:sz="0" w:space="0" w:color="auto"/>
                <w:bottom w:val="none" w:sz="0" w:space="0" w:color="auto"/>
                <w:right w:val="none" w:sz="0" w:space="0" w:color="auto"/>
              </w:divBdr>
            </w:div>
            <w:div w:id="251356675">
              <w:marLeft w:val="0"/>
              <w:marRight w:val="0"/>
              <w:marTop w:val="0"/>
              <w:marBottom w:val="0"/>
              <w:divBdr>
                <w:top w:val="none" w:sz="0" w:space="0" w:color="auto"/>
                <w:left w:val="none" w:sz="0" w:space="0" w:color="auto"/>
                <w:bottom w:val="none" w:sz="0" w:space="0" w:color="auto"/>
                <w:right w:val="none" w:sz="0" w:space="0" w:color="auto"/>
              </w:divBdr>
            </w:div>
            <w:div w:id="351417187">
              <w:marLeft w:val="0"/>
              <w:marRight w:val="0"/>
              <w:marTop w:val="0"/>
              <w:marBottom w:val="0"/>
              <w:divBdr>
                <w:top w:val="none" w:sz="0" w:space="0" w:color="auto"/>
                <w:left w:val="none" w:sz="0" w:space="0" w:color="auto"/>
                <w:bottom w:val="none" w:sz="0" w:space="0" w:color="auto"/>
                <w:right w:val="none" w:sz="0" w:space="0" w:color="auto"/>
              </w:divBdr>
            </w:div>
            <w:div w:id="1953896118">
              <w:marLeft w:val="0"/>
              <w:marRight w:val="0"/>
              <w:marTop w:val="0"/>
              <w:marBottom w:val="0"/>
              <w:divBdr>
                <w:top w:val="none" w:sz="0" w:space="0" w:color="auto"/>
                <w:left w:val="none" w:sz="0" w:space="0" w:color="auto"/>
                <w:bottom w:val="none" w:sz="0" w:space="0" w:color="auto"/>
                <w:right w:val="none" w:sz="0" w:space="0" w:color="auto"/>
              </w:divBdr>
            </w:div>
            <w:div w:id="1553691298">
              <w:marLeft w:val="0"/>
              <w:marRight w:val="0"/>
              <w:marTop w:val="0"/>
              <w:marBottom w:val="0"/>
              <w:divBdr>
                <w:top w:val="none" w:sz="0" w:space="0" w:color="auto"/>
                <w:left w:val="none" w:sz="0" w:space="0" w:color="auto"/>
                <w:bottom w:val="none" w:sz="0" w:space="0" w:color="auto"/>
                <w:right w:val="none" w:sz="0" w:space="0" w:color="auto"/>
              </w:divBdr>
            </w:div>
            <w:div w:id="1690987172">
              <w:marLeft w:val="0"/>
              <w:marRight w:val="0"/>
              <w:marTop w:val="0"/>
              <w:marBottom w:val="0"/>
              <w:divBdr>
                <w:top w:val="none" w:sz="0" w:space="0" w:color="auto"/>
                <w:left w:val="none" w:sz="0" w:space="0" w:color="auto"/>
                <w:bottom w:val="none" w:sz="0" w:space="0" w:color="auto"/>
                <w:right w:val="none" w:sz="0" w:space="0" w:color="auto"/>
              </w:divBdr>
            </w:div>
            <w:div w:id="1207182290">
              <w:marLeft w:val="0"/>
              <w:marRight w:val="0"/>
              <w:marTop w:val="0"/>
              <w:marBottom w:val="0"/>
              <w:divBdr>
                <w:top w:val="none" w:sz="0" w:space="0" w:color="auto"/>
                <w:left w:val="none" w:sz="0" w:space="0" w:color="auto"/>
                <w:bottom w:val="none" w:sz="0" w:space="0" w:color="auto"/>
                <w:right w:val="none" w:sz="0" w:space="0" w:color="auto"/>
              </w:divBdr>
            </w:div>
            <w:div w:id="950820678">
              <w:marLeft w:val="0"/>
              <w:marRight w:val="0"/>
              <w:marTop w:val="0"/>
              <w:marBottom w:val="0"/>
              <w:divBdr>
                <w:top w:val="none" w:sz="0" w:space="0" w:color="auto"/>
                <w:left w:val="none" w:sz="0" w:space="0" w:color="auto"/>
                <w:bottom w:val="none" w:sz="0" w:space="0" w:color="auto"/>
                <w:right w:val="none" w:sz="0" w:space="0" w:color="auto"/>
              </w:divBdr>
            </w:div>
            <w:div w:id="6005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2868">
      <w:bodyDiv w:val="1"/>
      <w:marLeft w:val="0"/>
      <w:marRight w:val="0"/>
      <w:marTop w:val="0"/>
      <w:marBottom w:val="0"/>
      <w:divBdr>
        <w:top w:val="none" w:sz="0" w:space="0" w:color="auto"/>
        <w:left w:val="none" w:sz="0" w:space="0" w:color="auto"/>
        <w:bottom w:val="none" w:sz="0" w:space="0" w:color="auto"/>
        <w:right w:val="none" w:sz="0" w:space="0" w:color="auto"/>
      </w:divBdr>
      <w:divsChild>
        <w:div w:id="1693265891">
          <w:marLeft w:val="0"/>
          <w:marRight w:val="0"/>
          <w:marTop w:val="0"/>
          <w:marBottom w:val="0"/>
          <w:divBdr>
            <w:top w:val="none" w:sz="0" w:space="0" w:color="auto"/>
            <w:left w:val="none" w:sz="0" w:space="0" w:color="auto"/>
            <w:bottom w:val="none" w:sz="0" w:space="0" w:color="auto"/>
            <w:right w:val="none" w:sz="0" w:space="0" w:color="auto"/>
          </w:divBdr>
          <w:divsChild>
            <w:div w:id="1708410961">
              <w:marLeft w:val="0"/>
              <w:marRight w:val="0"/>
              <w:marTop w:val="0"/>
              <w:marBottom w:val="0"/>
              <w:divBdr>
                <w:top w:val="none" w:sz="0" w:space="0" w:color="auto"/>
                <w:left w:val="none" w:sz="0" w:space="0" w:color="auto"/>
                <w:bottom w:val="none" w:sz="0" w:space="0" w:color="auto"/>
                <w:right w:val="none" w:sz="0" w:space="0" w:color="auto"/>
              </w:divBdr>
            </w:div>
            <w:div w:id="1998997138">
              <w:marLeft w:val="0"/>
              <w:marRight w:val="0"/>
              <w:marTop w:val="0"/>
              <w:marBottom w:val="0"/>
              <w:divBdr>
                <w:top w:val="none" w:sz="0" w:space="0" w:color="auto"/>
                <w:left w:val="none" w:sz="0" w:space="0" w:color="auto"/>
                <w:bottom w:val="none" w:sz="0" w:space="0" w:color="auto"/>
                <w:right w:val="none" w:sz="0" w:space="0" w:color="auto"/>
              </w:divBdr>
            </w:div>
            <w:div w:id="1855922289">
              <w:marLeft w:val="0"/>
              <w:marRight w:val="0"/>
              <w:marTop w:val="0"/>
              <w:marBottom w:val="0"/>
              <w:divBdr>
                <w:top w:val="none" w:sz="0" w:space="0" w:color="auto"/>
                <w:left w:val="none" w:sz="0" w:space="0" w:color="auto"/>
                <w:bottom w:val="none" w:sz="0" w:space="0" w:color="auto"/>
                <w:right w:val="none" w:sz="0" w:space="0" w:color="auto"/>
              </w:divBdr>
            </w:div>
            <w:div w:id="240142290">
              <w:marLeft w:val="0"/>
              <w:marRight w:val="0"/>
              <w:marTop w:val="0"/>
              <w:marBottom w:val="0"/>
              <w:divBdr>
                <w:top w:val="none" w:sz="0" w:space="0" w:color="auto"/>
                <w:left w:val="none" w:sz="0" w:space="0" w:color="auto"/>
                <w:bottom w:val="none" w:sz="0" w:space="0" w:color="auto"/>
                <w:right w:val="none" w:sz="0" w:space="0" w:color="auto"/>
              </w:divBdr>
            </w:div>
            <w:div w:id="1703047939">
              <w:marLeft w:val="0"/>
              <w:marRight w:val="0"/>
              <w:marTop w:val="0"/>
              <w:marBottom w:val="0"/>
              <w:divBdr>
                <w:top w:val="none" w:sz="0" w:space="0" w:color="auto"/>
                <w:left w:val="none" w:sz="0" w:space="0" w:color="auto"/>
                <w:bottom w:val="none" w:sz="0" w:space="0" w:color="auto"/>
                <w:right w:val="none" w:sz="0" w:space="0" w:color="auto"/>
              </w:divBdr>
            </w:div>
            <w:div w:id="1553079853">
              <w:marLeft w:val="0"/>
              <w:marRight w:val="0"/>
              <w:marTop w:val="0"/>
              <w:marBottom w:val="0"/>
              <w:divBdr>
                <w:top w:val="none" w:sz="0" w:space="0" w:color="auto"/>
                <w:left w:val="none" w:sz="0" w:space="0" w:color="auto"/>
                <w:bottom w:val="none" w:sz="0" w:space="0" w:color="auto"/>
                <w:right w:val="none" w:sz="0" w:space="0" w:color="auto"/>
              </w:divBdr>
            </w:div>
            <w:div w:id="958530994">
              <w:marLeft w:val="0"/>
              <w:marRight w:val="0"/>
              <w:marTop w:val="0"/>
              <w:marBottom w:val="0"/>
              <w:divBdr>
                <w:top w:val="none" w:sz="0" w:space="0" w:color="auto"/>
                <w:left w:val="none" w:sz="0" w:space="0" w:color="auto"/>
                <w:bottom w:val="none" w:sz="0" w:space="0" w:color="auto"/>
                <w:right w:val="none" w:sz="0" w:space="0" w:color="auto"/>
              </w:divBdr>
            </w:div>
            <w:div w:id="39130869">
              <w:marLeft w:val="0"/>
              <w:marRight w:val="0"/>
              <w:marTop w:val="0"/>
              <w:marBottom w:val="0"/>
              <w:divBdr>
                <w:top w:val="none" w:sz="0" w:space="0" w:color="auto"/>
                <w:left w:val="none" w:sz="0" w:space="0" w:color="auto"/>
                <w:bottom w:val="none" w:sz="0" w:space="0" w:color="auto"/>
                <w:right w:val="none" w:sz="0" w:space="0" w:color="auto"/>
              </w:divBdr>
            </w:div>
            <w:div w:id="1159541888">
              <w:marLeft w:val="0"/>
              <w:marRight w:val="0"/>
              <w:marTop w:val="0"/>
              <w:marBottom w:val="0"/>
              <w:divBdr>
                <w:top w:val="none" w:sz="0" w:space="0" w:color="auto"/>
                <w:left w:val="none" w:sz="0" w:space="0" w:color="auto"/>
                <w:bottom w:val="none" w:sz="0" w:space="0" w:color="auto"/>
                <w:right w:val="none" w:sz="0" w:space="0" w:color="auto"/>
              </w:divBdr>
            </w:div>
            <w:div w:id="883178808">
              <w:marLeft w:val="0"/>
              <w:marRight w:val="0"/>
              <w:marTop w:val="0"/>
              <w:marBottom w:val="0"/>
              <w:divBdr>
                <w:top w:val="none" w:sz="0" w:space="0" w:color="auto"/>
                <w:left w:val="none" w:sz="0" w:space="0" w:color="auto"/>
                <w:bottom w:val="none" w:sz="0" w:space="0" w:color="auto"/>
                <w:right w:val="none" w:sz="0" w:space="0" w:color="auto"/>
              </w:divBdr>
            </w:div>
            <w:div w:id="687485987">
              <w:marLeft w:val="0"/>
              <w:marRight w:val="0"/>
              <w:marTop w:val="0"/>
              <w:marBottom w:val="0"/>
              <w:divBdr>
                <w:top w:val="none" w:sz="0" w:space="0" w:color="auto"/>
                <w:left w:val="none" w:sz="0" w:space="0" w:color="auto"/>
                <w:bottom w:val="none" w:sz="0" w:space="0" w:color="auto"/>
                <w:right w:val="none" w:sz="0" w:space="0" w:color="auto"/>
              </w:divBdr>
            </w:div>
            <w:div w:id="1041251296">
              <w:marLeft w:val="0"/>
              <w:marRight w:val="0"/>
              <w:marTop w:val="0"/>
              <w:marBottom w:val="0"/>
              <w:divBdr>
                <w:top w:val="none" w:sz="0" w:space="0" w:color="auto"/>
                <w:left w:val="none" w:sz="0" w:space="0" w:color="auto"/>
                <w:bottom w:val="none" w:sz="0" w:space="0" w:color="auto"/>
                <w:right w:val="none" w:sz="0" w:space="0" w:color="auto"/>
              </w:divBdr>
            </w:div>
            <w:div w:id="171922786">
              <w:marLeft w:val="0"/>
              <w:marRight w:val="0"/>
              <w:marTop w:val="0"/>
              <w:marBottom w:val="0"/>
              <w:divBdr>
                <w:top w:val="none" w:sz="0" w:space="0" w:color="auto"/>
                <w:left w:val="none" w:sz="0" w:space="0" w:color="auto"/>
                <w:bottom w:val="none" w:sz="0" w:space="0" w:color="auto"/>
                <w:right w:val="none" w:sz="0" w:space="0" w:color="auto"/>
              </w:divBdr>
            </w:div>
            <w:div w:id="742407199">
              <w:marLeft w:val="0"/>
              <w:marRight w:val="0"/>
              <w:marTop w:val="0"/>
              <w:marBottom w:val="0"/>
              <w:divBdr>
                <w:top w:val="none" w:sz="0" w:space="0" w:color="auto"/>
                <w:left w:val="none" w:sz="0" w:space="0" w:color="auto"/>
                <w:bottom w:val="none" w:sz="0" w:space="0" w:color="auto"/>
                <w:right w:val="none" w:sz="0" w:space="0" w:color="auto"/>
              </w:divBdr>
            </w:div>
            <w:div w:id="151070128">
              <w:marLeft w:val="0"/>
              <w:marRight w:val="0"/>
              <w:marTop w:val="0"/>
              <w:marBottom w:val="0"/>
              <w:divBdr>
                <w:top w:val="none" w:sz="0" w:space="0" w:color="auto"/>
                <w:left w:val="none" w:sz="0" w:space="0" w:color="auto"/>
                <w:bottom w:val="none" w:sz="0" w:space="0" w:color="auto"/>
                <w:right w:val="none" w:sz="0" w:space="0" w:color="auto"/>
              </w:divBdr>
            </w:div>
            <w:div w:id="1730566626">
              <w:marLeft w:val="0"/>
              <w:marRight w:val="0"/>
              <w:marTop w:val="0"/>
              <w:marBottom w:val="0"/>
              <w:divBdr>
                <w:top w:val="none" w:sz="0" w:space="0" w:color="auto"/>
                <w:left w:val="none" w:sz="0" w:space="0" w:color="auto"/>
                <w:bottom w:val="none" w:sz="0" w:space="0" w:color="auto"/>
                <w:right w:val="none" w:sz="0" w:space="0" w:color="auto"/>
              </w:divBdr>
            </w:div>
            <w:div w:id="1369143677">
              <w:marLeft w:val="0"/>
              <w:marRight w:val="0"/>
              <w:marTop w:val="0"/>
              <w:marBottom w:val="0"/>
              <w:divBdr>
                <w:top w:val="none" w:sz="0" w:space="0" w:color="auto"/>
                <w:left w:val="none" w:sz="0" w:space="0" w:color="auto"/>
                <w:bottom w:val="none" w:sz="0" w:space="0" w:color="auto"/>
                <w:right w:val="none" w:sz="0" w:space="0" w:color="auto"/>
              </w:divBdr>
            </w:div>
            <w:div w:id="1653830930">
              <w:marLeft w:val="0"/>
              <w:marRight w:val="0"/>
              <w:marTop w:val="0"/>
              <w:marBottom w:val="0"/>
              <w:divBdr>
                <w:top w:val="none" w:sz="0" w:space="0" w:color="auto"/>
                <w:left w:val="none" w:sz="0" w:space="0" w:color="auto"/>
                <w:bottom w:val="none" w:sz="0" w:space="0" w:color="auto"/>
                <w:right w:val="none" w:sz="0" w:space="0" w:color="auto"/>
              </w:divBdr>
            </w:div>
            <w:div w:id="1544749985">
              <w:marLeft w:val="0"/>
              <w:marRight w:val="0"/>
              <w:marTop w:val="0"/>
              <w:marBottom w:val="0"/>
              <w:divBdr>
                <w:top w:val="none" w:sz="0" w:space="0" w:color="auto"/>
                <w:left w:val="none" w:sz="0" w:space="0" w:color="auto"/>
                <w:bottom w:val="none" w:sz="0" w:space="0" w:color="auto"/>
                <w:right w:val="none" w:sz="0" w:space="0" w:color="auto"/>
              </w:divBdr>
            </w:div>
            <w:div w:id="1383169631">
              <w:marLeft w:val="0"/>
              <w:marRight w:val="0"/>
              <w:marTop w:val="0"/>
              <w:marBottom w:val="0"/>
              <w:divBdr>
                <w:top w:val="none" w:sz="0" w:space="0" w:color="auto"/>
                <w:left w:val="none" w:sz="0" w:space="0" w:color="auto"/>
                <w:bottom w:val="none" w:sz="0" w:space="0" w:color="auto"/>
                <w:right w:val="none" w:sz="0" w:space="0" w:color="auto"/>
              </w:divBdr>
            </w:div>
            <w:div w:id="808741434">
              <w:marLeft w:val="0"/>
              <w:marRight w:val="0"/>
              <w:marTop w:val="0"/>
              <w:marBottom w:val="0"/>
              <w:divBdr>
                <w:top w:val="none" w:sz="0" w:space="0" w:color="auto"/>
                <w:left w:val="none" w:sz="0" w:space="0" w:color="auto"/>
                <w:bottom w:val="none" w:sz="0" w:space="0" w:color="auto"/>
                <w:right w:val="none" w:sz="0" w:space="0" w:color="auto"/>
              </w:divBdr>
            </w:div>
            <w:div w:id="1713186210">
              <w:marLeft w:val="0"/>
              <w:marRight w:val="0"/>
              <w:marTop w:val="0"/>
              <w:marBottom w:val="0"/>
              <w:divBdr>
                <w:top w:val="none" w:sz="0" w:space="0" w:color="auto"/>
                <w:left w:val="none" w:sz="0" w:space="0" w:color="auto"/>
                <w:bottom w:val="none" w:sz="0" w:space="0" w:color="auto"/>
                <w:right w:val="none" w:sz="0" w:space="0" w:color="auto"/>
              </w:divBdr>
            </w:div>
            <w:div w:id="1424839812">
              <w:marLeft w:val="0"/>
              <w:marRight w:val="0"/>
              <w:marTop w:val="0"/>
              <w:marBottom w:val="0"/>
              <w:divBdr>
                <w:top w:val="none" w:sz="0" w:space="0" w:color="auto"/>
                <w:left w:val="none" w:sz="0" w:space="0" w:color="auto"/>
                <w:bottom w:val="none" w:sz="0" w:space="0" w:color="auto"/>
                <w:right w:val="none" w:sz="0" w:space="0" w:color="auto"/>
              </w:divBdr>
            </w:div>
            <w:div w:id="1857572737">
              <w:marLeft w:val="0"/>
              <w:marRight w:val="0"/>
              <w:marTop w:val="0"/>
              <w:marBottom w:val="0"/>
              <w:divBdr>
                <w:top w:val="none" w:sz="0" w:space="0" w:color="auto"/>
                <w:left w:val="none" w:sz="0" w:space="0" w:color="auto"/>
                <w:bottom w:val="none" w:sz="0" w:space="0" w:color="auto"/>
                <w:right w:val="none" w:sz="0" w:space="0" w:color="auto"/>
              </w:divBdr>
            </w:div>
            <w:div w:id="865750281">
              <w:marLeft w:val="0"/>
              <w:marRight w:val="0"/>
              <w:marTop w:val="0"/>
              <w:marBottom w:val="0"/>
              <w:divBdr>
                <w:top w:val="none" w:sz="0" w:space="0" w:color="auto"/>
                <w:left w:val="none" w:sz="0" w:space="0" w:color="auto"/>
                <w:bottom w:val="none" w:sz="0" w:space="0" w:color="auto"/>
                <w:right w:val="none" w:sz="0" w:space="0" w:color="auto"/>
              </w:divBdr>
            </w:div>
            <w:div w:id="2074892864">
              <w:marLeft w:val="0"/>
              <w:marRight w:val="0"/>
              <w:marTop w:val="0"/>
              <w:marBottom w:val="0"/>
              <w:divBdr>
                <w:top w:val="none" w:sz="0" w:space="0" w:color="auto"/>
                <w:left w:val="none" w:sz="0" w:space="0" w:color="auto"/>
                <w:bottom w:val="none" w:sz="0" w:space="0" w:color="auto"/>
                <w:right w:val="none" w:sz="0" w:space="0" w:color="auto"/>
              </w:divBdr>
            </w:div>
            <w:div w:id="1676029932">
              <w:marLeft w:val="0"/>
              <w:marRight w:val="0"/>
              <w:marTop w:val="0"/>
              <w:marBottom w:val="0"/>
              <w:divBdr>
                <w:top w:val="none" w:sz="0" w:space="0" w:color="auto"/>
                <w:left w:val="none" w:sz="0" w:space="0" w:color="auto"/>
                <w:bottom w:val="none" w:sz="0" w:space="0" w:color="auto"/>
                <w:right w:val="none" w:sz="0" w:space="0" w:color="auto"/>
              </w:divBdr>
            </w:div>
            <w:div w:id="304890693">
              <w:marLeft w:val="0"/>
              <w:marRight w:val="0"/>
              <w:marTop w:val="0"/>
              <w:marBottom w:val="0"/>
              <w:divBdr>
                <w:top w:val="none" w:sz="0" w:space="0" w:color="auto"/>
                <w:left w:val="none" w:sz="0" w:space="0" w:color="auto"/>
                <w:bottom w:val="none" w:sz="0" w:space="0" w:color="auto"/>
                <w:right w:val="none" w:sz="0" w:space="0" w:color="auto"/>
              </w:divBdr>
            </w:div>
            <w:div w:id="956444898">
              <w:marLeft w:val="0"/>
              <w:marRight w:val="0"/>
              <w:marTop w:val="0"/>
              <w:marBottom w:val="0"/>
              <w:divBdr>
                <w:top w:val="none" w:sz="0" w:space="0" w:color="auto"/>
                <w:left w:val="none" w:sz="0" w:space="0" w:color="auto"/>
                <w:bottom w:val="none" w:sz="0" w:space="0" w:color="auto"/>
                <w:right w:val="none" w:sz="0" w:space="0" w:color="auto"/>
              </w:divBdr>
            </w:div>
            <w:div w:id="1579437528">
              <w:marLeft w:val="0"/>
              <w:marRight w:val="0"/>
              <w:marTop w:val="0"/>
              <w:marBottom w:val="0"/>
              <w:divBdr>
                <w:top w:val="none" w:sz="0" w:space="0" w:color="auto"/>
                <w:left w:val="none" w:sz="0" w:space="0" w:color="auto"/>
                <w:bottom w:val="none" w:sz="0" w:space="0" w:color="auto"/>
                <w:right w:val="none" w:sz="0" w:space="0" w:color="auto"/>
              </w:divBdr>
            </w:div>
            <w:div w:id="2022199008">
              <w:marLeft w:val="0"/>
              <w:marRight w:val="0"/>
              <w:marTop w:val="0"/>
              <w:marBottom w:val="0"/>
              <w:divBdr>
                <w:top w:val="none" w:sz="0" w:space="0" w:color="auto"/>
                <w:left w:val="none" w:sz="0" w:space="0" w:color="auto"/>
                <w:bottom w:val="none" w:sz="0" w:space="0" w:color="auto"/>
                <w:right w:val="none" w:sz="0" w:space="0" w:color="auto"/>
              </w:divBdr>
            </w:div>
            <w:div w:id="155146118">
              <w:marLeft w:val="0"/>
              <w:marRight w:val="0"/>
              <w:marTop w:val="0"/>
              <w:marBottom w:val="0"/>
              <w:divBdr>
                <w:top w:val="none" w:sz="0" w:space="0" w:color="auto"/>
                <w:left w:val="none" w:sz="0" w:space="0" w:color="auto"/>
                <w:bottom w:val="none" w:sz="0" w:space="0" w:color="auto"/>
                <w:right w:val="none" w:sz="0" w:space="0" w:color="auto"/>
              </w:divBdr>
            </w:div>
            <w:div w:id="1079207221">
              <w:marLeft w:val="0"/>
              <w:marRight w:val="0"/>
              <w:marTop w:val="0"/>
              <w:marBottom w:val="0"/>
              <w:divBdr>
                <w:top w:val="none" w:sz="0" w:space="0" w:color="auto"/>
                <w:left w:val="none" w:sz="0" w:space="0" w:color="auto"/>
                <w:bottom w:val="none" w:sz="0" w:space="0" w:color="auto"/>
                <w:right w:val="none" w:sz="0" w:space="0" w:color="auto"/>
              </w:divBdr>
            </w:div>
            <w:div w:id="1185821661">
              <w:marLeft w:val="0"/>
              <w:marRight w:val="0"/>
              <w:marTop w:val="0"/>
              <w:marBottom w:val="0"/>
              <w:divBdr>
                <w:top w:val="none" w:sz="0" w:space="0" w:color="auto"/>
                <w:left w:val="none" w:sz="0" w:space="0" w:color="auto"/>
                <w:bottom w:val="none" w:sz="0" w:space="0" w:color="auto"/>
                <w:right w:val="none" w:sz="0" w:space="0" w:color="auto"/>
              </w:divBdr>
            </w:div>
            <w:div w:id="862014506">
              <w:marLeft w:val="0"/>
              <w:marRight w:val="0"/>
              <w:marTop w:val="0"/>
              <w:marBottom w:val="0"/>
              <w:divBdr>
                <w:top w:val="none" w:sz="0" w:space="0" w:color="auto"/>
                <w:left w:val="none" w:sz="0" w:space="0" w:color="auto"/>
                <w:bottom w:val="none" w:sz="0" w:space="0" w:color="auto"/>
                <w:right w:val="none" w:sz="0" w:space="0" w:color="auto"/>
              </w:divBdr>
            </w:div>
            <w:div w:id="367070205">
              <w:marLeft w:val="0"/>
              <w:marRight w:val="0"/>
              <w:marTop w:val="0"/>
              <w:marBottom w:val="0"/>
              <w:divBdr>
                <w:top w:val="none" w:sz="0" w:space="0" w:color="auto"/>
                <w:left w:val="none" w:sz="0" w:space="0" w:color="auto"/>
                <w:bottom w:val="none" w:sz="0" w:space="0" w:color="auto"/>
                <w:right w:val="none" w:sz="0" w:space="0" w:color="auto"/>
              </w:divBdr>
            </w:div>
            <w:div w:id="1755467120">
              <w:marLeft w:val="0"/>
              <w:marRight w:val="0"/>
              <w:marTop w:val="0"/>
              <w:marBottom w:val="0"/>
              <w:divBdr>
                <w:top w:val="none" w:sz="0" w:space="0" w:color="auto"/>
                <w:left w:val="none" w:sz="0" w:space="0" w:color="auto"/>
                <w:bottom w:val="none" w:sz="0" w:space="0" w:color="auto"/>
                <w:right w:val="none" w:sz="0" w:space="0" w:color="auto"/>
              </w:divBdr>
            </w:div>
            <w:div w:id="1444762716">
              <w:marLeft w:val="0"/>
              <w:marRight w:val="0"/>
              <w:marTop w:val="0"/>
              <w:marBottom w:val="0"/>
              <w:divBdr>
                <w:top w:val="none" w:sz="0" w:space="0" w:color="auto"/>
                <w:left w:val="none" w:sz="0" w:space="0" w:color="auto"/>
                <w:bottom w:val="none" w:sz="0" w:space="0" w:color="auto"/>
                <w:right w:val="none" w:sz="0" w:space="0" w:color="auto"/>
              </w:divBdr>
            </w:div>
            <w:div w:id="1647468960">
              <w:marLeft w:val="0"/>
              <w:marRight w:val="0"/>
              <w:marTop w:val="0"/>
              <w:marBottom w:val="0"/>
              <w:divBdr>
                <w:top w:val="none" w:sz="0" w:space="0" w:color="auto"/>
                <w:left w:val="none" w:sz="0" w:space="0" w:color="auto"/>
                <w:bottom w:val="none" w:sz="0" w:space="0" w:color="auto"/>
                <w:right w:val="none" w:sz="0" w:space="0" w:color="auto"/>
              </w:divBdr>
            </w:div>
            <w:div w:id="1667781738">
              <w:marLeft w:val="0"/>
              <w:marRight w:val="0"/>
              <w:marTop w:val="0"/>
              <w:marBottom w:val="0"/>
              <w:divBdr>
                <w:top w:val="none" w:sz="0" w:space="0" w:color="auto"/>
                <w:left w:val="none" w:sz="0" w:space="0" w:color="auto"/>
                <w:bottom w:val="none" w:sz="0" w:space="0" w:color="auto"/>
                <w:right w:val="none" w:sz="0" w:space="0" w:color="auto"/>
              </w:divBdr>
            </w:div>
            <w:div w:id="181676497">
              <w:marLeft w:val="0"/>
              <w:marRight w:val="0"/>
              <w:marTop w:val="0"/>
              <w:marBottom w:val="0"/>
              <w:divBdr>
                <w:top w:val="none" w:sz="0" w:space="0" w:color="auto"/>
                <w:left w:val="none" w:sz="0" w:space="0" w:color="auto"/>
                <w:bottom w:val="none" w:sz="0" w:space="0" w:color="auto"/>
                <w:right w:val="none" w:sz="0" w:space="0" w:color="auto"/>
              </w:divBdr>
            </w:div>
            <w:div w:id="1238662421">
              <w:marLeft w:val="0"/>
              <w:marRight w:val="0"/>
              <w:marTop w:val="0"/>
              <w:marBottom w:val="0"/>
              <w:divBdr>
                <w:top w:val="none" w:sz="0" w:space="0" w:color="auto"/>
                <w:left w:val="none" w:sz="0" w:space="0" w:color="auto"/>
                <w:bottom w:val="none" w:sz="0" w:space="0" w:color="auto"/>
                <w:right w:val="none" w:sz="0" w:space="0" w:color="auto"/>
              </w:divBdr>
            </w:div>
            <w:div w:id="994407767">
              <w:marLeft w:val="0"/>
              <w:marRight w:val="0"/>
              <w:marTop w:val="0"/>
              <w:marBottom w:val="0"/>
              <w:divBdr>
                <w:top w:val="none" w:sz="0" w:space="0" w:color="auto"/>
                <w:left w:val="none" w:sz="0" w:space="0" w:color="auto"/>
                <w:bottom w:val="none" w:sz="0" w:space="0" w:color="auto"/>
                <w:right w:val="none" w:sz="0" w:space="0" w:color="auto"/>
              </w:divBdr>
            </w:div>
            <w:div w:id="1144204681">
              <w:marLeft w:val="0"/>
              <w:marRight w:val="0"/>
              <w:marTop w:val="0"/>
              <w:marBottom w:val="0"/>
              <w:divBdr>
                <w:top w:val="none" w:sz="0" w:space="0" w:color="auto"/>
                <w:left w:val="none" w:sz="0" w:space="0" w:color="auto"/>
                <w:bottom w:val="none" w:sz="0" w:space="0" w:color="auto"/>
                <w:right w:val="none" w:sz="0" w:space="0" w:color="auto"/>
              </w:divBdr>
            </w:div>
            <w:div w:id="1963345991">
              <w:marLeft w:val="0"/>
              <w:marRight w:val="0"/>
              <w:marTop w:val="0"/>
              <w:marBottom w:val="0"/>
              <w:divBdr>
                <w:top w:val="none" w:sz="0" w:space="0" w:color="auto"/>
                <w:left w:val="none" w:sz="0" w:space="0" w:color="auto"/>
                <w:bottom w:val="none" w:sz="0" w:space="0" w:color="auto"/>
                <w:right w:val="none" w:sz="0" w:space="0" w:color="auto"/>
              </w:divBdr>
            </w:div>
            <w:div w:id="1608393007">
              <w:marLeft w:val="0"/>
              <w:marRight w:val="0"/>
              <w:marTop w:val="0"/>
              <w:marBottom w:val="0"/>
              <w:divBdr>
                <w:top w:val="none" w:sz="0" w:space="0" w:color="auto"/>
                <w:left w:val="none" w:sz="0" w:space="0" w:color="auto"/>
                <w:bottom w:val="none" w:sz="0" w:space="0" w:color="auto"/>
                <w:right w:val="none" w:sz="0" w:space="0" w:color="auto"/>
              </w:divBdr>
            </w:div>
            <w:div w:id="704673349">
              <w:marLeft w:val="0"/>
              <w:marRight w:val="0"/>
              <w:marTop w:val="0"/>
              <w:marBottom w:val="0"/>
              <w:divBdr>
                <w:top w:val="none" w:sz="0" w:space="0" w:color="auto"/>
                <w:left w:val="none" w:sz="0" w:space="0" w:color="auto"/>
                <w:bottom w:val="none" w:sz="0" w:space="0" w:color="auto"/>
                <w:right w:val="none" w:sz="0" w:space="0" w:color="auto"/>
              </w:divBdr>
            </w:div>
            <w:div w:id="1489862197">
              <w:marLeft w:val="0"/>
              <w:marRight w:val="0"/>
              <w:marTop w:val="0"/>
              <w:marBottom w:val="0"/>
              <w:divBdr>
                <w:top w:val="none" w:sz="0" w:space="0" w:color="auto"/>
                <w:left w:val="none" w:sz="0" w:space="0" w:color="auto"/>
                <w:bottom w:val="none" w:sz="0" w:space="0" w:color="auto"/>
                <w:right w:val="none" w:sz="0" w:space="0" w:color="auto"/>
              </w:divBdr>
            </w:div>
            <w:div w:id="1828206041">
              <w:marLeft w:val="0"/>
              <w:marRight w:val="0"/>
              <w:marTop w:val="0"/>
              <w:marBottom w:val="0"/>
              <w:divBdr>
                <w:top w:val="none" w:sz="0" w:space="0" w:color="auto"/>
                <w:left w:val="none" w:sz="0" w:space="0" w:color="auto"/>
                <w:bottom w:val="none" w:sz="0" w:space="0" w:color="auto"/>
                <w:right w:val="none" w:sz="0" w:space="0" w:color="auto"/>
              </w:divBdr>
            </w:div>
            <w:div w:id="1607807232">
              <w:marLeft w:val="0"/>
              <w:marRight w:val="0"/>
              <w:marTop w:val="0"/>
              <w:marBottom w:val="0"/>
              <w:divBdr>
                <w:top w:val="none" w:sz="0" w:space="0" w:color="auto"/>
                <w:left w:val="none" w:sz="0" w:space="0" w:color="auto"/>
                <w:bottom w:val="none" w:sz="0" w:space="0" w:color="auto"/>
                <w:right w:val="none" w:sz="0" w:space="0" w:color="auto"/>
              </w:divBdr>
            </w:div>
            <w:div w:id="1826243339">
              <w:marLeft w:val="0"/>
              <w:marRight w:val="0"/>
              <w:marTop w:val="0"/>
              <w:marBottom w:val="0"/>
              <w:divBdr>
                <w:top w:val="none" w:sz="0" w:space="0" w:color="auto"/>
                <w:left w:val="none" w:sz="0" w:space="0" w:color="auto"/>
                <w:bottom w:val="none" w:sz="0" w:space="0" w:color="auto"/>
                <w:right w:val="none" w:sz="0" w:space="0" w:color="auto"/>
              </w:divBdr>
            </w:div>
            <w:div w:id="531694676">
              <w:marLeft w:val="0"/>
              <w:marRight w:val="0"/>
              <w:marTop w:val="0"/>
              <w:marBottom w:val="0"/>
              <w:divBdr>
                <w:top w:val="none" w:sz="0" w:space="0" w:color="auto"/>
                <w:left w:val="none" w:sz="0" w:space="0" w:color="auto"/>
                <w:bottom w:val="none" w:sz="0" w:space="0" w:color="auto"/>
                <w:right w:val="none" w:sz="0" w:space="0" w:color="auto"/>
              </w:divBdr>
            </w:div>
            <w:div w:id="566768546">
              <w:marLeft w:val="0"/>
              <w:marRight w:val="0"/>
              <w:marTop w:val="0"/>
              <w:marBottom w:val="0"/>
              <w:divBdr>
                <w:top w:val="none" w:sz="0" w:space="0" w:color="auto"/>
                <w:left w:val="none" w:sz="0" w:space="0" w:color="auto"/>
                <w:bottom w:val="none" w:sz="0" w:space="0" w:color="auto"/>
                <w:right w:val="none" w:sz="0" w:space="0" w:color="auto"/>
              </w:divBdr>
            </w:div>
            <w:div w:id="1618953729">
              <w:marLeft w:val="0"/>
              <w:marRight w:val="0"/>
              <w:marTop w:val="0"/>
              <w:marBottom w:val="0"/>
              <w:divBdr>
                <w:top w:val="none" w:sz="0" w:space="0" w:color="auto"/>
                <w:left w:val="none" w:sz="0" w:space="0" w:color="auto"/>
                <w:bottom w:val="none" w:sz="0" w:space="0" w:color="auto"/>
                <w:right w:val="none" w:sz="0" w:space="0" w:color="auto"/>
              </w:divBdr>
            </w:div>
            <w:div w:id="762384445">
              <w:marLeft w:val="0"/>
              <w:marRight w:val="0"/>
              <w:marTop w:val="0"/>
              <w:marBottom w:val="0"/>
              <w:divBdr>
                <w:top w:val="none" w:sz="0" w:space="0" w:color="auto"/>
                <w:left w:val="none" w:sz="0" w:space="0" w:color="auto"/>
                <w:bottom w:val="none" w:sz="0" w:space="0" w:color="auto"/>
                <w:right w:val="none" w:sz="0" w:space="0" w:color="auto"/>
              </w:divBdr>
            </w:div>
            <w:div w:id="229341985">
              <w:marLeft w:val="0"/>
              <w:marRight w:val="0"/>
              <w:marTop w:val="0"/>
              <w:marBottom w:val="0"/>
              <w:divBdr>
                <w:top w:val="none" w:sz="0" w:space="0" w:color="auto"/>
                <w:left w:val="none" w:sz="0" w:space="0" w:color="auto"/>
                <w:bottom w:val="none" w:sz="0" w:space="0" w:color="auto"/>
                <w:right w:val="none" w:sz="0" w:space="0" w:color="auto"/>
              </w:divBdr>
            </w:div>
            <w:div w:id="1372799964">
              <w:marLeft w:val="0"/>
              <w:marRight w:val="0"/>
              <w:marTop w:val="0"/>
              <w:marBottom w:val="0"/>
              <w:divBdr>
                <w:top w:val="none" w:sz="0" w:space="0" w:color="auto"/>
                <w:left w:val="none" w:sz="0" w:space="0" w:color="auto"/>
                <w:bottom w:val="none" w:sz="0" w:space="0" w:color="auto"/>
                <w:right w:val="none" w:sz="0" w:space="0" w:color="auto"/>
              </w:divBdr>
            </w:div>
            <w:div w:id="1569071793">
              <w:marLeft w:val="0"/>
              <w:marRight w:val="0"/>
              <w:marTop w:val="0"/>
              <w:marBottom w:val="0"/>
              <w:divBdr>
                <w:top w:val="none" w:sz="0" w:space="0" w:color="auto"/>
                <w:left w:val="none" w:sz="0" w:space="0" w:color="auto"/>
                <w:bottom w:val="none" w:sz="0" w:space="0" w:color="auto"/>
                <w:right w:val="none" w:sz="0" w:space="0" w:color="auto"/>
              </w:divBdr>
            </w:div>
            <w:div w:id="1971014988">
              <w:marLeft w:val="0"/>
              <w:marRight w:val="0"/>
              <w:marTop w:val="0"/>
              <w:marBottom w:val="0"/>
              <w:divBdr>
                <w:top w:val="none" w:sz="0" w:space="0" w:color="auto"/>
                <w:left w:val="none" w:sz="0" w:space="0" w:color="auto"/>
                <w:bottom w:val="none" w:sz="0" w:space="0" w:color="auto"/>
                <w:right w:val="none" w:sz="0" w:space="0" w:color="auto"/>
              </w:divBdr>
            </w:div>
            <w:div w:id="1952274217">
              <w:marLeft w:val="0"/>
              <w:marRight w:val="0"/>
              <w:marTop w:val="0"/>
              <w:marBottom w:val="0"/>
              <w:divBdr>
                <w:top w:val="none" w:sz="0" w:space="0" w:color="auto"/>
                <w:left w:val="none" w:sz="0" w:space="0" w:color="auto"/>
                <w:bottom w:val="none" w:sz="0" w:space="0" w:color="auto"/>
                <w:right w:val="none" w:sz="0" w:space="0" w:color="auto"/>
              </w:divBdr>
            </w:div>
            <w:div w:id="1711565415">
              <w:marLeft w:val="0"/>
              <w:marRight w:val="0"/>
              <w:marTop w:val="0"/>
              <w:marBottom w:val="0"/>
              <w:divBdr>
                <w:top w:val="none" w:sz="0" w:space="0" w:color="auto"/>
                <w:left w:val="none" w:sz="0" w:space="0" w:color="auto"/>
                <w:bottom w:val="none" w:sz="0" w:space="0" w:color="auto"/>
                <w:right w:val="none" w:sz="0" w:space="0" w:color="auto"/>
              </w:divBdr>
            </w:div>
            <w:div w:id="110786380">
              <w:marLeft w:val="0"/>
              <w:marRight w:val="0"/>
              <w:marTop w:val="0"/>
              <w:marBottom w:val="0"/>
              <w:divBdr>
                <w:top w:val="none" w:sz="0" w:space="0" w:color="auto"/>
                <w:left w:val="none" w:sz="0" w:space="0" w:color="auto"/>
                <w:bottom w:val="none" w:sz="0" w:space="0" w:color="auto"/>
                <w:right w:val="none" w:sz="0" w:space="0" w:color="auto"/>
              </w:divBdr>
            </w:div>
            <w:div w:id="1047490395">
              <w:marLeft w:val="0"/>
              <w:marRight w:val="0"/>
              <w:marTop w:val="0"/>
              <w:marBottom w:val="0"/>
              <w:divBdr>
                <w:top w:val="none" w:sz="0" w:space="0" w:color="auto"/>
                <w:left w:val="none" w:sz="0" w:space="0" w:color="auto"/>
                <w:bottom w:val="none" w:sz="0" w:space="0" w:color="auto"/>
                <w:right w:val="none" w:sz="0" w:space="0" w:color="auto"/>
              </w:divBdr>
            </w:div>
            <w:div w:id="588343972">
              <w:marLeft w:val="0"/>
              <w:marRight w:val="0"/>
              <w:marTop w:val="0"/>
              <w:marBottom w:val="0"/>
              <w:divBdr>
                <w:top w:val="none" w:sz="0" w:space="0" w:color="auto"/>
                <w:left w:val="none" w:sz="0" w:space="0" w:color="auto"/>
                <w:bottom w:val="none" w:sz="0" w:space="0" w:color="auto"/>
                <w:right w:val="none" w:sz="0" w:space="0" w:color="auto"/>
              </w:divBdr>
            </w:div>
            <w:div w:id="1317416497">
              <w:marLeft w:val="0"/>
              <w:marRight w:val="0"/>
              <w:marTop w:val="0"/>
              <w:marBottom w:val="0"/>
              <w:divBdr>
                <w:top w:val="none" w:sz="0" w:space="0" w:color="auto"/>
                <w:left w:val="none" w:sz="0" w:space="0" w:color="auto"/>
                <w:bottom w:val="none" w:sz="0" w:space="0" w:color="auto"/>
                <w:right w:val="none" w:sz="0" w:space="0" w:color="auto"/>
              </w:divBdr>
            </w:div>
            <w:div w:id="283388974">
              <w:marLeft w:val="0"/>
              <w:marRight w:val="0"/>
              <w:marTop w:val="0"/>
              <w:marBottom w:val="0"/>
              <w:divBdr>
                <w:top w:val="none" w:sz="0" w:space="0" w:color="auto"/>
                <w:left w:val="none" w:sz="0" w:space="0" w:color="auto"/>
                <w:bottom w:val="none" w:sz="0" w:space="0" w:color="auto"/>
                <w:right w:val="none" w:sz="0" w:space="0" w:color="auto"/>
              </w:divBdr>
            </w:div>
            <w:div w:id="83192858">
              <w:marLeft w:val="0"/>
              <w:marRight w:val="0"/>
              <w:marTop w:val="0"/>
              <w:marBottom w:val="0"/>
              <w:divBdr>
                <w:top w:val="none" w:sz="0" w:space="0" w:color="auto"/>
                <w:left w:val="none" w:sz="0" w:space="0" w:color="auto"/>
                <w:bottom w:val="none" w:sz="0" w:space="0" w:color="auto"/>
                <w:right w:val="none" w:sz="0" w:space="0" w:color="auto"/>
              </w:divBdr>
            </w:div>
            <w:div w:id="1036270261">
              <w:marLeft w:val="0"/>
              <w:marRight w:val="0"/>
              <w:marTop w:val="0"/>
              <w:marBottom w:val="0"/>
              <w:divBdr>
                <w:top w:val="none" w:sz="0" w:space="0" w:color="auto"/>
                <w:left w:val="none" w:sz="0" w:space="0" w:color="auto"/>
                <w:bottom w:val="none" w:sz="0" w:space="0" w:color="auto"/>
                <w:right w:val="none" w:sz="0" w:space="0" w:color="auto"/>
              </w:divBdr>
            </w:div>
            <w:div w:id="956639213">
              <w:marLeft w:val="0"/>
              <w:marRight w:val="0"/>
              <w:marTop w:val="0"/>
              <w:marBottom w:val="0"/>
              <w:divBdr>
                <w:top w:val="none" w:sz="0" w:space="0" w:color="auto"/>
                <w:left w:val="none" w:sz="0" w:space="0" w:color="auto"/>
                <w:bottom w:val="none" w:sz="0" w:space="0" w:color="auto"/>
                <w:right w:val="none" w:sz="0" w:space="0" w:color="auto"/>
              </w:divBdr>
            </w:div>
            <w:div w:id="807479378">
              <w:marLeft w:val="0"/>
              <w:marRight w:val="0"/>
              <w:marTop w:val="0"/>
              <w:marBottom w:val="0"/>
              <w:divBdr>
                <w:top w:val="none" w:sz="0" w:space="0" w:color="auto"/>
                <w:left w:val="none" w:sz="0" w:space="0" w:color="auto"/>
                <w:bottom w:val="none" w:sz="0" w:space="0" w:color="auto"/>
                <w:right w:val="none" w:sz="0" w:space="0" w:color="auto"/>
              </w:divBdr>
            </w:div>
            <w:div w:id="1758671422">
              <w:marLeft w:val="0"/>
              <w:marRight w:val="0"/>
              <w:marTop w:val="0"/>
              <w:marBottom w:val="0"/>
              <w:divBdr>
                <w:top w:val="none" w:sz="0" w:space="0" w:color="auto"/>
                <w:left w:val="none" w:sz="0" w:space="0" w:color="auto"/>
                <w:bottom w:val="none" w:sz="0" w:space="0" w:color="auto"/>
                <w:right w:val="none" w:sz="0" w:space="0" w:color="auto"/>
              </w:divBdr>
            </w:div>
            <w:div w:id="182287413">
              <w:marLeft w:val="0"/>
              <w:marRight w:val="0"/>
              <w:marTop w:val="0"/>
              <w:marBottom w:val="0"/>
              <w:divBdr>
                <w:top w:val="none" w:sz="0" w:space="0" w:color="auto"/>
                <w:left w:val="none" w:sz="0" w:space="0" w:color="auto"/>
                <w:bottom w:val="none" w:sz="0" w:space="0" w:color="auto"/>
                <w:right w:val="none" w:sz="0" w:space="0" w:color="auto"/>
              </w:divBdr>
            </w:div>
            <w:div w:id="767694275">
              <w:marLeft w:val="0"/>
              <w:marRight w:val="0"/>
              <w:marTop w:val="0"/>
              <w:marBottom w:val="0"/>
              <w:divBdr>
                <w:top w:val="none" w:sz="0" w:space="0" w:color="auto"/>
                <w:left w:val="none" w:sz="0" w:space="0" w:color="auto"/>
                <w:bottom w:val="none" w:sz="0" w:space="0" w:color="auto"/>
                <w:right w:val="none" w:sz="0" w:space="0" w:color="auto"/>
              </w:divBdr>
            </w:div>
            <w:div w:id="1566447740">
              <w:marLeft w:val="0"/>
              <w:marRight w:val="0"/>
              <w:marTop w:val="0"/>
              <w:marBottom w:val="0"/>
              <w:divBdr>
                <w:top w:val="none" w:sz="0" w:space="0" w:color="auto"/>
                <w:left w:val="none" w:sz="0" w:space="0" w:color="auto"/>
                <w:bottom w:val="none" w:sz="0" w:space="0" w:color="auto"/>
                <w:right w:val="none" w:sz="0" w:space="0" w:color="auto"/>
              </w:divBdr>
            </w:div>
            <w:div w:id="1308246127">
              <w:marLeft w:val="0"/>
              <w:marRight w:val="0"/>
              <w:marTop w:val="0"/>
              <w:marBottom w:val="0"/>
              <w:divBdr>
                <w:top w:val="none" w:sz="0" w:space="0" w:color="auto"/>
                <w:left w:val="none" w:sz="0" w:space="0" w:color="auto"/>
                <w:bottom w:val="none" w:sz="0" w:space="0" w:color="auto"/>
                <w:right w:val="none" w:sz="0" w:space="0" w:color="auto"/>
              </w:divBdr>
            </w:div>
            <w:div w:id="1980333141">
              <w:marLeft w:val="0"/>
              <w:marRight w:val="0"/>
              <w:marTop w:val="0"/>
              <w:marBottom w:val="0"/>
              <w:divBdr>
                <w:top w:val="none" w:sz="0" w:space="0" w:color="auto"/>
                <w:left w:val="none" w:sz="0" w:space="0" w:color="auto"/>
                <w:bottom w:val="none" w:sz="0" w:space="0" w:color="auto"/>
                <w:right w:val="none" w:sz="0" w:space="0" w:color="auto"/>
              </w:divBdr>
            </w:div>
            <w:div w:id="1993677671">
              <w:marLeft w:val="0"/>
              <w:marRight w:val="0"/>
              <w:marTop w:val="0"/>
              <w:marBottom w:val="0"/>
              <w:divBdr>
                <w:top w:val="none" w:sz="0" w:space="0" w:color="auto"/>
                <w:left w:val="none" w:sz="0" w:space="0" w:color="auto"/>
                <w:bottom w:val="none" w:sz="0" w:space="0" w:color="auto"/>
                <w:right w:val="none" w:sz="0" w:space="0" w:color="auto"/>
              </w:divBdr>
            </w:div>
            <w:div w:id="1049644537">
              <w:marLeft w:val="0"/>
              <w:marRight w:val="0"/>
              <w:marTop w:val="0"/>
              <w:marBottom w:val="0"/>
              <w:divBdr>
                <w:top w:val="none" w:sz="0" w:space="0" w:color="auto"/>
                <w:left w:val="none" w:sz="0" w:space="0" w:color="auto"/>
                <w:bottom w:val="none" w:sz="0" w:space="0" w:color="auto"/>
                <w:right w:val="none" w:sz="0" w:space="0" w:color="auto"/>
              </w:divBdr>
            </w:div>
            <w:div w:id="1950963255">
              <w:marLeft w:val="0"/>
              <w:marRight w:val="0"/>
              <w:marTop w:val="0"/>
              <w:marBottom w:val="0"/>
              <w:divBdr>
                <w:top w:val="none" w:sz="0" w:space="0" w:color="auto"/>
                <w:left w:val="none" w:sz="0" w:space="0" w:color="auto"/>
                <w:bottom w:val="none" w:sz="0" w:space="0" w:color="auto"/>
                <w:right w:val="none" w:sz="0" w:space="0" w:color="auto"/>
              </w:divBdr>
            </w:div>
            <w:div w:id="759063471">
              <w:marLeft w:val="0"/>
              <w:marRight w:val="0"/>
              <w:marTop w:val="0"/>
              <w:marBottom w:val="0"/>
              <w:divBdr>
                <w:top w:val="none" w:sz="0" w:space="0" w:color="auto"/>
                <w:left w:val="none" w:sz="0" w:space="0" w:color="auto"/>
                <w:bottom w:val="none" w:sz="0" w:space="0" w:color="auto"/>
                <w:right w:val="none" w:sz="0" w:space="0" w:color="auto"/>
              </w:divBdr>
            </w:div>
            <w:div w:id="1547984743">
              <w:marLeft w:val="0"/>
              <w:marRight w:val="0"/>
              <w:marTop w:val="0"/>
              <w:marBottom w:val="0"/>
              <w:divBdr>
                <w:top w:val="none" w:sz="0" w:space="0" w:color="auto"/>
                <w:left w:val="none" w:sz="0" w:space="0" w:color="auto"/>
                <w:bottom w:val="none" w:sz="0" w:space="0" w:color="auto"/>
                <w:right w:val="none" w:sz="0" w:space="0" w:color="auto"/>
              </w:divBdr>
            </w:div>
            <w:div w:id="444084465">
              <w:marLeft w:val="0"/>
              <w:marRight w:val="0"/>
              <w:marTop w:val="0"/>
              <w:marBottom w:val="0"/>
              <w:divBdr>
                <w:top w:val="none" w:sz="0" w:space="0" w:color="auto"/>
                <w:left w:val="none" w:sz="0" w:space="0" w:color="auto"/>
                <w:bottom w:val="none" w:sz="0" w:space="0" w:color="auto"/>
                <w:right w:val="none" w:sz="0" w:space="0" w:color="auto"/>
              </w:divBdr>
            </w:div>
            <w:div w:id="480075212">
              <w:marLeft w:val="0"/>
              <w:marRight w:val="0"/>
              <w:marTop w:val="0"/>
              <w:marBottom w:val="0"/>
              <w:divBdr>
                <w:top w:val="none" w:sz="0" w:space="0" w:color="auto"/>
                <w:left w:val="none" w:sz="0" w:space="0" w:color="auto"/>
                <w:bottom w:val="none" w:sz="0" w:space="0" w:color="auto"/>
                <w:right w:val="none" w:sz="0" w:space="0" w:color="auto"/>
              </w:divBdr>
            </w:div>
            <w:div w:id="1812212147">
              <w:marLeft w:val="0"/>
              <w:marRight w:val="0"/>
              <w:marTop w:val="0"/>
              <w:marBottom w:val="0"/>
              <w:divBdr>
                <w:top w:val="none" w:sz="0" w:space="0" w:color="auto"/>
                <w:left w:val="none" w:sz="0" w:space="0" w:color="auto"/>
                <w:bottom w:val="none" w:sz="0" w:space="0" w:color="auto"/>
                <w:right w:val="none" w:sz="0" w:space="0" w:color="auto"/>
              </w:divBdr>
            </w:div>
            <w:div w:id="1361274251">
              <w:marLeft w:val="0"/>
              <w:marRight w:val="0"/>
              <w:marTop w:val="0"/>
              <w:marBottom w:val="0"/>
              <w:divBdr>
                <w:top w:val="none" w:sz="0" w:space="0" w:color="auto"/>
                <w:left w:val="none" w:sz="0" w:space="0" w:color="auto"/>
                <w:bottom w:val="none" w:sz="0" w:space="0" w:color="auto"/>
                <w:right w:val="none" w:sz="0" w:space="0" w:color="auto"/>
              </w:divBdr>
            </w:div>
            <w:div w:id="576792094">
              <w:marLeft w:val="0"/>
              <w:marRight w:val="0"/>
              <w:marTop w:val="0"/>
              <w:marBottom w:val="0"/>
              <w:divBdr>
                <w:top w:val="none" w:sz="0" w:space="0" w:color="auto"/>
                <w:left w:val="none" w:sz="0" w:space="0" w:color="auto"/>
                <w:bottom w:val="none" w:sz="0" w:space="0" w:color="auto"/>
                <w:right w:val="none" w:sz="0" w:space="0" w:color="auto"/>
              </w:divBdr>
            </w:div>
            <w:div w:id="1794865083">
              <w:marLeft w:val="0"/>
              <w:marRight w:val="0"/>
              <w:marTop w:val="0"/>
              <w:marBottom w:val="0"/>
              <w:divBdr>
                <w:top w:val="none" w:sz="0" w:space="0" w:color="auto"/>
                <w:left w:val="none" w:sz="0" w:space="0" w:color="auto"/>
                <w:bottom w:val="none" w:sz="0" w:space="0" w:color="auto"/>
                <w:right w:val="none" w:sz="0" w:space="0" w:color="auto"/>
              </w:divBdr>
            </w:div>
            <w:div w:id="1526289595">
              <w:marLeft w:val="0"/>
              <w:marRight w:val="0"/>
              <w:marTop w:val="0"/>
              <w:marBottom w:val="0"/>
              <w:divBdr>
                <w:top w:val="none" w:sz="0" w:space="0" w:color="auto"/>
                <w:left w:val="none" w:sz="0" w:space="0" w:color="auto"/>
                <w:bottom w:val="none" w:sz="0" w:space="0" w:color="auto"/>
                <w:right w:val="none" w:sz="0" w:space="0" w:color="auto"/>
              </w:divBdr>
            </w:div>
            <w:div w:id="724371769">
              <w:marLeft w:val="0"/>
              <w:marRight w:val="0"/>
              <w:marTop w:val="0"/>
              <w:marBottom w:val="0"/>
              <w:divBdr>
                <w:top w:val="none" w:sz="0" w:space="0" w:color="auto"/>
                <w:left w:val="none" w:sz="0" w:space="0" w:color="auto"/>
                <w:bottom w:val="none" w:sz="0" w:space="0" w:color="auto"/>
                <w:right w:val="none" w:sz="0" w:space="0" w:color="auto"/>
              </w:divBdr>
            </w:div>
            <w:div w:id="1326667460">
              <w:marLeft w:val="0"/>
              <w:marRight w:val="0"/>
              <w:marTop w:val="0"/>
              <w:marBottom w:val="0"/>
              <w:divBdr>
                <w:top w:val="none" w:sz="0" w:space="0" w:color="auto"/>
                <w:left w:val="none" w:sz="0" w:space="0" w:color="auto"/>
                <w:bottom w:val="none" w:sz="0" w:space="0" w:color="auto"/>
                <w:right w:val="none" w:sz="0" w:space="0" w:color="auto"/>
              </w:divBdr>
            </w:div>
            <w:div w:id="1243367237">
              <w:marLeft w:val="0"/>
              <w:marRight w:val="0"/>
              <w:marTop w:val="0"/>
              <w:marBottom w:val="0"/>
              <w:divBdr>
                <w:top w:val="none" w:sz="0" w:space="0" w:color="auto"/>
                <w:left w:val="none" w:sz="0" w:space="0" w:color="auto"/>
                <w:bottom w:val="none" w:sz="0" w:space="0" w:color="auto"/>
                <w:right w:val="none" w:sz="0" w:space="0" w:color="auto"/>
              </w:divBdr>
            </w:div>
            <w:div w:id="788161914">
              <w:marLeft w:val="0"/>
              <w:marRight w:val="0"/>
              <w:marTop w:val="0"/>
              <w:marBottom w:val="0"/>
              <w:divBdr>
                <w:top w:val="none" w:sz="0" w:space="0" w:color="auto"/>
                <w:left w:val="none" w:sz="0" w:space="0" w:color="auto"/>
                <w:bottom w:val="none" w:sz="0" w:space="0" w:color="auto"/>
                <w:right w:val="none" w:sz="0" w:space="0" w:color="auto"/>
              </w:divBdr>
            </w:div>
            <w:div w:id="830171475">
              <w:marLeft w:val="0"/>
              <w:marRight w:val="0"/>
              <w:marTop w:val="0"/>
              <w:marBottom w:val="0"/>
              <w:divBdr>
                <w:top w:val="none" w:sz="0" w:space="0" w:color="auto"/>
                <w:left w:val="none" w:sz="0" w:space="0" w:color="auto"/>
                <w:bottom w:val="none" w:sz="0" w:space="0" w:color="auto"/>
                <w:right w:val="none" w:sz="0" w:space="0" w:color="auto"/>
              </w:divBdr>
            </w:div>
            <w:div w:id="1313413893">
              <w:marLeft w:val="0"/>
              <w:marRight w:val="0"/>
              <w:marTop w:val="0"/>
              <w:marBottom w:val="0"/>
              <w:divBdr>
                <w:top w:val="none" w:sz="0" w:space="0" w:color="auto"/>
                <w:left w:val="none" w:sz="0" w:space="0" w:color="auto"/>
                <w:bottom w:val="none" w:sz="0" w:space="0" w:color="auto"/>
                <w:right w:val="none" w:sz="0" w:space="0" w:color="auto"/>
              </w:divBdr>
            </w:div>
            <w:div w:id="710954594">
              <w:marLeft w:val="0"/>
              <w:marRight w:val="0"/>
              <w:marTop w:val="0"/>
              <w:marBottom w:val="0"/>
              <w:divBdr>
                <w:top w:val="none" w:sz="0" w:space="0" w:color="auto"/>
                <w:left w:val="none" w:sz="0" w:space="0" w:color="auto"/>
                <w:bottom w:val="none" w:sz="0" w:space="0" w:color="auto"/>
                <w:right w:val="none" w:sz="0" w:space="0" w:color="auto"/>
              </w:divBdr>
            </w:div>
            <w:div w:id="681667981">
              <w:marLeft w:val="0"/>
              <w:marRight w:val="0"/>
              <w:marTop w:val="0"/>
              <w:marBottom w:val="0"/>
              <w:divBdr>
                <w:top w:val="none" w:sz="0" w:space="0" w:color="auto"/>
                <w:left w:val="none" w:sz="0" w:space="0" w:color="auto"/>
                <w:bottom w:val="none" w:sz="0" w:space="0" w:color="auto"/>
                <w:right w:val="none" w:sz="0" w:space="0" w:color="auto"/>
              </w:divBdr>
            </w:div>
            <w:div w:id="1826580308">
              <w:marLeft w:val="0"/>
              <w:marRight w:val="0"/>
              <w:marTop w:val="0"/>
              <w:marBottom w:val="0"/>
              <w:divBdr>
                <w:top w:val="none" w:sz="0" w:space="0" w:color="auto"/>
                <w:left w:val="none" w:sz="0" w:space="0" w:color="auto"/>
                <w:bottom w:val="none" w:sz="0" w:space="0" w:color="auto"/>
                <w:right w:val="none" w:sz="0" w:space="0" w:color="auto"/>
              </w:divBdr>
            </w:div>
            <w:div w:id="687800908">
              <w:marLeft w:val="0"/>
              <w:marRight w:val="0"/>
              <w:marTop w:val="0"/>
              <w:marBottom w:val="0"/>
              <w:divBdr>
                <w:top w:val="none" w:sz="0" w:space="0" w:color="auto"/>
                <w:left w:val="none" w:sz="0" w:space="0" w:color="auto"/>
                <w:bottom w:val="none" w:sz="0" w:space="0" w:color="auto"/>
                <w:right w:val="none" w:sz="0" w:space="0" w:color="auto"/>
              </w:divBdr>
            </w:div>
            <w:div w:id="415636172">
              <w:marLeft w:val="0"/>
              <w:marRight w:val="0"/>
              <w:marTop w:val="0"/>
              <w:marBottom w:val="0"/>
              <w:divBdr>
                <w:top w:val="none" w:sz="0" w:space="0" w:color="auto"/>
                <w:left w:val="none" w:sz="0" w:space="0" w:color="auto"/>
                <w:bottom w:val="none" w:sz="0" w:space="0" w:color="auto"/>
                <w:right w:val="none" w:sz="0" w:space="0" w:color="auto"/>
              </w:divBdr>
            </w:div>
            <w:div w:id="465589000">
              <w:marLeft w:val="0"/>
              <w:marRight w:val="0"/>
              <w:marTop w:val="0"/>
              <w:marBottom w:val="0"/>
              <w:divBdr>
                <w:top w:val="none" w:sz="0" w:space="0" w:color="auto"/>
                <w:left w:val="none" w:sz="0" w:space="0" w:color="auto"/>
                <w:bottom w:val="none" w:sz="0" w:space="0" w:color="auto"/>
                <w:right w:val="none" w:sz="0" w:space="0" w:color="auto"/>
              </w:divBdr>
            </w:div>
            <w:div w:id="102194083">
              <w:marLeft w:val="0"/>
              <w:marRight w:val="0"/>
              <w:marTop w:val="0"/>
              <w:marBottom w:val="0"/>
              <w:divBdr>
                <w:top w:val="none" w:sz="0" w:space="0" w:color="auto"/>
                <w:left w:val="none" w:sz="0" w:space="0" w:color="auto"/>
                <w:bottom w:val="none" w:sz="0" w:space="0" w:color="auto"/>
                <w:right w:val="none" w:sz="0" w:space="0" w:color="auto"/>
              </w:divBdr>
            </w:div>
            <w:div w:id="597754037">
              <w:marLeft w:val="0"/>
              <w:marRight w:val="0"/>
              <w:marTop w:val="0"/>
              <w:marBottom w:val="0"/>
              <w:divBdr>
                <w:top w:val="none" w:sz="0" w:space="0" w:color="auto"/>
                <w:left w:val="none" w:sz="0" w:space="0" w:color="auto"/>
                <w:bottom w:val="none" w:sz="0" w:space="0" w:color="auto"/>
                <w:right w:val="none" w:sz="0" w:space="0" w:color="auto"/>
              </w:divBdr>
            </w:div>
            <w:div w:id="552352025">
              <w:marLeft w:val="0"/>
              <w:marRight w:val="0"/>
              <w:marTop w:val="0"/>
              <w:marBottom w:val="0"/>
              <w:divBdr>
                <w:top w:val="none" w:sz="0" w:space="0" w:color="auto"/>
                <w:left w:val="none" w:sz="0" w:space="0" w:color="auto"/>
                <w:bottom w:val="none" w:sz="0" w:space="0" w:color="auto"/>
                <w:right w:val="none" w:sz="0" w:space="0" w:color="auto"/>
              </w:divBdr>
            </w:div>
            <w:div w:id="2066097909">
              <w:marLeft w:val="0"/>
              <w:marRight w:val="0"/>
              <w:marTop w:val="0"/>
              <w:marBottom w:val="0"/>
              <w:divBdr>
                <w:top w:val="none" w:sz="0" w:space="0" w:color="auto"/>
                <w:left w:val="none" w:sz="0" w:space="0" w:color="auto"/>
                <w:bottom w:val="none" w:sz="0" w:space="0" w:color="auto"/>
                <w:right w:val="none" w:sz="0" w:space="0" w:color="auto"/>
              </w:divBdr>
            </w:div>
            <w:div w:id="411049018">
              <w:marLeft w:val="0"/>
              <w:marRight w:val="0"/>
              <w:marTop w:val="0"/>
              <w:marBottom w:val="0"/>
              <w:divBdr>
                <w:top w:val="none" w:sz="0" w:space="0" w:color="auto"/>
                <w:left w:val="none" w:sz="0" w:space="0" w:color="auto"/>
                <w:bottom w:val="none" w:sz="0" w:space="0" w:color="auto"/>
                <w:right w:val="none" w:sz="0" w:space="0" w:color="auto"/>
              </w:divBdr>
            </w:div>
            <w:div w:id="2007315442">
              <w:marLeft w:val="0"/>
              <w:marRight w:val="0"/>
              <w:marTop w:val="0"/>
              <w:marBottom w:val="0"/>
              <w:divBdr>
                <w:top w:val="none" w:sz="0" w:space="0" w:color="auto"/>
                <w:left w:val="none" w:sz="0" w:space="0" w:color="auto"/>
                <w:bottom w:val="none" w:sz="0" w:space="0" w:color="auto"/>
                <w:right w:val="none" w:sz="0" w:space="0" w:color="auto"/>
              </w:divBdr>
            </w:div>
            <w:div w:id="1592733283">
              <w:marLeft w:val="0"/>
              <w:marRight w:val="0"/>
              <w:marTop w:val="0"/>
              <w:marBottom w:val="0"/>
              <w:divBdr>
                <w:top w:val="none" w:sz="0" w:space="0" w:color="auto"/>
                <w:left w:val="none" w:sz="0" w:space="0" w:color="auto"/>
                <w:bottom w:val="none" w:sz="0" w:space="0" w:color="auto"/>
                <w:right w:val="none" w:sz="0" w:space="0" w:color="auto"/>
              </w:divBdr>
            </w:div>
            <w:div w:id="732853034">
              <w:marLeft w:val="0"/>
              <w:marRight w:val="0"/>
              <w:marTop w:val="0"/>
              <w:marBottom w:val="0"/>
              <w:divBdr>
                <w:top w:val="none" w:sz="0" w:space="0" w:color="auto"/>
                <w:left w:val="none" w:sz="0" w:space="0" w:color="auto"/>
                <w:bottom w:val="none" w:sz="0" w:space="0" w:color="auto"/>
                <w:right w:val="none" w:sz="0" w:space="0" w:color="auto"/>
              </w:divBdr>
            </w:div>
            <w:div w:id="1287276097">
              <w:marLeft w:val="0"/>
              <w:marRight w:val="0"/>
              <w:marTop w:val="0"/>
              <w:marBottom w:val="0"/>
              <w:divBdr>
                <w:top w:val="none" w:sz="0" w:space="0" w:color="auto"/>
                <w:left w:val="none" w:sz="0" w:space="0" w:color="auto"/>
                <w:bottom w:val="none" w:sz="0" w:space="0" w:color="auto"/>
                <w:right w:val="none" w:sz="0" w:space="0" w:color="auto"/>
              </w:divBdr>
            </w:div>
            <w:div w:id="1050229820">
              <w:marLeft w:val="0"/>
              <w:marRight w:val="0"/>
              <w:marTop w:val="0"/>
              <w:marBottom w:val="0"/>
              <w:divBdr>
                <w:top w:val="none" w:sz="0" w:space="0" w:color="auto"/>
                <w:left w:val="none" w:sz="0" w:space="0" w:color="auto"/>
                <w:bottom w:val="none" w:sz="0" w:space="0" w:color="auto"/>
                <w:right w:val="none" w:sz="0" w:space="0" w:color="auto"/>
              </w:divBdr>
            </w:div>
            <w:div w:id="1927764740">
              <w:marLeft w:val="0"/>
              <w:marRight w:val="0"/>
              <w:marTop w:val="0"/>
              <w:marBottom w:val="0"/>
              <w:divBdr>
                <w:top w:val="none" w:sz="0" w:space="0" w:color="auto"/>
                <w:left w:val="none" w:sz="0" w:space="0" w:color="auto"/>
                <w:bottom w:val="none" w:sz="0" w:space="0" w:color="auto"/>
                <w:right w:val="none" w:sz="0" w:space="0" w:color="auto"/>
              </w:divBdr>
            </w:div>
            <w:div w:id="1348170421">
              <w:marLeft w:val="0"/>
              <w:marRight w:val="0"/>
              <w:marTop w:val="0"/>
              <w:marBottom w:val="0"/>
              <w:divBdr>
                <w:top w:val="none" w:sz="0" w:space="0" w:color="auto"/>
                <w:left w:val="none" w:sz="0" w:space="0" w:color="auto"/>
                <w:bottom w:val="none" w:sz="0" w:space="0" w:color="auto"/>
                <w:right w:val="none" w:sz="0" w:space="0" w:color="auto"/>
              </w:divBdr>
            </w:div>
            <w:div w:id="901714799">
              <w:marLeft w:val="0"/>
              <w:marRight w:val="0"/>
              <w:marTop w:val="0"/>
              <w:marBottom w:val="0"/>
              <w:divBdr>
                <w:top w:val="none" w:sz="0" w:space="0" w:color="auto"/>
                <w:left w:val="none" w:sz="0" w:space="0" w:color="auto"/>
                <w:bottom w:val="none" w:sz="0" w:space="0" w:color="auto"/>
                <w:right w:val="none" w:sz="0" w:space="0" w:color="auto"/>
              </w:divBdr>
            </w:div>
            <w:div w:id="3797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6870">
      <w:bodyDiv w:val="1"/>
      <w:marLeft w:val="0"/>
      <w:marRight w:val="0"/>
      <w:marTop w:val="0"/>
      <w:marBottom w:val="0"/>
      <w:divBdr>
        <w:top w:val="none" w:sz="0" w:space="0" w:color="auto"/>
        <w:left w:val="none" w:sz="0" w:space="0" w:color="auto"/>
        <w:bottom w:val="none" w:sz="0" w:space="0" w:color="auto"/>
        <w:right w:val="none" w:sz="0" w:space="0" w:color="auto"/>
      </w:divBdr>
      <w:divsChild>
        <w:div w:id="1468742958">
          <w:marLeft w:val="0"/>
          <w:marRight w:val="0"/>
          <w:marTop w:val="0"/>
          <w:marBottom w:val="0"/>
          <w:divBdr>
            <w:top w:val="none" w:sz="0" w:space="0" w:color="auto"/>
            <w:left w:val="none" w:sz="0" w:space="0" w:color="auto"/>
            <w:bottom w:val="none" w:sz="0" w:space="0" w:color="auto"/>
            <w:right w:val="none" w:sz="0" w:space="0" w:color="auto"/>
          </w:divBdr>
          <w:divsChild>
            <w:div w:id="189072245">
              <w:marLeft w:val="0"/>
              <w:marRight w:val="0"/>
              <w:marTop w:val="0"/>
              <w:marBottom w:val="0"/>
              <w:divBdr>
                <w:top w:val="none" w:sz="0" w:space="0" w:color="auto"/>
                <w:left w:val="none" w:sz="0" w:space="0" w:color="auto"/>
                <w:bottom w:val="none" w:sz="0" w:space="0" w:color="auto"/>
                <w:right w:val="none" w:sz="0" w:space="0" w:color="auto"/>
              </w:divBdr>
            </w:div>
            <w:div w:id="415326448">
              <w:marLeft w:val="0"/>
              <w:marRight w:val="0"/>
              <w:marTop w:val="0"/>
              <w:marBottom w:val="0"/>
              <w:divBdr>
                <w:top w:val="none" w:sz="0" w:space="0" w:color="auto"/>
                <w:left w:val="none" w:sz="0" w:space="0" w:color="auto"/>
                <w:bottom w:val="none" w:sz="0" w:space="0" w:color="auto"/>
                <w:right w:val="none" w:sz="0" w:space="0" w:color="auto"/>
              </w:divBdr>
            </w:div>
            <w:div w:id="2121409375">
              <w:marLeft w:val="0"/>
              <w:marRight w:val="0"/>
              <w:marTop w:val="0"/>
              <w:marBottom w:val="0"/>
              <w:divBdr>
                <w:top w:val="none" w:sz="0" w:space="0" w:color="auto"/>
                <w:left w:val="none" w:sz="0" w:space="0" w:color="auto"/>
                <w:bottom w:val="none" w:sz="0" w:space="0" w:color="auto"/>
                <w:right w:val="none" w:sz="0" w:space="0" w:color="auto"/>
              </w:divBdr>
            </w:div>
            <w:div w:id="1937713662">
              <w:marLeft w:val="0"/>
              <w:marRight w:val="0"/>
              <w:marTop w:val="0"/>
              <w:marBottom w:val="0"/>
              <w:divBdr>
                <w:top w:val="none" w:sz="0" w:space="0" w:color="auto"/>
                <w:left w:val="none" w:sz="0" w:space="0" w:color="auto"/>
                <w:bottom w:val="none" w:sz="0" w:space="0" w:color="auto"/>
                <w:right w:val="none" w:sz="0" w:space="0" w:color="auto"/>
              </w:divBdr>
            </w:div>
            <w:div w:id="379283556">
              <w:marLeft w:val="0"/>
              <w:marRight w:val="0"/>
              <w:marTop w:val="0"/>
              <w:marBottom w:val="0"/>
              <w:divBdr>
                <w:top w:val="none" w:sz="0" w:space="0" w:color="auto"/>
                <w:left w:val="none" w:sz="0" w:space="0" w:color="auto"/>
                <w:bottom w:val="none" w:sz="0" w:space="0" w:color="auto"/>
                <w:right w:val="none" w:sz="0" w:space="0" w:color="auto"/>
              </w:divBdr>
            </w:div>
            <w:div w:id="2093162356">
              <w:marLeft w:val="0"/>
              <w:marRight w:val="0"/>
              <w:marTop w:val="0"/>
              <w:marBottom w:val="0"/>
              <w:divBdr>
                <w:top w:val="none" w:sz="0" w:space="0" w:color="auto"/>
                <w:left w:val="none" w:sz="0" w:space="0" w:color="auto"/>
                <w:bottom w:val="none" w:sz="0" w:space="0" w:color="auto"/>
                <w:right w:val="none" w:sz="0" w:space="0" w:color="auto"/>
              </w:divBdr>
            </w:div>
            <w:div w:id="1119643353">
              <w:marLeft w:val="0"/>
              <w:marRight w:val="0"/>
              <w:marTop w:val="0"/>
              <w:marBottom w:val="0"/>
              <w:divBdr>
                <w:top w:val="none" w:sz="0" w:space="0" w:color="auto"/>
                <w:left w:val="none" w:sz="0" w:space="0" w:color="auto"/>
                <w:bottom w:val="none" w:sz="0" w:space="0" w:color="auto"/>
                <w:right w:val="none" w:sz="0" w:space="0" w:color="auto"/>
              </w:divBdr>
            </w:div>
            <w:div w:id="964582998">
              <w:marLeft w:val="0"/>
              <w:marRight w:val="0"/>
              <w:marTop w:val="0"/>
              <w:marBottom w:val="0"/>
              <w:divBdr>
                <w:top w:val="none" w:sz="0" w:space="0" w:color="auto"/>
                <w:left w:val="none" w:sz="0" w:space="0" w:color="auto"/>
                <w:bottom w:val="none" w:sz="0" w:space="0" w:color="auto"/>
                <w:right w:val="none" w:sz="0" w:space="0" w:color="auto"/>
              </w:divBdr>
            </w:div>
            <w:div w:id="1060712807">
              <w:marLeft w:val="0"/>
              <w:marRight w:val="0"/>
              <w:marTop w:val="0"/>
              <w:marBottom w:val="0"/>
              <w:divBdr>
                <w:top w:val="none" w:sz="0" w:space="0" w:color="auto"/>
                <w:left w:val="none" w:sz="0" w:space="0" w:color="auto"/>
                <w:bottom w:val="none" w:sz="0" w:space="0" w:color="auto"/>
                <w:right w:val="none" w:sz="0" w:space="0" w:color="auto"/>
              </w:divBdr>
            </w:div>
            <w:div w:id="1642807493">
              <w:marLeft w:val="0"/>
              <w:marRight w:val="0"/>
              <w:marTop w:val="0"/>
              <w:marBottom w:val="0"/>
              <w:divBdr>
                <w:top w:val="none" w:sz="0" w:space="0" w:color="auto"/>
                <w:left w:val="none" w:sz="0" w:space="0" w:color="auto"/>
                <w:bottom w:val="none" w:sz="0" w:space="0" w:color="auto"/>
                <w:right w:val="none" w:sz="0" w:space="0" w:color="auto"/>
              </w:divBdr>
            </w:div>
            <w:div w:id="1366901689">
              <w:marLeft w:val="0"/>
              <w:marRight w:val="0"/>
              <w:marTop w:val="0"/>
              <w:marBottom w:val="0"/>
              <w:divBdr>
                <w:top w:val="none" w:sz="0" w:space="0" w:color="auto"/>
                <w:left w:val="none" w:sz="0" w:space="0" w:color="auto"/>
                <w:bottom w:val="none" w:sz="0" w:space="0" w:color="auto"/>
                <w:right w:val="none" w:sz="0" w:space="0" w:color="auto"/>
              </w:divBdr>
            </w:div>
            <w:div w:id="815683064">
              <w:marLeft w:val="0"/>
              <w:marRight w:val="0"/>
              <w:marTop w:val="0"/>
              <w:marBottom w:val="0"/>
              <w:divBdr>
                <w:top w:val="none" w:sz="0" w:space="0" w:color="auto"/>
                <w:left w:val="none" w:sz="0" w:space="0" w:color="auto"/>
                <w:bottom w:val="none" w:sz="0" w:space="0" w:color="auto"/>
                <w:right w:val="none" w:sz="0" w:space="0" w:color="auto"/>
              </w:divBdr>
            </w:div>
            <w:div w:id="620111631">
              <w:marLeft w:val="0"/>
              <w:marRight w:val="0"/>
              <w:marTop w:val="0"/>
              <w:marBottom w:val="0"/>
              <w:divBdr>
                <w:top w:val="none" w:sz="0" w:space="0" w:color="auto"/>
                <w:left w:val="none" w:sz="0" w:space="0" w:color="auto"/>
                <w:bottom w:val="none" w:sz="0" w:space="0" w:color="auto"/>
                <w:right w:val="none" w:sz="0" w:space="0" w:color="auto"/>
              </w:divBdr>
            </w:div>
            <w:div w:id="22023576">
              <w:marLeft w:val="0"/>
              <w:marRight w:val="0"/>
              <w:marTop w:val="0"/>
              <w:marBottom w:val="0"/>
              <w:divBdr>
                <w:top w:val="none" w:sz="0" w:space="0" w:color="auto"/>
                <w:left w:val="none" w:sz="0" w:space="0" w:color="auto"/>
                <w:bottom w:val="none" w:sz="0" w:space="0" w:color="auto"/>
                <w:right w:val="none" w:sz="0" w:space="0" w:color="auto"/>
              </w:divBdr>
            </w:div>
            <w:div w:id="475801726">
              <w:marLeft w:val="0"/>
              <w:marRight w:val="0"/>
              <w:marTop w:val="0"/>
              <w:marBottom w:val="0"/>
              <w:divBdr>
                <w:top w:val="none" w:sz="0" w:space="0" w:color="auto"/>
                <w:left w:val="none" w:sz="0" w:space="0" w:color="auto"/>
                <w:bottom w:val="none" w:sz="0" w:space="0" w:color="auto"/>
                <w:right w:val="none" w:sz="0" w:space="0" w:color="auto"/>
              </w:divBdr>
            </w:div>
            <w:div w:id="96678609">
              <w:marLeft w:val="0"/>
              <w:marRight w:val="0"/>
              <w:marTop w:val="0"/>
              <w:marBottom w:val="0"/>
              <w:divBdr>
                <w:top w:val="none" w:sz="0" w:space="0" w:color="auto"/>
                <w:left w:val="none" w:sz="0" w:space="0" w:color="auto"/>
                <w:bottom w:val="none" w:sz="0" w:space="0" w:color="auto"/>
                <w:right w:val="none" w:sz="0" w:space="0" w:color="auto"/>
              </w:divBdr>
            </w:div>
            <w:div w:id="102307573">
              <w:marLeft w:val="0"/>
              <w:marRight w:val="0"/>
              <w:marTop w:val="0"/>
              <w:marBottom w:val="0"/>
              <w:divBdr>
                <w:top w:val="none" w:sz="0" w:space="0" w:color="auto"/>
                <w:left w:val="none" w:sz="0" w:space="0" w:color="auto"/>
                <w:bottom w:val="none" w:sz="0" w:space="0" w:color="auto"/>
                <w:right w:val="none" w:sz="0" w:space="0" w:color="auto"/>
              </w:divBdr>
            </w:div>
            <w:div w:id="1365055496">
              <w:marLeft w:val="0"/>
              <w:marRight w:val="0"/>
              <w:marTop w:val="0"/>
              <w:marBottom w:val="0"/>
              <w:divBdr>
                <w:top w:val="none" w:sz="0" w:space="0" w:color="auto"/>
                <w:left w:val="none" w:sz="0" w:space="0" w:color="auto"/>
                <w:bottom w:val="none" w:sz="0" w:space="0" w:color="auto"/>
                <w:right w:val="none" w:sz="0" w:space="0" w:color="auto"/>
              </w:divBdr>
            </w:div>
            <w:div w:id="1776628768">
              <w:marLeft w:val="0"/>
              <w:marRight w:val="0"/>
              <w:marTop w:val="0"/>
              <w:marBottom w:val="0"/>
              <w:divBdr>
                <w:top w:val="none" w:sz="0" w:space="0" w:color="auto"/>
                <w:left w:val="none" w:sz="0" w:space="0" w:color="auto"/>
                <w:bottom w:val="none" w:sz="0" w:space="0" w:color="auto"/>
                <w:right w:val="none" w:sz="0" w:space="0" w:color="auto"/>
              </w:divBdr>
            </w:div>
            <w:div w:id="1071853807">
              <w:marLeft w:val="0"/>
              <w:marRight w:val="0"/>
              <w:marTop w:val="0"/>
              <w:marBottom w:val="0"/>
              <w:divBdr>
                <w:top w:val="none" w:sz="0" w:space="0" w:color="auto"/>
                <w:left w:val="none" w:sz="0" w:space="0" w:color="auto"/>
                <w:bottom w:val="none" w:sz="0" w:space="0" w:color="auto"/>
                <w:right w:val="none" w:sz="0" w:space="0" w:color="auto"/>
              </w:divBdr>
            </w:div>
            <w:div w:id="1283001090">
              <w:marLeft w:val="0"/>
              <w:marRight w:val="0"/>
              <w:marTop w:val="0"/>
              <w:marBottom w:val="0"/>
              <w:divBdr>
                <w:top w:val="none" w:sz="0" w:space="0" w:color="auto"/>
                <w:left w:val="none" w:sz="0" w:space="0" w:color="auto"/>
                <w:bottom w:val="none" w:sz="0" w:space="0" w:color="auto"/>
                <w:right w:val="none" w:sz="0" w:space="0" w:color="auto"/>
              </w:divBdr>
            </w:div>
            <w:div w:id="1459032054">
              <w:marLeft w:val="0"/>
              <w:marRight w:val="0"/>
              <w:marTop w:val="0"/>
              <w:marBottom w:val="0"/>
              <w:divBdr>
                <w:top w:val="none" w:sz="0" w:space="0" w:color="auto"/>
                <w:left w:val="none" w:sz="0" w:space="0" w:color="auto"/>
                <w:bottom w:val="none" w:sz="0" w:space="0" w:color="auto"/>
                <w:right w:val="none" w:sz="0" w:space="0" w:color="auto"/>
              </w:divBdr>
            </w:div>
            <w:div w:id="1489589994">
              <w:marLeft w:val="0"/>
              <w:marRight w:val="0"/>
              <w:marTop w:val="0"/>
              <w:marBottom w:val="0"/>
              <w:divBdr>
                <w:top w:val="none" w:sz="0" w:space="0" w:color="auto"/>
                <w:left w:val="none" w:sz="0" w:space="0" w:color="auto"/>
                <w:bottom w:val="none" w:sz="0" w:space="0" w:color="auto"/>
                <w:right w:val="none" w:sz="0" w:space="0" w:color="auto"/>
              </w:divBdr>
            </w:div>
            <w:div w:id="1829438926">
              <w:marLeft w:val="0"/>
              <w:marRight w:val="0"/>
              <w:marTop w:val="0"/>
              <w:marBottom w:val="0"/>
              <w:divBdr>
                <w:top w:val="none" w:sz="0" w:space="0" w:color="auto"/>
                <w:left w:val="none" w:sz="0" w:space="0" w:color="auto"/>
                <w:bottom w:val="none" w:sz="0" w:space="0" w:color="auto"/>
                <w:right w:val="none" w:sz="0" w:space="0" w:color="auto"/>
              </w:divBdr>
            </w:div>
            <w:div w:id="1165439365">
              <w:marLeft w:val="0"/>
              <w:marRight w:val="0"/>
              <w:marTop w:val="0"/>
              <w:marBottom w:val="0"/>
              <w:divBdr>
                <w:top w:val="none" w:sz="0" w:space="0" w:color="auto"/>
                <w:left w:val="none" w:sz="0" w:space="0" w:color="auto"/>
                <w:bottom w:val="none" w:sz="0" w:space="0" w:color="auto"/>
                <w:right w:val="none" w:sz="0" w:space="0" w:color="auto"/>
              </w:divBdr>
            </w:div>
            <w:div w:id="1207063303">
              <w:marLeft w:val="0"/>
              <w:marRight w:val="0"/>
              <w:marTop w:val="0"/>
              <w:marBottom w:val="0"/>
              <w:divBdr>
                <w:top w:val="none" w:sz="0" w:space="0" w:color="auto"/>
                <w:left w:val="none" w:sz="0" w:space="0" w:color="auto"/>
                <w:bottom w:val="none" w:sz="0" w:space="0" w:color="auto"/>
                <w:right w:val="none" w:sz="0" w:space="0" w:color="auto"/>
              </w:divBdr>
            </w:div>
            <w:div w:id="1569609683">
              <w:marLeft w:val="0"/>
              <w:marRight w:val="0"/>
              <w:marTop w:val="0"/>
              <w:marBottom w:val="0"/>
              <w:divBdr>
                <w:top w:val="none" w:sz="0" w:space="0" w:color="auto"/>
                <w:left w:val="none" w:sz="0" w:space="0" w:color="auto"/>
                <w:bottom w:val="none" w:sz="0" w:space="0" w:color="auto"/>
                <w:right w:val="none" w:sz="0" w:space="0" w:color="auto"/>
              </w:divBdr>
            </w:div>
            <w:div w:id="1461387762">
              <w:marLeft w:val="0"/>
              <w:marRight w:val="0"/>
              <w:marTop w:val="0"/>
              <w:marBottom w:val="0"/>
              <w:divBdr>
                <w:top w:val="none" w:sz="0" w:space="0" w:color="auto"/>
                <w:left w:val="none" w:sz="0" w:space="0" w:color="auto"/>
                <w:bottom w:val="none" w:sz="0" w:space="0" w:color="auto"/>
                <w:right w:val="none" w:sz="0" w:space="0" w:color="auto"/>
              </w:divBdr>
            </w:div>
            <w:div w:id="1001128766">
              <w:marLeft w:val="0"/>
              <w:marRight w:val="0"/>
              <w:marTop w:val="0"/>
              <w:marBottom w:val="0"/>
              <w:divBdr>
                <w:top w:val="none" w:sz="0" w:space="0" w:color="auto"/>
                <w:left w:val="none" w:sz="0" w:space="0" w:color="auto"/>
                <w:bottom w:val="none" w:sz="0" w:space="0" w:color="auto"/>
                <w:right w:val="none" w:sz="0" w:space="0" w:color="auto"/>
              </w:divBdr>
            </w:div>
            <w:div w:id="1627421557">
              <w:marLeft w:val="0"/>
              <w:marRight w:val="0"/>
              <w:marTop w:val="0"/>
              <w:marBottom w:val="0"/>
              <w:divBdr>
                <w:top w:val="none" w:sz="0" w:space="0" w:color="auto"/>
                <w:left w:val="none" w:sz="0" w:space="0" w:color="auto"/>
                <w:bottom w:val="none" w:sz="0" w:space="0" w:color="auto"/>
                <w:right w:val="none" w:sz="0" w:space="0" w:color="auto"/>
              </w:divBdr>
            </w:div>
            <w:div w:id="1832790021">
              <w:marLeft w:val="0"/>
              <w:marRight w:val="0"/>
              <w:marTop w:val="0"/>
              <w:marBottom w:val="0"/>
              <w:divBdr>
                <w:top w:val="none" w:sz="0" w:space="0" w:color="auto"/>
                <w:left w:val="none" w:sz="0" w:space="0" w:color="auto"/>
                <w:bottom w:val="none" w:sz="0" w:space="0" w:color="auto"/>
                <w:right w:val="none" w:sz="0" w:space="0" w:color="auto"/>
              </w:divBdr>
            </w:div>
            <w:div w:id="1657687951">
              <w:marLeft w:val="0"/>
              <w:marRight w:val="0"/>
              <w:marTop w:val="0"/>
              <w:marBottom w:val="0"/>
              <w:divBdr>
                <w:top w:val="none" w:sz="0" w:space="0" w:color="auto"/>
                <w:left w:val="none" w:sz="0" w:space="0" w:color="auto"/>
                <w:bottom w:val="none" w:sz="0" w:space="0" w:color="auto"/>
                <w:right w:val="none" w:sz="0" w:space="0" w:color="auto"/>
              </w:divBdr>
            </w:div>
            <w:div w:id="874150185">
              <w:marLeft w:val="0"/>
              <w:marRight w:val="0"/>
              <w:marTop w:val="0"/>
              <w:marBottom w:val="0"/>
              <w:divBdr>
                <w:top w:val="none" w:sz="0" w:space="0" w:color="auto"/>
                <w:left w:val="none" w:sz="0" w:space="0" w:color="auto"/>
                <w:bottom w:val="none" w:sz="0" w:space="0" w:color="auto"/>
                <w:right w:val="none" w:sz="0" w:space="0" w:color="auto"/>
              </w:divBdr>
            </w:div>
            <w:div w:id="1303802241">
              <w:marLeft w:val="0"/>
              <w:marRight w:val="0"/>
              <w:marTop w:val="0"/>
              <w:marBottom w:val="0"/>
              <w:divBdr>
                <w:top w:val="none" w:sz="0" w:space="0" w:color="auto"/>
                <w:left w:val="none" w:sz="0" w:space="0" w:color="auto"/>
                <w:bottom w:val="none" w:sz="0" w:space="0" w:color="auto"/>
                <w:right w:val="none" w:sz="0" w:space="0" w:color="auto"/>
              </w:divBdr>
            </w:div>
            <w:div w:id="271865965">
              <w:marLeft w:val="0"/>
              <w:marRight w:val="0"/>
              <w:marTop w:val="0"/>
              <w:marBottom w:val="0"/>
              <w:divBdr>
                <w:top w:val="none" w:sz="0" w:space="0" w:color="auto"/>
                <w:left w:val="none" w:sz="0" w:space="0" w:color="auto"/>
                <w:bottom w:val="none" w:sz="0" w:space="0" w:color="auto"/>
                <w:right w:val="none" w:sz="0" w:space="0" w:color="auto"/>
              </w:divBdr>
            </w:div>
            <w:div w:id="1737319349">
              <w:marLeft w:val="0"/>
              <w:marRight w:val="0"/>
              <w:marTop w:val="0"/>
              <w:marBottom w:val="0"/>
              <w:divBdr>
                <w:top w:val="none" w:sz="0" w:space="0" w:color="auto"/>
                <w:left w:val="none" w:sz="0" w:space="0" w:color="auto"/>
                <w:bottom w:val="none" w:sz="0" w:space="0" w:color="auto"/>
                <w:right w:val="none" w:sz="0" w:space="0" w:color="auto"/>
              </w:divBdr>
            </w:div>
            <w:div w:id="1172522749">
              <w:marLeft w:val="0"/>
              <w:marRight w:val="0"/>
              <w:marTop w:val="0"/>
              <w:marBottom w:val="0"/>
              <w:divBdr>
                <w:top w:val="none" w:sz="0" w:space="0" w:color="auto"/>
                <w:left w:val="none" w:sz="0" w:space="0" w:color="auto"/>
                <w:bottom w:val="none" w:sz="0" w:space="0" w:color="auto"/>
                <w:right w:val="none" w:sz="0" w:space="0" w:color="auto"/>
              </w:divBdr>
            </w:div>
            <w:div w:id="1693723028">
              <w:marLeft w:val="0"/>
              <w:marRight w:val="0"/>
              <w:marTop w:val="0"/>
              <w:marBottom w:val="0"/>
              <w:divBdr>
                <w:top w:val="none" w:sz="0" w:space="0" w:color="auto"/>
                <w:left w:val="none" w:sz="0" w:space="0" w:color="auto"/>
                <w:bottom w:val="none" w:sz="0" w:space="0" w:color="auto"/>
                <w:right w:val="none" w:sz="0" w:space="0" w:color="auto"/>
              </w:divBdr>
            </w:div>
            <w:div w:id="944070404">
              <w:marLeft w:val="0"/>
              <w:marRight w:val="0"/>
              <w:marTop w:val="0"/>
              <w:marBottom w:val="0"/>
              <w:divBdr>
                <w:top w:val="none" w:sz="0" w:space="0" w:color="auto"/>
                <w:left w:val="none" w:sz="0" w:space="0" w:color="auto"/>
                <w:bottom w:val="none" w:sz="0" w:space="0" w:color="auto"/>
                <w:right w:val="none" w:sz="0" w:space="0" w:color="auto"/>
              </w:divBdr>
            </w:div>
            <w:div w:id="792288175">
              <w:marLeft w:val="0"/>
              <w:marRight w:val="0"/>
              <w:marTop w:val="0"/>
              <w:marBottom w:val="0"/>
              <w:divBdr>
                <w:top w:val="none" w:sz="0" w:space="0" w:color="auto"/>
                <w:left w:val="none" w:sz="0" w:space="0" w:color="auto"/>
                <w:bottom w:val="none" w:sz="0" w:space="0" w:color="auto"/>
                <w:right w:val="none" w:sz="0" w:space="0" w:color="auto"/>
              </w:divBdr>
            </w:div>
            <w:div w:id="1527601942">
              <w:marLeft w:val="0"/>
              <w:marRight w:val="0"/>
              <w:marTop w:val="0"/>
              <w:marBottom w:val="0"/>
              <w:divBdr>
                <w:top w:val="none" w:sz="0" w:space="0" w:color="auto"/>
                <w:left w:val="none" w:sz="0" w:space="0" w:color="auto"/>
                <w:bottom w:val="none" w:sz="0" w:space="0" w:color="auto"/>
                <w:right w:val="none" w:sz="0" w:space="0" w:color="auto"/>
              </w:divBdr>
            </w:div>
            <w:div w:id="1815681646">
              <w:marLeft w:val="0"/>
              <w:marRight w:val="0"/>
              <w:marTop w:val="0"/>
              <w:marBottom w:val="0"/>
              <w:divBdr>
                <w:top w:val="none" w:sz="0" w:space="0" w:color="auto"/>
                <w:left w:val="none" w:sz="0" w:space="0" w:color="auto"/>
                <w:bottom w:val="none" w:sz="0" w:space="0" w:color="auto"/>
                <w:right w:val="none" w:sz="0" w:space="0" w:color="auto"/>
              </w:divBdr>
            </w:div>
            <w:div w:id="1874148914">
              <w:marLeft w:val="0"/>
              <w:marRight w:val="0"/>
              <w:marTop w:val="0"/>
              <w:marBottom w:val="0"/>
              <w:divBdr>
                <w:top w:val="none" w:sz="0" w:space="0" w:color="auto"/>
                <w:left w:val="none" w:sz="0" w:space="0" w:color="auto"/>
                <w:bottom w:val="none" w:sz="0" w:space="0" w:color="auto"/>
                <w:right w:val="none" w:sz="0" w:space="0" w:color="auto"/>
              </w:divBdr>
            </w:div>
            <w:div w:id="641663460">
              <w:marLeft w:val="0"/>
              <w:marRight w:val="0"/>
              <w:marTop w:val="0"/>
              <w:marBottom w:val="0"/>
              <w:divBdr>
                <w:top w:val="none" w:sz="0" w:space="0" w:color="auto"/>
                <w:left w:val="none" w:sz="0" w:space="0" w:color="auto"/>
                <w:bottom w:val="none" w:sz="0" w:space="0" w:color="auto"/>
                <w:right w:val="none" w:sz="0" w:space="0" w:color="auto"/>
              </w:divBdr>
            </w:div>
            <w:div w:id="278689059">
              <w:marLeft w:val="0"/>
              <w:marRight w:val="0"/>
              <w:marTop w:val="0"/>
              <w:marBottom w:val="0"/>
              <w:divBdr>
                <w:top w:val="none" w:sz="0" w:space="0" w:color="auto"/>
                <w:left w:val="none" w:sz="0" w:space="0" w:color="auto"/>
                <w:bottom w:val="none" w:sz="0" w:space="0" w:color="auto"/>
                <w:right w:val="none" w:sz="0" w:space="0" w:color="auto"/>
              </w:divBdr>
            </w:div>
            <w:div w:id="1831410685">
              <w:marLeft w:val="0"/>
              <w:marRight w:val="0"/>
              <w:marTop w:val="0"/>
              <w:marBottom w:val="0"/>
              <w:divBdr>
                <w:top w:val="none" w:sz="0" w:space="0" w:color="auto"/>
                <w:left w:val="none" w:sz="0" w:space="0" w:color="auto"/>
                <w:bottom w:val="none" w:sz="0" w:space="0" w:color="auto"/>
                <w:right w:val="none" w:sz="0" w:space="0" w:color="auto"/>
              </w:divBdr>
            </w:div>
            <w:div w:id="1093429995">
              <w:marLeft w:val="0"/>
              <w:marRight w:val="0"/>
              <w:marTop w:val="0"/>
              <w:marBottom w:val="0"/>
              <w:divBdr>
                <w:top w:val="none" w:sz="0" w:space="0" w:color="auto"/>
                <w:left w:val="none" w:sz="0" w:space="0" w:color="auto"/>
                <w:bottom w:val="none" w:sz="0" w:space="0" w:color="auto"/>
                <w:right w:val="none" w:sz="0" w:space="0" w:color="auto"/>
              </w:divBdr>
            </w:div>
            <w:div w:id="1700007868">
              <w:marLeft w:val="0"/>
              <w:marRight w:val="0"/>
              <w:marTop w:val="0"/>
              <w:marBottom w:val="0"/>
              <w:divBdr>
                <w:top w:val="none" w:sz="0" w:space="0" w:color="auto"/>
                <w:left w:val="none" w:sz="0" w:space="0" w:color="auto"/>
                <w:bottom w:val="none" w:sz="0" w:space="0" w:color="auto"/>
                <w:right w:val="none" w:sz="0" w:space="0" w:color="auto"/>
              </w:divBdr>
            </w:div>
            <w:div w:id="479077008">
              <w:marLeft w:val="0"/>
              <w:marRight w:val="0"/>
              <w:marTop w:val="0"/>
              <w:marBottom w:val="0"/>
              <w:divBdr>
                <w:top w:val="none" w:sz="0" w:space="0" w:color="auto"/>
                <w:left w:val="none" w:sz="0" w:space="0" w:color="auto"/>
                <w:bottom w:val="none" w:sz="0" w:space="0" w:color="auto"/>
                <w:right w:val="none" w:sz="0" w:space="0" w:color="auto"/>
              </w:divBdr>
            </w:div>
            <w:div w:id="1131313">
              <w:marLeft w:val="0"/>
              <w:marRight w:val="0"/>
              <w:marTop w:val="0"/>
              <w:marBottom w:val="0"/>
              <w:divBdr>
                <w:top w:val="none" w:sz="0" w:space="0" w:color="auto"/>
                <w:left w:val="none" w:sz="0" w:space="0" w:color="auto"/>
                <w:bottom w:val="none" w:sz="0" w:space="0" w:color="auto"/>
                <w:right w:val="none" w:sz="0" w:space="0" w:color="auto"/>
              </w:divBdr>
            </w:div>
            <w:div w:id="1141538209">
              <w:marLeft w:val="0"/>
              <w:marRight w:val="0"/>
              <w:marTop w:val="0"/>
              <w:marBottom w:val="0"/>
              <w:divBdr>
                <w:top w:val="none" w:sz="0" w:space="0" w:color="auto"/>
                <w:left w:val="none" w:sz="0" w:space="0" w:color="auto"/>
                <w:bottom w:val="none" w:sz="0" w:space="0" w:color="auto"/>
                <w:right w:val="none" w:sz="0" w:space="0" w:color="auto"/>
              </w:divBdr>
            </w:div>
            <w:div w:id="748160051">
              <w:marLeft w:val="0"/>
              <w:marRight w:val="0"/>
              <w:marTop w:val="0"/>
              <w:marBottom w:val="0"/>
              <w:divBdr>
                <w:top w:val="none" w:sz="0" w:space="0" w:color="auto"/>
                <w:left w:val="none" w:sz="0" w:space="0" w:color="auto"/>
                <w:bottom w:val="none" w:sz="0" w:space="0" w:color="auto"/>
                <w:right w:val="none" w:sz="0" w:space="0" w:color="auto"/>
              </w:divBdr>
            </w:div>
            <w:div w:id="401373169">
              <w:marLeft w:val="0"/>
              <w:marRight w:val="0"/>
              <w:marTop w:val="0"/>
              <w:marBottom w:val="0"/>
              <w:divBdr>
                <w:top w:val="none" w:sz="0" w:space="0" w:color="auto"/>
                <w:left w:val="none" w:sz="0" w:space="0" w:color="auto"/>
                <w:bottom w:val="none" w:sz="0" w:space="0" w:color="auto"/>
                <w:right w:val="none" w:sz="0" w:space="0" w:color="auto"/>
              </w:divBdr>
            </w:div>
            <w:div w:id="2041053511">
              <w:marLeft w:val="0"/>
              <w:marRight w:val="0"/>
              <w:marTop w:val="0"/>
              <w:marBottom w:val="0"/>
              <w:divBdr>
                <w:top w:val="none" w:sz="0" w:space="0" w:color="auto"/>
                <w:left w:val="none" w:sz="0" w:space="0" w:color="auto"/>
                <w:bottom w:val="none" w:sz="0" w:space="0" w:color="auto"/>
                <w:right w:val="none" w:sz="0" w:space="0" w:color="auto"/>
              </w:divBdr>
            </w:div>
            <w:div w:id="2052729527">
              <w:marLeft w:val="0"/>
              <w:marRight w:val="0"/>
              <w:marTop w:val="0"/>
              <w:marBottom w:val="0"/>
              <w:divBdr>
                <w:top w:val="none" w:sz="0" w:space="0" w:color="auto"/>
                <w:left w:val="none" w:sz="0" w:space="0" w:color="auto"/>
                <w:bottom w:val="none" w:sz="0" w:space="0" w:color="auto"/>
                <w:right w:val="none" w:sz="0" w:space="0" w:color="auto"/>
              </w:divBdr>
            </w:div>
            <w:div w:id="1152333940">
              <w:marLeft w:val="0"/>
              <w:marRight w:val="0"/>
              <w:marTop w:val="0"/>
              <w:marBottom w:val="0"/>
              <w:divBdr>
                <w:top w:val="none" w:sz="0" w:space="0" w:color="auto"/>
                <w:left w:val="none" w:sz="0" w:space="0" w:color="auto"/>
                <w:bottom w:val="none" w:sz="0" w:space="0" w:color="auto"/>
                <w:right w:val="none" w:sz="0" w:space="0" w:color="auto"/>
              </w:divBdr>
            </w:div>
            <w:div w:id="1700278953">
              <w:marLeft w:val="0"/>
              <w:marRight w:val="0"/>
              <w:marTop w:val="0"/>
              <w:marBottom w:val="0"/>
              <w:divBdr>
                <w:top w:val="none" w:sz="0" w:space="0" w:color="auto"/>
                <w:left w:val="none" w:sz="0" w:space="0" w:color="auto"/>
                <w:bottom w:val="none" w:sz="0" w:space="0" w:color="auto"/>
                <w:right w:val="none" w:sz="0" w:space="0" w:color="auto"/>
              </w:divBdr>
            </w:div>
            <w:div w:id="354698289">
              <w:marLeft w:val="0"/>
              <w:marRight w:val="0"/>
              <w:marTop w:val="0"/>
              <w:marBottom w:val="0"/>
              <w:divBdr>
                <w:top w:val="none" w:sz="0" w:space="0" w:color="auto"/>
                <w:left w:val="none" w:sz="0" w:space="0" w:color="auto"/>
                <w:bottom w:val="none" w:sz="0" w:space="0" w:color="auto"/>
                <w:right w:val="none" w:sz="0" w:space="0" w:color="auto"/>
              </w:divBdr>
            </w:div>
            <w:div w:id="476382109">
              <w:marLeft w:val="0"/>
              <w:marRight w:val="0"/>
              <w:marTop w:val="0"/>
              <w:marBottom w:val="0"/>
              <w:divBdr>
                <w:top w:val="none" w:sz="0" w:space="0" w:color="auto"/>
                <w:left w:val="none" w:sz="0" w:space="0" w:color="auto"/>
                <w:bottom w:val="none" w:sz="0" w:space="0" w:color="auto"/>
                <w:right w:val="none" w:sz="0" w:space="0" w:color="auto"/>
              </w:divBdr>
            </w:div>
            <w:div w:id="435443849">
              <w:marLeft w:val="0"/>
              <w:marRight w:val="0"/>
              <w:marTop w:val="0"/>
              <w:marBottom w:val="0"/>
              <w:divBdr>
                <w:top w:val="none" w:sz="0" w:space="0" w:color="auto"/>
                <w:left w:val="none" w:sz="0" w:space="0" w:color="auto"/>
                <w:bottom w:val="none" w:sz="0" w:space="0" w:color="auto"/>
                <w:right w:val="none" w:sz="0" w:space="0" w:color="auto"/>
              </w:divBdr>
            </w:div>
            <w:div w:id="271590842">
              <w:marLeft w:val="0"/>
              <w:marRight w:val="0"/>
              <w:marTop w:val="0"/>
              <w:marBottom w:val="0"/>
              <w:divBdr>
                <w:top w:val="none" w:sz="0" w:space="0" w:color="auto"/>
                <w:left w:val="none" w:sz="0" w:space="0" w:color="auto"/>
                <w:bottom w:val="none" w:sz="0" w:space="0" w:color="auto"/>
                <w:right w:val="none" w:sz="0" w:space="0" w:color="auto"/>
              </w:divBdr>
            </w:div>
            <w:div w:id="1874003737">
              <w:marLeft w:val="0"/>
              <w:marRight w:val="0"/>
              <w:marTop w:val="0"/>
              <w:marBottom w:val="0"/>
              <w:divBdr>
                <w:top w:val="none" w:sz="0" w:space="0" w:color="auto"/>
                <w:left w:val="none" w:sz="0" w:space="0" w:color="auto"/>
                <w:bottom w:val="none" w:sz="0" w:space="0" w:color="auto"/>
                <w:right w:val="none" w:sz="0" w:space="0" w:color="auto"/>
              </w:divBdr>
            </w:div>
            <w:div w:id="1711803191">
              <w:marLeft w:val="0"/>
              <w:marRight w:val="0"/>
              <w:marTop w:val="0"/>
              <w:marBottom w:val="0"/>
              <w:divBdr>
                <w:top w:val="none" w:sz="0" w:space="0" w:color="auto"/>
                <w:left w:val="none" w:sz="0" w:space="0" w:color="auto"/>
                <w:bottom w:val="none" w:sz="0" w:space="0" w:color="auto"/>
                <w:right w:val="none" w:sz="0" w:space="0" w:color="auto"/>
              </w:divBdr>
            </w:div>
            <w:div w:id="1160119313">
              <w:marLeft w:val="0"/>
              <w:marRight w:val="0"/>
              <w:marTop w:val="0"/>
              <w:marBottom w:val="0"/>
              <w:divBdr>
                <w:top w:val="none" w:sz="0" w:space="0" w:color="auto"/>
                <w:left w:val="none" w:sz="0" w:space="0" w:color="auto"/>
                <w:bottom w:val="none" w:sz="0" w:space="0" w:color="auto"/>
                <w:right w:val="none" w:sz="0" w:space="0" w:color="auto"/>
              </w:divBdr>
            </w:div>
            <w:div w:id="2028292880">
              <w:marLeft w:val="0"/>
              <w:marRight w:val="0"/>
              <w:marTop w:val="0"/>
              <w:marBottom w:val="0"/>
              <w:divBdr>
                <w:top w:val="none" w:sz="0" w:space="0" w:color="auto"/>
                <w:left w:val="none" w:sz="0" w:space="0" w:color="auto"/>
                <w:bottom w:val="none" w:sz="0" w:space="0" w:color="auto"/>
                <w:right w:val="none" w:sz="0" w:space="0" w:color="auto"/>
              </w:divBdr>
            </w:div>
            <w:div w:id="878010582">
              <w:marLeft w:val="0"/>
              <w:marRight w:val="0"/>
              <w:marTop w:val="0"/>
              <w:marBottom w:val="0"/>
              <w:divBdr>
                <w:top w:val="none" w:sz="0" w:space="0" w:color="auto"/>
                <w:left w:val="none" w:sz="0" w:space="0" w:color="auto"/>
                <w:bottom w:val="none" w:sz="0" w:space="0" w:color="auto"/>
                <w:right w:val="none" w:sz="0" w:space="0" w:color="auto"/>
              </w:divBdr>
            </w:div>
            <w:div w:id="272907629">
              <w:marLeft w:val="0"/>
              <w:marRight w:val="0"/>
              <w:marTop w:val="0"/>
              <w:marBottom w:val="0"/>
              <w:divBdr>
                <w:top w:val="none" w:sz="0" w:space="0" w:color="auto"/>
                <w:left w:val="none" w:sz="0" w:space="0" w:color="auto"/>
                <w:bottom w:val="none" w:sz="0" w:space="0" w:color="auto"/>
                <w:right w:val="none" w:sz="0" w:space="0" w:color="auto"/>
              </w:divBdr>
            </w:div>
            <w:div w:id="712197384">
              <w:marLeft w:val="0"/>
              <w:marRight w:val="0"/>
              <w:marTop w:val="0"/>
              <w:marBottom w:val="0"/>
              <w:divBdr>
                <w:top w:val="none" w:sz="0" w:space="0" w:color="auto"/>
                <w:left w:val="none" w:sz="0" w:space="0" w:color="auto"/>
                <w:bottom w:val="none" w:sz="0" w:space="0" w:color="auto"/>
                <w:right w:val="none" w:sz="0" w:space="0" w:color="auto"/>
              </w:divBdr>
            </w:div>
            <w:div w:id="1347440580">
              <w:marLeft w:val="0"/>
              <w:marRight w:val="0"/>
              <w:marTop w:val="0"/>
              <w:marBottom w:val="0"/>
              <w:divBdr>
                <w:top w:val="none" w:sz="0" w:space="0" w:color="auto"/>
                <w:left w:val="none" w:sz="0" w:space="0" w:color="auto"/>
                <w:bottom w:val="none" w:sz="0" w:space="0" w:color="auto"/>
                <w:right w:val="none" w:sz="0" w:space="0" w:color="auto"/>
              </w:divBdr>
            </w:div>
            <w:div w:id="653223850">
              <w:marLeft w:val="0"/>
              <w:marRight w:val="0"/>
              <w:marTop w:val="0"/>
              <w:marBottom w:val="0"/>
              <w:divBdr>
                <w:top w:val="none" w:sz="0" w:space="0" w:color="auto"/>
                <w:left w:val="none" w:sz="0" w:space="0" w:color="auto"/>
                <w:bottom w:val="none" w:sz="0" w:space="0" w:color="auto"/>
                <w:right w:val="none" w:sz="0" w:space="0" w:color="auto"/>
              </w:divBdr>
            </w:div>
            <w:div w:id="133957243">
              <w:marLeft w:val="0"/>
              <w:marRight w:val="0"/>
              <w:marTop w:val="0"/>
              <w:marBottom w:val="0"/>
              <w:divBdr>
                <w:top w:val="none" w:sz="0" w:space="0" w:color="auto"/>
                <w:left w:val="none" w:sz="0" w:space="0" w:color="auto"/>
                <w:bottom w:val="none" w:sz="0" w:space="0" w:color="auto"/>
                <w:right w:val="none" w:sz="0" w:space="0" w:color="auto"/>
              </w:divBdr>
            </w:div>
            <w:div w:id="648825896">
              <w:marLeft w:val="0"/>
              <w:marRight w:val="0"/>
              <w:marTop w:val="0"/>
              <w:marBottom w:val="0"/>
              <w:divBdr>
                <w:top w:val="none" w:sz="0" w:space="0" w:color="auto"/>
                <w:left w:val="none" w:sz="0" w:space="0" w:color="auto"/>
                <w:bottom w:val="none" w:sz="0" w:space="0" w:color="auto"/>
                <w:right w:val="none" w:sz="0" w:space="0" w:color="auto"/>
              </w:divBdr>
            </w:div>
            <w:div w:id="881399508">
              <w:marLeft w:val="0"/>
              <w:marRight w:val="0"/>
              <w:marTop w:val="0"/>
              <w:marBottom w:val="0"/>
              <w:divBdr>
                <w:top w:val="none" w:sz="0" w:space="0" w:color="auto"/>
                <w:left w:val="none" w:sz="0" w:space="0" w:color="auto"/>
                <w:bottom w:val="none" w:sz="0" w:space="0" w:color="auto"/>
                <w:right w:val="none" w:sz="0" w:space="0" w:color="auto"/>
              </w:divBdr>
            </w:div>
            <w:div w:id="1391148399">
              <w:marLeft w:val="0"/>
              <w:marRight w:val="0"/>
              <w:marTop w:val="0"/>
              <w:marBottom w:val="0"/>
              <w:divBdr>
                <w:top w:val="none" w:sz="0" w:space="0" w:color="auto"/>
                <w:left w:val="none" w:sz="0" w:space="0" w:color="auto"/>
                <w:bottom w:val="none" w:sz="0" w:space="0" w:color="auto"/>
                <w:right w:val="none" w:sz="0" w:space="0" w:color="auto"/>
              </w:divBdr>
            </w:div>
            <w:div w:id="1793597576">
              <w:marLeft w:val="0"/>
              <w:marRight w:val="0"/>
              <w:marTop w:val="0"/>
              <w:marBottom w:val="0"/>
              <w:divBdr>
                <w:top w:val="none" w:sz="0" w:space="0" w:color="auto"/>
                <w:left w:val="none" w:sz="0" w:space="0" w:color="auto"/>
                <w:bottom w:val="none" w:sz="0" w:space="0" w:color="auto"/>
                <w:right w:val="none" w:sz="0" w:space="0" w:color="auto"/>
              </w:divBdr>
            </w:div>
            <w:div w:id="68769285">
              <w:marLeft w:val="0"/>
              <w:marRight w:val="0"/>
              <w:marTop w:val="0"/>
              <w:marBottom w:val="0"/>
              <w:divBdr>
                <w:top w:val="none" w:sz="0" w:space="0" w:color="auto"/>
                <w:left w:val="none" w:sz="0" w:space="0" w:color="auto"/>
                <w:bottom w:val="none" w:sz="0" w:space="0" w:color="auto"/>
                <w:right w:val="none" w:sz="0" w:space="0" w:color="auto"/>
              </w:divBdr>
            </w:div>
            <w:div w:id="458884871">
              <w:marLeft w:val="0"/>
              <w:marRight w:val="0"/>
              <w:marTop w:val="0"/>
              <w:marBottom w:val="0"/>
              <w:divBdr>
                <w:top w:val="none" w:sz="0" w:space="0" w:color="auto"/>
                <w:left w:val="none" w:sz="0" w:space="0" w:color="auto"/>
                <w:bottom w:val="none" w:sz="0" w:space="0" w:color="auto"/>
                <w:right w:val="none" w:sz="0" w:space="0" w:color="auto"/>
              </w:divBdr>
            </w:div>
            <w:div w:id="641270743">
              <w:marLeft w:val="0"/>
              <w:marRight w:val="0"/>
              <w:marTop w:val="0"/>
              <w:marBottom w:val="0"/>
              <w:divBdr>
                <w:top w:val="none" w:sz="0" w:space="0" w:color="auto"/>
                <w:left w:val="none" w:sz="0" w:space="0" w:color="auto"/>
                <w:bottom w:val="none" w:sz="0" w:space="0" w:color="auto"/>
                <w:right w:val="none" w:sz="0" w:space="0" w:color="auto"/>
              </w:divBdr>
            </w:div>
            <w:div w:id="1212421113">
              <w:marLeft w:val="0"/>
              <w:marRight w:val="0"/>
              <w:marTop w:val="0"/>
              <w:marBottom w:val="0"/>
              <w:divBdr>
                <w:top w:val="none" w:sz="0" w:space="0" w:color="auto"/>
                <w:left w:val="none" w:sz="0" w:space="0" w:color="auto"/>
                <w:bottom w:val="none" w:sz="0" w:space="0" w:color="auto"/>
                <w:right w:val="none" w:sz="0" w:space="0" w:color="auto"/>
              </w:divBdr>
            </w:div>
            <w:div w:id="1158182243">
              <w:marLeft w:val="0"/>
              <w:marRight w:val="0"/>
              <w:marTop w:val="0"/>
              <w:marBottom w:val="0"/>
              <w:divBdr>
                <w:top w:val="none" w:sz="0" w:space="0" w:color="auto"/>
                <w:left w:val="none" w:sz="0" w:space="0" w:color="auto"/>
                <w:bottom w:val="none" w:sz="0" w:space="0" w:color="auto"/>
                <w:right w:val="none" w:sz="0" w:space="0" w:color="auto"/>
              </w:divBdr>
            </w:div>
            <w:div w:id="272175395">
              <w:marLeft w:val="0"/>
              <w:marRight w:val="0"/>
              <w:marTop w:val="0"/>
              <w:marBottom w:val="0"/>
              <w:divBdr>
                <w:top w:val="none" w:sz="0" w:space="0" w:color="auto"/>
                <w:left w:val="none" w:sz="0" w:space="0" w:color="auto"/>
                <w:bottom w:val="none" w:sz="0" w:space="0" w:color="auto"/>
                <w:right w:val="none" w:sz="0" w:space="0" w:color="auto"/>
              </w:divBdr>
            </w:div>
            <w:div w:id="1945308635">
              <w:marLeft w:val="0"/>
              <w:marRight w:val="0"/>
              <w:marTop w:val="0"/>
              <w:marBottom w:val="0"/>
              <w:divBdr>
                <w:top w:val="none" w:sz="0" w:space="0" w:color="auto"/>
                <w:left w:val="none" w:sz="0" w:space="0" w:color="auto"/>
                <w:bottom w:val="none" w:sz="0" w:space="0" w:color="auto"/>
                <w:right w:val="none" w:sz="0" w:space="0" w:color="auto"/>
              </w:divBdr>
            </w:div>
            <w:div w:id="89863474">
              <w:marLeft w:val="0"/>
              <w:marRight w:val="0"/>
              <w:marTop w:val="0"/>
              <w:marBottom w:val="0"/>
              <w:divBdr>
                <w:top w:val="none" w:sz="0" w:space="0" w:color="auto"/>
                <w:left w:val="none" w:sz="0" w:space="0" w:color="auto"/>
                <w:bottom w:val="none" w:sz="0" w:space="0" w:color="auto"/>
                <w:right w:val="none" w:sz="0" w:space="0" w:color="auto"/>
              </w:divBdr>
            </w:div>
            <w:div w:id="1154907490">
              <w:marLeft w:val="0"/>
              <w:marRight w:val="0"/>
              <w:marTop w:val="0"/>
              <w:marBottom w:val="0"/>
              <w:divBdr>
                <w:top w:val="none" w:sz="0" w:space="0" w:color="auto"/>
                <w:left w:val="none" w:sz="0" w:space="0" w:color="auto"/>
                <w:bottom w:val="none" w:sz="0" w:space="0" w:color="auto"/>
                <w:right w:val="none" w:sz="0" w:space="0" w:color="auto"/>
              </w:divBdr>
            </w:div>
            <w:div w:id="1155486497">
              <w:marLeft w:val="0"/>
              <w:marRight w:val="0"/>
              <w:marTop w:val="0"/>
              <w:marBottom w:val="0"/>
              <w:divBdr>
                <w:top w:val="none" w:sz="0" w:space="0" w:color="auto"/>
                <w:left w:val="none" w:sz="0" w:space="0" w:color="auto"/>
                <w:bottom w:val="none" w:sz="0" w:space="0" w:color="auto"/>
                <w:right w:val="none" w:sz="0" w:space="0" w:color="auto"/>
              </w:divBdr>
            </w:div>
            <w:div w:id="743071197">
              <w:marLeft w:val="0"/>
              <w:marRight w:val="0"/>
              <w:marTop w:val="0"/>
              <w:marBottom w:val="0"/>
              <w:divBdr>
                <w:top w:val="none" w:sz="0" w:space="0" w:color="auto"/>
                <w:left w:val="none" w:sz="0" w:space="0" w:color="auto"/>
                <w:bottom w:val="none" w:sz="0" w:space="0" w:color="auto"/>
                <w:right w:val="none" w:sz="0" w:space="0" w:color="auto"/>
              </w:divBdr>
            </w:div>
            <w:div w:id="332727540">
              <w:marLeft w:val="0"/>
              <w:marRight w:val="0"/>
              <w:marTop w:val="0"/>
              <w:marBottom w:val="0"/>
              <w:divBdr>
                <w:top w:val="none" w:sz="0" w:space="0" w:color="auto"/>
                <w:left w:val="none" w:sz="0" w:space="0" w:color="auto"/>
                <w:bottom w:val="none" w:sz="0" w:space="0" w:color="auto"/>
                <w:right w:val="none" w:sz="0" w:space="0" w:color="auto"/>
              </w:divBdr>
            </w:div>
            <w:div w:id="14621537">
              <w:marLeft w:val="0"/>
              <w:marRight w:val="0"/>
              <w:marTop w:val="0"/>
              <w:marBottom w:val="0"/>
              <w:divBdr>
                <w:top w:val="none" w:sz="0" w:space="0" w:color="auto"/>
                <w:left w:val="none" w:sz="0" w:space="0" w:color="auto"/>
                <w:bottom w:val="none" w:sz="0" w:space="0" w:color="auto"/>
                <w:right w:val="none" w:sz="0" w:space="0" w:color="auto"/>
              </w:divBdr>
            </w:div>
            <w:div w:id="1858154350">
              <w:marLeft w:val="0"/>
              <w:marRight w:val="0"/>
              <w:marTop w:val="0"/>
              <w:marBottom w:val="0"/>
              <w:divBdr>
                <w:top w:val="none" w:sz="0" w:space="0" w:color="auto"/>
                <w:left w:val="none" w:sz="0" w:space="0" w:color="auto"/>
                <w:bottom w:val="none" w:sz="0" w:space="0" w:color="auto"/>
                <w:right w:val="none" w:sz="0" w:space="0" w:color="auto"/>
              </w:divBdr>
            </w:div>
            <w:div w:id="802575647">
              <w:marLeft w:val="0"/>
              <w:marRight w:val="0"/>
              <w:marTop w:val="0"/>
              <w:marBottom w:val="0"/>
              <w:divBdr>
                <w:top w:val="none" w:sz="0" w:space="0" w:color="auto"/>
                <w:left w:val="none" w:sz="0" w:space="0" w:color="auto"/>
                <w:bottom w:val="none" w:sz="0" w:space="0" w:color="auto"/>
                <w:right w:val="none" w:sz="0" w:space="0" w:color="auto"/>
              </w:divBdr>
            </w:div>
            <w:div w:id="683868425">
              <w:marLeft w:val="0"/>
              <w:marRight w:val="0"/>
              <w:marTop w:val="0"/>
              <w:marBottom w:val="0"/>
              <w:divBdr>
                <w:top w:val="none" w:sz="0" w:space="0" w:color="auto"/>
                <w:left w:val="none" w:sz="0" w:space="0" w:color="auto"/>
                <w:bottom w:val="none" w:sz="0" w:space="0" w:color="auto"/>
                <w:right w:val="none" w:sz="0" w:space="0" w:color="auto"/>
              </w:divBdr>
            </w:div>
            <w:div w:id="861477087">
              <w:marLeft w:val="0"/>
              <w:marRight w:val="0"/>
              <w:marTop w:val="0"/>
              <w:marBottom w:val="0"/>
              <w:divBdr>
                <w:top w:val="none" w:sz="0" w:space="0" w:color="auto"/>
                <w:left w:val="none" w:sz="0" w:space="0" w:color="auto"/>
                <w:bottom w:val="none" w:sz="0" w:space="0" w:color="auto"/>
                <w:right w:val="none" w:sz="0" w:space="0" w:color="auto"/>
              </w:divBdr>
            </w:div>
            <w:div w:id="534930419">
              <w:marLeft w:val="0"/>
              <w:marRight w:val="0"/>
              <w:marTop w:val="0"/>
              <w:marBottom w:val="0"/>
              <w:divBdr>
                <w:top w:val="none" w:sz="0" w:space="0" w:color="auto"/>
                <w:left w:val="none" w:sz="0" w:space="0" w:color="auto"/>
                <w:bottom w:val="none" w:sz="0" w:space="0" w:color="auto"/>
                <w:right w:val="none" w:sz="0" w:space="0" w:color="auto"/>
              </w:divBdr>
            </w:div>
            <w:div w:id="211694315">
              <w:marLeft w:val="0"/>
              <w:marRight w:val="0"/>
              <w:marTop w:val="0"/>
              <w:marBottom w:val="0"/>
              <w:divBdr>
                <w:top w:val="none" w:sz="0" w:space="0" w:color="auto"/>
                <w:left w:val="none" w:sz="0" w:space="0" w:color="auto"/>
                <w:bottom w:val="none" w:sz="0" w:space="0" w:color="auto"/>
                <w:right w:val="none" w:sz="0" w:space="0" w:color="auto"/>
              </w:divBdr>
            </w:div>
            <w:div w:id="180704772">
              <w:marLeft w:val="0"/>
              <w:marRight w:val="0"/>
              <w:marTop w:val="0"/>
              <w:marBottom w:val="0"/>
              <w:divBdr>
                <w:top w:val="none" w:sz="0" w:space="0" w:color="auto"/>
                <w:left w:val="none" w:sz="0" w:space="0" w:color="auto"/>
                <w:bottom w:val="none" w:sz="0" w:space="0" w:color="auto"/>
                <w:right w:val="none" w:sz="0" w:space="0" w:color="auto"/>
              </w:divBdr>
            </w:div>
            <w:div w:id="1862628582">
              <w:marLeft w:val="0"/>
              <w:marRight w:val="0"/>
              <w:marTop w:val="0"/>
              <w:marBottom w:val="0"/>
              <w:divBdr>
                <w:top w:val="none" w:sz="0" w:space="0" w:color="auto"/>
                <w:left w:val="none" w:sz="0" w:space="0" w:color="auto"/>
                <w:bottom w:val="none" w:sz="0" w:space="0" w:color="auto"/>
                <w:right w:val="none" w:sz="0" w:space="0" w:color="auto"/>
              </w:divBdr>
            </w:div>
            <w:div w:id="1241022114">
              <w:marLeft w:val="0"/>
              <w:marRight w:val="0"/>
              <w:marTop w:val="0"/>
              <w:marBottom w:val="0"/>
              <w:divBdr>
                <w:top w:val="none" w:sz="0" w:space="0" w:color="auto"/>
                <w:left w:val="none" w:sz="0" w:space="0" w:color="auto"/>
                <w:bottom w:val="none" w:sz="0" w:space="0" w:color="auto"/>
                <w:right w:val="none" w:sz="0" w:space="0" w:color="auto"/>
              </w:divBdr>
            </w:div>
            <w:div w:id="986592429">
              <w:marLeft w:val="0"/>
              <w:marRight w:val="0"/>
              <w:marTop w:val="0"/>
              <w:marBottom w:val="0"/>
              <w:divBdr>
                <w:top w:val="none" w:sz="0" w:space="0" w:color="auto"/>
                <w:left w:val="none" w:sz="0" w:space="0" w:color="auto"/>
                <w:bottom w:val="none" w:sz="0" w:space="0" w:color="auto"/>
                <w:right w:val="none" w:sz="0" w:space="0" w:color="auto"/>
              </w:divBdr>
            </w:div>
            <w:div w:id="1689211546">
              <w:marLeft w:val="0"/>
              <w:marRight w:val="0"/>
              <w:marTop w:val="0"/>
              <w:marBottom w:val="0"/>
              <w:divBdr>
                <w:top w:val="none" w:sz="0" w:space="0" w:color="auto"/>
                <w:left w:val="none" w:sz="0" w:space="0" w:color="auto"/>
                <w:bottom w:val="none" w:sz="0" w:space="0" w:color="auto"/>
                <w:right w:val="none" w:sz="0" w:space="0" w:color="auto"/>
              </w:divBdr>
            </w:div>
            <w:div w:id="51540621">
              <w:marLeft w:val="0"/>
              <w:marRight w:val="0"/>
              <w:marTop w:val="0"/>
              <w:marBottom w:val="0"/>
              <w:divBdr>
                <w:top w:val="none" w:sz="0" w:space="0" w:color="auto"/>
                <w:left w:val="none" w:sz="0" w:space="0" w:color="auto"/>
                <w:bottom w:val="none" w:sz="0" w:space="0" w:color="auto"/>
                <w:right w:val="none" w:sz="0" w:space="0" w:color="auto"/>
              </w:divBdr>
            </w:div>
            <w:div w:id="653602415">
              <w:marLeft w:val="0"/>
              <w:marRight w:val="0"/>
              <w:marTop w:val="0"/>
              <w:marBottom w:val="0"/>
              <w:divBdr>
                <w:top w:val="none" w:sz="0" w:space="0" w:color="auto"/>
                <w:left w:val="none" w:sz="0" w:space="0" w:color="auto"/>
                <w:bottom w:val="none" w:sz="0" w:space="0" w:color="auto"/>
                <w:right w:val="none" w:sz="0" w:space="0" w:color="auto"/>
              </w:divBdr>
            </w:div>
            <w:div w:id="2020504066">
              <w:marLeft w:val="0"/>
              <w:marRight w:val="0"/>
              <w:marTop w:val="0"/>
              <w:marBottom w:val="0"/>
              <w:divBdr>
                <w:top w:val="none" w:sz="0" w:space="0" w:color="auto"/>
                <w:left w:val="none" w:sz="0" w:space="0" w:color="auto"/>
                <w:bottom w:val="none" w:sz="0" w:space="0" w:color="auto"/>
                <w:right w:val="none" w:sz="0" w:space="0" w:color="auto"/>
              </w:divBdr>
            </w:div>
            <w:div w:id="1716662751">
              <w:marLeft w:val="0"/>
              <w:marRight w:val="0"/>
              <w:marTop w:val="0"/>
              <w:marBottom w:val="0"/>
              <w:divBdr>
                <w:top w:val="none" w:sz="0" w:space="0" w:color="auto"/>
                <w:left w:val="none" w:sz="0" w:space="0" w:color="auto"/>
                <w:bottom w:val="none" w:sz="0" w:space="0" w:color="auto"/>
                <w:right w:val="none" w:sz="0" w:space="0" w:color="auto"/>
              </w:divBdr>
            </w:div>
            <w:div w:id="1244218026">
              <w:marLeft w:val="0"/>
              <w:marRight w:val="0"/>
              <w:marTop w:val="0"/>
              <w:marBottom w:val="0"/>
              <w:divBdr>
                <w:top w:val="none" w:sz="0" w:space="0" w:color="auto"/>
                <w:left w:val="none" w:sz="0" w:space="0" w:color="auto"/>
                <w:bottom w:val="none" w:sz="0" w:space="0" w:color="auto"/>
                <w:right w:val="none" w:sz="0" w:space="0" w:color="auto"/>
              </w:divBdr>
            </w:div>
            <w:div w:id="125659970">
              <w:marLeft w:val="0"/>
              <w:marRight w:val="0"/>
              <w:marTop w:val="0"/>
              <w:marBottom w:val="0"/>
              <w:divBdr>
                <w:top w:val="none" w:sz="0" w:space="0" w:color="auto"/>
                <w:left w:val="none" w:sz="0" w:space="0" w:color="auto"/>
                <w:bottom w:val="none" w:sz="0" w:space="0" w:color="auto"/>
                <w:right w:val="none" w:sz="0" w:space="0" w:color="auto"/>
              </w:divBdr>
            </w:div>
            <w:div w:id="1939294651">
              <w:marLeft w:val="0"/>
              <w:marRight w:val="0"/>
              <w:marTop w:val="0"/>
              <w:marBottom w:val="0"/>
              <w:divBdr>
                <w:top w:val="none" w:sz="0" w:space="0" w:color="auto"/>
                <w:left w:val="none" w:sz="0" w:space="0" w:color="auto"/>
                <w:bottom w:val="none" w:sz="0" w:space="0" w:color="auto"/>
                <w:right w:val="none" w:sz="0" w:space="0" w:color="auto"/>
              </w:divBdr>
            </w:div>
            <w:div w:id="996228765">
              <w:marLeft w:val="0"/>
              <w:marRight w:val="0"/>
              <w:marTop w:val="0"/>
              <w:marBottom w:val="0"/>
              <w:divBdr>
                <w:top w:val="none" w:sz="0" w:space="0" w:color="auto"/>
                <w:left w:val="none" w:sz="0" w:space="0" w:color="auto"/>
                <w:bottom w:val="none" w:sz="0" w:space="0" w:color="auto"/>
                <w:right w:val="none" w:sz="0" w:space="0" w:color="auto"/>
              </w:divBdr>
            </w:div>
            <w:div w:id="921791464">
              <w:marLeft w:val="0"/>
              <w:marRight w:val="0"/>
              <w:marTop w:val="0"/>
              <w:marBottom w:val="0"/>
              <w:divBdr>
                <w:top w:val="none" w:sz="0" w:space="0" w:color="auto"/>
                <w:left w:val="none" w:sz="0" w:space="0" w:color="auto"/>
                <w:bottom w:val="none" w:sz="0" w:space="0" w:color="auto"/>
                <w:right w:val="none" w:sz="0" w:space="0" w:color="auto"/>
              </w:divBdr>
            </w:div>
            <w:div w:id="1331592412">
              <w:marLeft w:val="0"/>
              <w:marRight w:val="0"/>
              <w:marTop w:val="0"/>
              <w:marBottom w:val="0"/>
              <w:divBdr>
                <w:top w:val="none" w:sz="0" w:space="0" w:color="auto"/>
                <w:left w:val="none" w:sz="0" w:space="0" w:color="auto"/>
                <w:bottom w:val="none" w:sz="0" w:space="0" w:color="auto"/>
                <w:right w:val="none" w:sz="0" w:space="0" w:color="auto"/>
              </w:divBdr>
            </w:div>
            <w:div w:id="1123304404">
              <w:marLeft w:val="0"/>
              <w:marRight w:val="0"/>
              <w:marTop w:val="0"/>
              <w:marBottom w:val="0"/>
              <w:divBdr>
                <w:top w:val="none" w:sz="0" w:space="0" w:color="auto"/>
                <w:left w:val="none" w:sz="0" w:space="0" w:color="auto"/>
                <w:bottom w:val="none" w:sz="0" w:space="0" w:color="auto"/>
                <w:right w:val="none" w:sz="0" w:space="0" w:color="auto"/>
              </w:divBdr>
            </w:div>
            <w:div w:id="756362541">
              <w:marLeft w:val="0"/>
              <w:marRight w:val="0"/>
              <w:marTop w:val="0"/>
              <w:marBottom w:val="0"/>
              <w:divBdr>
                <w:top w:val="none" w:sz="0" w:space="0" w:color="auto"/>
                <w:left w:val="none" w:sz="0" w:space="0" w:color="auto"/>
                <w:bottom w:val="none" w:sz="0" w:space="0" w:color="auto"/>
                <w:right w:val="none" w:sz="0" w:space="0" w:color="auto"/>
              </w:divBdr>
            </w:div>
            <w:div w:id="526866435">
              <w:marLeft w:val="0"/>
              <w:marRight w:val="0"/>
              <w:marTop w:val="0"/>
              <w:marBottom w:val="0"/>
              <w:divBdr>
                <w:top w:val="none" w:sz="0" w:space="0" w:color="auto"/>
                <w:left w:val="none" w:sz="0" w:space="0" w:color="auto"/>
                <w:bottom w:val="none" w:sz="0" w:space="0" w:color="auto"/>
                <w:right w:val="none" w:sz="0" w:space="0" w:color="auto"/>
              </w:divBdr>
            </w:div>
            <w:div w:id="443303284">
              <w:marLeft w:val="0"/>
              <w:marRight w:val="0"/>
              <w:marTop w:val="0"/>
              <w:marBottom w:val="0"/>
              <w:divBdr>
                <w:top w:val="none" w:sz="0" w:space="0" w:color="auto"/>
                <w:left w:val="none" w:sz="0" w:space="0" w:color="auto"/>
                <w:bottom w:val="none" w:sz="0" w:space="0" w:color="auto"/>
                <w:right w:val="none" w:sz="0" w:space="0" w:color="auto"/>
              </w:divBdr>
            </w:div>
            <w:div w:id="532616918">
              <w:marLeft w:val="0"/>
              <w:marRight w:val="0"/>
              <w:marTop w:val="0"/>
              <w:marBottom w:val="0"/>
              <w:divBdr>
                <w:top w:val="none" w:sz="0" w:space="0" w:color="auto"/>
                <w:left w:val="none" w:sz="0" w:space="0" w:color="auto"/>
                <w:bottom w:val="none" w:sz="0" w:space="0" w:color="auto"/>
                <w:right w:val="none" w:sz="0" w:space="0" w:color="auto"/>
              </w:divBdr>
            </w:div>
            <w:div w:id="217404852">
              <w:marLeft w:val="0"/>
              <w:marRight w:val="0"/>
              <w:marTop w:val="0"/>
              <w:marBottom w:val="0"/>
              <w:divBdr>
                <w:top w:val="none" w:sz="0" w:space="0" w:color="auto"/>
                <w:left w:val="none" w:sz="0" w:space="0" w:color="auto"/>
                <w:bottom w:val="none" w:sz="0" w:space="0" w:color="auto"/>
                <w:right w:val="none" w:sz="0" w:space="0" w:color="auto"/>
              </w:divBdr>
            </w:div>
            <w:div w:id="2038659002">
              <w:marLeft w:val="0"/>
              <w:marRight w:val="0"/>
              <w:marTop w:val="0"/>
              <w:marBottom w:val="0"/>
              <w:divBdr>
                <w:top w:val="none" w:sz="0" w:space="0" w:color="auto"/>
                <w:left w:val="none" w:sz="0" w:space="0" w:color="auto"/>
                <w:bottom w:val="none" w:sz="0" w:space="0" w:color="auto"/>
                <w:right w:val="none" w:sz="0" w:space="0" w:color="auto"/>
              </w:divBdr>
            </w:div>
            <w:div w:id="1444960303">
              <w:marLeft w:val="0"/>
              <w:marRight w:val="0"/>
              <w:marTop w:val="0"/>
              <w:marBottom w:val="0"/>
              <w:divBdr>
                <w:top w:val="none" w:sz="0" w:space="0" w:color="auto"/>
                <w:left w:val="none" w:sz="0" w:space="0" w:color="auto"/>
                <w:bottom w:val="none" w:sz="0" w:space="0" w:color="auto"/>
                <w:right w:val="none" w:sz="0" w:space="0" w:color="auto"/>
              </w:divBdr>
            </w:div>
            <w:div w:id="369459033">
              <w:marLeft w:val="0"/>
              <w:marRight w:val="0"/>
              <w:marTop w:val="0"/>
              <w:marBottom w:val="0"/>
              <w:divBdr>
                <w:top w:val="none" w:sz="0" w:space="0" w:color="auto"/>
                <w:left w:val="none" w:sz="0" w:space="0" w:color="auto"/>
                <w:bottom w:val="none" w:sz="0" w:space="0" w:color="auto"/>
                <w:right w:val="none" w:sz="0" w:space="0" w:color="auto"/>
              </w:divBdr>
            </w:div>
            <w:div w:id="951282299">
              <w:marLeft w:val="0"/>
              <w:marRight w:val="0"/>
              <w:marTop w:val="0"/>
              <w:marBottom w:val="0"/>
              <w:divBdr>
                <w:top w:val="none" w:sz="0" w:space="0" w:color="auto"/>
                <w:left w:val="none" w:sz="0" w:space="0" w:color="auto"/>
                <w:bottom w:val="none" w:sz="0" w:space="0" w:color="auto"/>
                <w:right w:val="none" w:sz="0" w:space="0" w:color="auto"/>
              </w:divBdr>
            </w:div>
            <w:div w:id="693388745">
              <w:marLeft w:val="0"/>
              <w:marRight w:val="0"/>
              <w:marTop w:val="0"/>
              <w:marBottom w:val="0"/>
              <w:divBdr>
                <w:top w:val="none" w:sz="0" w:space="0" w:color="auto"/>
                <w:left w:val="none" w:sz="0" w:space="0" w:color="auto"/>
                <w:bottom w:val="none" w:sz="0" w:space="0" w:color="auto"/>
                <w:right w:val="none" w:sz="0" w:space="0" w:color="auto"/>
              </w:divBdr>
            </w:div>
            <w:div w:id="1563755502">
              <w:marLeft w:val="0"/>
              <w:marRight w:val="0"/>
              <w:marTop w:val="0"/>
              <w:marBottom w:val="0"/>
              <w:divBdr>
                <w:top w:val="none" w:sz="0" w:space="0" w:color="auto"/>
                <w:left w:val="none" w:sz="0" w:space="0" w:color="auto"/>
                <w:bottom w:val="none" w:sz="0" w:space="0" w:color="auto"/>
                <w:right w:val="none" w:sz="0" w:space="0" w:color="auto"/>
              </w:divBdr>
            </w:div>
            <w:div w:id="1290741722">
              <w:marLeft w:val="0"/>
              <w:marRight w:val="0"/>
              <w:marTop w:val="0"/>
              <w:marBottom w:val="0"/>
              <w:divBdr>
                <w:top w:val="none" w:sz="0" w:space="0" w:color="auto"/>
                <w:left w:val="none" w:sz="0" w:space="0" w:color="auto"/>
                <w:bottom w:val="none" w:sz="0" w:space="0" w:color="auto"/>
                <w:right w:val="none" w:sz="0" w:space="0" w:color="auto"/>
              </w:divBdr>
            </w:div>
            <w:div w:id="1944026341">
              <w:marLeft w:val="0"/>
              <w:marRight w:val="0"/>
              <w:marTop w:val="0"/>
              <w:marBottom w:val="0"/>
              <w:divBdr>
                <w:top w:val="none" w:sz="0" w:space="0" w:color="auto"/>
                <w:left w:val="none" w:sz="0" w:space="0" w:color="auto"/>
                <w:bottom w:val="none" w:sz="0" w:space="0" w:color="auto"/>
                <w:right w:val="none" w:sz="0" w:space="0" w:color="auto"/>
              </w:divBdr>
            </w:div>
            <w:div w:id="492140842">
              <w:marLeft w:val="0"/>
              <w:marRight w:val="0"/>
              <w:marTop w:val="0"/>
              <w:marBottom w:val="0"/>
              <w:divBdr>
                <w:top w:val="none" w:sz="0" w:space="0" w:color="auto"/>
                <w:left w:val="none" w:sz="0" w:space="0" w:color="auto"/>
                <w:bottom w:val="none" w:sz="0" w:space="0" w:color="auto"/>
                <w:right w:val="none" w:sz="0" w:space="0" w:color="auto"/>
              </w:divBdr>
            </w:div>
            <w:div w:id="1658806574">
              <w:marLeft w:val="0"/>
              <w:marRight w:val="0"/>
              <w:marTop w:val="0"/>
              <w:marBottom w:val="0"/>
              <w:divBdr>
                <w:top w:val="none" w:sz="0" w:space="0" w:color="auto"/>
                <w:left w:val="none" w:sz="0" w:space="0" w:color="auto"/>
                <w:bottom w:val="none" w:sz="0" w:space="0" w:color="auto"/>
                <w:right w:val="none" w:sz="0" w:space="0" w:color="auto"/>
              </w:divBdr>
            </w:div>
            <w:div w:id="1200776496">
              <w:marLeft w:val="0"/>
              <w:marRight w:val="0"/>
              <w:marTop w:val="0"/>
              <w:marBottom w:val="0"/>
              <w:divBdr>
                <w:top w:val="none" w:sz="0" w:space="0" w:color="auto"/>
                <w:left w:val="none" w:sz="0" w:space="0" w:color="auto"/>
                <w:bottom w:val="none" w:sz="0" w:space="0" w:color="auto"/>
                <w:right w:val="none" w:sz="0" w:space="0" w:color="auto"/>
              </w:divBdr>
            </w:div>
            <w:div w:id="2140490431">
              <w:marLeft w:val="0"/>
              <w:marRight w:val="0"/>
              <w:marTop w:val="0"/>
              <w:marBottom w:val="0"/>
              <w:divBdr>
                <w:top w:val="none" w:sz="0" w:space="0" w:color="auto"/>
                <w:left w:val="none" w:sz="0" w:space="0" w:color="auto"/>
                <w:bottom w:val="none" w:sz="0" w:space="0" w:color="auto"/>
                <w:right w:val="none" w:sz="0" w:space="0" w:color="auto"/>
              </w:divBdr>
            </w:div>
            <w:div w:id="676226126">
              <w:marLeft w:val="0"/>
              <w:marRight w:val="0"/>
              <w:marTop w:val="0"/>
              <w:marBottom w:val="0"/>
              <w:divBdr>
                <w:top w:val="none" w:sz="0" w:space="0" w:color="auto"/>
                <w:left w:val="none" w:sz="0" w:space="0" w:color="auto"/>
                <w:bottom w:val="none" w:sz="0" w:space="0" w:color="auto"/>
                <w:right w:val="none" w:sz="0" w:space="0" w:color="auto"/>
              </w:divBdr>
            </w:div>
            <w:div w:id="705444745">
              <w:marLeft w:val="0"/>
              <w:marRight w:val="0"/>
              <w:marTop w:val="0"/>
              <w:marBottom w:val="0"/>
              <w:divBdr>
                <w:top w:val="none" w:sz="0" w:space="0" w:color="auto"/>
                <w:left w:val="none" w:sz="0" w:space="0" w:color="auto"/>
                <w:bottom w:val="none" w:sz="0" w:space="0" w:color="auto"/>
                <w:right w:val="none" w:sz="0" w:space="0" w:color="auto"/>
              </w:divBdr>
            </w:div>
            <w:div w:id="495999138">
              <w:marLeft w:val="0"/>
              <w:marRight w:val="0"/>
              <w:marTop w:val="0"/>
              <w:marBottom w:val="0"/>
              <w:divBdr>
                <w:top w:val="none" w:sz="0" w:space="0" w:color="auto"/>
                <w:left w:val="none" w:sz="0" w:space="0" w:color="auto"/>
                <w:bottom w:val="none" w:sz="0" w:space="0" w:color="auto"/>
                <w:right w:val="none" w:sz="0" w:space="0" w:color="auto"/>
              </w:divBdr>
            </w:div>
            <w:div w:id="1713580675">
              <w:marLeft w:val="0"/>
              <w:marRight w:val="0"/>
              <w:marTop w:val="0"/>
              <w:marBottom w:val="0"/>
              <w:divBdr>
                <w:top w:val="none" w:sz="0" w:space="0" w:color="auto"/>
                <w:left w:val="none" w:sz="0" w:space="0" w:color="auto"/>
                <w:bottom w:val="none" w:sz="0" w:space="0" w:color="auto"/>
                <w:right w:val="none" w:sz="0" w:space="0" w:color="auto"/>
              </w:divBdr>
            </w:div>
            <w:div w:id="4597052">
              <w:marLeft w:val="0"/>
              <w:marRight w:val="0"/>
              <w:marTop w:val="0"/>
              <w:marBottom w:val="0"/>
              <w:divBdr>
                <w:top w:val="none" w:sz="0" w:space="0" w:color="auto"/>
                <w:left w:val="none" w:sz="0" w:space="0" w:color="auto"/>
                <w:bottom w:val="none" w:sz="0" w:space="0" w:color="auto"/>
                <w:right w:val="none" w:sz="0" w:space="0" w:color="auto"/>
              </w:divBdr>
            </w:div>
            <w:div w:id="2037850794">
              <w:marLeft w:val="0"/>
              <w:marRight w:val="0"/>
              <w:marTop w:val="0"/>
              <w:marBottom w:val="0"/>
              <w:divBdr>
                <w:top w:val="none" w:sz="0" w:space="0" w:color="auto"/>
                <w:left w:val="none" w:sz="0" w:space="0" w:color="auto"/>
                <w:bottom w:val="none" w:sz="0" w:space="0" w:color="auto"/>
                <w:right w:val="none" w:sz="0" w:space="0" w:color="auto"/>
              </w:divBdr>
            </w:div>
            <w:div w:id="1525485111">
              <w:marLeft w:val="0"/>
              <w:marRight w:val="0"/>
              <w:marTop w:val="0"/>
              <w:marBottom w:val="0"/>
              <w:divBdr>
                <w:top w:val="none" w:sz="0" w:space="0" w:color="auto"/>
                <w:left w:val="none" w:sz="0" w:space="0" w:color="auto"/>
                <w:bottom w:val="none" w:sz="0" w:space="0" w:color="auto"/>
                <w:right w:val="none" w:sz="0" w:space="0" w:color="auto"/>
              </w:divBdr>
            </w:div>
            <w:div w:id="1657873860">
              <w:marLeft w:val="0"/>
              <w:marRight w:val="0"/>
              <w:marTop w:val="0"/>
              <w:marBottom w:val="0"/>
              <w:divBdr>
                <w:top w:val="none" w:sz="0" w:space="0" w:color="auto"/>
                <w:left w:val="none" w:sz="0" w:space="0" w:color="auto"/>
                <w:bottom w:val="none" w:sz="0" w:space="0" w:color="auto"/>
                <w:right w:val="none" w:sz="0" w:space="0" w:color="auto"/>
              </w:divBdr>
            </w:div>
            <w:div w:id="1583828491">
              <w:marLeft w:val="0"/>
              <w:marRight w:val="0"/>
              <w:marTop w:val="0"/>
              <w:marBottom w:val="0"/>
              <w:divBdr>
                <w:top w:val="none" w:sz="0" w:space="0" w:color="auto"/>
                <w:left w:val="none" w:sz="0" w:space="0" w:color="auto"/>
                <w:bottom w:val="none" w:sz="0" w:space="0" w:color="auto"/>
                <w:right w:val="none" w:sz="0" w:space="0" w:color="auto"/>
              </w:divBdr>
            </w:div>
            <w:div w:id="262349812">
              <w:marLeft w:val="0"/>
              <w:marRight w:val="0"/>
              <w:marTop w:val="0"/>
              <w:marBottom w:val="0"/>
              <w:divBdr>
                <w:top w:val="none" w:sz="0" w:space="0" w:color="auto"/>
                <w:left w:val="none" w:sz="0" w:space="0" w:color="auto"/>
                <w:bottom w:val="none" w:sz="0" w:space="0" w:color="auto"/>
                <w:right w:val="none" w:sz="0" w:space="0" w:color="auto"/>
              </w:divBdr>
            </w:div>
            <w:div w:id="1491871947">
              <w:marLeft w:val="0"/>
              <w:marRight w:val="0"/>
              <w:marTop w:val="0"/>
              <w:marBottom w:val="0"/>
              <w:divBdr>
                <w:top w:val="none" w:sz="0" w:space="0" w:color="auto"/>
                <w:left w:val="none" w:sz="0" w:space="0" w:color="auto"/>
                <w:bottom w:val="none" w:sz="0" w:space="0" w:color="auto"/>
                <w:right w:val="none" w:sz="0" w:space="0" w:color="auto"/>
              </w:divBdr>
            </w:div>
            <w:div w:id="445973298">
              <w:marLeft w:val="0"/>
              <w:marRight w:val="0"/>
              <w:marTop w:val="0"/>
              <w:marBottom w:val="0"/>
              <w:divBdr>
                <w:top w:val="none" w:sz="0" w:space="0" w:color="auto"/>
                <w:left w:val="none" w:sz="0" w:space="0" w:color="auto"/>
                <w:bottom w:val="none" w:sz="0" w:space="0" w:color="auto"/>
                <w:right w:val="none" w:sz="0" w:space="0" w:color="auto"/>
              </w:divBdr>
            </w:div>
            <w:div w:id="811866892">
              <w:marLeft w:val="0"/>
              <w:marRight w:val="0"/>
              <w:marTop w:val="0"/>
              <w:marBottom w:val="0"/>
              <w:divBdr>
                <w:top w:val="none" w:sz="0" w:space="0" w:color="auto"/>
                <w:left w:val="none" w:sz="0" w:space="0" w:color="auto"/>
                <w:bottom w:val="none" w:sz="0" w:space="0" w:color="auto"/>
                <w:right w:val="none" w:sz="0" w:space="0" w:color="auto"/>
              </w:divBdr>
            </w:div>
            <w:div w:id="950281955">
              <w:marLeft w:val="0"/>
              <w:marRight w:val="0"/>
              <w:marTop w:val="0"/>
              <w:marBottom w:val="0"/>
              <w:divBdr>
                <w:top w:val="none" w:sz="0" w:space="0" w:color="auto"/>
                <w:left w:val="none" w:sz="0" w:space="0" w:color="auto"/>
                <w:bottom w:val="none" w:sz="0" w:space="0" w:color="auto"/>
                <w:right w:val="none" w:sz="0" w:space="0" w:color="auto"/>
              </w:divBdr>
            </w:div>
            <w:div w:id="1832981113">
              <w:marLeft w:val="0"/>
              <w:marRight w:val="0"/>
              <w:marTop w:val="0"/>
              <w:marBottom w:val="0"/>
              <w:divBdr>
                <w:top w:val="none" w:sz="0" w:space="0" w:color="auto"/>
                <w:left w:val="none" w:sz="0" w:space="0" w:color="auto"/>
                <w:bottom w:val="none" w:sz="0" w:space="0" w:color="auto"/>
                <w:right w:val="none" w:sz="0" w:space="0" w:color="auto"/>
              </w:divBdr>
            </w:div>
            <w:div w:id="1129132427">
              <w:marLeft w:val="0"/>
              <w:marRight w:val="0"/>
              <w:marTop w:val="0"/>
              <w:marBottom w:val="0"/>
              <w:divBdr>
                <w:top w:val="none" w:sz="0" w:space="0" w:color="auto"/>
                <w:left w:val="none" w:sz="0" w:space="0" w:color="auto"/>
                <w:bottom w:val="none" w:sz="0" w:space="0" w:color="auto"/>
                <w:right w:val="none" w:sz="0" w:space="0" w:color="auto"/>
              </w:divBdr>
            </w:div>
            <w:div w:id="967205004">
              <w:marLeft w:val="0"/>
              <w:marRight w:val="0"/>
              <w:marTop w:val="0"/>
              <w:marBottom w:val="0"/>
              <w:divBdr>
                <w:top w:val="none" w:sz="0" w:space="0" w:color="auto"/>
                <w:left w:val="none" w:sz="0" w:space="0" w:color="auto"/>
                <w:bottom w:val="none" w:sz="0" w:space="0" w:color="auto"/>
                <w:right w:val="none" w:sz="0" w:space="0" w:color="auto"/>
              </w:divBdr>
            </w:div>
            <w:div w:id="238180133">
              <w:marLeft w:val="0"/>
              <w:marRight w:val="0"/>
              <w:marTop w:val="0"/>
              <w:marBottom w:val="0"/>
              <w:divBdr>
                <w:top w:val="none" w:sz="0" w:space="0" w:color="auto"/>
                <w:left w:val="none" w:sz="0" w:space="0" w:color="auto"/>
                <w:bottom w:val="none" w:sz="0" w:space="0" w:color="auto"/>
                <w:right w:val="none" w:sz="0" w:space="0" w:color="auto"/>
              </w:divBdr>
            </w:div>
            <w:div w:id="1454907886">
              <w:marLeft w:val="0"/>
              <w:marRight w:val="0"/>
              <w:marTop w:val="0"/>
              <w:marBottom w:val="0"/>
              <w:divBdr>
                <w:top w:val="none" w:sz="0" w:space="0" w:color="auto"/>
                <w:left w:val="none" w:sz="0" w:space="0" w:color="auto"/>
                <w:bottom w:val="none" w:sz="0" w:space="0" w:color="auto"/>
                <w:right w:val="none" w:sz="0" w:space="0" w:color="auto"/>
              </w:divBdr>
            </w:div>
            <w:div w:id="1195120371">
              <w:marLeft w:val="0"/>
              <w:marRight w:val="0"/>
              <w:marTop w:val="0"/>
              <w:marBottom w:val="0"/>
              <w:divBdr>
                <w:top w:val="none" w:sz="0" w:space="0" w:color="auto"/>
                <w:left w:val="none" w:sz="0" w:space="0" w:color="auto"/>
                <w:bottom w:val="none" w:sz="0" w:space="0" w:color="auto"/>
                <w:right w:val="none" w:sz="0" w:space="0" w:color="auto"/>
              </w:divBdr>
            </w:div>
            <w:div w:id="1775594307">
              <w:marLeft w:val="0"/>
              <w:marRight w:val="0"/>
              <w:marTop w:val="0"/>
              <w:marBottom w:val="0"/>
              <w:divBdr>
                <w:top w:val="none" w:sz="0" w:space="0" w:color="auto"/>
                <w:left w:val="none" w:sz="0" w:space="0" w:color="auto"/>
                <w:bottom w:val="none" w:sz="0" w:space="0" w:color="auto"/>
                <w:right w:val="none" w:sz="0" w:space="0" w:color="auto"/>
              </w:divBdr>
            </w:div>
            <w:div w:id="596448190">
              <w:marLeft w:val="0"/>
              <w:marRight w:val="0"/>
              <w:marTop w:val="0"/>
              <w:marBottom w:val="0"/>
              <w:divBdr>
                <w:top w:val="none" w:sz="0" w:space="0" w:color="auto"/>
                <w:left w:val="none" w:sz="0" w:space="0" w:color="auto"/>
                <w:bottom w:val="none" w:sz="0" w:space="0" w:color="auto"/>
                <w:right w:val="none" w:sz="0" w:space="0" w:color="auto"/>
              </w:divBdr>
            </w:div>
            <w:div w:id="5986080">
              <w:marLeft w:val="0"/>
              <w:marRight w:val="0"/>
              <w:marTop w:val="0"/>
              <w:marBottom w:val="0"/>
              <w:divBdr>
                <w:top w:val="none" w:sz="0" w:space="0" w:color="auto"/>
                <w:left w:val="none" w:sz="0" w:space="0" w:color="auto"/>
                <w:bottom w:val="none" w:sz="0" w:space="0" w:color="auto"/>
                <w:right w:val="none" w:sz="0" w:space="0" w:color="auto"/>
              </w:divBdr>
            </w:div>
            <w:div w:id="231964138">
              <w:marLeft w:val="0"/>
              <w:marRight w:val="0"/>
              <w:marTop w:val="0"/>
              <w:marBottom w:val="0"/>
              <w:divBdr>
                <w:top w:val="none" w:sz="0" w:space="0" w:color="auto"/>
                <w:left w:val="none" w:sz="0" w:space="0" w:color="auto"/>
                <w:bottom w:val="none" w:sz="0" w:space="0" w:color="auto"/>
                <w:right w:val="none" w:sz="0" w:space="0" w:color="auto"/>
              </w:divBdr>
            </w:div>
            <w:div w:id="639187691">
              <w:marLeft w:val="0"/>
              <w:marRight w:val="0"/>
              <w:marTop w:val="0"/>
              <w:marBottom w:val="0"/>
              <w:divBdr>
                <w:top w:val="none" w:sz="0" w:space="0" w:color="auto"/>
                <w:left w:val="none" w:sz="0" w:space="0" w:color="auto"/>
                <w:bottom w:val="none" w:sz="0" w:space="0" w:color="auto"/>
                <w:right w:val="none" w:sz="0" w:space="0" w:color="auto"/>
              </w:divBdr>
            </w:div>
            <w:div w:id="1588927638">
              <w:marLeft w:val="0"/>
              <w:marRight w:val="0"/>
              <w:marTop w:val="0"/>
              <w:marBottom w:val="0"/>
              <w:divBdr>
                <w:top w:val="none" w:sz="0" w:space="0" w:color="auto"/>
                <w:left w:val="none" w:sz="0" w:space="0" w:color="auto"/>
                <w:bottom w:val="none" w:sz="0" w:space="0" w:color="auto"/>
                <w:right w:val="none" w:sz="0" w:space="0" w:color="auto"/>
              </w:divBdr>
            </w:div>
            <w:div w:id="893278163">
              <w:marLeft w:val="0"/>
              <w:marRight w:val="0"/>
              <w:marTop w:val="0"/>
              <w:marBottom w:val="0"/>
              <w:divBdr>
                <w:top w:val="none" w:sz="0" w:space="0" w:color="auto"/>
                <w:left w:val="none" w:sz="0" w:space="0" w:color="auto"/>
                <w:bottom w:val="none" w:sz="0" w:space="0" w:color="auto"/>
                <w:right w:val="none" w:sz="0" w:space="0" w:color="auto"/>
              </w:divBdr>
            </w:div>
            <w:div w:id="1376850709">
              <w:marLeft w:val="0"/>
              <w:marRight w:val="0"/>
              <w:marTop w:val="0"/>
              <w:marBottom w:val="0"/>
              <w:divBdr>
                <w:top w:val="none" w:sz="0" w:space="0" w:color="auto"/>
                <w:left w:val="none" w:sz="0" w:space="0" w:color="auto"/>
                <w:bottom w:val="none" w:sz="0" w:space="0" w:color="auto"/>
                <w:right w:val="none" w:sz="0" w:space="0" w:color="auto"/>
              </w:divBdr>
            </w:div>
            <w:div w:id="190462630">
              <w:marLeft w:val="0"/>
              <w:marRight w:val="0"/>
              <w:marTop w:val="0"/>
              <w:marBottom w:val="0"/>
              <w:divBdr>
                <w:top w:val="none" w:sz="0" w:space="0" w:color="auto"/>
                <w:left w:val="none" w:sz="0" w:space="0" w:color="auto"/>
                <w:bottom w:val="none" w:sz="0" w:space="0" w:color="auto"/>
                <w:right w:val="none" w:sz="0" w:space="0" w:color="auto"/>
              </w:divBdr>
            </w:div>
            <w:div w:id="89352621">
              <w:marLeft w:val="0"/>
              <w:marRight w:val="0"/>
              <w:marTop w:val="0"/>
              <w:marBottom w:val="0"/>
              <w:divBdr>
                <w:top w:val="none" w:sz="0" w:space="0" w:color="auto"/>
                <w:left w:val="none" w:sz="0" w:space="0" w:color="auto"/>
                <w:bottom w:val="none" w:sz="0" w:space="0" w:color="auto"/>
                <w:right w:val="none" w:sz="0" w:space="0" w:color="auto"/>
              </w:divBdr>
            </w:div>
            <w:div w:id="932203994">
              <w:marLeft w:val="0"/>
              <w:marRight w:val="0"/>
              <w:marTop w:val="0"/>
              <w:marBottom w:val="0"/>
              <w:divBdr>
                <w:top w:val="none" w:sz="0" w:space="0" w:color="auto"/>
                <w:left w:val="none" w:sz="0" w:space="0" w:color="auto"/>
                <w:bottom w:val="none" w:sz="0" w:space="0" w:color="auto"/>
                <w:right w:val="none" w:sz="0" w:space="0" w:color="auto"/>
              </w:divBdr>
            </w:div>
            <w:div w:id="1333945512">
              <w:marLeft w:val="0"/>
              <w:marRight w:val="0"/>
              <w:marTop w:val="0"/>
              <w:marBottom w:val="0"/>
              <w:divBdr>
                <w:top w:val="none" w:sz="0" w:space="0" w:color="auto"/>
                <w:left w:val="none" w:sz="0" w:space="0" w:color="auto"/>
                <w:bottom w:val="none" w:sz="0" w:space="0" w:color="auto"/>
                <w:right w:val="none" w:sz="0" w:space="0" w:color="auto"/>
              </w:divBdr>
            </w:div>
            <w:div w:id="591820621">
              <w:marLeft w:val="0"/>
              <w:marRight w:val="0"/>
              <w:marTop w:val="0"/>
              <w:marBottom w:val="0"/>
              <w:divBdr>
                <w:top w:val="none" w:sz="0" w:space="0" w:color="auto"/>
                <w:left w:val="none" w:sz="0" w:space="0" w:color="auto"/>
                <w:bottom w:val="none" w:sz="0" w:space="0" w:color="auto"/>
                <w:right w:val="none" w:sz="0" w:space="0" w:color="auto"/>
              </w:divBdr>
            </w:div>
            <w:div w:id="1700355808">
              <w:marLeft w:val="0"/>
              <w:marRight w:val="0"/>
              <w:marTop w:val="0"/>
              <w:marBottom w:val="0"/>
              <w:divBdr>
                <w:top w:val="none" w:sz="0" w:space="0" w:color="auto"/>
                <w:left w:val="none" w:sz="0" w:space="0" w:color="auto"/>
                <w:bottom w:val="none" w:sz="0" w:space="0" w:color="auto"/>
                <w:right w:val="none" w:sz="0" w:space="0" w:color="auto"/>
              </w:divBdr>
            </w:div>
            <w:div w:id="1373310555">
              <w:marLeft w:val="0"/>
              <w:marRight w:val="0"/>
              <w:marTop w:val="0"/>
              <w:marBottom w:val="0"/>
              <w:divBdr>
                <w:top w:val="none" w:sz="0" w:space="0" w:color="auto"/>
                <w:left w:val="none" w:sz="0" w:space="0" w:color="auto"/>
                <w:bottom w:val="none" w:sz="0" w:space="0" w:color="auto"/>
                <w:right w:val="none" w:sz="0" w:space="0" w:color="auto"/>
              </w:divBdr>
            </w:div>
            <w:div w:id="999309072">
              <w:marLeft w:val="0"/>
              <w:marRight w:val="0"/>
              <w:marTop w:val="0"/>
              <w:marBottom w:val="0"/>
              <w:divBdr>
                <w:top w:val="none" w:sz="0" w:space="0" w:color="auto"/>
                <w:left w:val="none" w:sz="0" w:space="0" w:color="auto"/>
                <w:bottom w:val="none" w:sz="0" w:space="0" w:color="auto"/>
                <w:right w:val="none" w:sz="0" w:space="0" w:color="auto"/>
              </w:divBdr>
            </w:div>
            <w:div w:id="1785610183">
              <w:marLeft w:val="0"/>
              <w:marRight w:val="0"/>
              <w:marTop w:val="0"/>
              <w:marBottom w:val="0"/>
              <w:divBdr>
                <w:top w:val="none" w:sz="0" w:space="0" w:color="auto"/>
                <w:left w:val="none" w:sz="0" w:space="0" w:color="auto"/>
                <w:bottom w:val="none" w:sz="0" w:space="0" w:color="auto"/>
                <w:right w:val="none" w:sz="0" w:space="0" w:color="auto"/>
              </w:divBdr>
            </w:div>
            <w:div w:id="1409425988">
              <w:marLeft w:val="0"/>
              <w:marRight w:val="0"/>
              <w:marTop w:val="0"/>
              <w:marBottom w:val="0"/>
              <w:divBdr>
                <w:top w:val="none" w:sz="0" w:space="0" w:color="auto"/>
                <w:left w:val="none" w:sz="0" w:space="0" w:color="auto"/>
                <w:bottom w:val="none" w:sz="0" w:space="0" w:color="auto"/>
                <w:right w:val="none" w:sz="0" w:space="0" w:color="auto"/>
              </w:divBdr>
            </w:div>
            <w:div w:id="345600530">
              <w:marLeft w:val="0"/>
              <w:marRight w:val="0"/>
              <w:marTop w:val="0"/>
              <w:marBottom w:val="0"/>
              <w:divBdr>
                <w:top w:val="none" w:sz="0" w:space="0" w:color="auto"/>
                <w:left w:val="none" w:sz="0" w:space="0" w:color="auto"/>
                <w:bottom w:val="none" w:sz="0" w:space="0" w:color="auto"/>
                <w:right w:val="none" w:sz="0" w:space="0" w:color="auto"/>
              </w:divBdr>
            </w:div>
            <w:div w:id="1334795373">
              <w:marLeft w:val="0"/>
              <w:marRight w:val="0"/>
              <w:marTop w:val="0"/>
              <w:marBottom w:val="0"/>
              <w:divBdr>
                <w:top w:val="none" w:sz="0" w:space="0" w:color="auto"/>
                <w:left w:val="none" w:sz="0" w:space="0" w:color="auto"/>
                <w:bottom w:val="none" w:sz="0" w:space="0" w:color="auto"/>
                <w:right w:val="none" w:sz="0" w:space="0" w:color="auto"/>
              </w:divBdr>
            </w:div>
            <w:div w:id="1761370841">
              <w:marLeft w:val="0"/>
              <w:marRight w:val="0"/>
              <w:marTop w:val="0"/>
              <w:marBottom w:val="0"/>
              <w:divBdr>
                <w:top w:val="none" w:sz="0" w:space="0" w:color="auto"/>
                <w:left w:val="none" w:sz="0" w:space="0" w:color="auto"/>
                <w:bottom w:val="none" w:sz="0" w:space="0" w:color="auto"/>
                <w:right w:val="none" w:sz="0" w:space="0" w:color="auto"/>
              </w:divBdr>
            </w:div>
            <w:div w:id="864249363">
              <w:marLeft w:val="0"/>
              <w:marRight w:val="0"/>
              <w:marTop w:val="0"/>
              <w:marBottom w:val="0"/>
              <w:divBdr>
                <w:top w:val="none" w:sz="0" w:space="0" w:color="auto"/>
                <w:left w:val="none" w:sz="0" w:space="0" w:color="auto"/>
                <w:bottom w:val="none" w:sz="0" w:space="0" w:color="auto"/>
                <w:right w:val="none" w:sz="0" w:space="0" w:color="auto"/>
              </w:divBdr>
            </w:div>
            <w:div w:id="378359524">
              <w:marLeft w:val="0"/>
              <w:marRight w:val="0"/>
              <w:marTop w:val="0"/>
              <w:marBottom w:val="0"/>
              <w:divBdr>
                <w:top w:val="none" w:sz="0" w:space="0" w:color="auto"/>
                <w:left w:val="none" w:sz="0" w:space="0" w:color="auto"/>
                <w:bottom w:val="none" w:sz="0" w:space="0" w:color="auto"/>
                <w:right w:val="none" w:sz="0" w:space="0" w:color="auto"/>
              </w:divBdr>
            </w:div>
            <w:div w:id="234127106">
              <w:marLeft w:val="0"/>
              <w:marRight w:val="0"/>
              <w:marTop w:val="0"/>
              <w:marBottom w:val="0"/>
              <w:divBdr>
                <w:top w:val="none" w:sz="0" w:space="0" w:color="auto"/>
                <w:left w:val="none" w:sz="0" w:space="0" w:color="auto"/>
                <w:bottom w:val="none" w:sz="0" w:space="0" w:color="auto"/>
                <w:right w:val="none" w:sz="0" w:space="0" w:color="auto"/>
              </w:divBdr>
            </w:div>
            <w:div w:id="487866479">
              <w:marLeft w:val="0"/>
              <w:marRight w:val="0"/>
              <w:marTop w:val="0"/>
              <w:marBottom w:val="0"/>
              <w:divBdr>
                <w:top w:val="none" w:sz="0" w:space="0" w:color="auto"/>
                <w:left w:val="none" w:sz="0" w:space="0" w:color="auto"/>
                <w:bottom w:val="none" w:sz="0" w:space="0" w:color="auto"/>
                <w:right w:val="none" w:sz="0" w:space="0" w:color="auto"/>
              </w:divBdr>
            </w:div>
            <w:div w:id="1871988860">
              <w:marLeft w:val="0"/>
              <w:marRight w:val="0"/>
              <w:marTop w:val="0"/>
              <w:marBottom w:val="0"/>
              <w:divBdr>
                <w:top w:val="none" w:sz="0" w:space="0" w:color="auto"/>
                <w:left w:val="none" w:sz="0" w:space="0" w:color="auto"/>
                <w:bottom w:val="none" w:sz="0" w:space="0" w:color="auto"/>
                <w:right w:val="none" w:sz="0" w:space="0" w:color="auto"/>
              </w:divBdr>
            </w:div>
            <w:div w:id="1441757967">
              <w:marLeft w:val="0"/>
              <w:marRight w:val="0"/>
              <w:marTop w:val="0"/>
              <w:marBottom w:val="0"/>
              <w:divBdr>
                <w:top w:val="none" w:sz="0" w:space="0" w:color="auto"/>
                <w:left w:val="none" w:sz="0" w:space="0" w:color="auto"/>
                <w:bottom w:val="none" w:sz="0" w:space="0" w:color="auto"/>
                <w:right w:val="none" w:sz="0" w:space="0" w:color="auto"/>
              </w:divBdr>
            </w:div>
            <w:div w:id="472408232">
              <w:marLeft w:val="0"/>
              <w:marRight w:val="0"/>
              <w:marTop w:val="0"/>
              <w:marBottom w:val="0"/>
              <w:divBdr>
                <w:top w:val="none" w:sz="0" w:space="0" w:color="auto"/>
                <w:left w:val="none" w:sz="0" w:space="0" w:color="auto"/>
                <w:bottom w:val="none" w:sz="0" w:space="0" w:color="auto"/>
                <w:right w:val="none" w:sz="0" w:space="0" w:color="auto"/>
              </w:divBdr>
            </w:div>
            <w:div w:id="1020857028">
              <w:marLeft w:val="0"/>
              <w:marRight w:val="0"/>
              <w:marTop w:val="0"/>
              <w:marBottom w:val="0"/>
              <w:divBdr>
                <w:top w:val="none" w:sz="0" w:space="0" w:color="auto"/>
                <w:left w:val="none" w:sz="0" w:space="0" w:color="auto"/>
                <w:bottom w:val="none" w:sz="0" w:space="0" w:color="auto"/>
                <w:right w:val="none" w:sz="0" w:space="0" w:color="auto"/>
              </w:divBdr>
            </w:div>
            <w:div w:id="124781825">
              <w:marLeft w:val="0"/>
              <w:marRight w:val="0"/>
              <w:marTop w:val="0"/>
              <w:marBottom w:val="0"/>
              <w:divBdr>
                <w:top w:val="none" w:sz="0" w:space="0" w:color="auto"/>
                <w:left w:val="none" w:sz="0" w:space="0" w:color="auto"/>
                <w:bottom w:val="none" w:sz="0" w:space="0" w:color="auto"/>
                <w:right w:val="none" w:sz="0" w:space="0" w:color="auto"/>
              </w:divBdr>
            </w:div>
            <w:div w:id="189994015">
              <w:marLeft w:val="0"/>
              <w:marRight w:val="0"/>
              <w:marTop w:val="0"/>
              <w:marBottom w:val="0"/>
              <w:divBdr>
                <w:top w:val="none" w:sz="0" w:space="0" w:color="auto"/>
                <w:left w:val="none" w:sz="0" w:space="0" w:color="auto"/>
                <w:bottom w:val="none" w:sz="0" w:space="0" w:color="auto"/>
                <w:right w:val="none" w:sz="0" w:space="0" w:color="auto"/>
              </w:divBdr>
            </w:div>
            <w:div w:id="55055231">
              <w:marLeft w:val="0"/>
              <w:marRight w:val="0"/>
              <w:marTop w:val="0"/>
              <w:marBottom w:val="0"/>
              <w:divBdr>
                <w:top w:val="none" w:sz="0" w:space="0" w:color="auto"/>
                <w:left w:val="none" w:sz="0" w:space="0" w:color="auto"/>
                <w:bottom w:val="none" w:sz="0" w:space="0" w:color="auto"/>
                <w:right w:val="none" w:sz="0" w:space="0" w:color="auto"/>
              </w:divBdr>
            </w:div>
            <w:div w:id="237063007">
              <w:marLeft w:val="0"/>
              <w:marRight w:val="0"/>
              <w:marTop w:val="0"/>
              <w:marBottom w:val="0"/>
              <w:divBdr>
                <w:top w:val="none" w:sz="0" w:space="0" w:color="auto"/>
                <w:left w:val="none" w:sz="0" w:space="0" w:color="auto"/>
                <w:bottom w:val="none" w:sz="0" w:space="0" w:color="auto"/>
                <w:right w:val="none" w:sz="0" w:space="0" w:color="auto"/>
              </w:divBdr>
            </w:div>
            <w:div w:id="368116823">
              <w:marLeft w:val="0"/>
              <w:marRight w:val="0"/>
              <w:marTop w:val="0"/>
              <w:marBottom w:val="0"/>
              <w:divBdr>
                <w:top w:val="none" w:sz="0" w:space="0" w:color="auto"/>
                <w:left w:val="none" w:sz="0" w:space="0" w:color="auto"/>
                <w:bottom w:val="none" w:sz="0" w:space="0" w:color="auto"/>
                <w:right w:val="none" w:sz="0" w:space="0" w:color="auto"/>
              </w:divBdr>
            </w:div>
            <w:div w:id="171260105">
              <w:marLeft w:val="0"/>
              <w:marRight w:val="0"/>
              <w:marTop w:val="0"/>
              <w:marBottom w:val="0"/>
              <w:divBdr>
                <w:top w:val="none" w:sz="0" w:space="0" w:color="auto"/>
                <w:left w:val="none" w:sz="0" w:space="0" w:color="auto"/>
                <w:bottom w:val="none" w:sz="0" w:space="0" w:color="auto"/>
                <w:right w:val="none" w:sz="0" w:space="0" w:color="auto"/>
              </w:divBdr>
            </w:div>
            <w:div w:id="205340139">
              <w:marLeft w:val="0"/>
              <w:marRight w:val="0"/>
              <w:marTop w:val="0"/>
              <w:marBottom w:val="0"/>
              <w:divBdr>
                <w:top w:val="none" w:sz="0" w:space="0" w:color="auto"/>
                <w:left w:val="none" w:sz="0" w:space="0" w:color="auto"/>
                <w:bottom w:val="none" w:sz="0" w:space="0" w:color="auto"/>
                <w:right w:val="none" w:sz="0" w:space="0" w:color="auto"/>
              </w:divBdr>
            </w:div>
            <w:div w:id="2046371554">
              <w:marLeft w:val="0"/>
              <w:marRight w:val="0"/>
              <w:marTop w:val="0"/>
              <w:marBottom w:val="0"/>
              <w:divBdr>
                <w:top w:val="none" w:sz="0" w:space="0" w:color="auto"/>
                <w:left w:val="none" w:sz="0" w:space="0" w:color="auto"/>
                <w:bottom w:val="none" w:sz="0" w:space="0" w:color="auto"/>
                <w:right w:val="none" w:sz="0" w:space="0" w:color="auto"/>
              </w:divBdr>
            </w:div>
            <w:div w:id="898251285">
              <w:marLeft w:val="0"/>
              <w:marRight w:val="0"/>
              <w:marTop w:val="0"/>
              <w:marBottom w:val="0"/>
              <w:divBdr>
                <w:top w:val="none" w:sz="0" w:space="0" w:color="auto"/>
                <w:left w:val="none" w:sz="0" w:space="0" w:color="auto"/>
                <w:bottom w:val="none" w:sz="0" w:space="0" w:color="auto"/>
                <w:right w:val="none" w:sz="0" w:space="0" w:color="auto"/>
              </w:divBdr>
            </w:div>
            <w:div w:id="1046560087">
              <w:marLeft w:val="0"/>
              <w:marRight w:val="0"/>
              <w:marTop w:val="0"/>
              <w:marBottom w:val="0"/>
              <w:divBdr>
                <w:top w:val="none" w:sz="0" w:space="0" w:color="auto"/>
                <w:left w:val="none" w:sz="0" w:space="0" w:color="auto"/>
                <w:bottom w:val="none" w:sz="0" w:space="0" w:color="auto"/>
                <w:right w:val="none" w:sz="0" w:space="0" w:color="auto"/>
              </w:divBdr>
            </w:div>
            <w:div w:id="1305039326">
              <w:marLeft w:val="0"/>
              <w:marRight w:val="0"/>
              <w:marTop w:val="0"/>
              <w:marBottom w:val="0"/>
              <w:divBdr>
                <w:top w:val="none" w:sz="0" w:space="0" w:color="auto"/>
                <w:left w:val="none" w:sz="0" w:space="0" w:color="auto"/>
                <w:bottom w:val="none" w:sz="0" w:space="0" w:color="auto"/>
                <w:right w:val="none" w:sz="0" w:space="0" w:color="auto"/>
              </w:divBdr>
            </w:div>
            <w:div w:id="1460146256">
              <w:marLeft w:val="0"/>
              <w:marRight w:val="0"/>
              <w:marTop w:val="0"/>
              <w:marBottom w:val="0"/>
              <w:divBdr>
                <w:top w:val="none" w:sz="0" w:space="0" w:color="auto"/>
                <w:left w:val="none" w:sz="0" w:space="0" w:color="auto"/>
                <w:bottom w:val="none" w:sz="0" w:space="0" w:color="auto"/>
                <w:right w:val="none" w:sz="0" w:space="0" w:color="auto"/>
              </w:divBdr>
            </w:div>
            <w:div w:id="1318530570">
              <w:marLeft w:val="0"/>
              <w:marRight w:val="0"/>
              <w:marTop w:val="0"/>
              <w:marBottom w:val="0"/>
              <w:divBdr>
                <w:top w:val="none" w:sz="0" w:space="0" w:color="auto"/>
                <w:left w:val="none" w:sz="0" w:space="0" w:color="auto"/>
                <w:bottom w:val="none" w:sz="0" w:space="0" w:color="auto"/>
                <w:right w:val="none" w:sz="0" w:space="0" w:color="auto"/>
              </w:divBdr>
            </w:div>
            <w:div w:id="1032224354">
              <w:marLeft w:val="0"/>
              <w:marRight w:val="0"/>
              <w:marTop w:val="0"/>
              <w:marBottom w:val="0"/>
              <w:divBdr>
                <w:top w:val="none" w:sz="0" w:space="0" w:color="auto"/>
                <w:left w:val="none" w:sz="0" w:space="0" w:color="auto"/>
                <w:bottom w:val="none" w:sz="0" w:space="0" w:color="auto"/>
                <w:right w:val="none" w:sz="0" w:space="0" w:color="auto"/>
              </w:divBdr>
            </w:div>
            <w:div w:id="392579893">
              <w:marLeft w:val="0"/>
              <w:marRight w:val="0"/>
              <w:marTop w:val="0"/>
              <w:marBottom w:val="0"/>
              <w:divBdr>
                <w:top w:val="none" w:sz="0" w:space="0" w:color="auto"/>
                <w:left w:val="none" w:sz="0" w:space="0" w:color="auto"/>
                <w:bottom w:val="none" w:sz="0" w:space="0" w:color="auto"/>
                <w:right w:val="none" w:sz="0" w:space="0" w:color="auto"/>
              </w:divBdr>
            </w:div>
            <w:div w:id="1440181734">
              <w:marLeft w:val="0"/>
              <w:marRight w:val="0"/>
              <w:marTop w:val="0"/>
              <w:marBottom w:val="0"/>
              <w:divBdr>
                <w:top w:val="none" w:sz="0" w:space="0" w:color="auto"/>
                <w:left w:val="none" w:sz="0" w:space="0" w:color="auto"/>
                <w:bottom w:val="none" w:sz="0" w:space="0" w:color="auto"/>
                <w:right w:val="none" w:sz="0" w:space="0" w:color="auto"/>
              </w:divBdr>
            </w:div>
            <w:div w:id="815609722">
              <w:marLeft w:val="0"/>
              <w:marRight w:val="0"/>
              <w:marTop w:val="0"/>
              <w:marBottom w:val="0"/>
              <w:divBdr>
                <w:top w:val="none" w:sz="0" w:space="0" w:color="auto"/>
                <w:left w:val="none" w:sz="0" w:space="0" w:color="auto"/>
                <w:bottom w:val="none" w:sz="0" w:space="0" w:color="auto"/>
                <w:right w:val="none" w:sz="0" w:space="0" w:color="auto"/>
              </w:divBdr>
            </w:div>
            <w:div w:id="1634481964">
              <w:marLeft w:val="0"/>
              <w:marRight w:val="0"/>
              <w:marTop w:val="0"/>
              <w:marBottom w:val="0"/>
              <w:divBdr>
                <w:top w:val="none" w:sz="0" w:space="0" w:color="auto"/>
                <w:left w:val="none" w:sz="0" w:space="0" w:color="auto"/>
                <w:bottom w:val="none" w:sz="0" w:space="0" w:color="auto"/>
                <w:right w:val="none" w:sz="0" w:space="0" w:color="auto"/>
              </w:divBdr>
            </w:div>
            <w:div w:id="824474865">
              <w:marLeft w:val="0"/>
              <w:marRight w:val="0"/>
              <w:marTop w:val="0"/>
              <w:marBottom w:val="0"/>
              <w:divBdr>
                <w:top w:val="none" w:sz="0" w:space="0" w:color="auto"/>
                <w:left w:val="none" w:sz="0" w:space="0" w:color="auto"/>
                <w:bottom w:val="none" w:sz="0" w:space="0" w:color="auto"/>
                <w:right w:val="none" w:sz="0" w:space="0" w:color="auto"/>
              </w:divBdr>
            </w:div>
            <w:div w:id="1582367268">
              <w:marLeft w:val="0"/>
              <w:marRight w:val="0"/>
              <w:marTop w:val="0"/>
              <w:marBottom w:val="0"/>
              <w:divBdr>
                <w:top w:val="none" w:sz="0" w:space="0" w:color="auto"/>
                <w:left w:val="none" w:sz="0" w:space="0" w:color="auto"/>
                <w:bottom w:val="none" w:sz="0" w:space="0" w:color="auto"/>
                <w:right w:val="none" w:sz="0" w:space="0" w:color="auto"/>
              </w:divBdr>
            </w:div>
            <w:div w:id="445392786">
              <w:marLeft w:val="0"/>
              <w:marRight w:val="0"/>
              <w:marTop w:val="0"/>
              <w:marBottom w:val="0"/>
              <w:divBdr>
                <w:top w:val="none" w:sz="0" w:space="0" w:color="auto"/>
                <w:left w:val="none" w:sz="0" w:space="0" w:color="auto"/>
                <w:bottom w:val="none" w:sz="0" w:space="0" w:color="auto"/>
                <w:right w:val="none" w:sz="0" w:space="0" w:color="auto"/>
              </w:divBdr>
            </w:div>
            <w:div w:id="324751658">
              <w:marLeft w:val="0"/>
              <w:marRight w:val="0"/>
              <w:marTop w:val="0"/>
              <w:marBottom w:val="0"/>
              <w:divBdr>
                <w:top w:val="none" w:sz="0" w:space="0" w:color="auto"/>
                <w:left w:val="none" w:sz="0" w:space="0" w:color="auto"/>
                <w:bottom w:val="none" w:sz="0" w:space="0" w:color="auto"/>
                <w:right w:val="none" w:sz="0" w:space="0" w:color="auto"/>
              </w:divBdr>
            </w:div>
            <w:div w:id="1628773892">
              <w:marLeft w:val="0"/>
              <w:marRight w:val="0"/>
              <w:marTop w:val="0"/>
              <w:marBottom w:val="0"/>
              <w:divBdr>
                <w:top w:val="none" w:sz="0" w:space="0" w:color="auto"/>
                <w:left w:val="none" w:sz="0" w:space="0" w:color="auto"/>
                <w:bottom w:val="none" w:sz="0" w:space="0" w:color="auto"/>
                <w:right w:val="none" w:sz="0" w:space="0" w:color="auto"/>
              </w:divBdr>
            </w:div>
            <w:div w:id="475881882">
              <w:marLeft w:val="0"/>
              <w:marRight w:val="0"/>
              <w:marTop w:val="0"/>
              <w:marBottom w:val="0"/>
              <w:divBdr>
                <w:top w:val="none" w:sz="0" w:space="0" w:color="auto"/>
                <w:left w:val="none" w:sz="0" w:space="0" w:color="auto"/>
                <w:bottom w:val="none" w:sz="0" w:space="0" w:color="auto"/>
                <w:right w:val="none" w:sz="0" w:space="0" w:color="auto"/>
              </w:divBdr>
            </w:div>
            <w:div w:id="60178163">
              <w:marLeft w:val="0"/>
              <w:marRight w:val="0"/>
              <w:marTop w:val="0"/>
              <w:marBottom w:val="0"/>
              <w:divBdr>
                <w:top w:val="none" w:sz="0" w:space="0" w:color="auto"/>
                <w:left w:val="none" w:sz="0" w:space="0" w:color="auto"/>
                <w:bottom w:val="none" w:sz="0" w:space="0" w:color="auto"/>
                <w:right w:val="none" w:sz="0" w:space="0" w:color="auto"/>
              </w:divBdr>
            </w:div>
            <w:div w:id="28603041">
              <w:marLeft w:val="0"/>
              <w:marRight w:val="0"/>
              <w:marTop w:val="0"/>
              <w:marBottom w:val="0"/>
              <w:divBdr>
                <w:top w:val="none" w:sz="0" w:space="0" w:color="auto"/>
                <w:left w:val="none" w:sz="0" w:space="0" w:color="auto"/>
                <w:bottom w:val="none" w:sz="0" w:space="0" w:color="auto"/>
                <w:right w:val="none" w:sz="0" w:space="0" w:color="auto"/>
              </w:divBdr>
            </w:div>
            <w:div w:id="894852844">
              <w:marLeft w:val="0"/>
              <w:marRight w:val="0"/>
              <w:marTop w:val="0"/>
              <w:marBottom w:val="0"/>
              <w:divBdr>
                <w:top w:val="none" w:sz="0" w:space="0" w:color="auto"/>
                <w:left w:val="none" w:sz="0" w:space="0" w:color="auto"/>
                <w:bottom w:val="none" w:sz="0" w:space="0" w:color="auto"/>
                <w:right w:val="none" w:sz="0" w:space="0" w:color="auto"/>
              </w:divBdr>
            </w:div>
            <w:div w:id="583806815">
              <w:marLeft w:val="0"/>
              <w:marRight w:val="0"/>
              <w:marTop w:val="0"/>
              <w:marBottom w:val="0"/>
              <w:divBdr>
                <w:top w:val="none" w:sz="0" w:space="0" w:color="auto"/>
                <w:left w:val="none" w:sz="0" w:space="0" w:color="auto"/>
                <w:bottom w:val="none" w:sz="0" w:space="0" w:color="auto"/>
                <w:right w:val="none" w:sz="0" w:space="0" w:color="auto"/>
              </w:divBdr>
            </w:div>
            <w:div w:id="1679384162">
              <w:marLeft w:val="0"/>
              <w:marRight w:val="0"/>
              <w:marTop w:val="0"/>
              <w:marBottom w:val="0"/>
              <w:divBdr>
                <w:top w:val="none" w:sz="0" w:space="0" w:color="auto"/>
                <w:left w:val="none" w:sz="0" w:space="0" w:color="auto"/>
                <w:bottom w:val="none" w:sz="0" w:space="0" w:color="auto"/>
                <w:right w:val="none" w:sz="0" w:space="0" w:color="auto"/>
              </w:divBdr>
            </w:div>
            <w:div w:id="2108302706">
              <w:marLeft w:val="0"/>
              <w:marRight w:val="0"/>
              <w:marTop w:val="0"/>
              <w:marBottom w:val="0"/>
              <w:divBdr>
                <w:top w:val="none" w:sz="0" w:space="0" w:color="auto"/>
                <w:left w:val="none" w:sz="0" w:space="0" w:color="auto"/>
                <w:bottom w:val="none" w:sz="0" w:space="0" w:color="auto"/>
                <w:right w:val="none" w:sz="0" w:space="0" w:color="auto"/>
              </w:divBdr>
            </w:div>
            <w:div w:id="345329830">
              <w:marLeft w:val="0"/>
              <w:marRight w:val="0"/>
              <w:marTop w:val="0"/>
              <w:marBottom w:val="0"/>
              <w:divBdr>
                <w:top w:val="none" w:sz="0" w:space="0" w:color="auto"/>
                <w:left w:val="none" w:sz="0" w:space="0" w:color="auto"/>
                <w:bottom w:val="none" w:sz="0" w:space="0" w:color="auto"/>
                <w:right w:val="none" w:sz="0" w:space="0" w:color="auto"/>
              </w:divBdr>
            </w:div>
            <w:div w:id="428352100">
              <w:marLeft w:val="0"/>
              <w:marRight w:val="0"/>
              <w:marTop w:val="0"/>
              <w:marBottom w:val="0"/>
              <w:divBdr>
                <w:top w:val="none" w:sz="0" w:space="0" w:color="auto"/>
                <w:left w:val="none" w:sz="0" w:space="0" w:color="auto"/>
                <w:bottom w:val="none" w:sz="0" w:space="0" w:color="auto"/>
                <w:right w:val="none" w:sz="0" w:space="0" w:color="auto"/>
              </w:divBdr>
            </w:div>
            <w:div w:id="1718118091">
              <w:marLeft w:val="0"/>
              <w:marRight w:val="0"/>
              <w:marTop w:val="0"/>
              <w:marBottom w:val="0"/>
              <w:divBdr>
                <w:top w:val="none" w:sz="0" w:space="0" w:color="auto"/>
                <w:left w:val="none" w:sz="0" w:space="0" w:color="auto"/>
                <w:bottom w:val="none" w:sz="0" w:space="0" w:color="auto"/>
                <w:right w:val="none" w:sz="0" w:space="0" w:color="auto"/>
              </w:divBdr>
            </w:div>
            <w:div w:id="597179241">
              <w:marLeft w:val="0"/>
              <w:marRight w:val="0"/>
              <w:marTop w:val="0"/>
              <w:marBottom w:val="0"/>
              <w:divBdr>
                <w:top w:val="none" w:sz="0" w:space="0" w:color="auto"/>
                <w:left w:val="none" w:sz="0" w:space="0" w:color="auto"/>
                <w:bottom w:val="none" w:sz="0" w:space="0" w:color="auto"/>
                <w:right w:val="none" w:sz="0" w:space="0" w:color="auto"/>
              </w:divBdr>
            </w:div>
            <w:div w:id="1181894113">
              <w:marLeft w:val="0"/>
              <w:marRight w:val="0"/>
              <w:marTop w:val="0"/>
              <w:marBottom w:val="0"/>
              <w:divBdr>
                <w:top w:val="none" w:sz="0" w:space="0" w:color="auto"/>
                <w:left w:val="none" w:sz="0" w:space="0" w:color="auto"/>
                <w:bottom w:val="none" w:sz="0" w:space="0" w:color="auto"/>
                <w:right w:val="none" w:sz="0" w:space="0" w:color="auto"/>
              </w:divBdr>
            </w:div>
            <w:div w:id="1755128520">
              <w:marLeft w:val="0"/>
              <w:marRight w:val="0"/>
              <w:marTop w:val="0"/>
              <w:marBottom w:val="0"/>
              <w:divBdr>
                <w:top w:val="none" w:sz="0" w:space="0" w:color="auto"/>
                <w:left w:val="none" w:sz="0" w:space="0" w:color="auto"/>
                <w:bottom w:val="none" w:sz="0" w:space="0" w:color="auto"/>
                <w:right w:val="none" w:sz="0" w:space="0" w:color="auto"/>
              </w:divBdr>
            </w:div>
            <w:div w:id="1813406929">
              <w:marLeft w:val="0"/>
              <w:marRight w:val="0"/>
              <w:marTop w:val="0"/>
              <w:marBottom w:val="0"/>
              <w:divBdr>
                <w:top w:val="none" w:sz="0" w:space="0" w:color="auto"/>
                <w:left w:val="none" w:sz="0" w:space="0" w:color="auto"/>
                <w:bottom w:val="none" w:sz="0" w:space="0" w:color="auto"/>
                <w:right w:val="none" w:sz="0" w:space="0" w:color="auto"/>
              </w:divBdr>
            </w:div>
            <w:div w:id="1213495831">
              <w:marLeft w:val="0"/>
              <w:marRight w:val="0"/>
              <w:marTop w:val="0"/>
              <w:marBottom w:val="0"/>
              <w:divBdr>
                <w:top w:val="none" w:sz="0" w:space="0" w:color="auto"/>
                <w:left w:val="none" w:sz="0" w:space="0" w:color="auto"/>
                <w:bottom w:val="none" w:sz="0" w:space="0" w:color="auto"/>
                <w:right w:val="none" w:sz="0" w:space="0" w:color="auto"/>
              </w:divBdr>
            </w:div>
            <w:div w:id="2132430991">
              <w:marLeft w:val="0"/>
              <w:marRight w:val="0"/>
              <w:marTop w:val="0"/>
              <w:marBottom w:val="0"/>
              <w:divBdr>
                <w:top w:val="none" w:sz="0" w:space="0" w:color="auto"/>
                <w:left w:val="none" w:sz="0" w:space="0" w:color="auto"/>
                <w:bottom w:val="none" w:sz="0" w:space="0" w:color="auto"/>
                <w:right w:val="none" w:sz="0" w:space="0" w:color="auto"/>
              </w:divBdr>
            </w:div>
            <w:div w:id="811826426">
              <w:marLeft w:val="0"/>
              <w:marRight w:val="0"/>
              <w:marTop w:val="0"/>
              <w:marBottom w:val="0"/>
              <w:divBdr>
                <w:top w:val="none" w:sz="0" w:space="0" w:color="auto"/>
                <w:left w:val="none" w:sz="0" w:space="0" w:color="auto"/>
                <w:bottom w:val="none" w:sz="0" w:space="0" w:color="auto"/>
                <w:right w:val="none" w:sz="0" w:space="0" w:color="auto"/>
              </w:divBdr>
            </w:div>
            <w:div w:id="868496437">
              <w:marLeft w:val="0"/>
              <w:marRight w:val="0"/>
              <w:marTop w:val="0"/>
              <w:marBottom w:val="0"/>
              <w:divBdr>
                <w:top w:val="none" w:sz="0" w:space="0" w:color="auto"/>
                <w:left w:val="none" w:sz="0" w:space="0" w:color="auto"/>
                <w:bottom w:val="none" w:sz="0" w:space="0" w:color="auto"/>
                <w:right w:val="none" w:sz="0" w:space="0" w:color="auto"/>
              </w:divBdr>
            </w:div>
            <w:div w:id="1637641749">
              <w:marLeft w:val="0"/>
              <w:marRight w:val="0"/>
              <w:marTop w:val="0"/>
              <w:marBottom w:val="0"/>
              <w:divBdr>
                <w:top w:val="none" w:sz="0" w:space="0" w:color="auto"/>
                <w:left w:val="none" w:sz="0" w:space="0" w:color="auto"/>
                <w:bottom w:val="none" w:sz="0" w:space="0" w:color="auto"/>
                <w:right w:val="none" w:sz="0" w:space="0" w:color="auto"/>
              </w:divBdr>
            </w:div>
            <w:div w:id="937642246">
              <w:marLeft w:val="0"/>
              <w:marRight w:val="0"/>
              <w:marTop w:val="0"/>
              <w:marBottom w:val="0"/>
              <w:divBdr>
                <w:top w:val="none" w:sz="0" w:space="0" w:color="auto"/>
                <w:left w:val="none" w:sz="0" w:space="0" w:color="auto"/>
                <w:bottom w:val="none" w:sz="0" w:space="0" w:color="auto"/>
                <w:right w:val="none" w:sz="0" w:space="0" w:color="auto"/>
              </w:divBdr>
            </w:div>
            <w:div w:id="466776900">
              <w:marLeft w:val="0"/>
              <w:marRight w:val="0"/>
              <w:marTop w:val="0"/>
              <w:marBottom w:val="0"/>
              <w:divBdr>
                <w:top w:val="none" w:sz="0" w:space="0" w:color="auto"/>
                <w:left w:val="none" w:sz="0" w:space="0" w:color="auto"/>
                <w:bottom w:val="none" w:sz="0" w:space="0" w:color="auto"/>
                <w:right w:val="none" w:sz="0" w:space="0" w:color="auto"/>
              </w:divBdr>
            </w:div>
            <w:div w:id="572199303">
              <w:marLeft w:val="0"/>
              <w:marRight w:val="0"/>
              <w:marTop w:val="0"/>
              <w:marBottom w:val="0"/>
              <w:divBdr>
                <w:top w:val="none" w:sz="0" w:space="0" w:color="auto"/>
                <w:left w:val="none" w:sz="0" w:space="0" w:color="auto"/>
                <w:bottom w:val="none" w:sz="0" w:space="0" w:color="auto"/>
                <w:right w:val="none" w:sz="0" w:space="0" w:color="auto"/>
              </w:divBdr>
            </w:div>
            <w:div w:id="1926723466">
              <w:marLeft w:val="0"/>
              <w:marRight w:val="0"/>
              <w:marTop w:val="0"/>
              <w:marBottom w:val="0"/>
              <w:divBdr>
                <w:top w:val="none" w:sz="0" w:space="0" w:color="auto"/>
                <w:left w:val="none" w:sz="0" w:space="0" w:color="auto"/>
                <w:bottom w:val="none" w:sz="0" w:space="0" w:color="auto"/>
                <w:right w:val="none" w:sz="0" w:space="0" w:color="auto"/>
              </w:divBdr>
            </w:div>
            <w:div w:id="377556249">
              <w:marLeft w:val="0"/>
              <w:marRight w:val="0"/>
              <w:marTop w:val="0"/>
              <w:marBottom w:val="0"/>
              <w:divBdr>
                <w:top w:val="none" w:sz="0" w:space="0" w:color="auto"/>
                <w:left w:val="none" w:sz="0" w:space="0" w:color="auto"/>
                <w:bottom w:val="none" w:sz="0" w:space="0" w:color="auto"/>
                <w:right w:val="none" w:sz="0" w:space="0" w:color="auto"/>
              </w:divBdr>
            </w:div>
            <w:div w:id="26373507">
              <w:marLeft w:val="0"/>
              <w:marRight w:val="0"/>
              <w:marTop w:val="0"/>
              <w:marBottom w:val="0"/>
              <w:divBdr>
                <w:top w:val="none" w:sz="0" w:space="0" w:color="auto"/>
                <w:left w:val="none" w:sz="0" w:space="0" w:color="auto"/>
                <w:bottom w:val="none" w:sz="0" w:space="0" w:color="auto"/>
                <w:right w:val="none" w:sz="0" w:space="0" w:color="auto"/>
              </w:divBdr>
            </w:div>
            <w:div w:id="1529414439">
              <w:marLeft w:val="0"/>
              <w:marRight w:val="0"/>
              <w:marTop w:val="0"/>
              <w:marBottom w:val="0"/>
              <w:divBdr>
                <w:top w:val="none" w:sz="0" w:space="0" w:color="auto"/>
                <w:left w:val="none" w:sz="0" w:space="0" w:color="auto"/>
                <w:bottom w:val="none" w:sz="0" w:space="0" w:color="auto"/>
                <w:right w:val="none" w:sz="0" w:space="0" w:color="auto"/>
              </w:divBdr>
            </w:div>
            <w:div w:id="2063210616">
              <w:marLeft w:val="0"/>
              <w:marRight w:val="0"/>
              <w:marTop w:val="0"/>
              <w:marBottom w:val="0"/>
              <w:divBdr>
                <w:top w:val="none" w:sz="0" w:space="0" w:color="auto"/>
                <w:left w:val="none" w:sz="0" w:space="0" w:color="auto"/>
                <w:bottom w:val="none" w:sz="0" w:space="0" w:color="auto"/>
                <w:right w:val="none" w:sz="0" w:space="0" w:color="auto"/>
              </w:divBdr>
            </w:div>
            <w:div w:id="1129670134">
              <w:marLeft w:val="0"/>
              <w:marRight w:val="0"/>
              <w:marTop w:val="0"/>
              <w:marBottom w:val="0"/>
              <w:divBdr>
                <w:top w:val="none" w:sz="0" w:space="0" w:color="auto"/>
                <w:left w:val="none" w:sz="0" w:space="0" w:color="auto"/>
                <w:bottom w:val="none" w:sz="0" w:space="0" w:color="auto"/>
                <w:right w:val="none" w:sz="0" w:space="0" w:color="auto"/>
              </w:divBdr>
            </w:div>
            <w:div w:id="1093403574">
              <w:marLeft w:val="0"/>
              <w:marRight w:val="0"/>
              <w:marTop w:val="0"/>
              <w:marBottom w:val="0"/>
              <w:divBdr>
                <w:top w:val="none" w:sz="0" w:space="0" w:color="auto"/>
                <w:left w:val="none" w:sz="0" w:space="0" w:color="auto"/>
                <w:bottom w:val="none" w:sz="0" w:space="0" w:color="auto"/>
                <w:right w:val="none" w:sz="0" w:space="0" w:color="auto"/>
              </w:divBdr>
            </w:div>
            <w:div w:id="1540121930">
              <w:marLeft w:val="0"/>
              <w:marRight w:val="0"/>
              <w:marTop w:val="0"/>
              <w:marBottom w:val="0"/>
              <w:divBdr>
                <w:top w:val="none" w:sz="0" w:space="0" w:color="auto"/>
                <w:left w:val="none" w:sz="0" w:space="0" w:color="auto"/>
                <w:bottom w:val="none" w:sz="0" w:space="0" w:color="auto"/>
                <w:right w:val="none" w:sz="0" w:space="0" w:color="auto"/>
              </w:divBdr>
            </w:div>
            <w:div w:id="1766880405">
              <w:marLeft w:val="0"/>
              <w:marRight w:val="0"/>
              <w:marTop w:val="0"/>
              <w:marBottom w:val="0"/>
              <w:divBdr>
                <w:top w:val="none" w:sz="0" w:space="0" w:color="auto"/>
                <w:left w:val="none" w:sz="0" w:space="0" w:color="auto"/>
                <w:bottom w:val="none" w:sz="0" w:space="0" w:color="auto"/>
                <w:right w:val="none" w:sz="0" w:space="0" w:color="auto"/>
              </w:divBdr>
            </w:div>
            <w:div w:id="847448801">
              <w:marLeft w:val="0"/>
              <w:marRight w:val="0"/>
              <w:marTop w:val="0"/>
              <w:marBottom w:val="0"/>
              <w:divBdr>
                <w:top w:val="none" w:sz="0" w:space="0" w:color="auto"/>
                <w:left w:val="none" w:sz="0" w:space="0" w:color="auto"/>
                <w:bottom w:val="none" w:sz="0" w:space="0" w:color="auto"/>
                <w:right w:val="none" w:sz="0" w:space="0" w:color="auto"/>
              </w:divBdr>
            </w:div>
            <w:div w:id="1814102125">
              <w:marLeft w:val="0"/>
              <w:marRight w:val="0"/>
              <w:marTop w:val="0"/>
              <w:marBottom w:val="0"/>
              <w:divBdr>
                <w:top w:val="none" w:sz="0" w:space="0" w:color="auto"/>
                <w:left w:val="none" w:sz="0" w:space="0" w:color="auto"/>
                <w:bottom w:val="none" w:sz="0" w:space="0" w:color="auto"/>
                <w:right w:val="none" w:sz="0" w:space="0" w:color="auto"/>
              </w:divBdr>
            </w:div>
            <w:div w:id="1746759612">
              <w:marLeft w:val="0"/>
              <w:marRight w:val="0"/>
              <w:marTop w:val="0"/>
              <w:marBottom w:val="0"/>
              <w:divBdr>
                <w:top w:val="none" w:sz="0" w:space="0" w:color="auto"/>
                <w:left w:val="none" w:sz="0" w:space="0" w:color="auto"/>
                <w:bottom w:val="none" w:sz="0" w:space="0" w:color="auto"/>
                <w:right w:val="none" w:sz="0" w:space="0" w:color="auto"/>
              </w:divBdr>
            </w:div>
            <w:div w:id="645664596">
              <w:marLeft w:val="0"/>
              <w:marRight w:val="0"/>
              <w:marTop w:val="0"/>
              <w:marBottom w:val="0"/>
              <w:divBdr>
                <w:top w:val="none" w:sz="0" w:space="0" w:color="auto"/>
                <w:left w:val="none" w:sz="0" w:space="0" w:color="auto"/>
                <w:bottom w:val="none" w:sz="0" w:space="0" w:color="auto"/>
                <w:right w:val="none" w:sz="0" w:space="0" w:color="auto"/>
              </w:divBdr>
            </w:div>
            <w:div w:id="320814012">
              <w:marLeft w:val="0"/>
              <w:marRight w:val="0"/>
              <w:marTop w:val="0"/>
              <w:marBottom w:val="0"/>
              <w:divBdr>
                <w:top w:val="none" w:sz="0" w:space="0" w:color="auto"/>
                <w:left w:val="none" w:sz="0" w:space="0" w:color="auto"/>
                <w:bottom w:val="none" w:sz="0" w:space="0" w:color="auto"/>
                <w:right w:val="none" w:sz="0" w:space="0" w:color="auto"/>
              </w:divBdr>
            </w:div>
            <w:div w:id="985207514">
              <w:marLeft w:val="0"/>
              <w:marRight w:val="0"/>
              <w:marTop w:val="0"/>
              <w:marBottom w:val="0"/>
              <w:divBdr>
                <w:top w:val="none" w:sz="0" w:space="0" w:color="auto"/>
                <w:left w:val="none" w:sz="0" w:space="0" w:color="auto"/>
                <w:bottom w:val="none" w:sz="0" w:space="0" w:color="auto"/>
                <w:right w:val="none" w:sz="0" w:space="0" w:color="auto"/>
              </w:divBdr>
            </w:div>
            <w:div w:id="938830223">
              <w:marLeft w:val="0"/>
              <w:marRight w:val="0"/>
              <w:marTop w:val="0"/>
              <w:marBottom w:val="0"/>
              <w:divBdr>
                <w:top w:val="none" w:sz="0" w:space="0" w:color="auto"/>
                <w:left w:val="none" w:sz="0" w:space="0" w:color="auto"/>
                <w:bottom w:val="none" w:sz="0" w:space="0" w:color="auto"/>
                <w:right w:val="none" w:sz="0" w:space="0" w:color="auto"/>
              </w:divBdr>
            </w:div>
            <w:div w:id="896814863">
              <w:marLeft w:val="0"/>
              <w:marRight w:val="0"/>
              <w:marTop w:val="0"/>
              <w:marBottom w:val="0"/>
              <w:divBdr>
                <w:top w:val="none" w:sz="0" w:space="0" w:color="auto"/>
                <w:left w:val="none" w:sz="0" w:space="0" w:color="auto"/>
                <w:bottom w:val="none" w:sz="0" w:space="0" w:color="auto"/>
                <w:right w:val="none" w:sz="0" w:space="0" w:color="auto"/>
              </w:divBdr>
            </w:div>
            <w:div w:id="245766539">
              <w:marLeft w:val="0"/>
              <w:marRight w:val="0"/>
              <w:marTop w:val="0"/>
              <w:marBottom w:val="0"/>
              <w:divBdr>
                <w:top w:val="none" w:sz="0" w:space="0" w:color="auto"/>
                <w:left w:val="none" w:sz="0" w:space="0" w:color="auto"/>
                <w:bottom w:val="none" w:sz="0" w:space="0" w:color="auto"/>
                <w:right w:val="none" w:sz="0" w:space="0" w:color="auto"/>
              </w:divBdr>
            </w:div>
            <w:div w:id="29260977">
              <w:marLeft w:val="0"/>
              <w:marRight w:val="0"/>
              <w:marTop w:val="0"/>
              <w:marBottom w:val="0"/>
              <w:divBdr>
                <w:top w:val="none" w:sz="0" w:space="0" w:color="auto"/>
                <w:left w:val="none" w:sz="0" w:space="0" w:color="auto"/>
                <w:bottom w:val="none" w:sz="0" w:space="0" w:color="auto"/>
                <w:right w:val="none" w:sz="0" w:space="0" w:color="auto"/>
              </w:divBdr>
            </w:div>
            <w:div w:id="908734143">
              <w:marLeft w:val="0"/>
              <w:marRight w:val="0"/>
              <w:marTop w:val="0"/>
              <w:marBottom w:val="0"/>
              <w:divBdr>
                <w:top w:val="none" w:sz="0" w:space="0" w:color="auto"/>
                <w:left w:val="none" w:sz="0" w:space="0" w:color="auto"/>
                <w:bottom w:val="none" w:sz="0" w:space="0" w:color="auto"/>
                <w:right w:val="none" w:sz="0" w:space="0" w:color="auto"/>
              </w:divBdr>
            </w:div>
            <w:div w:id="1611742311">
              <w:marLeft w:val="0"/>
              <w:marRight w:val="0"/>
              <w:marTop w:val="0"/>
              <w:marBottom w:val="0"/>
              <w:divBdr>
                <w:top w:val="none" w:sz="0" w:space="0" w:color="auto"/>
                <w:left w:val="none" w:sz="0" w:space="0" w:color="auto"/>
                <w:bottom w:val="none" w:sz="0" w:space="0" w:color="auto"/>
                <w:right w:val="none" w:sz="0" w:space="0" w:color="auto"/>
              </w:divBdr>
            </w:div>
            <w:div w:id="1284535540">
              <w:marLeft w:val="0"/>
              <w:marRight w:val="0"/>
              <w:marTop w:val="0"/>
              <w:marBottom w:val="0"/>
              <w:divBdr>
                <w:top w:val="none" w:sz="0" w:space="0" w:color="auto"/>
                <w:left w:val="none" w:sz="0" w:space="0" w:color="auto"/>
                <w:bottom w:val="none" w:sz="0" w:space="0" w:color="auto"/>
                <w:right w:val="none" w:sz="0" w:space="0" w:color="auto"/>
              </w:divBdr>
            </w:div>
            <w:div w:id="1652825439">
              <w:marLeft w:val="0"/>
              <w:marRight w:val="0"/>
              <w:marTop w:val="0"/>
              <w:marBottom w:val="0"/>
              <w:divBdr>
                <w:top w:val="none" w:sz="0" w:space="0" w:color="auto"/>
                <w:left w:val="none" w:sz="0" w:space="0" w:color="auto"/>
                <w:bottom w:val="none" w:sz="0" w:space="0" w:color="auto"/>
                <w:right w:val="none" w:sz="0" w:space="0" w:color="auto"/>
              </w:divBdr>
            </w:div>
            <w:div w:id="1594363325">
              <w:marLeft w:val="0"/>
              <w:marRight w:val="0"/>
              <w:marTop w:val="0"/>
              <w:marBottom w:val="0"/>
              <w:divBdr>
                <w:top w:val="none" w:sz="0" w:space="0" w:color="auto"/>
                <w:left w:val="none" w:sz="0" w:space="0" w:color="auto"/>
                <w:bottom w:val="none" w:sz="0" w:space="0" w:color="auto"/>
                <w:right w:val="none" w:sz="0" w:space="0" w:color="auto"/>
              </w:divBdr>
            </w:div>
            <w:div w:id="387807210">
              <w:marLeft w:val="0"/>
              <w:marRight w:val="0"/>
              <w:marTop w:val="0"/>
              <w:marBottom w:val="0"/>
              <w:divBdr>
                <w:top w:val="none" w:sz="0" w:space="0" w:color="auto"/>
                <w:left w:val="none" w:sz="0" w:space="0" w:color="auto"/>
                <w:bottom w:val="none" w:sz="0" w:space="0" w:color="auto"/>
                <w:right w:val="none" w:sz="0" w:space="0" w:color="auto"/>
              </w:divBdr>
            </w:div>
            <w:div w:id="2068606410">
              <w:marLeft w:val="0"/>
              <w:marRight w:val="0"/>
              <w:marTop w:val="0"/>
              <w:marBottom w:val="0"/>
              <w:divBdr>
                <w:top w:val="none" w:sz="0" w:space="0" w:color="auto"/>
                <w:left w:val="none" w:sz="0" w:space="0" w:color="auto"/>
                <w:bottom w:val="none" w:sz="0" w:space="0" w:color="auto"/>
                <w:right w:val="none" w:sz="0" w:space="0" w:color="auto"/>
              </w:divBdr>
            </w:div>
            <w:div w:id="2018922427">
              <w:marLeft w:val="0"/>
              <w:marRight w:val="0"/>
              <w:marTop w:val="0"/>
              <w:marBottom w:val="0"/>
              <w:divBdr>
                <w:top w:val="none" w:sz="0" w:space="0" w:color="auto"/>
                <w:left w:val="none" w:sz="0" w:space="0" w:color="auto"/>
                <w:bottom w:val="none" w:sz="0" w:space="0" w:color="auto"/>
                <w:right w:val="none" w:sz="0" w:space="0" w:color="auto"/>
              </w:divBdr>
            </w:div>
            <w:div w:id="1430659228">
              <w:marLeft w:val="0"/>
              <w:marRight w:val="0"/>
              <w:marTop w:val="0"/>
              <w:marBottom w:val="0"/>
              <w:divBdr>
                <w:top w:val="none" w:sz="0" w:space="0" w:color="auto"/>
                <w:left w:val="none" w:sz="0" w:space="0" w:color="auto"/>
                <w:bottom w:val="none" w:sz="0" w:space="0" w:color="auto"/>
                <w:right w:val="none" w:sz="0" w:space="0" w:color="auto"/>
              </w:divBdr>
            </w:div>
            <w:div w:id="2145343214">
              <w:marLeft w:val="0"/>
              <w:marRight w:val="0"/>
              <w:marTop w:val="0"/>
              <w:marBottom w:val="0"/>
              <w:divBdr>
                <w:top w:val="none" w:sz="0" w:space="0" w:color="auto"/>
                <w:left w:val="none" w:sz="0" w:space="0" w:color="auto"/>
                <w:bottom w:val="none" w:sz="0" w:space="0" w:color="auto"/>
                <w:right w:val="none" w:sz="0" w:space="0" w:color="auto"/>
              </w:divBdr>
            </w:div>
            <w:div w:id="474562722">
              <w:marLeft w:val="0"/>
              <w:marRight w:val="0"/>
              <w:marTop w:val="0"/>
              <w:marBottom w:val="0"/>
              <w:divBdr>
                <w:top w:val="none" w:sz="0" w:space="0" w:color="auto"/>
                <w:left w:val="none" w:sz="0" w:space="0" w:color="auto"/>
                <w:bottom w:val="none" w:sz="0" w:space="0" w:color="auto"/>
                <w:right w:val="none" w:sz="0" w:space="0" w:color="auto"/>
              </w:divBdr>
            </w:div>
            <w:div w:id="853762818">
              <w:marLeft w:val="0"/>
              <w:marRight w:val="0"/>
              <w:marTop w:val="0"/>
              <w:marBottom w:val="0"/>
              <w:divBdr>
                <w:top w:val="none" w:sz="0" w:space="0" w:color="auto"/>
                <w:left w:val="none" w:sz="0" w:space="0" w:color="auto"/>
                <w:bottom w:val="none" w:sz="0" w:space="0" w:color="auto"/>
                <w:right w:val="none" w:sz="0" w:space="0" w:color="auto"/>
              </w:divBdr>
            </w:div>
            <w:div w:id="1646859036">
              <w:marLeft w:val="0"/>
              <w:marRight w:val="0"/>
              <w:marTop w:val="0"/>
              <w:marBottom w:val="0"/>
              <w:divBdr>
                <w:top w:val="none" w:sz="0" w:space="0" w:color="auto"/>
                <w:left w:val="none" w:sz="0" w:space="0" w:color="auto"/>
                <w:bottom w:val="none" w:sz="0" w:space="0" w:color="auto"/>
                <w:right w:val="none" w:sz="0" w:space="0" w:color="auto"/>
              </w:divBdr>
            </w:div>
            <w:div w:id="444354400">
              <w:marLeft w:val="0"/>
              <w:marRight w:val="0"/>
              <w:marTop w:val="0"/>
              <w:marBottom w:val="0"/>
              <w:divBdr>
                <w:top w:val="none" w:sz="0" w:space="0" w:color="auto"/>
                <w:left w:val="none" w:sz="0" w:space="0" w:color="auto"/>
                <w:bottom w:val="none" w:sz="0" w:space="0" w:color="auto"/>
                <w:right w:val="none" w:sz="0" w:space="0" w:color="auto"/>
              </w:divBdr>
            </w:div>
            <w:div w:id="762190717">
              <w:marLeft w:val="0"/>
              <w:marRight w:val="0"/>
              <w:marTop w:val="0"/>
              <w:marBottom w:val="0"/>
              <w:divBdr>
                <w:top w:val="none" w:sz="0" w:space="0" w:color="auto"/>
                <w:left w:val="none" w:sz="0" w:space="0" w:color="auto"/>
                <w:bottom w:val="none" w:sz="0" w:space="0" w:color="auto"/>
                <w:right w:val="none" w:sz="0" w:space="0" w:color="auto"/>
              </w:divBdr>
            </w:div>
            <w:div w:id="578710444">
              <w:marLeft w:val="0"/>
              <w:marRight w:val="0"/>
              <w:marTop w:val="0"/>
              <w:marBottom w:val="0"/>
              <w:divBdr>
                <w:top w:val="none" w:sz="0" w:space="0" w:color="auto"/>
                <w:left w:val="none" w:sz="0" w:space="0" w:color="auto"/>
                <w:bottom w:val="none" w:sz="0" w:space="0" w:color="auto"/>
                <w:right w:val="none" w:sz="0" w:space="0" w:color="auto"/>
              </w:divBdr>
            </w:div>
            <w:div w:id="1521092370">
              <w:marLeft w:val="0"/>
              <w:marRight w:val="0"/>
              <w:marTop w:val="0"/>
              <w:marBottom w:val="0"/>
              <w:divBdr>
                <w:top w:val="none" w:sz="0" w:space="0" w:color="auto"/>
                <w:left w:val="none" w:sz="0" w:space="0" w:color="auto"/>
                <w:bottom w:val="none" w:sz="0" w:space="0" w:color="auto"/>
                <w:right w:val="none" w:sz="0" w:space="0" w:color="auto"/>
              </w:divBdr>
            </w:div>
            <w:div w:id="1189828061">
              <w:marLeft w:val="0"/>
              <w:marRight w:val="0"/>
              <w:marTop w:val="0"/>
              <w:marBottom w:val="0"/>
              <w:divBdr>
                <w:top w:val="none" w:sz="0" w:space="0" w:color="auto"/>
                <w:left w:val="none" w:sz="0" w:space="0" w:color="auto"/>
                <w:bottom w:val="none" w:sz="0" w:space="0" w:color="auto"/>
                <w:right w:val="none" w:sz="0" w:space="0" w:color="auto"/>
              </w:divBdr>
            </w:div>
            <w:div w:id="555121137">
              <w:marLeft w:val="0"/>
              <w:marRight w:val="0"/>
              <w:marTop w:val="0"/>
              <w:marBottom w:val="0"/>
              <w:divBdr>
                <w:top w:val="none" w:sz="0" w:space="0" w:color="auto"/>
                <w:left w:val="none" w:sz="0" w:space="0" w:color="auto"/>
                <w:bottom w:val="none" w:sz="0" w:space="0" w:color="auto"/>
                <w:right w:val="none" w:sz="0" w:space="0" w:color="auto"/>
              </w:divBdr>
            </w:div>
            <w:div w:id="753936791">
              <w:marLeft w:val="0"/>
              <w:marRight w:val="0"/>
              <w:marTop w:val="0"/>
              <w:marBottom w:val="0"/>
              <w:divBdr>
                <w:top w:val="none" w:sz="0" w:space="0" w:color="auto"/>
                <w:left w:val="none" w:sz="0" w:space="0" w:color="auto"/>
                <w:bottom w:val="none" w:sz="0" w:space="0" w:color="auto"/>
                <w:right w:val="none" w:sz="0" w:space="0" w:color="auto"/>
              </w:divBdr>
            </w:div>
            <w:div w:id="183370160">
              <w:marLeft w:val="0"/>
              <w:marRight w:val="0"/>
              <w:marTop w:val="0"/>
              <w:marBottom w:val="0"/>
              <w:divBdr>
                <w:top w:val="none" w:sz="0" w:space="0" w:color="auto"/>
                <w:left w:val="none" w:sz="0" w:space="0" w:color="auto"/>
                <w:bottom w:val="none" w:sz="0" w:space="0" w:color="auto"/>
                <w:right w:val="none" w:sz="0" w:space="0" w:color="auto"/>
              </w:divBdr>
            </w:div>
            <w:div w:id="1482499924">
              <w:marLeft w:val="0"/>
              <w:marRight w:val="0"/>
              <w:marTop w:val="0"/>
              <w:marBottom w:val="0"/>
              <w:divBdr>
                <w:top w:val="none" w:sz="0" w:space="0" w:color="auto"/>
                <w:left w:val="none" w:sz="0" w:space="0" w:color="auto"/>
                <w:bottom w:val="none" w:sz="0" w:space="0" w:color="auto"/>
                <w:right w:val="none" w:sz="0" w:space="0" w:color="auto"/>
              </w:divBdr>
            </w:div>
            <w:div w:id="1649821216">
              <w:marLeft w:val="0"/>
              <w:marRight w:val="0"/>
              <w:marTop w:val="0"/>
              <w:marBottom w:val="0"/>
              <w:divBdr>
                <w:top w:val="none" w:sz="0" w:space="0" w:color="auto"/>
                <w:left w:val="none" w:sz="0" w:space="0" w:color="auto"/>
                <w:bottom w:val="none" w:sz="0" w:space="0" w:color="auto"/>
                <w:right w:val="none" w:sz="0" w:space="0" w:color="auto"/>
              </w:divBdr>
            </w:div>
            <w:div w:id="1746030488">
              <w:marLeft w:val="0"/>
              <w:marRight w:val="0"/>
              <w:marTop w:val="0"/>
              <w:marBottom w:val="0"/>
              <w:divBdr>
                <w:top w:val="none" w:sz="0" w:space="0" w:color="auto"/>
                <w:left w:val="none" w:sz="0" w:space="0" w:color="auto"/>
                <w:bottom w:val="none" w:sz="0" w:space="0" w:color="auto"/>
                <w:right w:val="none" w:sz="0" w:space="0" w:color="auto"/>
              </w:divBdr>
            </w:div>
            <w:div w:id="637690637">
              <w:marLeft w:val="0"/>
              <w:marRight w:val="0"/>
              <w:marTop w:val="0"/>
              <w:marBottom w:val="0"/>
              <w:divBdr>
                <w:top w:val="none" w:sz="0" w:space="0" w:color="auto"/>
                <w:left w:val="none" w:sz="0" w:space="0" w:color="auto"/>
                <w:bottom w:val="none" w:sz="0" w:space="0" w:color="auto"/>
                <w:right w:val="none" w:sz="0" w:space="0" w:color="auto"/>
              </w:divBdr>
            </w:div>
            <w:div w:id="360671390">
              <w:marLeft w:val="0"/>
              <w:marRight w:val="0"/>
              <w:marTop w:val="0"/>
              <w:marBottom w:val="0"/>
              <w:divBdr>
                <w:top w:val="none" w:sz="0" w:space="0" w:color="auto"/>
                <w:left w:val="none" w:sz="0" w:space="0" w:color="auto"/>
                <w:bottom w:val="none" w:sz="0" w:space="0" w:color="auto"/>
                <w:right w:val="none" w:sz="0" w:space="0" w:color="auto"/>
              </w:divBdr>
            </w:div>
            <w:div w:id="589899627">
              <w:marLeft w:val="0"/>
              <w:marRight w:val="0"/>
              <w:marTop w:val="0"/>
              <w:marBottom w:val="0"/>
              <w:divBdr>
                <w:top w:val="none" w:sz="0" w:space="0" w:color="auto"/>
                <w:left w:val="none" w:sz="0" w:space="0" w:color="auto"/>
                <w:bottom w:val="none" w:sz="0" w:space="0" w:color="auto"/>
                <w:right w:val="none" w:sz="0" w:space="0" w:color="auto"/>
              </w:divBdr>
            </w:div>
            <w:div w:id="1429889042">
              <w:marLeft w:val="0"/>
              <w:marRight w:val="0"/>
              <w:marTop w:val="0"/>
              <w:marBottom w:val="0"/>
              <w:divBdr>
                <w:top w:val="none" w:sz="0" w:space="0" w:color="auto"/>
                <w:left w:val="none" w:sz="0" w:space="0" w:color="auto"/>
                <w:bottom w:val="none" w:sz="0" w:space="0" w:color="auto"/>
                <w:right w:val="none" w:sz="0" w:space="0" w:color="auto"/>
              </w:divBdr>
            </w:div>
            <w:div w:id="1127894426">
              <w:marLeft w:val="0"/>
              <w:marRight w:val="0"/>
              <w:marTop w:val="0"/>
              <w:marBottom w:val="0"/>
              <w:divBdr>
                <w:top w:val="none" w:sz="0" w:space="0" w:color="auto"/>
                <w:left w:val="none" w:sz="0" w:space="0" w:color="auto"/>
                <w:bottom w:val="none" w:sz="0" w:space="0" w:color="auto"/>
                <w:right w:val="none" w:sz="0" w:space="0" w:color="auto"/>
              </w:divBdr>
            </w:div>
            <w:div w:id="776289164">
              <w:marLeft w:val="0"/>
              <w:marRight w:val="0"/>
              <w:marTop w:val="0"/>
              <w:marBottom w:val="0"/>
              <w:divBdr>
                <w:top w:val="none" w:sz="0" w:space="0" w:color="auto"/>
                <w:left w:val="none" w:sz="0" w:space="0" w:color="auto"/>
                <w:bottom w:val="none" w:sz="0" w:space="0" w:color="auto"/>
                <w:right w:val="none" w:sz="0" w:space="0" w:color="auto"/>
              </w:divBdr>
            </w:div>
            <w:div w:id="269162055">
              <w:marLeft w:val="0"/>
              <w:marRight w:val="0"/>
              <w:marTop w:val="0"/>
              <w:marBottom w:val="0"/>
              <w:divBdr>
                <w:top w:val="none" w:sz="0" w:space="0" w:color="auto"/>
                <w:left w:val="none" w:sz="0" w:space="0" w:color="auto"/>
                <w:bottom w:val="none" w:sz="0" w:space="0" w:color="auto"/>
                <w:right w:val="none" w:sz="0" w:space="0" w:color="auto"/>
              </w:divBdr>
            </w:div>
            <w:div w:id="725302902">
              <w:marLeft w:val="0"/>
              <w:marRight w:val="0"/>
              <w:marTop w:val="0"/>
              <w:marBottom w:val="0"/>
              <w:divBdr>
                <w:top w:val="none" w:sz="0" w:space="0" w:color="auto"/>
                <w:left w:val="none" w:sz="0" w:space="0" w:color="auto"/>
                <w:bottom w:val="none" w:sz="0" w:space="0" w:color="auto"/>
                <w:right w:val="none" w:sz="0" w:space="0" w:color="auto"/>
              </w:divBdr>
            </w:div>
            <w:div w:id="1406564426">
              <w:marLeft w:val="0"/>
              <w:marRight w:val="0"/>
              <w:marTop w:val="0"/>
              <w:marBottom w:val="0"/>
              <w:divBdr>
                <w:top w:val="none" w:sz="0" w:space="0" w:color="auto"/>
                <w:left w:val="none" w:sz="0" w:space="0" w:color="auto"/>
                <w:bottom w:val="none" w:sz="0" w:space="0" w:color="auto"/>
                <w:right w:val="none" w:sz="0" w:space="0" w:color="auto"/>
              </w:divBdr>
            </w:div>
            <w:div w:id="1592736479">
              <w:marLeft w:val="0"/>
              <w:marRight w:val="0"/>
              <w:marTop w:val="0"/>
              <w:marBottom w:val="0"/>
              <w:divBdr>
                <w:top w:val="none" w:sz="0" w:space="0" w:color="auto"/>
                <w:left w:val="none" w:sz="0" w:space="0" w:color="auto"/>
                <w:bottom w:val="none" w:sz="0" w:space="0" w:color="auto"/>
                <w:right w:val="none" w:sz="0" w:space="0" w:color="auto"/>
              </w:divBdr>
            </w:div>
            <w:div w:id="608241968">
              <w:marLeft w:val="0"/>
              <w:marRight w:val="0"/>
              <w:marTop w:val="0"/>
              <w:marBottom w:val="0"/>
              <w:divBdr>
                <w:top w:val="none" w:sz="0" w:space="0" w:color="auto"/>
                <w:left w:val="none" w:sz="0" w:space="0" w:color="auto"/>
                <w:bottom w:val="none" w:sz="0" w:space="0" w:color="auto"/>
                <w:right w:val="none" w:sz="0" w:space="0" w:color="auto"/>
              </w:divBdr>
            </w:div>
            <w:div w:id="1876580571">
              <w:marLeft w:val="0"/>
              <w:marRight w:val="0"/>
              <w:marTop w:val="0"/>
              <w:marBottom w:val="0"/>
              <w:divBdr>
                <w:top w:val="none" w:sz="0" w:space="0" w:color="auto"/>
                <w:left w:val="none" w:sz="0" w:space="0" w:color="auto"/>
                <w:bottom w:val="none" w:sz="0" w:space="0" w:color="auto"/>
                <w:right w:val="none" w:sz="0" w:space="0" w:color="auto"/>
              </w:divBdr>
            </w:div>
            <w:div w:id="2120105479">
              <w:marLeft w:val="0"/>
              <w:marRight w:val="0"/>
              <w:marTop w:val="0"/>
              <w:marBottom w:val="0"/>
              <w:divBdr>
                <w:top w:val="none" w:sz="0" w:space="0" w:color="auto"/>
                <w:left w:val="none" w:sz="0" w:space="0" w:color="auto"/>
                <w:bottom w:val="none" w:sz="0" w:space="0" w:color="auto"/>
                <w:right w:val="none" w:sz="0" w:space="0" w:color="auto"/>
              </w:divBdr>
            </w:div>
            <w:div w:id="902063707">
              <w:marLeft w:val="0"/>
              <w:marRight w:val="0"/>
              <w:marTop w:val="0"/>
              <w:marBottom w:val="0"/>
              <w:divBdr>
                <w:top w:val="none" w:sz="0" w:space="0" w:color="auto"/>
                <w:left w:val="none" w:sz="0" w:space="0" w:color="auto"/>
                <w:bottom w:val="none" w:sz="0" w:space="0" w:color="auto"/>
                <w:right w:val="none" w:sz="0" w:space="0" w:color="auto"/>
              </w:divBdr>
            </w:div>
            <w:div w:id="1528759852">
              <w:marLeft w:val="0"/>
              <w:marRight w:val="0"/>
              <w:marTop w:val="0"/>
              <w:marBottom w:val="0"/>
              <w:divBdr>
                <w:top w:val="none" w:sz="0" w:space="0" w:color="auto"/>
                <w:left w:val="none" w:sz="0" w:space="0" w:color="auto"/>
                <w:bottom w:val="none" w:sz="0" w:space="0" w:color="auto"/>
                <w:right w:val="none" w:sz="0" w:space="0" w:color="auto"/>
              </w:divBdr>
            </w:div>
            <w:div w:id="1238436627">
              <w:marLeft w:val="0"/>
              <w:marRight w:val="0"/>
              <w:marTop w:val="0"/>
              <w:marBottom w:val="0"/>
              <w:divBdr>
                <w:top w:val="none" w:sz="0" w:space="0" w:color="auto"/>
                <w:left w:val="none" w:sz="0" w:space="0" w:color="auto"/>
                <w:bottom w:val="none" w:sz="0" w:space="0" w:color="auto"/>
                <w:right w:val="none" w:sz="0" w:space="0" w:color="auto"/>
              </w:divBdr>
            </w:div>
            <w:div w:id="1799757894">
              <w:marLeft w:val="0"/>
              <w:marRight w:val="0"/>
              <w:marTop w:val="0"/>
              <w:marBottom w:val="0"/>
              <w:divBdr>
                <w:top w:val="none" w:sz="0" w:space="0" w:color="auto"/>
                <w:left w:val="none" w:sz="0" w:space="0" w:color="auto"/>
                <w:bottom w:val="none" w:sz="0" w:space="0" w:color="auto"/>
                <w:right w:val="none" w:sz="0" w:space="0" w:color="auto"/>
              </w:divBdr>
            </w:div>
            <w:div w:id="840969141">
              <w:marLeft w:val="0"/>
              <w:marRight w:val="0"/>
              <w:marTop w:val="0"/>
              <w:marBottom w:val="0"/>
              <w:divBdr>
                <w:top w:val="none" w:sz="0" w:space="0" w:color="auto"/>
                <w:left w:val="none" w:sz="0" w:space="0" w:color="auto"/>
                <w:bottom w:val="none" w:sz="0" w:space="0" w:color="auto"/>
                <w:right w:val="none" w:sz="0" w:space="0" w:color="auto"/>
              </w:divBdr>
            </w:div>
            <w:div w:id="1565221439">
              <w:marLeft w:val="0"/>
              <w:marRight w:val="0"/>
              <w:marTop w:val="0"/>
              <w:marBottom w:val="0"/>
              <w:divBdr>
                <w:top w:val="none" w:sz="0" w:space="0" w:color="auto"/>
                <w:left w:val="none" w:sz="0" w:space="0" w:color="auto"/>
                <w:bottom w:val="none" w:sz="0" w:space="0" w:color="auto"/>
                <w:right w:val="none" w:sz="0" w:space="0" w:color="auto"/>
              </w:divBdr>
            </w:div>
            <w:div w:id="1039864425">
              <w:marLeft w:val="0"/>
              <w:marRight w:val="0"/>
              <w:marTop w:val="0"/>
              <w:marBottom w:val="0"/>
              <w:divBdr>
                <w:top w:val="none" w:sz="0" w:space="0" w:color="auto"/>
                <w:left w:val="none" w:sz="0" w:space="0" w:color="auto"/>
                <w:bottom w:val="none" w:sz="0" w:space="0" w:color="auto"/>
                <w:right w:val="none" w:sz="0" w:space="0" w:color="auto"/>
              </w:divBdr>
            </w:div>
            <w:div w:id="1565793135">
              <w:marLeft w:val="0"/>
              <w:marRight w:val="0"/>
              <w:marTop w:val="0"/>
              <w:marBottom w:val="0"/>
              <w:divBdr>
                <w:top w:val="none" w:sz="0" w:space="0" w:color="auto"/>
                <w:left w:val="none" w:sz="0" w:space="0" w:color="auto"/>
                <w:bottom w:val="none" w:sz="0" w:space="0" w:color="auto"/>
                <w:right w:val="none" w:sz="0" w:space="0" w:color="auto"/>
              </w:divBdr>
            </w:div>
            <w:div w:id="2110193999">
              <w:marLeft w:val="0"/>
              <w:marRight w:val="0"/>
              <w:marTop w:val="0"/>
              <w:marBottom w:val="0"/>
              <w:divBdr>
                <w:top w:val="none" w:sz="0" w:space="0" w:color="auto"/>
                <w:left w:val="none" w:sz="0" w:space="0" w:color="auto"/>
                <w:bottom w:val="none" w:sz="0" w:space="0" w:color="auto"/>
                <w:right w:val="none" w:sz="0" w:space="0" w:color="auto"/>
              </w:divBdr>
            </w:div>
            <w:div w:id="822043256">
              <w:marLeft w:val="0"/>
              <w:marRight w:val="0"/>
              <w:marTop w:val="0"/>
              <w:marBottom w:val="0"/>
              <w:divBdr>
                <w:top w:val="none" w:sz="0" w:space="0" w:color="auto"/>
                <w:left w:val="none" w:sz="0" w:space="0" w:color="auto"/>
                <w:bottom w:val="none" w:sz="0" w:space="0" w:color="auto"/>
                <w:right w:val="none" w:sz="0" w:space="0" w:color="auto"/>
              </w:divBdr>
            </w:div>
            <w:div w:id="844631576">
              <w:marLeft w:val="0"/>
              <w:marRight w:val="0"/>
              <w:marTop w:val="0"/>
              <w:marBottom w:val="0"/>
              <w:divBdr>
                <w:top w:val="none" w:sz="0" w:space="0" w:color="auto"/>
                <w:left w:val="none" w:sz="0" w:space="0" w:color="auto"/>
                <w:bottom w:val="none" w:sz="0" w:space="0" w:color="auto"/>
                <w:right w:val="none" w:sz="0" w:space="0" w:color="auto"/>
              </w:divBdr>
            </w:div>
            <w:div w:id="1069959080">
              <w:marLeft w:val="0"/>
              <w:marRight w:val="0"/>
              <w:marTop w:val="0"/>
              <w:marBottom w:val="0"/>
              <w:divBdr>
                <w:top w:val="none" w:sz="0" w:space="0" w:color="auto"/>
                <w:left w:val="none" w:sz="0" w:space="0" w:color="auto"/>
                <w:bottom w:val="none" w:sz="0" w:space="0" w:color="auto"/>
                <w:right w:val="none" w:sz="0" w:space="0" w:color="auto"/>
              </w:divBdr>
            </w:div>
            <w:div w:id="384333668">
              <w:marLeft w:val="0"/>
              <w:marRight w:val="0"/>
              <w:marTop w:val="0"/>
              <w:marBottom w:val="0"/>
              <w:divBdr>
                <w:top w:val="none" w:sz="0" w:space="0" w:color="auto"/>
                <w:left w:val="none" w:sz="0" w:space="0" w:color="auto"/>
                <w:bottom w:val="none" w:sz="0" w:space="0" w:color="auto"/>
                <w:right w:val="none" w:sz="0" w:space="0" w:color="auto"/>
              </w:divBdr>
            </w:div>
            <w:div w:id="1665890804">
              <w:marLeft w:val="0"/>
              <w:marRight w:val="0"/>
              <w:marTop w:val="0"/>
              <w:marBottom w:val="0"/>
              <w:divBdr>
                <w:top w:val="none" w:sz="0" w:space="0" w:color="auto"/>
                <w:left w:val="none" w:sz="0" w:space="0" w:color="auto"/>
                <w:bottom w:val="none" w:sz="0" w:space="0" w:color="auto"/>
                <w:right w:val="none" w:sz="0" w:space="0" w:color="auto"/>
              </w:divBdr>
            </w:div>
            <w:div w:id="956639432">
              <w:marLeft w:val="0"/>
              <w:marRight w:val="0"/>
              <w:marTop w:val="0"/>
              <w:marBottom w:val="0"/>
              <w:divBdr>
                <w:top w:val="none" w:sz="0" w:space="0" w:color="auto"/>
                <w:left w:val="none" w:sz="0" w:space="0" w:color="auto"/>
                <w:bottom w:val="none" w:sz="0" w:space="0" w:color="auto"/>
                <w:right w:val="none" w:sz="0" w:space="0" w:color="auto"/>
              </w:divBdr>
            </w:div>
            <w:div w:id="219482107">
              <w:marLeft w:val="0"/>
              <w:marRight w:val="0"/>
              <w:marTop w:val="0"/>
              <w:marBottom w:val="0"/>
              <w:divBdr>
                <w:top w:val="none" w:sz="0" w:space="0" w:color="auto"/>
                <w:left w:val="none" w:sz="0" w:space="0" w:color="auto"/>
                <w:bottom w:val="none" w:sz="0" w:space="0" w:color="auto"/>
                <w:right w:val="none" w:sz="0" w:space="0" w:color="auto"/>
              </w:divBdr>
            </w:div>
            <w:div w:id="626660795">
              <w:marLeft w:val="0"/>
              <w:marRight w:val="0"/>
              <w:marTop w:val="0"/>
              <w:marBottom w:val="0"/>
              <w:divBdr>
                <w:top w:val="none" w:sz="0" w:space="0" w:color="auto"/>
                <w:left w:val="none" w:sz="0" w:space="0" w:color="auto"/>
                <w:bottom w:val="none" w:sz="0" w:space="0" w:color="auto"/>
                <w:right w:val="none" w:sz="0" w:space="0" w:color="auto"/>
              </w:divBdr>
            </w:div>
            <w:div w:id="957640243">
              <w:marLeft w:val="0"/>
              <w:marRight w:val="0"/>
              <w:marTop w:val="0"/>
              <w:marBottom w:val="0"/>
              <w:divBdr>
                <w:top w:val="none" w:sz="0" w:space="0" w:color="auto"/>
                <w:left w:val="none" w:sz="0" w:space="0" w:color="auto"/>
                <w:bottom w:val="none" w:sz="0" w:space="0" w:color="auto"/>
                <w:right w:val="none" w:sz="0" w:space="0" w:color="auto"/>
              </w:divBdr>
            </w:div>
            <w:div w:id="974608045">
              <w:marLeft w:val="0"/>
              <w:marRight w:val="0"/>
              <w:marTop w:val="0"/>
              <w:marBottom w:val="0"/>
              <w:divBdr>
                <w:top w:val="none" w:sz="0" w:space="0" w:color="auto"/>
                <w:left w:val="none" w:sz="0" w:space="0" w:color="auto"/>
                <w:bottom w:val="none" w:sz="0" w:space="0" w:color="auto"/>
                <w:right w:val="none" w:sz="0" w:space="0" w:color="auto"/>
              </w:divBdr>
            </w:div>
            <w:div w:id="1157649448">
              <w:marLeft w:val="0"/>
              <w:marRight w:val="0"/>
              <w:marTop w:val="0"/>
              <w:marBottom w:val="0"/>
              <w:divBdr>
                <w:top w:val="none" w:sz="0" w:space="0" w:color="auto"/>
                <w:left w:val="none" w:sz="0" w:space="0" w:color="auto"/>
                <w:bottom w:val="none" w:sz="0" w:space="0" w:color="auto"/>
                <w:right w:val="none" w:sz="0" w:space="0" w:color="auto"/>
              </w:divBdr>
            </w:div>
            <w:div w:id="439951412">
              <w:marLeft w:val="0"/>
              <w:marRight w:val="0"/>
              <w:marTop w:val="0"/>
              <w:marBottom w:val="0"/>
              <w:divBdr>
                <w:top w:val="none" w:sz="0" w:space="0" w:color="auto"/>
                <w:left w:val="none" w:sz="0" w:space="0" w:color="auto"/>
                <w:bottom w:val="none" w:sz="0" w:space="0" w:color="auto"/>
                <w:right w:val="none" w:sz="0" w:space="0" w:color="auto"/>
              </w:divBdr>
            </w:div>
            <w:div w:id="1902128855">
              <w:marLeft w:val="0"/>
              <w:marRight w:val="0"/>
              <w:marTop w:val="0"/>
              <w:marBottom w:val="0"/>
              <w:divBdr>
                <w:top w:val="none" w:sz="0" w:space="0" w:color="auto"/>
                <w:left w:val="none" w:sz="0" w:space="0" w:color="auto"/>
                <w:bottom w:val="none" w:sz="0" w:space="0" w:color="auto"/>
                <w:right w:val="none" w:sz="0" w:space="0" w:color="auto"/>
              </w:divBdr>
            </w:div>
            <w:div w:id="145514480">
              <w:marLeft w:val="0"/>
              <w:marRight w:val="0"/>
              <w:marTop w:val="0"/>
              <w:marBottom w:val="0"/>
              <w:divBdr>
                <w:top w:val="none" w:sz="0" w:space="0" w:color="auto"/>
                <w:left w:val="none" w:sz="0" w:space="0" w:color="auto"/>
                <w:bottom w:val="none" w:sz="0" w:space="0" w:color="auto"/>
                <w:right w:val="none" w:sz="0" w:space="0" w:color="auto"/>
              </w:divBdr>
            </w:div>
            <w:div w:id="278034137">
              <w:marLeft w:val="0"/>
              <w:marRight w:val="0"/>
              <w:marTop w:val="0"/>
              <w:marBottom w:val="0"/>
              <w:divBdr>
                <w:top w:val="none" w:sz="0" w:space="0" w:color="auto"/>
                <w:left w:val="none" w:sz="0" w:space="0" w:color="auto"/>
                <w:bottom w:val="none" w:sz="0" w:space="0" w:color="auto"/>
                <w:right w:val="none" w:sz="0" w:space="0" w:color="auto"/>
              </w:divBdr>
            </w:div>
            <w:div w:id="127600859">
              <w:marLeft w:val="0"/>
              <w:marRight w:val="0"/>
              <w:marTop w:val="0"/>
              <w:marBottom w:val="0"/>
              <w:divBdr>
                <w:top w:val="none" w:sz="0" w:space="0" w:color="auto"/>
                <w:left w:val="none" w:sz="0" w:space="0" w:color="auto"/>
                <w:bottom w:val="none" w:sz="0" w:space="0" w:color="auto"/>
                <w:right w:val="none" w:sz="0" w:space="0" w:color="auto"/>
              </w:divBdr>
            </w:div>
            <w:div w:id="1122729205">
              <w:marLeft w:val="0"/>
              <w:marRight w:val="0"/>
              <w:marTop w:val="0"/>
              <w:marBottom w:val="0"/>
              <w:divBdr>
                <w:top w:val="none" w:sz="0" w:space="0" w:color="auto"/>
                <w:left w:val="none" w:sz="0" w:space="0" w:color="auto"/>
                <w:bottom w:val="none" w:sz="0" w:space="0" w:color="auto"/>
                <w:right w:val="none" w:sz="0" w:space="0" w:color="auto"/>
              </w:divBdr>
            </w:div>
            <w:div w:id="1794789102">
              <w:marLeft w:val="0"/>
              <w:marRight w:val="0"/>
              <w:marTop w:val="0"/>
              <w:marBottom w:val="0"/>
              <w:divBdr>
                <w:top w:val="none" w:sz="0" w:space="0" w:color="auto"/>
                <w:left w:val="none" w:sz="0" w:space="0" w:color="auto"/>
                <w:bottom w:val="none" w:sz="0" w:space="0" w:color="auto"/>
                <w:right w:val="none" w:sz="0" w:space="0" w:color="auto"/>
              </w:divBdr>
            </w:div>
            <w:div w:id="454373049">
              <w:marLeft w:val="0"/>
              <w:marRight w:val="0"/>
              <w:marTop w:val="0"/>
              <w:marBottom w:val="0"/>
              <w:divBdr>
                <w:top w:val="none" w:sz="0" w:space="0" w:color="auto"/>
                <w:left w:val="none" w:sz="0" w:space="0" w:color="auto"/>
                <w:bottom w:val="none" w:sz="0" w:space="0" w:color="auto"/>
                <w:right w:val="none" w:sz="0" w:space="0" w:color="auto"/>
              </w:divBdr>
            </w:div>
            <w:div w:id="220795091">
              <w:marLeft w:val="0"/>
              <w:marRight w:val="0"/>
              <w:marTop w:val="0"/>
              <w:marBottom w:val="0"/>
              <w:divBdr>
                <w:top w:val="none" w:sz="0" w:space="0" w:color="auto"/>
                <w:left w:val="none" w:sz="0" w:space="0" w:color="auto"/>
                <w:bottom w:val="none" w:sz="0" w:space="0" w:color="auto"/>
                <w:right w:val="none" w:sz="0" w:space="0" w:color="auto"/>
              </w:divBdr>
            </w:div>
            <w:div w:id="81723796">
              <w:marLeft w:val="0"/>
              <w:marRight w:val="0"/>
              <w:marTop w:val="0"/>
              <w:marBottom w:val="0"/>
              <w:divBdr>
                <w:top w:val="none" w:sz="0" w:space="0" w:color="auto"/>
                <w:left w:val="none" w:sz="0" w:space="0" w:color="auto"/>
                <w:bottom w:val="none" w:sz="0" w:space="0" w:color="auto"/>
                <w:right w:val="none" w:sz="0" w:space="0" w:color="auto"/>
              </w:divBdr>
            </w:div>
            <w:div w:id="525607722">
              <w:marLeft w:val="0"/>
              <w:marRight w:val="0"/>
              <w:marTop w:val="0"/>
              <w:marBottom w:val="0"/>
              <w:divBdr>
                <w:top w:val="none" w:sz="0" w:space="0" w:color="auto"/>
                <w:left w:val="none" w:sz="0" w:space="0" w:color="auto"/>
                <w:bottom w:val="none" w:sz="0" w:space="0" w:color="auto"/>
                <w:right w:val="none" w:sz="0" w:space="0" w:color="auto"/>
              </w:divBdr>
            </w:div>
            <w:div w:id="263002008">
              <w:marLeft w:val="0"/>
              <w:marRight w:val="0"/>
              <w:marTop w:val="0"/>
              <w:marBottom w:val="0"/>
              <w:divBdr>
                <w:top w:val="none" w:sz="0" w:space="0" w:color="auto"/>
                <w:left w:val="none" w:sz="0" w:space="0" w:color="auto"/>
                <w:bottom w:val="none" w:sz="0" w:space="0" w:color="auto"/>
                <w:right w:val="none" w:sz="0" w:space="0" w:color="auto"/>
              </w:divBdr>
            </w:div>
            <w:div w:id="614756980">
              <w:marLeft w:val="0"/>
              <w:marRight w:val="0"/>
              <w:marTop w:val="0"/>
              <w:marBottom w:val="0"/>
              <w:divBdr>
                <w:top w:val="none" w:sz="0" w:space="0" w:color="auto"/>
                <w:left w:val="none" w:sz="0" w:space="0" w:color="auto"/>
                <w:bottom w:val="none" w:sz="0" w:space="0" w:color="auto"/>
                <w:right w:val="none" w:sz="0" w:space="0" w:color="auto"/>
              </w:divBdr>
            </w:div>
            <w:div w:id="2004162170">
              <w:marLeft w:val="0"/>
              <w:marRight w:val="0"/>
              <w:marTop w:val="0"/>
              <w:marBottom w:val="0"/>
              <w:divBdr>
                <w:top w:val="none" w:sz="0" w:space="0" w:color="auto"/>
                <w:left w:val="none" w:sz="0" w:space="0" w:color="auto"/>
                <w:bottom w:val="none" w:sz="0" w:space="0" w:color="auto"/>
                <w:right w:val="none" w:sz="0" w:space="0" w:color="auto"/>
              </w:divBdr>
            </w:div>
            <w:div w:id="1546942508">
              <w:marLeft w:val="0"/>
              <w:marRight w:val="0"/>
              <w:marTop w:val="0"/>
              <w:marBottom w:val="0"/>
              <w:divBdr>
                <w:top w:val="none" w:sz="0" w:space="0" w:color="auto"/>
                <w:left w:val="none" w:sz="0" w:space="0" w:color="auto"/>
                <w:bottom w:val="none" w:sz="0" w:space="0" w:color="auto"/>
                <w:right w:val="none" w:sz="0" w:space="0" w:color="auto"/>
              </w:divBdr>
            </w:div>
            <w:div w:id="1506361172">
              <w:marLeft w:val="0"/>
              <w:marRight w:val="0"/>
              <w:marTop w:val="0"/>
              <w:marBottom w:val="0"/>
              <w:divBdr>
                <w:top w:val="none" w:sz="0" w:space="0" w:color="auto"/>
                <w:left w:val="none" w:sz="0" w:space="0" w:color="auto"/>
                <w:bottom w:val="none" w:sz="0" w:space="0" w:color="auto"/>
                <w:right w:val="none" w:sz="0" w:space="0" w:color="auto"/>
              </w:divBdr>
            </w:div>
            <w:div w:id="238053965">
              <w:marLeft w:val="0"/>
              <w:marRight w:val="0"/>
              <w:marTop w:val="0"/>
              <w:marBottom w:val="0"/>
              <w:divBdr>
                <w:top w:val="none" w:sz="0" w:space="0" w:color="auto"/>
                <w:left w:val="none" w:sz="0" w:space="0" w:color="auto"/>
                <w:bottom w:val="none" w:sz="0" w:space="0" w:color="auto"/>
                <w:right w:val="none" w:sz="0" w:space="0" w:color="auto"/>
              </w:divBdr>
            </w:div>
            <w:div w:id="1096562843">
              <w:marLeft w:val="0"/>
              <w:marRight w:val="0"/>
              <w:marTop w:val="0"/>
              <w:marBottom w:val="0"/>
              <w:divBdr>
                <w:top w:val="none" w:sz="0" w:space="0" w:color="auto"/>
                <w:left w:val="none" w:sz="0" w:space="0" w:color="auto"/>
                <w:bottom w:val="none" w:sz="0" w:space="0" w:color="auto"/>
                <w:right w:val="none" w:sz="0" w:space="0" w:color="auto"/>
              </w:divBdr>
            </w:div>
            <w:div w:id="823425640">
              <w:marLeft w:val="0"/>
              <w:marRight w:val="0"/>
              <w:marTop w:val="0"/>
              <w:marBottom w:val="0"/>
              <w:divBdr>
                <w:top w:val="none" w:sz="0" w:space="0" w:color="auto"/>
                <w:left w:val="none" w:sz="0" w:space="0" w:color="auto"/>
                <w:bottom w:val="none" w:sz="0" w:space="0" w:color="auto"/>
                <w:right w:val="none" w:sz="0" w:space="0" w:color="auto"/>
              </w:divBdr>
            </w:div>
            <w:div w:id="35586613">
              <w:marLeft w:val="0"/>
              <w:marRight w:val="0"/>
              <w:marTop w:val="0"/>
              <w:marBottom w:val="0"/>
              <w:divBdr>
                <w:top w:val="none" w:sz="0" w:space="0" w:color="auto"/>
                <w:left w:val="none" w:sz="0" w:space="0" w:color="auto"/>
                <w:bottom w:val="none" w:sz="0" w:space="0" w:color="auto"/>
                <w:right w:val="none" w:sz="0" w:space="0" w:color="auto"/>
              </w:divBdr>
            </w:div>
            <w:div w:id="866991484">
              <w:marLeft w:val="0"/>
              <w:marRight w:val="0"/>
              <w:marTop w:val="0"/>
              <w:marBottom w:val="0"/>
              <w:divBdr>
                <w:top w:val="none" w:sz="0" w:space="0" w:color="auto"/>
                <w:left w:val="none" w:sz="0" w:space="0" w:color="auto"/>
                <w:bottom w:val="none" w:sz="0" w:space="0" w:color="auto"/>
                <w:right w:val="none" w:sz="0" w:space="0" w:color="auto"/>
              </w:divBdr>
            </w:div>
            <w:div w:id="1175194839">
              <w:marLeft w:val="0"/>
              <w:marRight w:val="0"/>
              <w:marTop w:val="0"/>
              <w:marBottom w:val="0"/>
              <w:divBdr>
                <w:top w:val="none" w:sz="0" w:space="0" w:color="auto"/>
                <w:left w:val="none" w:sz="0" w:space="0" w:color="auto"/>
                <w:bottom w:val="none" w:sz="0" w:space="0" w:color="auto"/>
                <w:right w:val="none" w:sz="0" w:space="0" w:color="auto"/>
              </w:divBdr>
            </w:div>
            <w:div w:id="822158027">
              <w:marLeft w:val="0"/>
              <w:marRight w:val="0"/>
              <w:marTop w:val="0"/>
              <w:marBottom w:val="0"/>
              <w:divBdr>
                <w:top w:val="none" w:sz="0" w:space="0" w:color="auto"/>
                <w:left w:val="none" w:sz="0" w:space="0" w:color="auto"/>
                <w:bottom w:val="none" w:sz="0" w:space="0" w:color="auto"/>
                <w:right w:val="none" w:sz="0" w:space="0" w:color="auto"/>
              </w:divBdr>
            </w:div>
            <w:div w:id="1173643338">
              <w:marLeft w:val="0"/>
              <w:marRight w:val="0"/>
              <w:marTop w:val="0"/>
              <w:marBottom w:val="0"/>
              <w:divBdr>
                <w:top w:val="none" w:sz="0" w:space="0" w:color="auto"/>
                <w:left w:val="none" w:sz="0" w:space="0" w:color="auto"/>
                <w:bottom w:val="none" w:sz="0" w:space="0" w:color="auto"/>
                <w:right w:val="none" w:sz="0" w:space="0" w:color="auto"/>
              </w:divBdr>
            </w:div>
            <w:div w:id="172915268">
              <w:marLeft w:val="0"/>
              <w:marRight w:val="0"/>
              <w:marTop w:val="0"/>
              <w:marBottom w:val="0"/>
              <w:divBdr>
                <w:top w:val="none" w:sz="0" w:space="0" w:color="auto"/>
                <w:left w:val="none" w:sz="0" w:space="0" w:color="auto"/>
                <w:bottom w:val="none" w:sz="0" w:space="0" w:color="auto"/>
                <w:right w:val="none" w:sz="0" w:space="0" w:color="auto"/>
              </w:divBdr>
            </w:div>
            <w:div w:id="758058981">
              <w:marLeft w:val="0"/>
              <w:marRight w:val="0"/>
              <w:marTop w:val="0"/>
              <w:marBottom w:val="0"/>
              <w:divBdr>
                <w:top w:val="none" w:sz="0" w:space="0" w:color="auto"/>
                <w:left w:val="none" w:sz="0" w:space="0" w:color="auto"/>
                <w:bottom w:val="none" w:sz="0" w:space="0" w:color="auto"/>
                <w:right w:val="none" w:sz="0" w:space="0" w:color="auto"/>
              </w:divBdr>
            </w:div>
            <w:div w:id="1229262896">
              <w:marLeft w:val="0"/>
              <w:marRight w:val="0"/>
              <w:marTop w:val="0"/>
              <w:marBottom w:val="0"/>
              <w:divBdr>
                <w:top w:val="none" w:sz="0" w:space="0" w:color="auto"/>
                <w:left w:val="none" w:sz="0" w:space="0" w:color="auto"/>
                <w:bottom w:val="none" w:sz="0" w:space="0" w:color="auto"/>
                <w:right w:val="none" w:sz="0" w:space="0" w:color="auto"/>
              </w:divBdr>
            </w:div>
            <w:div w:id="209997338">
              <w:marLeft w:val="0"/>
              <w:marRight w:val="0"/>
              <w:marTop w:val="0"/>
              <w:marBottom w:val="0"/>
              <w:divBdr>
                <w:top w:val="none" w:sz="0" w:space="0" w:color="auto"/>
                <w:left w:val="none" w:sz="0" w:space="0" w:color="auto"/>
                <w:bottom w:val="none" w:sz="0" w:space="0" w:color="auto"/>
                <w:right w:val="none" w:sz="0" w:space="0" w:color="auto"/>
              </w:divBdr>
            </w:div>
            <w:div w:id="1228111283">
              <w:marLeft w:val="0"/>
              <w:marRight w:val="0"/>
              <w:marTop w:val="0"/>
              <w:marBottom w:val="0"/>
              <w:divBdr>
                <w:top w:val="none" w:sz="0" w:space="0" w:color="auto"/>
                <w:left w:val="none" w:sz="0" w:space="0" w:color="auto"/>
                <w:bottom w:val="none" w:sz="0" w:space="0" w:color="auto"/>
                <w:right w:val="none" w:sz="0" w:space="0" w:color="auto"/>
              </w:divBdr>
            </w:div>
            <w:div w:id="1593466701">
              <w:marLeft w:val="0"/>
              <w:marRight w:val="0"/>
              <w:marTop w:val="0"/>
              <w:marBottom w:val="0"/>
              <w:divBdr>
                <w:top w:val="none" w:sz="0" w:space="0" w:color="auto"/>
                <w:left w:val="none" w:sz="0" w:space="0" w:color="auto"/>
                <w:bottom w:val="none" w:sz="0" w:space="0" w:color="auto"/>
                <w:right w:val="none" w:sz="0" w:space="0" w:color="auto"/>
              </w:divBdr>
            </w:div>
            <w:div w:id="994455490">
              <w:marLeft w:val="0"/>
              <w:marRight w:val="0"/>
              <w:marTop w:val="0"/>
              <w:marBottom w:val="0"/>
              <w:divBdr>
                <w:top w:val="none" w:sz="0" w:space="0" w:color="auto"/>
                <w:left w:val="none" w:sz="0" w:space="0" w:color="auto"/>
                <w:bottom w:val="none" w:sz="0" w:space="0" w:color="auto"/>
                <w:right w:val="none" w:sz="0" w:space="0" w:color="auto"/>
              </w:divBdr>
            </w:div>
            <w:div w:id="1224676924">
              <w:marLeft w:val="0"/>
              <w:marRight w:val="0"/>
              <w:marTop w:val="0"/>
              <w:marBottom w:val="0"/>
              <w:divBdr>
                <w:top w:val="none" w:sz="0" w:space="0" w:color="auto"/>
                <w:left w:val="none" w:sz="0" w:space="0" w:color="auto"/>
                <w:bottom w:val="none" w:sz="0" w:space="0" w:color="auto"/>
                <w:right w:val="none" w:sz="0" w:space="0" w:color="auto"/>
              </w:divBdr>
            </w:div>
            <w:div w:id="2045324834">
              <w:marLeft w:val="0"/>
              <w:marRight w:val="0"/>
              <w:marTop w:val="0"/>
              <w:marBottom w:val="0"/>
              <w:divBdr>
                <w:top w:val="none" w:sz="0" w:space="0" w:color="auto"/>
                <w:left w:val="none" w:sz="0" w:space="0" w:color="auto"/>
                <w:bottom w:val="none" w:sz="0" w:space="0" w:color="auto"/>
                <w:right w:val="none" w:sz="0" w:space="0" w:color="auto"/>
              </w:divBdr>
            </w:div>
            <w:div w:id="1830708331">
              <w:marLeft w:val="0"/>
              <w:marRight w:val="0"/>
              <w:marTop w:val="0"/>
              <w:marBottom w:val="0"/>
              <w:divBdr>
                <w:top w:val="none" w:sz="0" w:space="0" w:color="auto"/>
                <w:left w:val="none" w:sz="0" w:space="0" w:color="auto"/>
                <w:bottom w:val="none" w:sz="0" w:space="0" w:color="auto"/>
                <w:right w:val="none" w:sz="0" w:space="0" w:color="auto"/>
              </w:divBdr>
            </w:div>
            <w:div w:id="3284345">
              <w:marLeft w:val="0"/>
              <w:marRight w:val="0"/>
              <w:marTop w:val="0"/>
              <w:marBottom w:val="0"/>
              <w:divBdr>
                <w:top w:val="none" w:sz="0" w:space="0" w:color="auto"/>
                <w:left w:val="none" w:sz="0" w:space="0" w:color="auto"/>
                <w:bottom w:val="none" w:sz="0" w:space="0" w:color="auto"/>
                <w:right w:val="none" w:sz="0" w:space="0" w:color="auto"/>
              </w:divBdr>
            </w:div>
            <w:div w:id="1022129945">
              <w:marLeft w:val="0"/>
              <w:marRight w:val="0"/>
              <w:marTop w:val="0"/>
              <w:marBottom w:val="0"/>
              <w:divBdr>
                <w:top w:val="none" w:sz="0" w:space="0" w:color="auto"/>
                <w:left w:val="none" w:sz="0" w:space="0" w:color="auto"/>
                <w:bottom w:val="none" w:sz="0" w:space="0" w:color="auto"/>
                <w:right w:val="none" w:sz="0" w:space="0" w:color="auto"/>
              </w:divBdr>
            </w:div>
            <w:div w:id="882595382">
              <w:marLeft w:val="0"/>
              <w:marRight w:val="0"/>
              <w:marTop w:val="0"/>
              <w:marBottom w:val="0"/>
              <w:divBdr>
                <w:top w:val="none" w:sz="0" w:space="0" w:color="auto"/>
                <w:left w:val="none" w:sz="0" w:space="0" w:color="auto"/>
                <w:bottom w:val="none" w:sz="0" w:space="0" w:color="auto"/>
                <w:right w:val="none" w:sz="0" w:space="0" w:color="auto"/>
              </w:divBdr>
            </w:div>
            <w:div w:id="45763481">
              <w:marLeft w:val="0"/>
              <w:marRight w:val="0"/>
              <w:marTop w:val="0"/>
              <w:marBottom w:val="0"/>
              <w:divBdr>
                <w:top w:val="none" w:sz="0" w:space="0" w:color="auto"/>
                <w:left w:val="none" w:sz="0" w:space="0" w:color="auto"/>
                <w:bottom w:val="none" w:sz="0" w:space="0" w:color="auto"/>
                <w:right w:val="none" w:sz="0" w:space="0" w:color="auto"/>
              </w:divBdr>
            </w:div>
            <w:div w:id="1155298395">
              <w:marLeft w:val="0"/>
              <w:marRight w:val="0"/>
              <w:marTop w:val="0"/>
              <w:marBottom w:val="0"/>
              <w:divBdr>
                <w:top w:val="none" w:sz="0" w:space="0" w:color="auto"/>
                <w:left w:val="none" w:sz="0" w:space="0" w:color="auto"/>
                <w:bottom w:val="none" w:sz="0" w:space="0" w:color="auto"/>
                <w:right w:val="none" w:sz="0" w:space="0" w:color="auto"/>
              </w:divBdr>
            </w:div>
            <w:div w:id="1962953967">
              <w:marLeft w:val="0"/>
              <w:marRight w:val="0"/>
              <w:marTop w:val="0"/>
              <w:marBottom w:val="0"/>
              <w:divBdr>
                <w:top w:val="none" w:sz="0" w:space="0" w:color="auto"/>
                <w:left w:val="none" w:sz="0" w:space="0" w:color="auto"/>
                <w:bottom w:val="none" w:sz="0" w:space="0" w:color="auto"/>
                <w:right w:val="none" w:sz="0" w:space="0" w:color="auto"/>
              </w:divBdr>
            </w:div>
            <w:div w:id="2118986699">
              <w:marLeft w:val="0"/>
              <w:marRight w:val="0"/>
              <w:marTop w:val="0"/>
              <w:marBottom w:val="0"/>
              <w:divBdr>
                <w:top w:val="none" w:sz="0" w:space="0" w:color="auto"/>
                <w:left w:val="none" w:sz="0" w:space="0" w:color="auto"/>
                <w:bottom w:val="none" w:sz="0" w:space="0" w:color="auto"/>
                <w:right w:val="none" w:sz="0" w:space="0" w:color="auto"/>
              </w:divBdr>
            </w:div>
            <w:div w:id="224417753">
              <w:marLeft w:val="0"/>
              <w:marRight w:val="0"/>
              <w:marTop w:val="0"/>
              <w:marBottom w:val="0"/>
              <w:divBdr>
                <w:top w:val="none" w:sz="0" w:space="0" w:color="auto"/>
                <w:left w:val="none" w:sz="0" w:space="0" w:color="auto"/>
                <w:bottom w:val="none" w:sz="0" w:space="0" w:color="auto"/>
                <w:right w:val="none" w:sz="0" w:space="0" w:color="auto"/>
              </w:divBdr>
            </w:div>
            <w:div w:id="1022829214">
              <w:marLeft w:val="0"/>
              <w:marRight w:val="0"/>
              <w:marTop w:val="0"/>
              <w:marBottom w:val="0"/>
              <w:divBdr>
                <w:top w:val="none" w:sz="0" w:space="0" w:color="auto"/>
                <w:left w:val="none" w:sz="0" w:space="0" w:color="auto"/>
                <w:bottom w:val="none" w:sz="0" w:space="0" w:color="auto"/>
                <w:right w:val="none" w:sz="0" w:space="0" w:color="auto"/>
              </w:divBdr>
            </w:div>
            <w:div w:id="510532449">
              <w:marLeft w:val="0"/>
              <w:marRight w:val="0"/>
              <w:marTop w:val="0"/>
              <w:marBottom w:val="0"/>
              <w:divBdr>
                <w:top w:val="none" w:sz="0" w:space="0" w:color="auto"/>
                <w:left w:val="none" w:sz="0" w:space="0" w:color="auto"/>
                <w:bottom w:val="none" w:sz="0" w:space="0" w:color="auto"/>
                <w:right w:val="none" w:sz="0" w:space="0" w:color="auto"/>
              </w:divBdr>
            </w:div>
            <w:div w:id="1802766933">
              <w:marLeft w:val="0"/>
              <w:marRight w:val="0"/>
              <w:marTop w:val="0"/>
              <w:marBottom w:val="0"/>
              <w:divBdr>
                <w:top w:val="none" w:sz="0" w:space="0" w:color="auto"/>
                <w:left w:val="none" w:sz="0" w:space="0" w:color="auto"/>
                <w:bottom w:val="none" w:sz="0" w:space="0" w:color="auto"/>
                <w:right w:val="none" w:sz="0" w:space="0" w:color="auto"/>
              </w:divBdr>
            </w:div>
            <w:div w:id="1488016360">
              <w:marLeft w:val="0"/>
              <w:marRight w:val="0"/>
              <w:marTop w:val="0"/>
              <w:marBottom w:val="0"/>
              <w:divBdr>
                <w:top w:val="none" w:sz="0" w:space="0" w:color="auto"/>
                <w:left w:val="none" w:sz="0" w:space="0" w:color="auto"/>
                <w:bottom w:val="none" w:sz="0" w:space="0" w:color="auto"/>
                <w:right w:val="none" w:sz="0" w:space="0" w:color="auto"/>
              </w:divBdr>
            </w:div>
            <w:div w:id="410351724">
              <w:marLeft w:val="0"/>
              <w:marRight w:val="0"/>
              <w:marTop w:val="0"/>
              <w:marBottom w:val="0"/>
              <w:divBdr>
                <w:top w:val="none" w:sz="0" w:space="0" w:color="auto"/>
                <w:left w:val="none" w:sz="0" w:space="0" w:color="auto"/>
                <w:bottom w:val="none" w:sz="0" w:space="0" w:color="auto"/>
                <w:right w:val="none" w:sz="0" w:space="0" w:color="auto"/>
              </w:divBdr>
            </w:div>
            <w:div w:id="1935817819">
              <w:marLeft w:val="0"/>
              <w:marRight w:val="0"/>
              <w:marTop w:val="0"/>
              <w:marBottom w:val="0"/>
              <w:divBdr>
                <w:top w:val="none" w:sz="0" w:space="0" w:color="auto"/>
                <w:left w:val="none" w:sz="0" w:space="0" w:color="auto"/>
                <w:bottom w:val="none" w:sz="0" w:space="0" w:color="auto"/>
                <w:right w:val="none" w:sz="0" w:space="0" w:color="auto"/>
              </w:divBdr>
            </w:div>
            <w:div w:id="2001931833">
              <w:marLeft w:val="0"/>
              <w:marRight w:val="0"/>
              <w:marTop w:val="0"/>
              <w:marBottom w:val="0"/>
              <w:divBdr>
                <w:top w:val="none" w:sz="0" w:space="0" w:color="auto"/>
                <w:left w:val="none" w:sz="0" w:space="0" w:color="auto"/>
                <w:bottom w:val="none" w:sz="0" w:space="0" w:color="auto"/>
                <w:right w:val="none" w:sz="0" w:space="0" w:color="auto"/>
              </w:divBdr>
            </w:div>
            <w:div w:id="477502249">
              <w:marLeft w:val="0"/>
              <w:marRight w:val="0"/>
              <w:marTop w:val="0"/>
              <w:marBottom w:val="0"/>
              <w:divBdr>
                <w:top w:val="none" w:sz="0" w:space="0" w:color="auto"/>
                <w:left w:val="none" w:sz="0" w:space="0" w:color="auto"/>
                <w:bottom w:val="none" w:sz="0" w:space="0" w:color="auto"/>
                <w:right w:val="none" w:sz="0" w:space="0" w:color="auto"/>
              </w:divBdr>
            </w:div>
            <w:div w:id="933487">
              <w:marLeft w:val="0"/>
              <w:marRight w:val="0"/>
              <w:marTop w:val="0"/>
              <w:marBottom w:val="0"/>
              <w:divBdr>
                <w:top w:val="none" w:sz="0" w:space="0" w:color="auto"/>
                <w:left w:val="none" w:sz="0" w:space="0" w:color="auto"/>
                <w:bottom w:val="none" w:sz="0" w:space="0" w:color="auto"/>
                <w:right w:val="none" w:sz="0" w:space="0" w:color="auto"/>
              </w:divBdr>
            </w:div>
            <w:div w:id="1383678925">
              <w:marLeft w:val="0"/>
              <w:marRight w:val="0"/>
              <w:marTop w:val="0"/>
              <w:marBottom w:val="0"/>
              <w:divBdr>
                <w:top w:val="none" w:sz="0" w:space="0" w:color="auto"/>
                <w:left w:val="none" w:sz="0" w:space="0" w:color="auto"/>
                <w:bottom w:val="none" w:sz="0" w:space="0" w:color="auto"/>
                <w:right w:val="none" w:sz="0" w:space="0" w:color="auto"/>
              </w:divBdr>
            </w:div>
            <w:div w:id="10088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4503">
      <w:bodyDiv w:val="1"/>
      <w:marLeft w:val="0"/>
      <w:marRight w:val="0"/>
      <w:marTop w:val="0"/>
      <w:marBottom w:val="0"/>
      <w:divBdr>
        <w:top w:val="none" w:sz="0" w:space="0" w:color="auto"/>
        <w:left w:val="none" w:sz="0" w:space="0" w:color="auto"/>
        <w:bottom w:val="none" w:sz="0" w:space="0" w:color="auto"/>
        <w:right w:val="none" w:sz="0" w:space="0" w:color="auto"/>
      </w:divBdr>
      <w:divsChild>
        <w:div w:id="1713576676">
          <w:marLeft w:val="0"/>
          <w:marRight w:val="0"/>
          <w:marTop w:val="0"/>
          <w:marBottom w:val="0"/>
          <w:divBdr>
            <w:top w:val="none" w:sz="0" w:space="0" w:color="auto"/>
            <w:left w:val="none" w:sz="0" w:space="0" w:color="auto"/>
            <w:bottom w:val="none" w:sz="0" w:space="0" w:color="auto"/>
            <w:right w:val="none" w:sz="0" w:space="0" w:color="auto"/>
          </w:divBdr>
          <w:divsChild>
            <w:div w:id="352612423">
              <w:marLeft w:val="0"/>
              <w:marRight w:val="0"/>
              <w:marTop w:val="0"/>
              <w:marBottom w:val="0"/>
              <w:divBdr>
                <w:top w:val="none" w:sz="0" w:space="0" w:color="auto"/>
                <w:left w:val="none" w:sz="0" w:space="0" w:color="auto"/>
                <w:bottom w:val="none" w:sz="0" w:space="0" w:color="auto"/>
                <w:right w:val="none" w:sz="0" w:space="0" w:color="auto"/>
              </w:divBdr>
            </w:div>
            <w:div w:id="2111585733">
              <w:marLeft w:val="0"/>
              <w:marRight w:val="0"/>
              <w:marTop w:val="0"/>
              <w:marBottom w:val="0"/>
              <w:divBdr>
                <w:top w:val="none" w:sz="0" w:space="0" w:color="auto"/>
                <w:left w:val="none" w:sz="0" w:space="0" w:color="auto"/>
                <w:bottom w:val="none" w:sz="0" w:space="0" w:color="auto"/>
                <w:right w:val="none" w:sz="0" w:space="0" w:color="auto"/>
              </w:divBdr>
            </w:div>
            <w:div w:id="1429154486">
              <w:marLeft w:val="0"/>
              <w:marRight w:val="0"/>
              <w:marTop w:val="0"/>
              <w:marBottom w:val="0"/>
              <w:divBdr>
                <w:top w:val="none" w:sz="0" w:space="0" w:color="auto"/>
                <w:left w:val="none" w:sz="0" w:space="0" w:color="auto"/>
                <w:bottom w:val="none" w:sz="0" w:space="0" w:color="auto"/>
                <w:right w:val="none" w:sz="0" w:space="0" w:color="auto"/>
              </w:divBdr>
            </w:div>
            <w:div w:id="165096868">
              <w:marLeft w:val="0"/>
              <w:marRight w:val="0"/>
              <w:marTop w:val="0"/>
              <w:marBottom w:val="0"/>
              <w:divBdr>
                <w:top w:val="none" w:sz="0" w:space="0" w:color="auto"/>
                <w:left w:val="none" w:sz="0" w:space="0" w:color="auto"/>
                <w:bottom w:val="none" w:sz="0" w:space="0" w:color="auto"/>
                <w:right w:val="none" w:sz="0" w:space="0" w:color="auto"/>
              </w:divBdr>
            </w:div>
            <w:div w:id="2114472806">
              <w:marLeft w:val="0"/>
              <w:marRight w:val="0"/>
              <w:marTop w:val="0"/>
              <w:marBottom w:val="0"/>
              <w:divBdr>
                <w:top w:val="none" w:sz="0" w:space="0" w:color="auto"/>
                <w:left w:val="none" w:sz="0" w:space="0" w:color="auto"/>
                <w:bottom w:val="none" w:sz="0" w:space="0" w:color="auto"/>
                <w:right w:val="none" w:sz="0" w:space="0" w:color="auto"/>
              </w:divBdr>
            </w:div>
            <w:div w:id="839275057">
              <w:marLeft w:val="0"/>
              <w:marRight w:val="0"/>
              <w:marTop w:val="0"/>
              <w:marBottom w:val="0"/>
              <w:divBdr>
                <w:top w:val="none" w:sz="0" w:space="0" w:color="auto"/>
                <w:left w:val="none" w:sz="0" w:space="0" w:color="auto"/>
                <w:bottom w:val="none" w:sz="0" w:space="0" w:color="auto"/>
                <w:right w:val="none" w:sz="0" w:space="0" w:color="auto"/>
              </w:divBdr>
            </w:div>
            <w:div w:id="1203589745">
              <w:marLeft w:val="0"/>
              <w:marRight w:val="0"/>
              <w:marTop w:val="0"/>
              <w:marBottom w:val="0"/>
              <w:divBdr>
                <w:top w:val="none" w:sz="0" w:space="0" w:color="auto"/>
                <w:left w:val="none" w:sz="0" w:space="0" w:color="auto"/>
                <w:bottom w:val="none" w:sz="0" w:space="0" w:color="auto"/>
                <w:right w:val="none" w:sz="0" w:space="0" w:color="auto"/>
              </w:divBdr>
            </w:div>
            <w:div w:id="1318458861">
              <w:marLeft w:val="0"/>
              <w:marRight w:val="0"/>
              <w:marTop w:val="0"/>
              <w:marBottom w:val="0"/>
              <w:divBdr>
                <w:top w:val="none" w:sz="0" w:space="0" w:color="auto"/>
                <w:left w:val="none" w:sz="0" w:space="0" w:color="auto"/>
                <w:bottom w:val="none" w:sz="0" w:space="0" w:color="auto"/>
                <w:right w:val="none" w:sz="0" w:space="0" w:color="auto"/>
              </w:divBdr>
            </w:div>
            <w:div w:id="633100797">
              <w:marLeft w:val="0"/>
              <w:marRight w:val="0"/>
              <w:marTop w:val="0"/>
              <w:marBottom w:val="0"/>
              <w:divBdr>
                <w:top w:val="none" w:sz="0" w:space="0" w:color="auto"/>
                <w:left w:val="none" w:sz="0" w:space="0" w:color="auto"/>
                <w:bottom w:val="none" w:sz="0" w:space="0" w:color="auto"/>
                <w:right w:val="none" w:sz="0" w:space="0" w:color="auto"/>
              </w:divBdr>
            </w:div>
            <w:div w:id="1850097775">
              <w:marLeft w:val="0"/>
              <w:marRight w:val="0"/>
              <w:marTop w:val="0"/>
              <w:marBottom w:val="0"/>
              <w:divBdr>
                <w:top w:val="none" w:sz="0" w:space="0" w:color="auto"/>
                <w:left w:val="none" w:sz="0" w:space="0" w:color="auto"/>
                <w:bottom w:val="none" w:sz="0" w:space="0" w:color="auto"/>
                <w:right w:val="none" w:sz="0" w:space="0" w:color="auto"/>
              </w:divBdr>
            </w:div>
            <w:div w:id="78067606">
              <w:marLeft w:val="0"/>
              <w:marRight w:val="0"/>
              <w:marTop w:val="0"/>
              <w:marBottom w:val="0"/>
              <w:divBdr>
                <w:top w:val="none" w:sz="0" w:space="0" w:color="auto"/>
                <w:left w:val="none" w:sz="0" w:space="0" w:color="auto"/>
                <w:bottom w:val="none" w:sz="0" w:space="0" w:color="auto"/>
                <w:right w:val="none" w:sz="0" w:space="0" w:color="auto"/>
              </w:divBdr>
            </w:div>
            <w:div w:id="316106481">
              <w:marLeft w:val="0"/>
              <w:marRight w:val="0"/>
              <w:marTop w:val="0"/>
              <w:marBottom w:val="0"/>
              <w:divBdr>
                <w:top w:val="none" w:sz="0" w:space="0" w:color="auto"/>
                <w:left w:val="none" w:sz="0" w:space="0" w:color="auto"/>
                <w:bottom w:val="none" w:sz="0" w:space="0" w:color="auto"/>
                <w:right w:val="none" w:sz="0" w:space="0" w:color="auto"/>
              </w:divBdr>
            </w:div>
            <w:div w:id="1530291664">
              <w:marLeft w:val="0"/>
              <w:marRight w:val="0"/>
              <w:marTop w:val="0"/>
              <w:marBottom w:val="0"/>
              <w:divBdr>
                <w:top w:val="none" w:sz="0" w:space="0" w:color="auto"/>
                <w:left w:val="none" w:sz="0" w:space="0" w:color="auto"/>
                <w:bottom w:val="none" w:sz="0" w:space="0" w:color="auto"/>
                <w:right w:val="none" w:sz="0" w:space="0" w:color="auto"/>
              </w:divBdr>
            </w:div>
            <w:div w:id="268199177">
              <w:marLeft w:val="0"/>
              <w:marRight w:val="0"/>
              <w:marTop w:val="0"/>
              <w:marBottom w:val="0"/>
              <w:divBdr>
                <w:top w:val="none" w:sz="0" w:space="0" w:color="auto"/>
                <w:left w:val="none" w:sz="0" w:space="0" w:color="auto"/>
                <w:bottom w:val="none" w:sz="0" w:space="0" w:color="auto"/>
                <w:right w:val="none" w:sz="0" w:space="0" w:color="auto"/>
              </w:divBdr>
            </w:div>
            <w:div w:id="628434179">
              <w:marLeft w:val="0"/>
              <w:marRight w:val="0"/>
              <w:marTop w:val="0"/>
              <w:marBottom w:val="0"/>
              <w:divBdr>
                <w:top w:val="none" w:sz="0" w:space="0" w:color="auto"/>
                <w:left w:val="none" w:sz="0" w:space="0" w:color="auto"/>
                <w:bottom w:val="none" w:sz="0" w:space="0" w:color="auto"/>
                <w:right w:val="none" w:sz="0" w:space="0" w:color="auto"/>
              </w:divBdr>
            </w:div>
            <w:div w:id="2108959454">
              <w:marLeft w:val="0"/>
              <w:marRight w:val="0"/>
              <w:marTop w:val="0"/>
              <w:marBottom w:val="0"/>
              <w:divBdr>
                <w:top w:val="none" w:sz="0" w:space="0" w:color="auto"/>
                <w:left w:val="none" w:sz="0" w:space="0" w:color="auto"/>
                <w:bottom w:val="none" w:sz="0" w:space="0" w:color="auto"/>
                <w:right w:val="none" w:sz="0" w:space="0" w:color="auto"/>
              </w:divBdr>
            </w:div>
            <w:div w:id="555973071">
              <w:marLeft w:val="0"/>
              <w:marRight w:val="0"/>
              <w:marTop w:val="0"/>
              <w:marBottom w:val="0"/>
              <w:divBdr>
                <w:top w:val="none" w:sz="0" w:space="0" w:color="auto"/>
                <w:left w:val="none" w:sz="0" w:space="0" w:color="auto"/>
                <w:bottom w:val="none" w:sz="0" w:space="0" w:color="auto"/>
                <w:right w:val="none" w:sz="0" w:space="0" w:color="auto"/>
              </w:divBdr>
            </w:div>
            <w:div w:id="729429385">
              <w:marLeft w:val="0"/>
              <w:marRight w:val="0"/>
              <w:marTop w:val="0"/>
              <w:marBottom w:val="0"/>
              <w:divBdr>
                <w:top w:val="none" w:sz="0" w:space="0" w:color="auto"/>
                <w:left w:val="none" w:sz="0" w:space="0" w:color="auto"/>
                <w:bottom w:val="none" w:sz="0" w:space="0" w:color="auto"/>
                <w:right w:val="none" w:sz="0" w:space="0" w:color="auto"/>
              </w:divBdr>
            </w:div>
            <w:div w:id="1769813456">
              <w:marLeft w:val="0"/>
              <w:marRight w:val="0"/>
              <w:marTop w:val="0"/>
              <w:marBottom w:val="0"/>
              <w:divBdr>
                <w:top w:val="none" w:sz="0" w:space="0" w:color="auto"/>
                <w:left w:val="none" w:sz="0" w:space="0" w:color="auto"/>
                <w:bottom w:val="none" w:sz="0" w:space="0" w:color="auto"/>
                <w:right w:val="none" w:sz="0" w:space="0" w:color="auto"/>
              </w:divBdr>
            </w:div>
            <w:div w:id="1916938377">
              <w:marLeft w:val="0"/>
              <w:marRight w:val="0"/>
              <w:marTop w:val="0"/>
              <w:marBottom w:val="0"/>
              <w:divBdr>
                <w:top w:val="none" w:sz="0" w:space="0" w:color="auto"/>
                <w:left w:val="none" w:sz="0" w:space="0" w:color="auto"/>
                <w:bottom w:val="none" w:sz="0" w:space="0" w:color="auto"/>
                <w:right w:val="none" w:sz="0" w:space="0" w:color="auto"/>
              </w:divBdr>
            </w:div>
            <w:div w:id="330370803">
              <w:marLeft w:val="0"/>
              <w:marRight w:val="0"/>
              <w:marTop w:val="0"/>
              <w:marBottom w:val="0"/>
              <w:divBdr>
                <w:top w:val="none" w:sz="0" w:space="0" w:color="auto"/>
                <w:left w:val="none" w:sz="0" w:space="0" w:color="auto"/>
                <w:bottom w:val="none" w:sz="0" w:space="0" w:color="auto"/>
                <w:right w:val="none" w:sz="0" w:space="0" w:color="auto"/>
              </w:divBdr>
            </w:div>
            <w:div w:id="2080981282">
              <w:marLeft w:val="0"/>
              <w:marRight w:val="0"/>
              <w:marTop w:val="0"/>
              <w:marBottom w:val="0"/>
              <w:divBdr>
                <w:top w:val="none" w:sz="0" w:space="0" w:color="auto"/>
                <w:left w:val="none" w:sz="0" w:space="0" w:color="auto"/>
                <w:bottom w:val="none" w:sz="0" w:space="0" w:color="auto"/>
                <w:right w:val="none" w:sz="0" w:space="0" w:color="auto"/>
              </w:divBdr>
            </w:div>
            <w:div w:id="1120686783">
              <w:marLeft w:val="0"/>
              <w:marRight w:val="0"/>
              <w:marTop w:val="0"/>
              <w:marBottom w:val="0"/>
              <w:divBdr>
                <w:top w:val="none" w:sz="0" w:space="0" w:color="auto"/>
                <w:left w:val="none" w:sz="0" w:space="0" w:color="auto"/>
                <w:bottom w:val="none" w:sz="0" w:space="0" w:color="auto"/>
                <w:right w:val="none" w:sz="0" w:space="0" w:color="auto"/>
              </w:divBdr>
            </w:div>
            <w:div w:id="2089035311">
              <w:marLeft w:val="0"/>
              <w:marRight w:val="0"/>
              <w:marTop w:val="0"/>
              <w:marBottom w:val="0"/>
              <w:divBdr>
                <w:top w:val="none" w:sz="0" w:space="0" w:color="auto"/>
                <w:left w:val="none" w:sz="0" w:space="0" w:color="auto"/>
                <w:bottom w:val="none" w:sz="0" w:space="0" w:color="auto"/>
                <w:right w:val="none" w:sz="0" w:space="0" w:color="auto"/>
              </w:divBdr>
            </w:div>
            <w:div w:id="1754356486">
              <w:marLeft w:val="0"/>
              <w:marRight w:val="0"/>
              <w:marTop w:val="0"/>
              <w:marBottom w:val="0"/>
              <w:divBdr>
                <w:top w:val="none" w:sz="0" w:space="0" w:color="auto"/>
                <w:left w:val="none" w:sz="0" w:space="0" w:color="auto"/>
                <w:bottom w:val="none" w:sz="0" w:space="0" w:color="auto"/>
                <w:right w:val="none" w:sz="0" w:space="0" w:color="auto"/>
              </w:divBdr>
            </w:div>
            <w:div w:id="320698592">
              <w:marLeft w:val="0"/>
              <w:marRight w:val="0"/>
              <w:marTop w:val="0"/>
              <w:marBottom w:val="0"/>
              <w:divBdr>
                <w:top w:val="none" w:sz="0" w:space="0" w:color="auto"/>
                <w:left w:val="none" w:sz="0" w:space="0" w:color="auto"/>
                <w:bottom w:val="none" w:sz="0" w:space="0" w:color="auto"/>
                <w:right w:val="none" w:sz="0" w:space="0" w:color="auto"/>
              </w:divBdr>
            </w:div>
            <w:div w:id="1286696251">
              <w:marLeft w:val="0"/>
              <w:marRight w:val="0"/>
              <w:marTop w:val="0"/>
              <w:marBottom w:val="0"/>
              <w:divBdr>
                <w:top w:val="none" w:sz="0" w:space="0" w:color="auto"/>
                <w:left w:val="none" w:sz="0" w:space="0" w:color="auto"/>
                <w:bottom w:val="none" w:sz="0" w:space="0" w:color="auto"/>
                <w:right w:val="none" w:sz="0" w:space="0" w:color="auto"/>
              </w:divBdr>
            </w:div>
            <w:div w:id="677196058">
              <w:marLeft w:val="0"/>
              <w:marRight w:val="0"/>
              <w:marTop w:val="0"/>
              <w:marBottom w:val="0"/>
              <w:divBdr>
                <w:top w:val="none" w:sz="0" w:space="0" w:color="auto"/>
                <w:left w:val="none" w:sz="0" w:space="0" w:color="auto"/>
                <w:bottom w:val="none" w:sz="0" w:space="0" w:color="auto"/>
                <w:right w:val="none" w:sz="0" w:space="0" w:color="auto"/>
              </w:divBdr>
            </w:div>
            <w:div w:id="1038506599">
              <w:marLeft w:val="0"/>
              <w:marRight w:val="0"/>
              <w:marTop w:val="0"/>
              <w:marBottom w:val="0"/>
              <w:divBdr>
                <w:top w:val="none" w:sz="0" w:space="0" w:color="auto"/>
                <w:left w:val="none" w:sz="0" w:space="0" w:color="auto"/>
                <w:bottom w:val="none" w:sz="0" w:space="0" w:color="auto"/>
                <w:right w:val="none" w:sz="0" w:space="0" w:color="auto"/>
              </w:divBdr>
            </w:div>
            <w:div w:id="1176379929">
              <w:marLeft w:val="0"/>
              <w:marRight w:val="0"/>
              <w:marTop w:val="0"/>
              <w:marBottom w:val="0"/>
              <w:divBdr>
                <w:top w:val="none" w:sz="0" w:space="0" w:color="auto"/>
                <w:left w:val="none" w:sz="0" w:space="0" w:color="auto"/>
                <w:bottom w:val="none" w:sz="0" w:space="0" w:color="auto"/>
                <w:right w:val="none" w:sz="0" w:space="0" w:color="auto"/>
              </w:divBdr>
            </w:div>
            <w:div w:id="940912783">
              <w:marLeft w:val="0"/>
              <w:marRight w:val="0"/>
              <w:marTop w:val="0"/>
              <w:marBottom w:val="0"/>
              <w:divBdr>
                <w:top w:val="none" w:sz="0" w:space="0" w:color="auto"/>
                <w:left w:val="none" w:sz="0" w:space="0" w:color="auto"/>
                <w:bottom w:val="none" w:sz="0" w:space="0" w:color="auto"/>
                <w:right w:val="none" w:sz="0" w:space="0" w:color="auto"/>
              </w:divBdr>
            </w:div>
            <w:div w:id="2147307473">
              <w:marLeft w:val="0"/>
              <w:marRight w:val="0"/>
              <w:marTop w:val="0"/>
              <w:marBottom w:val="0"/>
              <w:divBdr>
                <w:top w:val="none" w:sz="0" w:space="0" w:color="auto"/>
                <w:left w:val="none" w:sz="0" w:space="0" w:color="auto"/>
                <w:bottom w:val="none" w:sz="0" w:space="0" w:color="auto"/>
                <w:right w:val="none" w:sz="0" w:space="0" w:color="auto"/>
              </w:divBdr>
            </w:div>
            <w:div w:id="786854718">
              <w:marLeft w:val="0"/>
              <w:marRight w:val="0"/>
              <w:marTop w:val="0"/>
              <w:marBottom w:val="0"/>
              <w:divBdr>
                <w:top w:val="none" w:sz="0" w:space="0" w:color="auto"/>
                <w:left w:val="none" w:sz="0" w:space="0" w:color="auto"/>
                <w:bottom w:val="none" w:sz="0" w:space="0" w:color="auto"/>
                <w:right w:val="none" w:sz="0" w:space="0" w:color="auto"/>
              </w:divBdr>
            </w:div>
            <w:div w:id="1000355553">
              <w:marLeft w:val="0"/>
              <w:marRight w:val="0"/>
              <w:marTop w:val="0"/>
              <w:marBottom w:val="0"/>
              <w:divBdr>
                <w:top w:val="none" w:sz="0" w:space="0" w:color="auto"/>
                <w:left w:val="none" w:sz="0" w:space="0" w:color="auto"/>
                <w:bottom w:val="none" w:sz="0" w:space="0" w:color="auto"/>
                <w:right w:val="none" w:sz="0" w:space="0" w:color="auto"/>
              </w:divBdr>
            </w:div>
            <w:div w:id="1777678904">
              <w:marLeft w:val="0"/>
              <w:marRight w:val="0"/>
              <w:marTop w:val="0"/>
              <w:marBottom w:val="0"/>
              <w:divBdr>
                <w:top w:val="none" w:sz="0" w:space="0" w:color="auto"/>
                <w:left w:val="none" w:sz="0" w:space="0" w:color="auto"/>
                <w:bottom w:val="none" w:sz="0" w:space="0" w:color="auto"/>
                <w:right w:val="none" w:sz="0" w:space="0" w:color="auto"/>
              </w:divBdr>
            </w:div>
            <w:div w:id="441070890">
              <w:marLeft w:val="0"/>
              <w:marRight w:val="0"/>
              <w:marTop w:val="0"/>
              <w:marBottom w:val="0"/>
              <w:divBdr>
                <w:top w:val="none" w:sz="0" w:space="0" w:color="auto"/>
                <w:left w:val="none" w:sz="0" w:space="0" w:color="auto"/>
                <w:bottom w:val="none" w:sz="0" w:space="0" w:color="auto"/>
                <w:right w:val="none" w:sz="0" w:space="0" w:color="auto"/>
              </w:divBdr>
            </w:div>
            <w:div w:id="898370294">
              <w:marLeft w:val="0"/>
              <w:marRight w:val="0"/>
              <w:marTop w:val="0"/>
              <w:marBottom w:val="0"/>
              <w:divBdr>
                <w:top w:val="none" w:sz="0" w:space="0" w:color="auto"/>
                <w:left w:val="none" w:sz="0" w:space="0" w:color="auto"/>
                <w:bottom w:val="none" w:sz="0" w:space="0" w:color="auto"/>
                <w:right w:val="none" w:sz="0" w:space="0" w:color="auto"/>
              </w:divBdr>
            </w:div>
            <w:div w:id="52699542">
              <w:marLeft w:val="0"/>
              <w:marRight w:val="0"/>
              <w:marTop w:val="0"/>
              <w:marBottom w:val="0"/>
              <w:divBdr>
                <w:top w:val="none" w:sz="0" w:space="0" w:color="auto"/>
                <w:left w:val="none" w:sz="0" w:space="0" w:color="auto"/>
                <w:bottom w:val="none" w:sz="0" w:space="0" w:color="auto"/>
                <w:right w:val="none" w:sz="0" w:space="0" w:color="auto"/>
              </w:divBdr>
            </w:div>
            <w:div w:id="2119713331">
              <w:marLeft w:val="0"/>
              <w:marRight w:val="0"/>
              <w:marTop w:val="0"/>
              <w:marBottom w:val="0"/>
              <w:divBdr>
                <w:top w:val="none" w:sz="0" w:space="0" w:color="auto"/>
                <w:left w:val="none" w:sz="0" w:space="0" w:color="auto"/>
                <w:bottom w:val="none" w:sz="0" w:space="0" w:color="auto"/>
                <w:right w:val="none" w:sz="0" w:space="0" w:color="auto"/>
              </w:divBdr>
            </w:div>
            <w:div w:id="1279293736">
              <w:marLeft w:val="0"/>
              <w:marRight w:val="0"/>
              <w:marTop w:val="0"/>
              <w:marBottom w:val="0"/>
              <w:divBdr>
                <w:top w:val="none" w:sz="0" w:space="0" w:color="auto"/>
                <w:left w:val="none" w:sz="0" w:space="0" w:color="auto"/>
                <w:bottom w:val="none" w:sz="0" w:space="0" w:color="auto"/>
                <w:right w:val="none" w:sz="0" w:space="0" w:color="auto"/>
              </w:divBdr>
            </w:div>
            <w:div w:id="841243091">
              <w:marLeft w:val="0"/>
              <w:marRight w:val="0"/>
              <w:marTop w:val="0"/>
              <w:marBottom w:val="0"/>
              <w:divBdr>
                <w:top w:val="none" w:sz="0" w:space="0" w:color="auto"/>
                <w:left w:val="none" w:sz="0" w:space="0" w:color="auto"/>
                <w:bottom w:val="none" w:sz="0" w:space="0" w:color="auto"/>
                <w:right w:val="none" w:sz="0" w:space="0" w:color="auto"/>
              </w:divBdr>
            </w:div>
            <w:div w:id="235021262">
              <w:marLeft w:val="0"/>
              <w:marRight w:val="0"/>
              <w:marTop w:val="0"/>
              <w:marBottom w:val="0"/>
              <w:divBdr>
                <w:top w:val="none" w:sz="0" w:space="0" w:color="auto"/>
                <w:left w:val="none" w:sz="0" w:space="0" w:color="auto"/>
                <w:bottom w:val="none" w:sz="0" w:space="0" w:color="auto"/>
                <w:right w:val="none" w:sz="0" w:space="0" w:color="auto"/>
              </w:divBdr>
            </w:div>
            <w:div w:id="501119027">
              <w:marLeft w:val="0"/>
              <w:marRight w:val="0"/>
              <w:marTop w:val="0"/>
              <w:marBottom w:val="0"/>
              <w:divBdr>
                <w:top w:val="none" w:sz="0" w:space="0" w:color="auto"/>
                <w:left w:val="none" w:sz="0" w:space="0" w:color="auto"/>
                <w:bottom w:val="none" w:sz="0" w:space="0" w:color="auto"/>
                <w:right w:val="none" w:sz="0" w:space="0" w:color="auto"/>
              </w:divBdr>
            </w:div>
            <w:div w:id="2055961761">
              <w:marLeft w:val="0"/>
              <w:marRight w:val="0"/>
              <w:marTop w:val="0"/>
              <w:marBottom w:val="0"/>
              <w:divBdr>
                <w:top w:val="none" w:sz="0" w:space="0" w:color="auto"/>
                <w:left w:val="none" w:sz="0" w:space="0" w:color="auto"/>
                <w:bottom w:val="none" w:sz="0" w:space="0" w:color="auto"/>
                <w:right w:val="none" w:sz="0" w:space="0" w:color="auto"/>
              </w:divBdr>
            </w:div>
            <w:div w:id="1486970939">
              <w:marLeft w:val="0"/>
              <w:marRight w:val="0"/>
              <w:marTop w:val="0"/>
              <w:marBottom w:val="0"/>
              <w:divBdr>
                <w:top w:val="none" w:sz="0" w:space="0" w:color="auto"/>
                <w:left w:val="none" w:sz="0" w:space="0" w:color="auto"/>
                <w:bottom w:val="none" w:sz="0" w:space="0" w:color="auto"/>
                <w:right w:val="none" w:sz="0" w:space="0" w:color="auto"/>
              </w:divBdr>
            </w:div>
            <w:div w:id="1302073429">
              <w:marLeft w:val="0"/>
              <w:marRight w:val="0"/>
              <w:marTop w:val="0"/>
              <w:marBottom w:val="0"/>
              <w:divBdr>
                <w:top w:val="none" w:sz="0" w:space="0" w:color="auto"/>
                <w:left w:val="none" w:sz="0" w:space="0" w:color="auto"/>
                <w:bottom w:val="none" w:sz="0" w:space="0" w:color="auto"/>
                <w:right w:val="none" w:sz="0" w:space="0" w:color="auto"/>
              </w:divBdr>
            </w:div>
            <w:div w:id="694234680">
              <w:marLeft w:val="0"/>
              <w:marRight w:val="0"/>
              <w:marTop w:val="0"/>
              <w:marBottom w:val="0"/>
              <w:divBdr>
                <w:top w:val="none" w:sz="0" w:space="0" w:color="auto"/>
                <w:left w:val="none" w:sz="0" w:space="0" w:color="auto"/>
                <w:bottom w:val="none" w:sz="0" w:space="0" w:color="auto"/>
                <w:right w:val="none" w:sz="0" w:space="0" w:color="auto"/>
              </w:divBdr>
            </w:div>
            <w:div w:id="884290870">
              <w:marLeft w:val="0"/>
              <w:marRight w:val="0"/>
              <w:marTop w:val="0"/>
              <w:marBottom w:val="0"/>
              <w:divBdr>
                <w:top w:val="none" w:sz="0" w:space="0" w:color="auto"/>
                <w:left w:val="none" w:sz="0" w:space="0" w:color="auto"/>
                <w:bottom w:val="none" w:sz="0" w:space="0" w:color="auto"/>
                <w:right w:val="none" w:sz="0" w:space="0" w:color="auto"/>
              </w:divBdr>
            </w:div>
            <w:div w:id="1621958122">
              <w:marLeft w:val="0"/>
              <w:marRight w:val="0"/>
              <w:marTop w:val="0"/>
              <w:marBottom w:val="0"/>
              <w:divBdr>
                <w:top w:val="none" w:sz="0" w:space="0" w:color="auto"/>
                <w:left w:val="none" w:sz="0" w:space="0" w:color="auto"/>
                <w:bottom w:val="none" w:sz="0" w:space="0" w:color="auto"/>
                <w:right w:val="none" w:sz="0" w:space="0" w:color="auto"/>
              </w:divBdr>
            </w:div>
            <w:div w:id="791631961">
              <w:marLeft w:val="0"/>
              <w:marRight w:val="0"/>
              <w:marTop w:val="0"/>
              <w:marBottom w:val="0"/>
              <w:divBdr>
                <w:top w:val="none" w:sz="0" w:space="0" w:color="auto"/>
                <w:left w:val="none" w:sz="0" w:space="0" w:color="auto"/>
                <w:bottom w:val="none" w:sz="0" w:space="0" w:color="auto"/>
                <w:right w:val="none" w:sz="0" w:space="0" w:color="auto"/>
              </w:divBdr>
            </w:div>
            <w:div w:id="1594314487">
              <w:marLeft w:val="0"/>
              <w:marRight w:val="0"/>
              <w:marTop w:val="0"/>
              <w:marBottom w:val="0"/>
              <w:divBdr>
                <w:top w:val="none" w:sz="0" w:space="0" w:color="auto"/>
                <w:left w:val="none" w:sz="0" w:space="0" w:color="auto"/>
                <w:bottom w:val="none" w:sz="0" w:space="0" w:color="auto"/>
                <w:right w:val="none" w:sz="0" w:space="0" w:color="auto"/>
              </w:divBdr>
            </w:div>
            <w:div w:id="1936744864">
              <w:marLeft w:val="0"/>
              <w:marRight w:val="0"/>
              <w:marTop w:val="0"/>
              <w:marBottom w:val="0"/>
              <w:divBdr>
                <w:top w:val="none" w:sz="0" w:space="0" w:color="auto"/>
                <w:left w:val="none" w:sz="0" w:space="0" w:color="auto"/>
                <w:bottom w:val="none" w:sz="0" w:space="0" w:color="auto"/>
                <w:right w:val="none" w:sz="0" w:space="0" w:color="auto"/>
              </w:divBdr>
            </w:div>
            <w:div w:id="1385637844">
              <w:marLeft w:val="0"/>
              <w:marRight w:val="0"/>
              <w:marTop w:val="0"/>
              <w:marBottom w:val="0"/>
              <w:divBdr>
                <w:top w:val="none" w:sz="0" w:space="0" w:color="auto"/>
                <w:left w:val="none" w:sz="0" w:space="0" w:color="auto"/>
                <w:bottom w:val="none" w:sz="0" w:space="0" w:color="auto"/>
                <w:right w:val="none" w:sz="0" w:space="0" w:color="auto"/>
              </w:divBdr>
            </w:div>
            <w:div w:id="109206834">
              <w:marLeft w:val="0"/>
              <w:marRight w:val="0"/>
              <w:marTop w:val="0"/>
              <w:marBottom w:val="0"/>
              <w:divBdr>
                <w:top w:val="none" w:sz="0" w:space="0" w:color="auto"/>
                <w:left w:val="none" w:sz="0" w:space="0" w:color="auto"/>
                <w:bottom w:val="none" w:sz="0" w:space="0" w:color="auto"/>
                <w:right w:val="none" w:sz="0" w:space="0" w:color="auto"/>
              </w:divBdr>
            </w:div>
            <w:div w:id="1794668015">
              <w:marLeft w:val="0"/>
              <w:marRight w:val="0"/>
              <w:marTop w:val="0"/>
              <w:marBottom w:val="0"/>
              <w:divBdr>
                <w:top w:val="none" w:sz="0" w:space="0" w:color="auto"/>
                <w:left w:val="none" w:sz="0" w:space="0" w:color="auto"/>
                <w:bottom w:val="none" w:sz="0" w:space="0" w:color="auto"/>
                <w:right w:val="none" w:sz="0" w:space="0" w:color="auto"/>
              </w:divBdr>
            </w:div>
            <w:div w:id="195460965">
              <w:marLeft w:val="0"/>
              <w:marRight w:val="0"/>
              <w:marTop w:val="0"/>
              <w:marBottom w:val="0"/>
              <w:divBdr>
                <w:top w:val="none" w:sz="0" w:space="0" w:color="auto"/>
                <w:left w:val="none" w:sz="0" w:space="0" w:color="auto"/>
                <w:bottom w:val="none" w:sz="0" w:space="0" w:color="auto"/>
                <w:right w:val="none" w:sz="0" w:space="0" w:color="auto"/>
              </w:divBdr>
            </w:div>
            <w:div w:id="116072822">
              <w:marLeft w:val="0"/>
              <w:marRight w:val="0"/>
              <w:marTop w:val="0"/>
              <w:marBottom w:val="0"/>
              <w:divBdr>
                <w:top w:val="none" w:sz="0" w:space="0" w:color="auto"/>
                <w:left w:val="none" w:sz="0" w:space="0" w:color="auto"/>
                <w:bottom w:val="none" w:sz="0" w:space="0" w:color="auto"/>
                <w:right w:val="none" w:sz="0" w:space="0" w:color="auto"/>
              </w:divBdr>
            </w:div>
            <w:div w:id="1253972832">
              <w:marLeft w:val="0"/>
              <w:marRight w:val="0"/>
              <w:marTop w:val="0"/>
              <w:marBottom w:val="0"/>
              <w:divBdr>
                <w:top w:val="none" w:sz="0" w:space="0" w:color="auto"/>
                <w:left w:val="none" w:sz="0" w:space="0" w:color="auto"/>
                <w:bottom w:val="none" w:sz="0" w:space="0" w:color="auto"/>
                <w:right w:val="none" w:sz="0" w:space="0" w:color="auto"/>
              </w:divBdr>
            </w:div>
            <w:div w:id="1168446089">
              <w:marLeft w:val="0"/>
              <w:marRight w:val="0"/>
              <w:marTop w:val="0"/>
              <w:marBottom w:val="0"/>
              <w:divBdr>
                <w:top w:val="none" w:sz="0" w:space="0" w:color="auto"/>
                <w:left w:val="none" w:sz="0" w:space="0" w:color="auto"/>
                <w:bottom w:val="none" w:sz="0" w:space="0" w:color="auto"/>
                <w:right w:val="none" w:sz="0" w:space="0" w:color="auto"/>
              </w:divBdr>
            </w:div>
            <w:div w:id="262305658">
              <w:marLeft w:val="0"/>
              <w:marRight w:val="0"/>
              <w:marTop w:val="0"/>
              <w:marBottom w:val="0"/>
              <w:divBdr>
                <w:top w:val="none" w:sz="0" w:space="0" w:color="auto"/>
                <w:left w:val="none" w:sz="0" w:space="0" w:color="auto"/>
                <w:bottom w:val="none" w:sz="0" w:space="0" w:color="auto"/>
                <w:right w:val="none" w:sz="0" w:space="0" w:color="auto"/>
              </w:divBdr>
            </w:div>
            <w:div w:id="1036808101">
              <w:marLeft w:val="0"/>
              <w:marRight w:val="0"/>
              <w:marTop w:val="0"/>
              <w:marBottom w:val="0"/>
              <w:divBdr>
                <w:top w:val="none" w:sz="0" w:space="0" w:color="auto"/>
                <w:left w:val="none" w:sz="0" w:space="0" w:color="auto"/>
                <w:bottom w:val="none" w:sz="0" w:space="0" w:color="auto"/>
                <w:right w:val="none" w:sz="0" w:space="0" w:color="auto"/>
              </w:divBdr>
            </w:div>
            <w:div w:id="1127162709">
              <w:marLeft w:val="0"/>
              <w:marRight w:val="0"/>
              <w:marTop w:val="0"/>
              <w:marBottom w:val="0"/>
              <w:divBdr>
                <w:top w:val="none" w:sz="0" w:space="0" w:color="auto"/>
                <w:left w:val="none" w:sz="0" w:space="0" w:color="auto"/>
                <w:bottom w:val="none" w:sz="0" w:space="0" w:color="auto"/>
                <w:right w:val="none" w:sz="0" w:space="0" w:color="auto"/>
              </w:divBdr>
            </w:div>
            <w:div w:id="164321925">
              <w:marLeft w:val="0"/>
              <w:marRight w:val="0"/>
              <w:marTop w:val="0"/>
              <w:marBottom w:val="0"/>
              <w:divBdr>
                <w:top w:val="none" w:sz="0" w:space="0" w:color="auto"/>
                <w:left w:val="none" w:sz="0" w:space="0" w:color="auto"/>
                <w:bottom w:val="none" w:sz="0" w:space="0" w:color="auto"/>
                <w:right w:val="none" w:sz="0" w:space="0" w:color="auto"/>
              </w:divBdr>
            </w:div>
            <w:div w:id="841090006">
              <w:marLeft w:val="0"/>
              <w:marRight w:val="0"/>
              <w:marTop w:val="0"/>
              <w:marBottom w:val="0"/>
              <w:divBdr>
                <w:top w:val="none" w:sz="0" w:space="0" w:color="auto"/>
                <w:left w:val="none" w:sz="0" w:space="0" w:color="auto"/>
                <w:bottom w:val="none" w:sz="0" w:space="0" w:color="auto"/>
                <w:right w:val="none" w:sz="0" w:space="0" w:color="auto"/>
              </w:divBdr>
            </w:div>
            <w:div w:id="1144784729">
              <w:marLeft w:val="0"/>
              <w:marRight w:val="0"/>
              <w:marTop w:val="0"/>
              <w:marBottom w:val="0"/>
              <w:divBdr>
                <w:top w:val="none" w:sz="0" w:space="0" w:color="auto"/>
                <w:left w:val="none" w:sz="0" w:space="0" w:color="auto"/>
                <w:bottom w:val="none" w:sz="0" w:space="0" w:color="auto"/>
                <w:right w:val="none" w:sz="0" w:space="0" w:color="auto"/>
              </w:divBdr>
            </w:div>
            <w:div w:id="1809012263">
              <w:marLeft w:val="0"/>
              <w:marRight w:val="0"/>
              <w:marTop w:val="0"/>
              <w:marBottom w:val="0"/>
              <w:divBdr>
                <w:top w:val="none" w:sz="0" w:space="0" w:color="auto"/>
                <w:left w:val="none" w:sz="0" w:space="0" w:color="auto"/>
                <w:bottom w:val="none" w:sz="0" w:space="0" w:color="auto"/>
                <w:right w:val="none" w:sz="0" w:space="0" w:color="auto"/>
              </w:divBdr>
            </w:div>
            <w:div w:id="643854613">
              <w:marLeft w:val="0"/>
              <w:marRight w:val="0"/>
              <w:marTop w:val="0"/>
              <w:marBottom w:val="0"/>
              <w:divBdr>
                <w:top w:val="none" w:sz="0" w:space="0" w:color="auto"/>
                <w:left w:val="none" w:sz="0" w:space="0" w:color="auto"/>
                <w:bottom w:val="none" w:sz="0" w:space="0" w:color="auto"/>
                <w:right w:val="none" w:sz="0" w:space="0" w:color="auto"/>
              </w:divBdr>
            </w:div>
            <w:div w:id="1498957857">
              <w:marLeft w:val="0"/>
              <w:marRight w:val="0"/>
              <w:marTop w:val="0"/>
              <w:marBottom w:val="0"/>
              <w:divBdr>
                <w:top w:val="none" w:sz="0" w:space="0" w:color="auto"/>
                <w:left w:val="none" w:sz="0" w:space="0" w:color="auto"/>
                <w:bottom w:val="none" w:sz="0" w:space="0" w:color="auto"/>
                <w:right w:val="none" w:sz="0" w:space="0" w:color="auto"/>
              </w:divBdr>
            </w:div>
            <w:div w:id="720325752">
              <w:marLeft w:val="0"/>
              <w:marRight w:val="0"/>
              <w:marTop w:val="0"/>
              <w:marBottom w:val="0"/>
              <w:divBdr>
                <w:top w:val="none" w:sz="0" w:space="0" w:color="auto"/>
                <w:left w:val="none" w:sz="0" w:space="0" w:color="auto"/>
                <w:bottom w:val="none" w:sz="0" w:space="0" w:color="auto"/>
                <w:right w:val="none" w:sz="0" w:space="0" w:color="auto"/>
              </w:divBdr>
            </w:div>
            <w:div w:id="1017777552">
              <w:marLeft w:val="0"/>
              <w:marRight w:val="0"/>
              <w:marTop w:val="0"/>
              <w:marBottom w:val="0"/>
              <w:divBdr>
                <w:top w:val="none" w:sz="0" w:space="0" w:color="auto"/>
                <w:left w:val="none" w:sz="0" w:space="0" w:color="auto"/>
                <w:bottom w:val="none" w:sz="0" w:space="0" w:color="auto"/>
                <w:right w:val="none" w:sz="0" w:space="0" w:color="auto"/>
              </w:divBdr>
            </w:div>
            <w:div w:id="1780684647">
              <w:marLeft w:val="0"/>
              <w:marRight w:val="0"/>
              <w:marTop w:val="0"/>
              <w:marBottom w:val="0"/>
              <w:divBdr>
                <w:top w:val="none" w:sz="0" w:space="0" w:color="auto"/>
                <w:left w:val="none" w:sz="0" w:space="0" w:color="auto"/>
                <w:bottom w:val="none" w:sz="0" w:space="0" w:color="auto"/>
                <w:right w:val="none" w:sz="0" w:space="0" w:color="auto"/>
              </w:divBdr>
            </w:div>
            <w:div w:id="1511137381">
              <w:marLeft w:val="0"/>
              <w:marRight w:val="0"/>
              <w:marTop w:val="0"/>
              <w:marBottom w:val="0"/>
              <w:divBdr>
                <w:top w:val="none" w:sz="0" w:space="0" w:color="auto"/>
                <w:left w:val="none" w:sz="0" w:space="0" w:color="auto"/>
                <w:bottom w:val="none" w:sz="0" w:space="0" w:color="auto"/>
                <w:right w:val="none" w:sz="0" w:space="0" w:color="auto"/>
              </w:divBdr>
            </w:div>
            <w:div w:id="1390112255">
              <w:marLeft w:val="0"/>
              <w:marRight w:val="0"/>
              <w:marTop w:val="0"/>
              <w:marBottom w:val="0"/>
              <w:divBdr>
                <w:top w:val="none" w:sz="0" w:space="0" w:color="auto"/>
                <w:left w:val="none" w:sz="0" w:space="0" w:color="auto"/>
                <w:bottom w:val="none" w:sz="0" w:space="0" w:color="auto"/>
                <w:right w:val="none" w:sz="0" w:space="0" w:color="auto"/>
              </w:divBdr>
            </w:div>
            <w:div w:id="2011828841">
              <w:marLeft w:val="0"/>
              <w:marRight w:val="0"/>
              <w:marTop w:val="0"/>
              <w:marBottom w:val="0"/>
              <w:divBdr>
                <w:top w:val="none" w:sz="0" w:space="0" w:color="auto"/>
                <w:left w:val="none" w:sz="0" w:space="0" w:color="auto"/>
                <w:bottom w:val="none" w:sz="0" w:space="0" w:color="auto"/>
                <w:right w:val="none" w:sz="0" w:space="0" w:color="auto"/>
              </w:divBdr>
            </w:div>
            <w:div w:id="1674331823">
              <w:marLeft w:val="0"/>
              <w:marRight w:val="0"/>
              <w:marTop w:val="0"/>
              <w:marBottom w:val="0"/>
              <w:divBdr>
                <w:top w:val="none" w:sz="0" w:space="0" w:color="auto"/>
                <w:left w:val="none" w:sz="0" w:space="0" w:color="auto"/>
                <w:bottom w:val="none" w:sz="0" w:space="0" w:color="auto"/>
                <w:right w:val="none" w:sz="0" w:space="0" w:color="auto"/>
              </w:divBdr>
            </w:div>
            <w:div w:id="1469587873">
              <w:marLeft w:val="0"/>
              <w:marRight w:val="0"/>
              <w:marTop w:val="0"/>
              <w:marBottom w:val="0"/>
              <w:divBdr>
                <w:top w:val="none" w:sz="0" w:space="0" w:color="auto"/>
                <w:left w:val="none" w:sz="0" w:space="0" w:color="auto"/>
                <w:bottom w:val="none" w:sz="0" w:space="0" w:color="auto"/>
                <w:right w:val="none" w:sz="0" w:space="0" w:color="auto"/>
              </w:divBdr>
            </w:div>
            <w:div w:id="680937809">
              <w:marLeft w:val="0"/>
              <w:marRight w:val="0"/>
              <w:marTop w:val="0"/>
              <w:marBottom w:val="0"/>
              <w:divBdr>
                <w:top w:val="none" w:sz="0" w:space="0" w:color="auto"/>
                <w:left w:val="none" w:sz="0" w:space="0" w:color="auto"/>
                <w:bottom w:val="none" w:sz="0" w:space="0" w:color="auto"/>
                <w:right w:val="none" w:sz="0" w:space="0" w:color="auto"/>
              </w:divBdr>
            </w:div>
            <w:div w:id="1201745592">
              <w:marLeft w:val="0"/>
              <w:marRight w:val="0"/>
              <w:marTop w:val="0"/>
              <w:marBottom w:val="0"/>
              <w:divBdr>
                <w:top w:val="none" w:sz="0" w:space="0" w:color="auto"/>
                <w:left w:val="none" w:sz="0" w:space="0" w:color="auto"/>
                <w:bottom w:val="none" w:sz="0" w:space="0" w:color="auto"/>
                <w:right w:val="none" w:sz="0" w:space="0" w:color="auto"/>
              </w:divBdr>
            </w:div>
            <w:div w:id="1883205504">
              <w:marLeft w:val="0"/>
              <w:marRight w:val="0"/>
              <w:marTop w:val="0"/>
              <w:marBottom w:val="0"/>
              <w:divBdr>
                <w:top w:val="none" w:sz="0" w:space="0" w:color="auto"/>
                <w:left w:val="none" w:sz="0" w:space="0" w:color="auto"/>
                <w:bottom w:val="none" w:sz="0" w:space="0" w:color="auto"/>
                <w:right w:val="none" w:sz="0" w:space="0" w:color="auto"/>
              </w:divBdr>
            </w:div>
            <w:div w:id="926768311">
              <w:marLeft w:val="0"/>
              <w:marRight w:val="0"/>
              <w:marTop w:val="0"/>
              <w:marBottom w:val="0"/>
              <w:divBdr>
                <w:top w:val="none" w:sz="0" w:space="0" w:color="auto"/>
                <w:left w:val="none" w:sz="0" w:space="0" w:color="auto"/>
                <w:bottom w:val="none" w:sz="0" w:space="0" w:color="auto"/>
                <w:right w:val="none" w:sz="0" w:space="0" w:color="auto"/>
              </w:divBdr>
            </w:div>
            <w:div w:id="151651150">
              <w:marLeft w:val="0"/>
              <w:marRight w:val="0"/>
              <w:marTop w:val="0"/>
              <w:marBottom w:val="0"/>
              <w:divBdr>
                <w:top w:val="none" w:sz="0" w:space="0" w:color="auto"/>
                <w:left w:val="none" w:sz="0" w:space="0" w:color="auto"/>
                <w:bottom w:val="none" w:sz="0" w:space="0" w:color="auto"/>
                <w:right w:val="none" w:sz="0" w:space="0" w:color="auto"/>
              </w:divBdr>
            </w:div>
            <w:div w:id="1203401746">
              <w:marLeft w:val="0"/>
              <w:marRight w:val="0"/>
              <w:marTop w:val="0"/>
              <w:marBottom w:val="0"/>
              <w:divBdr>
                <w:top w:val="none" w:sz="0" w:space="0" w:color="auto"/>
                <w:left w:val="none" w:sz="0" w:space="0" w:color="auto"/>
                <w:bottom w:val="none" w:sz="0" w:space="0" w:color="auto"/>
                <w:right w:val="none" w:sz="0" w:space="0" w:color="auto"/>
              </w:divBdr>
            </w:div>
            <w:div w:id="283392929">
              <w:marLeft w:val="0"/>
              <w:marRight w:val="0"/>
              <w:marTop w:val="0"/>
              <w:marBottom w:val="0"/>
              <w:divBdr>
                <w:top w:val="none" w:sz="0" w:space="0" w:color="auto"/>
                <w:left w:val="none" w:sz="0" w:space="0" w:color="auto"/>
                <w:bottom w:val="none" w:sz="0" w:space="0" w:color="auto"/>
                <w:right w:val="none" w:sz="0" w:space="0" w:color="auto"/>
              </w:divBdr>
            </w:div>
            <w:div w:id="883718856">
              <w:marLeft w:val="0"/>
              <w:marRight w:val="0"/>
              <w:marTop w:val="0"/>
              <w:marBottom w:val="0"/>
              <w:divBdr>
                <w:top w:val="none" w:sz="0" w:space="0" w:color="auto"/>
                <w:left w:val="none" w:sz="0" w:space="0" w:color="auto"/>
                <w:bottom w:val="none" w:sz="0" w:space="0" w:color="auto"/>
                <w:right w:val="none" w:sz="0" w:space="0" w:color="auto"/>
              </w:divBdr>
            </w:div>
            <w:div w:id="112595575">
              <w:marLeft w:val="0"/>
              <w:marRight w:val="0"/>
              <w:marTop w:val="0"/>
              <w:marBottom w:val="0"/>
              <w:divBdr>
                <w:top w:val="none" w:sz="0" w:space="0" w:color="auto"/>
                <w:left w:val="none" w:sz="0" w:space="0" w:color="auto"/>
                <w:bottom w:val="none" w:sz="0" w:space="0" w:color="auto"/>
                <w:right w:val="none" w:sz="0" w:space="0" w:color="auto"/>
              </w:divBdr>
            </w:div>
            <w:div w:id="1508204819">
              <w:marLeft w:val="0"/>
              <w:marRight w:val="0"/>
              <w:marTop w:val="0"/>
              <w:marBottom w:val="0"/>
              <w:divBdr>
                <w:top w:val="none" w:sz="0" w:space="0" w:color="auto"/>
                <w:left w:val="none" w:sz="0" w:space="0" w:color="auto"/>
                <w:bottom w:val="none" w:sz="0" w:space="0" w:color="auto"/>
                <w:right w:val="none" w:sz="0" w:space="0" w:color="auto"/>
              </w:divBdr>
            </w:div>
            <w:div w:id="1164199771">
              <w:marLeft w:val="0"/>
              <w:marRight w:val="0"/>
              <w:marTop w:val="0"/>
              <w:marBottom w:val="0"/>
              <w:divBdr>
                <w:top w:val="none" w:sz="0" w:space="0" w:color="auto"/>
                <w:left w:val="none" w:sz="0" w:space="0" w:color="auto"/>
                <w:bottom w:val="none" w:sz="0" w:space="0" w:color="auto"/>
                <w:right w:val="none" w:sz="0" w:space="0" w:color="auto"/>
              </w:divBdr>
            </w:div>
            <w:div w:id="2098666798">
              <w:marLeft w:val="0"/>
              <w:marRight w:val="0"/>
              <w:marTop w:val="0"/>
              <w:marBottom w:val="0"/>
              <w:divBdr>
                <w:top w:val="none" w:sz="0" w:space="0" w:color="auto"/>
                <w:left w:val="none" w:sz="0" w:space="0" w:color="auto"/>
                <w:bottom w:val="none" w:sz="0" w:space="0" w:color="auto"/>
                <w:right w:val="none" w:sz="0" w:space="0" w:color="auto"/>
              </w:divBdr>
            </w:div>
            <w:div w:id="1896116124">
              <w:marLeft w:val="0"/>
              <w:marRight w:val="0"/>
              <w:marTop w:val="0"/>
              <w:marBottom w:val="0"/>
              <w:divBdr>
                <w:top w:val="none" w:sz="0" w:space="0" w:color="auto"/>
                <w:left w:val="none" w:sz="0" w:space="0" w:color="auto"/>
                <w:bottom w:val="none" w:sz="0" w:space="0" w:color="auto"/>
                <w:right w:val="none" w:sz="0" w:space="0" w:color="auto"/>
              </w:divBdr>
            </w:div>
            <w:div w:id="1394085699">
              <w:marLeft w:val="0"/>
              <w:marRight w:val="0"/>
              <w:marTop w:val="0"/>
              <w:marBottom w:val="0"/>
              <w:divBdr>
                <w:top w:val="none" w:sz="0" w:space="0" w:color="auto"/>
                <w:left w:val="none" w:sz="0" w:space="0" w:color="auto"/>
                <w:bottom w:val="none" w:sz="0" w:space="0" w:color="auto"/>
                <w:right w:val="none" w:sz="0" w:space="0" w:color="auto"/>
              </w:divBdr>
            </w:div>
            <w:div w:id="320888311">
              <w:marLeft w:val="0"/>
              <w:marRight w:val="0"/>
              <w:marTop w:val="0"/>
              <w:marBottom w:val="0"/>
              <w:divBdr>
                <w:top w:val="none" w:sz="0" w:space="0" w:color="auto"/>
                <w:left w:val="none" w:sz="0" w:space="0" w:color="auto"/>
                <w:bottom w:val="none" w:sz="0" w:space="0" w:color="auto"/>
                <w:right w:val="none" w:sz="0" w:space="0" w:color="auto"/>
              </w:divBdr>
            </w:div>
            <w:div w:id="9839317">
              <w:marLeft w:val="0"/>
              <w:marRight w:val="0"/>
              <w:marTop w:val="0"/>
              <w:marBottom w:val="0"/>
              <w:divBdr>
                <w:top w:val="none" w:sz="0" w:space="0" w:color="auto"/>
                <w:left w:val="none" w:sz="0" w:space="0" w:color="auto"/>
                <w:bottom w:val="none" w:sz="0" w:space="0" w:color="auto"/>
                <w:right w:val="none" w:sz="0" w:space="0" w:color="auto"/>
              </w:divBdr>
            </w:div>
            <w:div w:id="1501772640">
              <w:marLeft w:val="0"/>
              <w:marRight w:val="0"/>
              <w:marTop w:val="0"/>
              <w:marBottom w:val="0"/>
              <w:divBdr>
                <w:top w:val="none" w:sz="0" w:space="0" w:color="auto"/>
                <w:left w:val="none" w:sz="0" w:space="0" w:color="auto"/>
                <w:bottom w:val="none" w:sz="0" w:space="0" w:color="auto"/>
                <w:right w:val="none" w:sz="0" w:space="0" w:color="auto"/>
              </w:divBdr>
            </w:div>
            <w:div w:id="1919358670">
              <w:marLeft w:val="0"/>
              <w:marRight w:val="0"/>
              <w:marTop w:val="0"/>
              <w:marBottom w:val="0"/>
              <w:divBdr>
                <w:top w:val="none" w:sz="0" w:space="0" w:color="auto"/>
                <w:left w:val="none" w:sz="0" w:space="0" w:color="auto"/>
                <w:bottom w:val="none" w:sz="0" w:space="0" w:color="auto"/>
                <w:right w:val="none" w:sz="0" w:space="0" w:color="auto"/>
              </w:divBdr>
            </w:div>
            <w:div w:id="2074087123">
              <w:marLeft w:val="0"/>
              <w:marRight w:val="0"/>
              <w:marTop w:val="0"/>
              <w:marBottom w:val="0"/>
              <w:divBdr>
                <w:top w:val="none" w:sz="0" w:space="0" w:color="auto"/>
                <w:left w:val="none" w:sz="0" w:space="0" w:color="auto"/>
                <w:bottom w:val="none" w:sz="0" w:space="0" w:color="auto"/>
                <w:right w:val="none" w:sz="0" w:space="0" w:color="auto"/>
              </w:divBdr>
            </w:div>
            <w:div w:id="1322271559">
              <w:marLeft w:val="0"/>
              <w:marRight w:val="0"/>
              <w:marTop w:val="0"/>
              <w:marBottom w:val="0"/>
              <w:divBdr>
                <w:top w:val="none" w:sz="0" w:space="0" w:color="auto"/>
                <w:left w:val="none" w:sz="0" w:space="0" w:color="auto"/>
                <w:bottom w:val="none" w:sz="0" w:space="0" w:color="auto"/>
                <w:right w:val="none" w:sz="0" w:space="0" w:color="auto"/>
              </w:divBdr>
            </w:div>
            <w:div w:id="624042746">
              <w:marLeft w:val="0"/>
              <w:marRight w:val="0"/>
              <w:marTop w:val="0"/>
              <w:marBottom w:val="0"/>
              <w:divBdr>
                <w:top w:val="none" w:sz="0" w:space="0" w:color="auto"/>
                <w:left w:val="none" w:sz="0" w:space="0" w:color="auto"/>
                <w:bottom w:val="none" w:sz="0" w:space="0" w:color="auto"/>
                <w:right w:val="none" w:sz="0" w:space="0" w:color="auto"/>
              </w:divBdr>
            </w:div>
            <w:div w:id="1865828587">
              <w:marLeft w:val="0"/>
              <w:marRight w:val="0"/>
              <w:marTop w:val="0"/>
              <w:marBottom w:val="0"/>
              <w:divBdr>
                <w:top w:val="none" w:sz="0" w:space="0" w:color="auto"/>
                <w:left w:val="none" w:sz="0" w:space="0" w:color="auto"/>
                <w:bottom w:val="none" w:sz="0" w:space="0" w:color="auto"/>
                <w:right w:val="none" w:sz="0" w:space="0" w:color="auto"/>
              </w:divBdr>
            </w:div>
            <w:div w:id="138884457">
              <w:marLeft w:val="0"/>
              <w:marRight w:val="0"/>
              <w:marTop w:val="0"/>
              <w:marBottom w:val="0"/>
              <w:divBdr>
                <w:top w:val="none" w:sz="0" w:space="0" w:color="auto"/>
                <w:left w:val="none" w:sz="0" w:space="0" w:color="auto"/>
                <w:bottom w:val="none" w:sz="0" w:space="0" w:color="auto"/>
                <w:right w:val="none" w:sz="0" w:space="0" w:color="auto"/>
              </w:divBdr>
            </w:div>
            <w:div w:id="310789010">
              <w:marLeft w:val="0"/>
              <w:marRight w:val="0"/>
              <w:marTop w:val="0"/>
              <w:marBottom w:val="0"/>
              <w:divBdr>
                <w:top w:val="none" w:sz="0" w:space="0" w:color="auto"/>
                <w:left w:val="none" w:sz="0" w:space="0" w:color="auto"/>
                <w:bottom w:val="none" w:sz="0" w:space="0" w:color="auto"/>
                <w:right w:val="none" w:sz="0" w:space="0" w:color="auto"/>
              </w:divBdr>
            </w:div>
            <w:div w:id="1436052786">
              <w:marLeft w:val="0"/>
              <w:marRight w:val="0"/>
              <w:marTop w:val="0"/>
              <w:marBottom w:val="0"/>
              <w:divBdr>
                <w:top w:val="none" w:sz="0" w:space="0" w:color="auto"/>
                <w:left w:val="none" w:sz="0" w:space="0" w:color="auto"/>
                <w:bottom w:val="none" w:sz="0" w:space="0" w:color="auto"/>
                <w:right w:val="none" w:sz="0" w:space="0" w:color="auto"/>
              </w:divBdr>
            </w:div>
            <w:div w:id="754668912">
              <w:marLeft w:val="0"/>
              <w:marRight w:val="0"/>
              <w:marTop w:val="0"/>
              <w:marBottom w:val="0"/>
              <w:divBdr>
                <w:top w:val="none" w:sz="0" w:space="0" w:color="auto"/>
                <w:left w:val="none" w:sz="0" w:space="0" w:color="auto"/>
                <w:bottom w:val="none" w:sz="0" w:space="0" w:color="auto"/>
                <w:right w:val="none" w:sz="0" w:space="0" w:color="auto"/>
              </w:divBdr>
            </w:div>
            <w:div w:id="1283879961">
              <w:marLeft w:val="0"/>
              <w:marRight w:val="0"/>
              <w:marTop w:val="0"/>
              <w:marBottom w:val="0"/>
              <w:divBdr>
                <w:top w:val="none" w:sz="0" w:space="0" w:color="auto"/>
                <w:left w:val="none" w:sz="0" w:space="0" w:color="auto"/>
                <w:bottom w:val="none" w:sz="0" w:space="0" w:color="auto"/>
                <w:right w:val="none" w:sz="0" w:space="0" w:color="auto"/>
              </w:divBdr>
            </w:div>
            <w:div w:id="137958995">
              <w:marLeft w:val="0"/>
              <w:marRight w:val="0"/>
              <w:marTop w:val="0"/>
              <w:marBottom w:val="0"/>
              <w:divBdr>
                <w:top w:val="none" w:sz="0" w:space="0" w:color="auto"/>
                <w:left w:val="none" w:sz="0" w:space="0" w:color="auto"/>
                <w:bottom w:val="none" w:sz="0" w:space="0" w:color="auto"/>
                <w:right w:val="none" w:sz="0" w:space="0" w:color="auto"/>
              </w:divBdr>
            </w:div>
            <w:div w:id="223370598">
              <w:marLeft w:val="0"/>
              <w:marRight w:val="0"/>
              <w:marTop w:val="0"/>
              <w:marBottom w:val="0"/>
              <w:divBdr>
                <w:top w:val="none" w:sz="0" w:space="0" w:color="auto"/>
                <w:left w:val="none" w:sz="0" w:space="0" w:color="auto"/>
                <w:bottom w:val="none" w:sz="0" w:space="0" w:color="auto"/>
                <w:right w:val="none" w:sz="0" w:space="0" w:color="auto"/>
              </w:divBdr>
            </w:div>
            <w:div w:id="716860214">
              <w:marLeft w:val="0"/>
              <w:marRight w:val="0"/>
              <w:marTop w:val="0"/>
              <w:marBottom w:val="0"/>
              <w:divBdr>
                <w:top w:val="none" w:sz="0" w:space="0" w:color="auto"/>
                <w:left w:val="none" w:sz="0" w:space="0" w:color="auto"/>
                <w:bottom w:val="none" w:sz="0" w:space="0" w:color="auto"/>
                <w:right w:val="none" w:sz="0" w:space="0" w:color="auto"/>
              </w:divBdr>
            </w:div>
            <w:div w:id="311108810">
              <w:marLeft w:val="0"/>
              <w:marRight w:val="0"/>
              <w:marTop w:val="0"/>
              <w:marBottom w:val="0"/>
              <w:divBdr>
                <w:top w:val="none" w:sz="0" w:space="0" w:color="auto"/>
                <w:left w:val="none" w:sz="0" w:space="0" w:color="auto"/>
                <w:bottom w:val="none" w:sz="0" w:space="0" w:color="auto"/>
                <w:right w:val="none" w:sz="0" w:space="0" w:color="auto"/>
              </w:divBdr>
            </w:div>
            <w:div w:id="2062750424">
              <w:marLeft w:val="0"/>
              <w:marRight w:val="0"/>
              <w:marTop w:val="0"/>
              <w:marBottom w:val="0"/>
              <w:divBdr>
                <w:top w:val="none" w:sz="0" w:space="0" w:color="auto"/>
                <w:left w:val="none" w:sz="0" w:space="0" w:color="auto"/>
                <w:bottom w:val="none" w:sz="0" w:space="0" w:color="auto"/>
                <w:right w:val="none" w:sz="0" w:space="0" w:color="auto"/>
              </w:divBdr>
            </w:div>
            <w:div w:id="1949047720">
              <w:marLeft w:val="0"/>
              <w:marRight w:val="0"/>
              <w:marTop w:val="0"/>
              <w:marBottom w:val="0"/>
              <w:divBdr>
                <w:top w:val="none" w:sz="0" w:space="0" w:color="auto"/>
                <w:left w:val="none" w:sz="0" w:space="0" w:color="auto"/>
                <w:bottom w:val="none" w:sz="0" w:space="0" w:color="auto"/>
                <w:right w:val="none" w:sz="0" w:space="0" w:color="auto"/>
              </w:divBdr>
            </w:div>
            <w:div w:id="523130979">
              <w:marLeft w:val="0"/>
              <w:marRight w:val="0"/>
              <w:marTop w:val="0"/>
              <w:marBottom w:val="0"/>
              <w:divBdr>
                <w:top w:val="none" w:sz="0" w:space="0" w:color="auto"/>
                <w:left w:val="none" w:sz="0" w:space="0" w:color="auto"/>
                <w:bottom w:val="none" w:sz="0" w:space="0" w:color="auto"/>
                <w:right w:val="none" w:sz="0" w:space="0" w:color="auto"/>
              </w:divBdr>
            </w:div>
            <w:div w:id="33704004">
              <w:marLeft w:val="0"/>
              <w:marRight w:val="0"/>
              <w:marTop w:val="0"/>
              <w:marBottom w:val="0"/>
              <w:divBdr>
                <w:top w:val="none" w:sz="0" w:space="0" w:color="auto"/>
                <w:left w:val="none" w:sz="0" w:space="0" w:color="auto"/>
                <w:bottom w:val="none" w:sz="0" w:space="0" w:color="auto"/>
                <w:right w:val="none" w:sz="0" w:space="0" w:color="auto"/>
              </w:divBdr>
            </w:div>
            <w:div w:id="1757436106">
              <w:marLeft w:val="0"/>
              <w:marRight w:val="0"/>
              <w:marTop w:val="0"/>
              <w:marBottom w:val="0"/>
              <w:divBdr>
                <w:top w:val="none" w:sz="0" w:space="0" w:color="auto"/>
                <w:left w:val="none" w:sz="0" w:space="0" w:color="auto"/>
                <w:bottom w:val="none" w:sz="0" w:space="0" w:color="auto"/>
                <w:right w:val="none" w:sz="0" w:space="0" w:color="auto"/>
              </w:divBdr>
            </w:div>
            <w:div w:id="1594628335">
              <w:marLeft w:val="0"/>
              <w:marRight w:val="0"/>
              <w:marTop w:val="0"/>
              <w:marBottom w:val="0"/>
              <w:divBdr>
                <w:top w:val="none" w:sz="0" w:space="0" w:color="auto"/>
                <w:left w:val="none" w:sz="0" w:space="0" w:color="auto"/>
                <w:bottom w:val="none" w:sz="0" w:space="0" w:color="auto"/>
                <w:right w:val="none" w:sz="0" w:space="0" w:color="auto"/>
              </w:divBdr>
            </w:div>
            <w:div w:id="463278811">
              <w:marLeft w:val="0"/>
              <w:marRight w:val="0"/>
              <w:marTop w:val="0"/>
              <w:marBottom w:val="0"/>
              <w:divBdr>
                <w:top w:val="none" w:sz="0" w:space="0" w:color="auto"/>
                <w:left w:val="none" w:sz="0" w:space="0" w:color="auto"/>
                <w:bottom w:val="none" w:sz="0" w:space="0" w:color="auto"/>
                <w:right w:val="none" w:sz="0" w:space="0" w:color="auto"/>
              </w:divBdr>
            </w:div>
            <w:div w:id="1795977896">
              <w:marLeft w:val="0"/>
              <w:marRight w:val="0"/>
              <w:marTop w:val="0"/>
              <w:marBottom w:val="0"/>
              <w:divBdr>
                <w:top w:val="none" w:sz="0" w:space="0" w:color="auto"/>
                <w:left w:val="none" w:sz="0" w:space="0" w:color="auto"/>
                <w:bottom w:val="none" w:sz="0" w:space="0" w:color="auto"/>
                <w:right w:val="none" w:sz="0" w:space="0" w:color="auto"/>
              </w:divBdr>
            </w:div>
            <w:div w:id="1125470513">
              <w:marLeft w:val="0"/>
              <w:marRight w:val="0"/>
              <w:marTop w:val="0"/>
              <w:marBottom w:val="0"/>
              <w:divBdr>
                <w:top w:val="none" w:sz="0" w:space="0" w:color="auto"/>
                <w:left w:val="none" w:sz="0" w:space="0" w:color="auto"/>
                <w:bottom w:val="none" w:sz="0" w:space="0" w:color="auto"/>
                <w:right w:val="none" w:sz="0" w:space="0" w:color="auto"/>
              </w:divBdr>
            </w:div>
            <w:div w:id="1604259911">
              <w:marLeft w:val="0"/>
              <w:marRight w:val="0"/>
              <w:marTop w:val="0"/>
              <w:marBottom w:val="0"/>
              <w:divBdr>
                <w:top w:val="none" w:sz="0" w:space="0" w:color="auto"/>
                <w:left w:val="none" w:sz="0" w:space="0" w:color="auto"/>
                <w:bottom w:val="none" w:sz="0" w:space="0" w:color="auto"/>
                <w:right w:val="none" w:sz="0" w:space="0" w:color="auto"/>
              </w:divBdr>
            </w:div>
            <w:div w:id="56561368">
              <w:marLeft w:val="0"/>
              <w:marRight w:val="0"/>
              <w:marTop w:val="0"/>
              <w:marBottom w:val="0"/>
              <w:divBdr>
                <w:top w:val="none" w:sz="0" w:space="0" w:color="auto"/>
                <w:left w:val="none" w:sz="0" w:space="0" w:color="auto"/>
                <w:bottom w:val="none" w:sz="0" w:space="0" w:color="auto"/>
                <w:right w:val="none" w:sz="0" w:space="0" w:color="auto"/>
              </w:divBdr>
            </w:div>
            <w:div w:id="121196999">
              <w:marLeft w:val="0"/>
              <w:marRight w:val="0"/>
              <w:marTop w:val="0"/>
              <w:marBottom w:val="0"/>
              <w:divBdr>
                <w:top w:val="none" w:sz="0" w:space="0" w:color="auto"/>
                <w:left w:val="none" w:sz="0" w:space="0" w:color="auto"/>
                <w:bottom w:val="none" w:sz="0" w:space="0" w:color="auto"/>
                <w:right w:val="none" w:sz="0" w:space="0" w:color="auto"/>
              </w:divBdr>
            </w:div>
            <w:div w:id="1687057067">
              <w:marLeft w:val="0"/>
              <w:marRight w:val="0"/>
              <w:marTop w:val="0"/>
              <w:marBottom w:val="0"/>
              <w:divBdr>
                <w:top w:val="none" w:sz="0" w:space="0" w:color="auto"/>
                <w:left w:val="none" w:sz="0" w:space="0" w:color="auto"/>
                <w:bottom w:val="none" w:sz="0" w:space="0" w:color="auto"/>
                <w:right w:val="none" w:sz="0" w:space="0" w:color="auto"/>
              </w:divBdr>
            </w:div>
            <w:div w:id="646319930">
              <w:marLeft w:val="0"/>
              <w:marRight w:val="0"/>
              <w:marTop w:val="0"/>
              <w:marBottom w:val="0"/>
              <w:divBdr>
                <w:top w:val="none" w:sz="0" w:space="0" w:color="auto"/>
                <w:left w:val="none" w:sz="0" w:space="0" w:color="auto"/>
                <w:bottom w:val="none" w:sz="0" w:space="0" w:color="auto"/>
                <w:right w:val="none" w:sz="0" w:space="0" w:color="auto"/>
              </w:divBdr>
            </w:div>
            <w:div w:id="580795354">
              <w:marLeft w:val="0"/>
              <w:marRight w:val="0"/>
              <w:marTop w:val="0"/>
              <w:marBottom w:val="0"/>
              <w:divBdr>
                <w:top w:val="none" w:sz="0" w:space="0" w:color="auto"/>
                <w:left w:val="none" w:sz="0" w:space="0" w:color="auto"/>
                <w:bottom w:val="none" w:sz="0" w:space="0" w:color="auto"/>
                <w:right w:val="none" w:sz="0" w:space="0" w:color="auto"/>
              </w:divBdr>
            </w:div>
            <w:div w:id="1010915933">
              <w:marLeft w:val="0"/>
              <w:marRight w:val="0"/>
              <w:marTop w:val="0"/>
              <w:marBottom w:val="0"/>
              <w:divBdr>
                <w:top w:val="none" w:sz="0" w:space="0" w:color="auto"/>
                <w:left w:val="none" w:sz="0" w:space="0" w:color="auto"/>
                <w:bottom w:val="none" w:sz="0" w:space="0" w:color="auto"/>
                <w:right w:val="none" w:sz="0" w:space="0" w:color="auto"/>
              </w:divBdr>
            </w:div>
            <w:div w:id="1430081649">
              <w:marLeft w:val="0"/>
              <w:marRight w:val="0"/>
              <w:marTop w:val="0"/>
              <w:marBottom w:val="0"/>
              <w:divBdr>
                <w:top w:val="none" w:sz="0" w:space="0" w:color="auto"/>
                <w:left w:val="none" w:sz="0" w:space="0" w:color="auto"/>
                <w:bottom w:val="none" w:sz="0" w:space="0" w:color="auto"/>
                <w:right w:val="none" w:sz="0" w:space="0" w:color="auto"/>
              </w:divBdr>
            </w:div>
            <w:div w:id="293220963">
              <w:marLeft w:val="0"/>
              <w:marRight w:val="0"/>
              <w:marTop w:val="0"/>
              <w:marBottom w:val="0"/>
              <w:divBdr>
                <w:top w:val="none" w:sz="0" w:space="0" w:color="auto"/>
                <w:left w:val="none" w:sz="0" w:space="0" w:color="auto"/>
                <w:bottom w:val="none" w:sz="0" w:space="0" w:color="auto"/>
                <w:right w:val="none" w:sz="0" w:space="0" w:color="auto"/>
              </w:divBdr>
            </w:div>
            <w:div w:id="102648639">
              <w:marLeft w:val="0"/>
              <w:marRight w:val="0"/>
              <w:marTop w:val="0"/>
              <w:marBottom w:val="0"/>
              <w:divBdr>
                <w:top w:val="none" w:sz="0" w:space="0" w:color="auto"/>
                <w:left w:val="none" w:sz="0" w:space="0" w:color="auto"/>
                <w:bottom w:val="none" w:sz="0" w:space="0" w:color="auto"/>
                <w:right w:val="none" w:sz="0" w:space="0" w:color="auto"/>
              </w:divBdr>
            </w:div>
            <w:div w:id="1041319974">
              <w:marLeft w:val="0"/>
              <w:marRight w:val="0"/>
              <w:marTop w:val="0"/>
              <w:marBottom w:val="0"/>
              <w:divBdr>
                <w:top w:val="none" w:sz="0" w:space="0" w:color="auto"/>
                <w:left w:val="none" w:sz="0" w:space="0" w:color="auto"/>
                <w:bottom w:val="none" w:sz="0" w:space="0" w:color="auto"/>
                <w:right w:val="none" w:sz="0" w:space="0" w:color="auto"/>
              </w:divBdr>
            </w:div>
            <w:div w:id="90512025">
              <w:marLeft w:val="0"/>
              <w:marRight w:val="0"/>
              <w:marTop w:val="0"/>
              <w:marBottom w:val="0"/>
              <w:divBdr>
                <w:top w:val="none" w:sz="0" w:space="0" w:color="auto"/>
                <w:left w:val="none" w:sz="0" w:space="0" w:color="auto"/>
                <w:bottom w:val="none" w:sz="0" w:space="0" w:color="auto"/>
                <w:right w:val="none" w:sz="0" w:space="0" w:color="auto"/>
              </w:divBdr>
            </w:div>
            <w:div w:id="1954628502">
              <w:marLeft w:val="0"/>
              <w:marRight w:val="0"/>
              <w:marTop w:val="0"/>
              <w:marBottom w:val="0"/>
              <w:divBdr>
                <w:top w:val="none" w:sz="0" w:space="0" w:color="auto"/>
                <w:left w:val="none" w:sz="0" w:space="0" w:color="auto"/>
                <w:bottom w:val="none" w:sz="0" w:space="0" w:color="auto"/>
                <w:right w:val="none" w:sz="0" w:space="0" w:color="auto"/>
              </w:divBdr>
            </w:div>
            <w:div w:id="1775782932">
              <w:marLeft w:val="0"/>
              <w:marRight w:val="0"/>
              <w:marTop w:val="0"/>
              <w:marBottom w:val="0"/>
              <w:divBdr>
                <w:top w:val="none" w:sz="0" w:space="0" w:color="auto"/>
                <w:left w:val="none" w:sz="0" w:space="0" w:color="auto"/>
                <w:bottom w:val="none" w:sz="0" w:space="0" w:color="auto"/>
                <w:right w:val="none" w:sz="0" w:space="0" w:color="auto"/>
              </w:divBdr>
            </w:div>
            <w:div w:id="1056658405">
              <w:marLeft w:val="0"/>
              <w:marRight w:val="0"/>
              <w:marTop w:val="0"/>
              <w:marBottom w:val="0"/>
              <w:divBdr>
                <w:top w:val="none" w:sz="0" w:space="0" w:color="auto"/>
                <w:left w:val="none" w:sz="0" w:space="0" w:color="auto"/>
                <w:bottom w:val="none" w:sz="0" w:space="0" w:color="auto"/>
                <w:right w:val="none" w:sz="0" w:space="0" w:color="auto"/>
              </w:divBdr>
            </w:div>
            <w:div w:id="406928272">
              <w:marLeft w:val="0"/>
              <w:marRight w:val="0"/>
              <w:marTop w:val="0"/>
              <w:marBottom w:val="0"/>
              <w:divBdr>
                <w:top w:val="none" w:sz="0" w:space="0" w:color="auto"/>
                <w:left w:val="none" w:sz="0" w:space="0" w:color="auto"/>
                <w:bottom w:val="none" w:sz="0" w:space="0" w:color="auto"/>
                <w:right w:val="none" w:sz="0" w:space="0" w:color="auto"/>
              </w:divBdr>
            </w:div>
            <w:div w:id="336227079">
              <w:marLeft w:val="0"/>
              <w:marRight w:val="0"/>
              <w:marTop w:val="0"/>
              <w:marBottom w:val="0"/>
              <w:divBdr>
                <w:top w:val="none" w:sz="0" w:space="0" w:color="auto"/>
                <w:left w:val="none" w:sz="0" w:space="0" w:color="auto"/>
                <w:bottom w:val="none" w:sz="0" w:space="0" w:color="auto"/>
                <w:right w:val="none" w:sz="0" w:space="0" w:color="auto"/>
              </w:divBdr>
            </w:div>
            <w:div w:id="183440264">
              <w:marLeft w:val="0"/>
              <w:marRight w:val="0"/>
              <w:marTop w:val="0"/>
              <w:marBottom w:val="0"/>
              <w:divBdr>
                <w:top w:val="none" w:sz="0" w:space="0" w:color="auto"/>
                <w:left w:val="none" w:sz="0" w:space="0" w:color="auto"/>
                <w:bottom w:val="none" w:sz="0" w:space="0" w:color="auto"/>
                <w:right w:val="none" w:sz="0" w:space="0" w:color="auto"/>
              </w:divBdr>
            </w:div>
            <w:div w:id="1525632517">
              <w:marLeft w:val="0"/>
              <w:marRight w:val="0"/>
              <w:marTop w:val="0"/>
              <w:marBottom w:val="0"/>
              <w:divBdr>
                <w:top w:val="none" w:sz="0" w:space="0" w:color="auto"/>
                <w:left w:val="none" w:sz="0" w:space="0" w:color="auto"/>
                <w:bottom w:val="none" w:sz="0" w:space="0" w:color="auto"/>
                <w:right w:val="none" w:sz="0" w:space="0" w:color="auto"/>
              </w:divBdr>
            </w:div>
            <w:div w:id="622688190">
              <w:marLeft w:val="0"/>
              <w:marRight w:val="0"/>
              <w:marTop w:val="0"/>
              <w:marBottom w:val="0"/>
              <w:divBdr>
                <w:top w:val="none" w:sz="0" w:space="0" w:color="auto"/>
                <w:left w:val="none" w:sz="0" w:space="0" w:color="auto"/>
                <w:bottom w:val="none" w:sz="0" w:space="0" w:color="auto"/>
                <w:right w:val="none" w:sz="0" w:space="0" w:color="auto"/>
              </w:divBdr>
            </w:div>
            <w:div w:id="1420519578">
              <w:marLeft w:val="0"/>
              <w:marRight w:val="0"/>
              <w:marTop w:val="0"/>
              <w:marBottom w:val="0"/>
              <w:divBdr>
                <w:top w:val="none" w:sz="0" w:space="0" w:color="auto"/>
                <w:left w:val="none" w:sz="0" w:space="0" w:color="auto"/>
                <w:bottom w:val="none" w:sz="0" w:space="0" w:color="auto"/>
                <w:right w:val="none" w:sz="0" w:space="0" w:color="auto"/>
              </w:divBdr>
            </w:div>
            <w:div w:id="331033353">
              <w:marLeft w:val="0"/>
              <w:marRight w:val="0"/>
              <w:marTop w:val="0"/>
              <w:marBottom w:val="0"/>
              <w:divBdr>
                <w:top w:val="none" w:sz="0" w:space="0" w:color="auto"/>
                <w:left w:val="none" w:sz="0" w:space="0" w:color="auto"/>
                <w:bottom w:val="none" w:sz="0" w:space="0" w:color="auto"/>
                <w:right w:val="none" w:sz="0" w:space="0" w:color="auto"/>
              </w:divBdr>
            </w:div>
            <w:div w:id="156389002">
              <w:marLeft w:val="0"/>
              <w:marRight w:val="0"/>
              <w:marTop w:val="0"/>
              <w:marBottom w:val="0"/>
              <w:divBdr>
                <w:top w:val="none" w:sz="0" w:space="0" w:color="auto"/>
                <w:left w:val="none" w:sz="0" w:space="0" w:color="auto"/>
                <w:bottom w:val="none" w:sz="0" w:space="0" w:color="auto"/>
                <w:right w:val="none" w:sz="0" w:space="0" w:color="auto"/>
              </w:divBdr>
            </w:div>
            <w:div w:id="770710055">
              <w:marLeft w:val="0"/>
              <w:marRight w:val="0"/>
              <w:marTop w:val="0"/>
              <w:marBottom w:val="0"/>
              <w:divBdr>
                <w:top w:val="none" w:sz="0" w:space="0" w:color="auto"/>
                <w:left w:val="none" w:sz="0" w:space="0" w:color="auto"/>
                <w:bottom w:val="none" w:sz="0" w:space="0" w:color="auto"/>
                <w:right w:val="none" w:sz="0" w:space="0" w:color="auto"/>
              </w:divBdr>
            </w:div>
            <w:div w:id="1725713050">
              <w:marLeft w:val="0"/>
              <w:marRight w:val="0"/>
              <w:marTop w:val="0"/>
              <w:marBottom w:val="0"/>
              <w:divBdr>
                <w:top w:val="none" w:sz="0" w:space="0" w:color="auto"/>
                <w:left w:val="none" w:sz="0" w:space="0" w:color="auto"/>
                <w:bottom w:val="none" w:sz="0" w:space="0" w:color="auto"/>
                <w:right w:val="none" w:sz="0" w:space="0" w:color="auto"/>
              </w:divBdr>
            </w:div>
            <w:div w:id="411856428">
              <w:marLeft w:val="0"/>
              <w:marRight w:val="0"/>
              <w:marTop w:val="0"/>
              <w:marBottom w:val="0"/>
              <w:divBdr>
                <w:top w:val="none" w:sz="0" w:space="0" w:color="auto"/>
                <w:left w:val="none" w:sz="0" w:space="0" w:color="auto"/>
                <w:bottom w:val="none" w:sz="0" w:space="0" w:color="auto"/>
                <w:right w:val="none" w:sz="0" w:space="0" w:color="auto"/>
              </w:divBdr>
            </w:div>
            <w:div w:id="648172883">
              <w:marLeft w:val="0"/>
              <w:marRight w:val="0"/>
              <w:marTop w:val="0"/>
              <w:marBottom w:val="0"/>
              <w:divBdr>
                <w:top w:val="none" w:sz="0" w:space="0" w:color="auto"/>
                <w:left w:val="none" w:sz="0" w:space="0" w:color="auto"/>
                <w:bottom w:val="none" w:sz="0" w:space="0" w:color="auto"/>
                <w:right w:val="none" w:sz="0" w:space="0" w:color="auto"/>
              </w:divBdr>
            </w:div>
            <w:div w:id="2002805290">
              <w:marLeft w:val="0"/>
              <w:marRight w:val="0"/>
              <w:marTop w:val="0"/>
              <w:marBottom w:val="0"/>
              <w:divBdr>
                <w:top w:val="none" w:sz="0" w:space="0" w:color="auto"/>
                <w:left w:val="none" w:sz="0" w:space="0" w:color="auto"/>
                <w:bottom w:val="none" w:sz="0" w:space="0" w:color="auto"/>
                <w:right w:val="none" w:sz="0" w:space="0" w:color="auto"/>
              </w:divBdr>
            </w:div>
            <w:div w:id="28268232">
              <w:marLeft w:val="0"/>
              <w:marRight w:val="0"/>
              <w:marTop w:val="0"/>
              <w:marBottom w:val="0"/>
              <w:divBdr>
                <w:top w:val="none" w:sz="0" w:space="0" w:color="auto"/>
                <w:left w:val="none" w:sz="0" w:space="0" w:color="auto"/>
                <w:bottom w:val="none" w:sz="0" w:space="0" w:color="auto"/>
                <w:right w:val="none" w:sz="0" w:space="0" w:color="auto"/>
              </w:divBdr>
            </w:div>
            <w:div w:id="1783113980">
              <w:marLeft w:val="0"/>
              <w:marRight w:val="0"/>
              <w:marTop w:val="0"/>
              <w:marBottom w:val="0"/>
              <w:divBdr>
                <w:top w:val="none" w:sz="0" w:space="0" w:color="auto"/>
                <w:left w:val="none" w:sz="0" w:space="0" w:color="auto"/>
                <w:bottom w:val="none" w:sz="0" w:space="0" w:color="auto"/>
                <w:right w:val="none" w:sz="0" w:space="0" w:color="auto"/>
              </w:divBdr>
            </w:div>
            <w:div w:id="1403940685">
              <w:marLeft w:val="0"/>
              <w:marRight w:val="0"/>
              <w:marTop w:val="0"/>
              <w:marBottom w:val="0"/>
              <w:divBdr>
                <w:top w:val="none" w:sz="0" w:space="0" w:color="auto"/>
                <w:left w:val="none" w:sz="0" w:space="0" w:color="auto"/>
                <w:bottom w:val="none" w:sz="0" w:space="0" w:color="auto"/>
                <w:right w:val="none" w:sz="0" w:space="0" w:color="auto"/>
              </w:divBdr>
            </w:div>
            <w:div w:id="66731908">
              <w:marLeft w:val="0"/>
              <w:marRight w:val="0"/>
              <w:marTop w:val="0"/>
              <w:marBottom w:val="0"/>
              <w:divBdr>
                <w:top w:val="none" w:sz="0" w:space="0" w:color="auto"/>
                <w:left w:val="none" w:sz="0" w:space="0" w:color="auto"/>
                <w:bottom w:val="none" w:sz="0" w:space="0" w:color="auto"/>
                <w:right w:val="none" w:sz="0" w:space="0" w:color="auto"/>
              </w:divBdr>
            </w:div>
            <w:div w:id="964624805">
              <w:marLeft w:val="0"/>
              <w:marRight w:val="0"/>
              <w:marTop w:val="0"/>
              <w:marBottom w:val="0"/>
              <w:divBdr>
                <w:top w:val="none" w:sz="0" w:space="0" w:color="auto"/>
                <w:left w:val="none" w:sz="0" w:space="0" w:color="auto"/>
                <w:bottom w:val="none" w:sz="0" w:space="0" w:color="auto"/>
                <w:right w:val="none" w:sz="0" w:space="0" w:color="auto"/>
              </w:divBdr>
            </w:div>
            <w:div w:id="523175110">
              <w:marLeft w:val="0"/>
              <w:marRight w:val="0"/>
              <w:marTop w:val="0"/>
              <w:marBottom w:val="0"/>
              <w:divBdr>
                <w:top w:val="none" w:sz="0" w:space="0" w:color="auto"/>
                <w:left w:val="none" w:sz="0" w:space="0" w:color="auto"/>
                <w:bottom w:val="none" w:sz="0" w:space="0" w:color="auto"/>
                <w:right w:val="none" w:sz="0" w:space="0" w:color="auto"/>
              </w:divBdr>
            </w:div>
            <w:div w:id="932475509">
              <w:marLeft w:val="0"/>
              <w:marRight w:val="0"/>
              <w:marTop w:val="0"/>
              <w:marBottom w:val="0"/>
              <w:divBdr>
                <w:top w:val="none" w:sz="0" w:space="0" w:color="auto"/>
                <w:left w:val="none" w:sz="0" w:space="0" w:color="auto"/>
                <w:bottom w:val="none" w:sz="0" w:space="0" w:color="auto"/>
                <w:right w:val="none" w:sz="0" w:space="0" w:color="auto"/>
              </w:divBdr>
            </w:div>
            <w:div w:id="738285356">
              <w:marLeft w:val="0"/>
              <w:marRight w:val="0"/>
              <w:marTop w:val="0"/>
              <w:marBottom w:val="0"/>
              <w:divBdr>
                <w:top w:val="none" w:sz="0" w:space="0" w:color="auto"/>
                <w:left w:val="none" w:sz="0" w:space="0" w:color="auto"/>
                <w:bottom w:val="none" w:sz="0" w:space="0" w:color="auto"/>
                <w:right w:val="none" w:sz="0" w:space="0" w:color="auto"/>
              </w:divBdr>
            </w:div>
            <w:div w:id="1274479582">
              <w:marLeft w:val="0"/>
              <w:marRight w:val="0"/>
              <w:marTop w:val="0"/>
              <w:marBottom w:val="0"/>
              <w:divBdr>
                <w:top w:val="none" w:sz="0" w:space="0" w:color="auto"/>
                <w:left w:val="none" w:sz="0" w:space="0" w:color="auto"/>
                <w:bottom w:val="none" w:sz="0" w:space="0" w:color="auto"/>
                <w:right w:val="none" w:sz="0" w:space="0" w:color="auto"/>
              </w:divBdr>
            </w:div>
            <w:div w:id="1863862764">
              <w:marLeft w:val="0"/>
              <w:marRight w:val="0"/>
              <w:marTop w:val="0"/>
              <w:marBottom w:val="0"/>
              <w:divBdr>
                <w:top w:val="none" w:sz="0" w:space="0" w:color="auto"/>
                <w:left w:val="none" w:sz="0" w:space="0" w:color="auto"/>
                <w:bottom w:val="none" w:sz="0" w:space="0" w:color="auto"/>
                <w:right w:val="none" w:sz="0" w:space="0" w:color="auto"/>
              </w:divBdr>
            </w:div>
            <w:div w:id="2097088120">
              <w:marLeft w:val="0"/>
              <w:marRight w:val="0"/>
              <w:marTop w:val="0"/>
              <w:marBottom w:val="0"/>
              <w:divBdr>
                <w:top w:val="none" w:sz="0" w:space="0" w:color="auto"/>
                <w:left w:val="none" w:sz="0" w:space="0" w:color="auto"/>
                <w:bottom w:val="none" w:sz="0" w:space="0" w:color="auto"/>
                <w:right w:val="none" w:sz="0" w:space="0" w:color="auto"/>
              </w:divBdr>
            </w:div>
            <w:div w:id="1106005546">
              <w:marLeft w:val="0"/>
              <w:marRight w:val="0"/>
              <w:marTop w:val="0"/>
              <w:marBottom w:val="0"/>
              <w:divBdr>
                <w:top w:val="none" w:sz="0" w:space="0" w:color="auto"/>
                <w:left w:val="none" w:sz="0" w:space="0" w:color="auto"/>
                <w:bottom w:val="none" w:sz="0" w:space="0" w:color="auto"/>
                <w:right w:val="none" w:sz="0" w:space="0" w:color="auto"/>
              </w:divBdr>
            </w:div>
            <w:div w:id="1072966847">
              <w:marLeft w:val="0"/>
              <w:marRight w:val="0"/>
              <w:marTop w:val="0"/>
              <w:marBottom w:val="0"/>
              <w:divBdr>
                <w:top w:val="none" w:sz="0" w:space="0" w:color="auto"/>
                <w:left w:val="none" w:sz="0" w:space="0" w:color="auto"/>
                <w:bottom w:val="none" w:sz="0" w:space="0" w:color="auto"/>
                <w:right w:val="none" w:sz="0" w:space="0" w:color="auto"/>
              </w:divBdr>
            </w:div>
            <w:div w:id="692611024">
              <w:marLeft w:val="0"/>
              <w:marRight w:val="0"/>
              <w:marTop w:val="0"/>
              <w:marBottom w:val="0"/>
              <w:divBdr>
                <w:top w:val="none" w:sz="0" w:space="0" w:color="auto"/>
                <w:left w:val="none" w:sz="0" w:space="0" w:color="auto"/>
                <w:bottom w:val="none" w:sz="0" w:space="0" w:color="auto"/>
                <w:right w:val="none" w:sz="0" w:space="0" w:color="auto"/>
              </w:divBdr>
            </w:div>
            <w:div w:id="789319405">
              <w:marLeft w:val="0"/>
              <w:marRight w:val="0"/>
              <w:marTop w:val="0"/>
              <w:marBottom w:val="0"/>
              <w:divBdr>
                <w:top w:val="none" w:sz="0" w:space="0" w:color="auto"/>
                <w:left w:val="none" w:sz="0" w:space="0" w:color="auto"/>
                <w:bottom w:val="none" w:sz="0" w:space="0" w:color="auto"/>
                <w:right w:val="none" w:sz="0" w:space="0" w:color="auto"/>
              </w:divBdr>
            </w:div>
            <w:div w:id="839389910">
              <w:marLeft w:val="0"/>
              <w:marRight w:val="0"/>
              <w:marTop w:val="0"/>
              <w:marBottom w:val="0"/>
              <w:divBdr>
                <w:top w:val="none" w:sz="0" w:space="0" w:color="auto"/>
                <w:left w:val="none" w:sz="0" w:space="0" w:color="auto"/>
                <w:bottom w:val="none" w:sz="0" w:space="0" w:color="auto"/>
                <w:right w:val="none" w:sz="0" w:space="0" w:color="auto"/>
              </w:divBdr>
            </w:div>
            <w:div w:id="756948255">
              <w:marLeft w:val="0"/>
              <w:marRight w:val="0"/>
              <w:marTop w:val="0"/>
              <w:marBottom w:val="0"/>
              <w:divBdr>
                <w:top w:val="none" w:sz="0" w:space="0" w:color="auto"/>
                <w:left w:val="none" w:sz="0" w:space="0" w:color="auto"/>
                <w:bottom w:val="none" w:sz="0" w:space="0" w:color="auto"/>
                <w:right w:val="none" w:sz="0" w:space="0" w:color="auto"/>
              </w:divBdr>
            </w:div>
            <w:div w:id="1072922099">
              <w:marLeft w:val="0"/>
              <w:marRight w:val="0"/>
              <w:marTop w:val="0"/>
              <w:marBottom w:val="0"/>
              <w:divBdr>
                <w:top w:val="none" w:sz="0" w:space="0" w:color="auto"/>
                <w:left w:val="none" w:sz="0" w:space="0" w:color="auto"/>
                <w:bottom w:val="none" w:sz="0" w:space="0" w:color="auto"/>
                <w:right w:val="none" w:sz="0" w:space="0" w:color="auto"/>
              </w:divBdr>
            </w:div>
            <w:div w:id="2076706247">
              <w:marLeft w:val="0"/>
              <w:marRight w:val="0"/>
              <w:marTop w:val="0"/>
              <w:marBottom w:val="0"/>
              <w:divBdr>
                <w:top w:val="none" w:sz="0" w:space="0" w:color="auto"/>
                <w:left w:val="none" w:sz="0" w:space="0" w:color="auto"/>
                <w:bottom w:val="none" w:sz="0" w:space="0" w:color="auto"/>
                <w:right w:val="none" w:sz="0" w:space="0" w:color="auto"/>
              </w:divBdr>
            </w:div>
            <w:div w:id="735590746">
              <w:marLeft w:val="0"/>
              <w:marRight w:val="0"/>
              <w:marTop w:val="0"/>
              <w:marBottom w:val="0"/>
              <w:divBdr>
                <w:top w:val="none" w:sz="0" w:space="0" w:color="auto"/>
                <w:left w:val="none" w:sz="0" w:space="0" w:color="auto"/>
                <w:bottom w:val="none" w:sz="0" w:space="0" w:color="auto"/>
                <w:right w:val="none" w:sz="0" w:space="0" w:color="auto"/>
              </w:divBdr>
            </w:div>
            <w:div w:id="1094206300">
              <w:marLeft w:val="0"/>
              <w:marRight w:val="0"/>
              <w:marTop w:val="0"/>
              <w:marBottom w:val="0"/>
              <w:divBdr>
                <w:top w:val="none" w:sz="0" w:space="0" w:color="auto"/>
                <w:left w:val="none" w:sz="0" w:space="0" w:color="auto"/>
                <w:bottom w:val="none" w:sz="0" w:space="0" w:color="auto"/>
                <w:right w:val="none" w:sz="0" w:space="0" w:color="auto"/>
              </w:divBdr>
            </w:div>
            <w:div w:id="1172795135">
              <w:marLeft w:val="0"/>
              <w:marRight w:val="0"/>
              <w:marTop w:val="0"/>
              <w:marBottom w:val="0"/>
              <w:divBdr>
                <w:top w:val="none" w:sz="0" w:space="0" w:color="auto"/>
                <w:left w:val="none" w:sz="0" w:space="0" w:color="auto"/>
                <w:bottom w:val="none" w:sz="0" w:space="0" w:color="auto"/>
                <w:right w:val="none" w:sz="0" w:space="0" w:color="auto"/>
              </w:divBdr>
            </w:div>
            <w:div w:id="1388988494">
              <w:marLeft w:val="0"/>
              <w:marRight w:val="0"/>
              <w:marTop w:val="0"/>
              <w:marBottom w:val="0"/>
              <w:divBdr>
                <w:top w:val="none" w:sz="0" w:space="0" w:color="auto"/>
                <w:left w:val="none" w:sz="0" w:space="0" w:color="auto"/>
                <w:bottom w:val="none" w:sz="0" w:space="0" w:color="auto"/>
                <w:right w:val="none" w:sz="0" w:space="0" w:color="auto"/>
              </w:divBdr>
            </w:div>
            <w:div w:id="104077060">
              <w:marLeft w:val="0"/>
              <w:marRight w:val="0"/>
              <w:marTop w:val="0"/>
              <w:marBottom w:val="0"/>
              <w:divBdr>
                <w:top w:val="none" w:sz="0" w:space="0" w:color="auto"/>
                <w:left w:val="none" w:sz="0" w:space="0" w:color="auto"/>
                <w:bottom w:val="none" w:sz="0" w:space="0" w:color="auto"/>
                <w:right w:val="none" w:sz="0" w:space="0" w:color="auto"/>
              </w:divBdr>
            </w:div>
            <w:div w:id="247278481">
              <w:marLeft w:val="0"/>
              <w:marRight w:val="0"/>
              <w:marTop w:val="0"/>
              <w:marBottom w:val="0"/>
              <w:divBdr>
                <w:top w:val="none" w:sz="0" w:space="0" w:color="auto"/>
                <w:left w:val="none" w:sz="0" w:space="0" w:color="auto"/>
                <w:bottom w:val="none" w:sz="0" w:space="0" w:color="auto"/>
                <w:right w:val="none" w:sz="0" w:space="0" w:color="auto"/>
              </w:divBdr>
            </w:div>
            <w:div w:id="1629974532">
              <w:marLeft w:val="0"/>
              <w:marRight w:val="0"/>
              <w:marTop w:val="0"/>
              <w:marBottom w:val="0"/>
              <w:divBdr>
                <w:top w:val="none" w:sz="0" w:space="0" w:color="auto"/>
                <w:left w:val="none" w:sz="0" w:space="0" w:color="auto"/>
                <w:bottom w:val="none" w:sz="0" w:space="0" w:color="auto"/>
                <w:right w:val="none" w:sz="0" w:space="0" w:color="auto"/>
              </w:divBdr>
            </w:div>
            <w:div w:id="72896828">
              <w:marLeft w:val="0"/>
              <w:marRight w:val="0"/>
              <w:marTop w:val="0"/>
              <w:marBottom w:val="0"/>
              <w:divBdr>
                <w:top w:val="none" w:sz="0" w:space="0" w:color="auto"/>
                <w:left w:val="none" w:sz="0" w:space="0" w:color="auto"/>
                <w:bottom w:val="none" w:sz="0" w:space="0" w:color="auto"/>
                <w:right w:val="none" w:sz="0" w:space="0" w:color="auto"/>
              </w:divBdr>
            </w:div>
            <w:div w:id="149946442">
              <w:marLeft w:val="0"/>
              <w:marRight w:val="0"/>
              <w:marTop w:val="0"/>
              <w:marBottom w:val="0"/>
              <w:divBdr>
                <w:top w:val="none" w:sz="0" w:space="0" w:color="auto"/>
                <w:left w:val="none" w:sz="0" w:space="0" w:color="auto"/>
                <w:bottom w:val="none" w:sz="0" w:space="0" w:color="auto"/>
                <w:right w:val="none" w:sz="0" w:space="0" w:color="auto"/>
              </w:divBdr>
            </w:div>
            <w:div w:id="646855796">
              <w:marLeft w:val="0"/>
              <w:marRight w:val="0"/>
              <w:marTop w:val="0"/>
              <w:marBottom w:val="0"/>
              <w:divBdr>
                <w:top w:val="none" w:sz="0" w:space="0" w:color="auto"/>
                <w:left w:val="none" w:sz="0" w:space="0" w:color="auto"/>
                <w:bottom w:val="none" w:sz="0" w:space="0" w:color="auto"/>
                <w:right w:val="none" w:sz="0" w:space="0" w:color="auto"/>
              </w:divBdr>
            </w:div>
            <w:div w:id="1408460736">
              <w:marLeft w:val="0"/>
              <w:marRight w:val="0"/>
              <w:marTop w:val="0"/>
              <w:marBottom w:val="0"/>
              <w:divBdr>
                <w:top w:val="none" w:sz="0" w:space="0" w:color="auto"/>
                <w:left w:val="none" w:sz="0" w:space="0" w:color="auto"/>
                <w:bottom w:val="none" w:sz="0" w:space="0" w:color="auto"/>
                <w:right w:val="none" w:sz="0" w:space="0" w:color="auto"/>
              </w:divBdr>
            </w:div>
            <w:div w:id="1705010988">
              <w:marLeft w:val="0"/>
              <w:marRight w:val="0"/>
              <w:marTop w:val="0"/>
              <w:marBottom w:val="0"/>
              <w:divBdr>
                <w:top w:val="none" w:sz="0" w:space="0" w:color="auto"/>
                <w:left w:val="none" w:sz="0" w:space="0" w:color="auto"/>
                <w:bottom w:val="none" w:sz="0" w:space="0" w:color="auto"/>
                <w:right w:val="none" w:sz="0" w:space="0" w:color="auto"/>
              </w:divBdr>
            </w:div>
            <w:div w:id="792335148">
              <w:marLeft w:val="0"/>
              <w:marRight w:val="0"/>
              <w:marTop w:val="0"/>
              <w:marBottom w:val="0"/>
              <w:divBdr>
                <w:top w:val="none" w:sz="0" w:space="0" w:color="auto"/>
                <w:left w:val="none" w:sz="0" w:space="0" w:color="auto"/>
                <w:bottom w:val="none" w:sz="0" w:space="0" w:color="auto"/>
                <w:right w:val="none" w:sz="0" w:space="0" w:color="auto"/>
              </w:divBdr>
            </w:div>
            <w:div w:id="302082945">
              <w:marLeft w:val="0"/>
              <w:marRight w:val="0"/>
              <w:marTop w:val="0"/>
              <w:marBottom w:val="0"/>
              <w:divBdr>
                <w:top w:val="none" w:sz="0" w:space="0" w:color="auto"/>
                <w:left w:val="none" w:sz="0" w:space="0" w:color="auto"/>
                <w:bottom w:val="none" w:sz="0" w:space="0" w:color="auto"/>
                <w:right w:val="none" w:sz="0" w:space="0" w:color="auto"/>
              </w:divBdr>
            </w:div>
            <w:div w:id="1446533504">
              <w:marLeft w:val="0"/>
              <w:marRight w:val="0"/>
              <w:marTop w:val="0"/>
              <w:marBottom w:val="0"/>
              <w:divBdr>
                <w:top w:val="none" w:sz="0" w:space="0" w:color="auto"/>
                <w:left w:val="none" w:sz="0" w:space="0" w:color="auto"/>
                <w:bottom w:val="none" w:sz="0" w:space="0" w:color="auto"/>
                <w:right w:val="none" w:sz="0" w:space="0" w:color="auto"/>
              </w:divBdr>
            </w:div>
            <w:div w:id="424225944">
              <w:marLeft w:val="0"/>
              <w:marRight w:val="0"/>
              <w:marTop w:val="0"/>
              <w:marBottom w:val="0"/>
              <w:divBdr>
                <w:top w:val="none" w:sz="0" w:space="0" w:color="auto"/>
                <w:left w:val="none" w:sz="0" w:space="0" w:color="auto"/>
                <w:bottom w:val="none" w:sz="0" w:space="0" w:color="auto"/>
                <w:right w:val="none" w:sz="0" w:space="0" w:color="auto"/>
              </w:divBdr>
            </w:div>
            <w:div w:id="1799447642">
              <w:marLeft w:val="0"/>
              <w:marRight w:val="0"/>
              <w:marTop w:val="0"/>
              <w:marBottom w:val="0"/>
              <w:divBdr>
                <w:top w:val="none" w:sz="0" w:space="0" w:color="auto"/>
                <w:left w:val="none" w:sz="0" w:space="0" w:color="auto"/>
                <w:bottom w:val="none" w:sz="0" w:space="0" w:color="auto"/>
                <w:right w:val="none" w:sz="0" w:space="0" w:color="auto"/>
              </w:divBdr>
            </w:div>
            <w:div w:id="154997645">
              <w:marLeft w:val="0"/>
              <w:marRight w:val="0"/>
              <w:marTop w:val="0"/>
              <w:marBottom w:val="0"/>
              <w:divBdr>
                <w:top w:val="none" w:sz="0" w:space="0" w:color="auto"/>
                <w:left w:val="none" w:sz="0" w:space="0" w:color="auto"/>
                <w:bottom w:val="none" w:sz="0" w:space="0" w:color="auto"/>
                <w:right w:val="none" w:sz="0" w:space="0" w:color="auto"/>
              </w:divBdr>
            </w:div>
            <w:div w:id="371734521">
              <w:marLeft w:val="0"/>
              <w:marRight w:val="0"/>
              <w:marTop w:val="0"/>
              <w:marBottom w:val="0"/>
              <w:divBdr>
                <w:top w:val="none" w:sz="0" w:space="0" w:color="auto"/>
                <w:left w:val="none" w:sz="0" w:space="0" w:color="auto"/>
                <w:bottom w:val="none" w:sz="0" w:space="0" w:color="auto"/>
                <w:right w:val="none" w:sz="0" w:space="0" w:color="auto"/>
              </w:divBdr>
            </w:div>
            <w:div w:id="1589656545">
              <w:marLeft w:val="0"/>
              <w:marRight w:val="0"/>
              <w:marTop w:val="0"/>
              <w:marBottom w:val="0"/>
              <w:divBdr>
                <w:top w:val="none" w:sz="0" w:space="0" w:color="auto"/>
                <w:left w:val="none" w:sz="0" w:space="0" w:color="auto"/>
                <w:bottom w:val="none" w:sz="0" w:space="0" w:color="auto"/>
                <w:right w:val="none" w:sz="0" w:space="0" w:color="auto"/>
              </w:divBdr>
            </w:div>
            <w:div w:id="815144938">
              <w:marLeft w:val="0"/>
              <w:marRight w:val="0"/>
              <w:marTop w:val="0"/>
              <w:marBottom w:val="0"/>
              <w:divBdr>
                <w:top w:val="none" w:sz="0" w:space="0" w:color="auto"/>
                <w:left w:val="none" w:sz="0" w:space="0" w:color="auto"/>
                <w:bottom w:val="none" w:sz="0" w:space="0" w:color="auto"/>
                <w:right w:val="none" w:sz="0" w:space="0" w:color="auto"/>
              </w:divBdr>
            </w:div>
            <w:div w:id="1837304301">
              <w:marLeft w:val="0"/>
              <w:marRight w:val="0"/>
              <w:marTop w:val="0"/>
              <w:marBottom w:val="0"/>
              <w:divBdr>
                <w:top w:val="none" w:sz="0" w:space="0" w:color="auto"/>
                <w:left w:val="none" w:sz="0" w:space="0" w:color="auto"/>
                <w:bottom w:val="none" w:sz="0" w:space="0" w:color="auto"/>
                <w:right w:val="none" w:sz="0" w:space="0" w:color="auto"/>
              </w:divBdr>
            </w:div>
            <w:div w:id="1522280433">
              <w:marLeft w:val="0"/>
              <w:marRight w:val="0"/>
              <w:marTop w:val="0"/>
              <w:marBottom w:val="0"/>
              <w:divBdr>
                <w:top w:val="none" w:sz="0" w:space="0" w:color="auto"/>
                <w:left w:val="none" w:sz="0" w:space="0" w:color="auto"/>
                <w:bottom w:val="none" w:sz="0" w:space="0" w:color="auto"/>
                <w:right w:val="none" w:sz="0" w:space="0" w:color="auto"/>
              </w:divBdr>
            </w:div>
            <w:div w:id="1455565458">
              <w:marLeft w:val="0"/>
              <w:marRight w:val="0"/>
              <w:marTop w:val="0"/>
              <w:marBottom w:val="0"/>
              <w:divBdr>
                <w:top w:val="none" w:sz="0" w:space="0" w:color="auto"/>
                <w:left w:val="none" w:sz="0" w:space="0" w:color="auto"/>
                <w:bottom w:val="none" w:sz="0" w:space="0" w:color="auto"/>
                <w:right w:val="none" w:sz="0" w:space="0" w:color="auto"/>
              </w:divBdr>
            </w:div>
            <w:div w:id="1105425723">
              <w:marLeft w:val="0"/>
              <w:marRight w:val="0"/>
              <w:marTop w:val="0"/>
              <w:marBottom w:val="0"/>
              <w:divBdr>
                <w:top w:val="none" w:sz="0" w:space="0" w:color="auto"/>
                <w:left w:val="none" w:sz="0" w:space="0" w:color="auto"/>
                <w:bottom w:val="none" w:sz="0" w:space="0" w:color="auto"/>
                <w:right w:val="none" w:sz="0" w:space="0" w:color="auto"/>
              </w:divBdr>
            </w:div>
            <w:div w:id="43413369">
              <w:marLeft w:val="0"/>
              <w:marRight w:val="0"/>
              <w:marTop w:val="0"/>
              <w:marBottom w:val="0"/>
              <w:divBdr>
                <w:top w:val="none" w:sz="0" w:space="0" w:color="auto"/>
                <w:left w:val="none" w:sz="0" w:space="0" w:color="auto"/>
                <w:bottom w:val="none" w:sz="0" w:space="0" w:color="auto"/>
                <w:right w:val="none" w:sz="0" w:space="0" w:color="auto"/>
              </w:divBdr>
            </w:div>
            <w:div w:id="415716021">
              <w:marLeft w:val="0"/>
              <w:marRight w:val="0"/>
              <w:marTop w:val="0"/>
              <w:marBottom w:val="0"/>
              <w:divBdr>
                <w:top w:val="none" w:sz="0" w:space="0" w:color="auto"/>
                <w:left w:val="none" w:sz="0" w:space="0" w:color="auto"/>
                <w:bottom w:val="none" w:sz="0" w:space="0" w:color="auto"/>
                <w:right w:val="none" w:sz="0" w:space="0" w:color="auto"/>
              </w:divBdr>
            </w:div>
            <w:div w:id="2020546058">
              <w:marLeft w:val="0"/>
              <w:marRight w:val="0"/>
              <w:marTop w:val="0"/>
              <w:marBottom w:val="0"/>
              <w:divBdr>
                <w:top w:val="none" w:sz="0" w:space="0" w:color="auto"/>
                <w:left w:val="none" w:sz="0" w:space="0" w:color="auto"/>
                <w:bottom w:val="none" w:sz="0" w:space="0" w:color="auto"/>
                <w:right w:val="none" w:sz="0" w:space="0" w:color="auto"/>
              </w:divBdr>
            </w:div>
            <w:div w:id="449977833">
              <w:marLeft w:val="0"/>
              <w:marRight w:val="0"/>
              <w:marTop w:val="0"/>
              <w:marBottom w:val="0"/>
              <w:divBdr>
                <w:top w:val="none" w:sz="0" w:space="0" w:color="auto"/>
                <w:left w:val="none" w:sz="0" w:space="0" w:color="auto"/>
                <w:bottom w:val="none" w:sz="0" w:space="0" w:color="auto"/>
                <w:right w:val="none" w:sz="0" w:space="0" w:color="auto"/>
              </w:divBdr>
            </w:div>
            <w:div w:id="335377699">
              <w:marLeft w:val="0"/>
              <w:marRight w:val="0"/>
              <w:marTop w:val="0"/>
              <w:marBottom w:val="0"/>
              <w:divBdr>
                <w:top w:val="none" w:sz="0" w:space="0" w:color="auto"/>
                <w:left w:val="none" w:sz="0" w:space="0" w:color="auto"/>
                <w:bottom w:val="none" w:sz="0" w:space="0" w:color="auto"/>
                <w:right w:val="none" w:sz="0" w:space="0" w:color="auto"/>
              </w:divBdr>
            </w:div>
            <w:div w:id="1507555306">
              <w:marLeft w:val="0"/>
              <w:marRight w:val="0"/>
              <w:marTop w:val="0"/>
              <w:marBottom w:val="0"/>
              <w:divBdr>
                <w:top w:val="none" w:sz="0" w:space="0" w:color="auto"/>
                <w:left w:val="none" w:sz="0" w:space="0" w:color="auto"/>
                <w:bottom w:val="none" w:sz="0" w:space="0" w:color="auto"/>
                <w:right w:val="none" w:sz="0" w:space="0" w:color="auto"/>
              </w:divBdr>
            </w:div>
            <w:div w:id="2100176229">
              <w:marLeft w:val="0"/>
              <w:marRight w:val="0"/>
              <w:marTop w:val="0"/>
              <w:marBottom w:val="0"/>
              <w:divBdr>
                <w:top w:val="none" w:sz="0" w:space="0" w:color="auto"/>
                <w:left w:val="none" w:sz="0" w:space="0" w:color="auto"/>
                <w:bottom w:val="none" w:sz="0" w:space="0" w:color="auto"/>
                <w:right w:val="none" w:sz="0" w:space="0" w:color="auto"/>
              </w:divBdr>
            </w:div>
            <w:div w:id="750977503">
              <w:marLeft w:val="0"/>
              <w:marRight w:val="0"/>
              <w:marTop w:val="0"/>
              <w:marBottom w:val="0"/>
              <w:divBdr>
                <w:top w:val="none" w:sz="0" w:space="0" w:color="auto"/>
                <w:left w:val="none" w:sz="0" w:space="0" w:color="auto"/>
                <w:bottom w:val="none" w:sz="0" w:space="0" w:color="auto"/>
                <w:right w:val="none" w:sz="0" w:space="0" w:color="auto"/>
              </w:divBdr>
            </w:div>
            <w:div w:id="1304042840">
              <w:marLeft w:val="0"/>
              <w:marRight w:val="0"/>
              <w:marTop w:val="0"/>
              <w:marBottom w:val="0"/>
              <w:divBdr>
                <w:top w:val="none" w:sz="0" w:space="0" w:color="auto"/>
                <w:left w:val="none" w:sz="0" w:space="0" w:color="auto"/>
                <w:bottom w:val="none" w:sz="0" w:space="0" w:color="auto"/>
                <w:right w:val="none" w:sz="0" w:space="0" w:color="auto"/>
              </w:divBdr>
            </w:div>
            <w:div w:id="1327319741">
              <w:marLeft w:val="0"/>
              <w:marRight w:val="0"/>
              <w:marTop w:val="0"/>
              <w:marBottom w:val="0"/>
              <w:divBdr>
                <w:top w:val="none" w:sz="0" w:space="0" w:color="auto"/>
                <w:left w:val="none" w:sz="0" w:space="0" w:color="auto"/>
                <w:bottom w:val="none" w:sz="0" w:space="0" w:color="auto"/>
                <w:right w:val="none" w:sz="0" w:space="0" w:color="auto"/>
              </w:divBdr>
            </w:div>
            <w:div w:id="1312516304">
              <w:marLeft w:val="0"/>
              <w:marRight w:val="0"/>
              <w:marTop w:val="0"/>
              <w:marBottom w:val="0"/>
              <w:divBdr>
                <w:top w:val="none" w:sz="0" w:space="0" w:color="auto"/>
                <w:left w:val="none" w:sz="0" w:space="0" w:color="auto"/>
                <w:bottom w:val="none" w:sz="0" w:space="0" w:color="auto"/>
                <w:right w:val="none" w:sz="0" w:space="0" w:color="auto"/>
              </w:divBdr>
            </w:div>
            <w:div w:id="364603042">
              <w:marLeft w:val="0"/>
              <w:marRight w:val="0"/>
              <w:marTop w:val="0"/>
              <w:marBottom w:val="0"/>
              <w:divBdr>
                <w:top w:val="none" w:sz="0" w:space="0" w:color="auto"/>
                <w:left w:val="none" w:sz="0" w:space="0" w:color="auto"/>
                <w:bottom w:val="none" w:sz="0" w:space="0" w:color="auto"/>
                <w:right w:val="none" w:sz="0" w:space="0" w:color="auto"/>
              </w:divBdr>
            </w:div>
            <w:div w:id="1765107222">
              <w:marLeft w:val="0"/>
              <w:marRight w:val="0"/>
              <w:marTop w:val="0"/>
              <w:marBottom w:val="0"/>
              <w:divBdr>
                <w:top w:val="none" w:sz="0" w:space="0" w:color="auto"/>
                <w:left w:val="none" w:sz="0" w:space="0" w:color="auto"/>
                <w:bottom w:val="none" w:sz="0" w:space="0" w:color="auto"/>
                <w:right w:val="none" w:sz="0" w:space="0" w:color="auto"/>
              </w:divBdr>
            </w:div>
            <w:div w:id="1943760337">
              <w:marLeft w:val="0"/>
              <w:marRight w:val="0"/>
              <w:marTop w:val="0"/>
              <w:marBottom w:val="0"/>
              <w:divBdr>
                <w:top w:val="none" w:sz="0" w:space="0" w:color="auto"/>
                <w:left w:val="none" w:sz="0" w:space="0" w:color="auto"/>
                <w:bottom w:val="none" w:sz="0" w:space="0" w:color="auto"/>
                <w:right w:val="none" w:sz="0" w:space="0" w:color="auto"/>
              </w:divBdr>
            </w:div>
            <w:div w:id="629046463">
              <w:marLeft w:val="0"/>
              <w:marRight w:val="0"/>
              <w:marTop w:val="0"/>
              <w:marBottom w:val="0"/>
              <w:divBdr>
                <w:top w:val="none" w:sz="0" w:space="0" w:color="auto"/>
                <w:left w:val="none" w:sz="0" w:space="0" w:color="auto"/>
                <w:bottom w:val="none" w:sz="0" w:space="0" w:color="auto"/>
                <w:right w:val="none" w:sz="0" w:space="0" w:color="auto"/>
              </w:divBdr>
            </w:div>
            <w:div w:id="1414427474">
              <w:marLeft w:val="0"/>
              <w:marRight w:val="0"/>
              <w:marTop w:val="0"/>
              <w:marBottom w:val="0"/>
              <w:divBdr>
                <w:top w:val="none" w:sz="0" w:space="0" w:color="auto"/>
                <w:left w:val="none" w:sz="0" w:space="0" w:color="auto"/>
                <w:bottom w:val="none" w:sz="0" w:space="0" w:color="auto"/>
                <w:right w:val="none" w:sz="0" w:space="0" w:color="auto"/>
              </w:divBdr>
            </w:div>
            <w:div w:id="1113747825">
              <w:marLeft w:val="0"/>
              <w:marRight w:val="0"/>
              <w:marTop w:val="0"/>
              <w:marBottom w:val="0"/>
              <w:divBdr>
                <w:top w:val="none" w:sz="0" w:space="0" w:color="auto"/>
                <w:left w:val="none" w:sz="0" w:space="0" w:color="auto"/>
                <w:bottom w:val="none" w:sz="0" w:space="0" w:color="auto"/>
                <w:right w:val="none" w:sz="0" w:space="0" w:color="auto"/>
              </w:divBdr>
            </w:div>
            <w:div w:id="712120337">
              <w:marLeft w:val="0"/>
              <w:marRight w:val="0"/>
              <w:marTop w:val="0"/>
              <w:marBottom w:val="0"/>
              <w:divBdr>
                <w:top w:val="none" w:sz="0" w:space="0" w:color="auto"/>
                <w:left w:val="none" w:sz="0" w:space="0" w:color="auto"/>
                <w:bottom w:val="none" w:sz="0" w:space="0" w:color="auto"/>
                <w:right w:val="none" w:sz="0" w:space="0" w:color="auto"/>
              </w:divBdr>
            </w:div>
            <w:div w:id="1544753851">
              <w:marLeft w:val="0"/>
              <w:marRight w:val="0"/>
              <w:marTop w:val="0"/>
              <w:marBottom w:val="0"/>
              <w:divBdr>
                <w:top w:val="none" w:sz="0" w:space="0" w:color="auto"/>
                <w:left w:val="none" w:sz="0" w:space="0" w:color="auto"/>
                <w:bottom w:val="none" w:sz="0" w:space="0" w:color="auto"/>
                <w:right w:val="none" w:sz="0" w:space="0" w:color="auto"/>
              </w:divBdr>
            </w:div>
            <w:div w:id="612783264">
              <w:marLeft w:val="0"/>
              <w:marRight w:val="0"/>
              <w:marTop w:val="0"/>
              <w:marBottom w:val="0"/>
              <w:divBdr>
                <w:top w:val="none" w:sz="0" w:space="0" w:color="auto"/>
                <w:left w:val="none" w:sz="0" w:space="0" w:color="auto"/>
                <w:bottom w:val="none" w:sz="0" w:space="0" w:color="auto"/>
                <w:right w:val="none" w:sz="0" w:space="0" w:color="auto"/>
              </w:divBdr>
            </w:div>
            <w:div w:id="437801361">
              <w:marLeft w:val="0"/>
              <w:marRight w:val="0"/>
              <w:marTop w:val="0"/>
              <w:marBottom w:val="0"/>
              <w:divBdr>
                <w:top w:val="none" w:sz="0" w:space="0" w:color="auto"/>
                <w:left w:val="none" w:sz="0" w:space="0" w:color="auto"/>
                <w:bottom w:val="none" w:sz="0" w:space="0" w:color="auto"/>
                <w:right w:val="none" w:sz="0" w:space="0" w:color="auto"/>
              </w:divBdr>
            </w:div>
            <w:div w:id="1221475811">
              <w:marLeft w:val="0"/>
              <w:marRight w:val="0"/>
              <w:marTop w:val="0"/>
              <w:marBottom w:val="0"/>
              <w:divBdr>
                <w:top w:val="none" w:sz="0" w:space="0" w:color="auto"/>
                <w:left w:val="none" w:sz="0" w:space="0" w:color="auto"/>
                <w:bottom w:val="none" w:sz="0" w:space="0" w:color="auto"/>
                <w:right w:val="none" w:sz="0" w:space="0" w:color="auto"/>
              </w:divBdr>
            </w:div>
            <w:div w:id="9458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1129">
      <w:bodyDiv w:val="1"/>
      <w:marLeft w:val="0"/>
      <w:marRight w:val="0"/>
      <w:marTop w:val="0"/>
      <w:marBottom w:val="0"/>
      <w:divBdr>
        <w:top w:val="none" w:sz="0" w:space="0" w:color="auto"/>
        <w:left w:val="none" w:sz="0" w:space="0" w:color="auto"/>
        <w:bottom w:val="none" w:sz="0" w:space="0" w:color="auto"/>
        <w:right w:val="none" w:sz="0" w:space="0" w:color="auto"/>
      </w:divBdr>
      <w:divsChild>
        <w:div w:id="1847014912">
          <w:marLeft w:val="0"/>
          <w:marRight w:val="0"/>
          <w:marTop w:val="0"/>
          <w:marBottom w:val="0"/>
          <w:divBdr>
            <w:top w:val="none" w:sz="0" w:space="0" w:color="auto"/>
            <w:left w:val="none" w:sz="0" w:space="0" w:color="auto"/>
            <w:bottom w:val="none" w:sz="0" w:space="0" w:color="auto"/>
            <w:right w:val="none" w:sz="0" w:space="0" w:color="auto"/>
          </w:divBdr>
          <w:divsChild>
            <w:div w:id="1444376994">
              <w:marLeft w:val="0"/>
              <w:marRight w:val="0"/>
              <w:marTop w:val="0"/>
              <w:marBottom w:val="0"/>
              <w:divBdr>
                <w:top w:val="none" w:sz="0" w:space="0" w:color="auto"/>
                <w:left w:val="none" w:sz="0" w:space="0" w:color="auto"/>
                <w:bottom w:val="none" w:sz="0" w:space="0" w:color="auto"/>
                <w:right w:val="none" w:sz="0" w:space="0" w:color="auto"/>
              </w:divBdr>
            </w:div>
            <w:div w:id="2082756108">
              <w:marLeft w:val="0"/>
              <w:marRight w:val="0"/>
              <w:marTop w:val="0"/>
              <w:marBottom w:val="0"/>
              <w:divBdr>
                <w:top w:val="none" w:sz="0" w:space="0" w:color="auto"/>
                <w:left w:val="none" w:sz="0" w:space="0" w:color="auto"/>
                <w:bottom w:val="none" w:sz="0" w:space="0" w:color="auto"/>
                <w:right w:val="none" w:sz="0" w:space="0" w:color="auto"/>
              </w:divBdr>
            </w:div>
            <w:div w:id="637104818">
              <w:marLeft w:val="0"/>
              <w:marRight w:val="0"/>
              <w:marTop w:val="0"/>
              <w:marBottom w:val="0"/>
              <w:divBdr>
                <w:top w:val="none" w:sz="0" w:space="0" w:color="auto"/>
                <w:left w:val="none" w:sz="0" w:space="0" w:color="auto"/>
                <w:bottom w:val="none" w:sz="0" w:space="0" w:color="auto"/>
                <w:right w:val="none" w:sz="0" w:space="0" w:color="auto"/>
              </w:divBdr>
            </w:div>
            <w:div w:id="1201670738">
              <w:marLeft w:val="0"/>
              <w:marRight w:val="0"/>
              <w:marTop w:val="0"/>
              <w:marBottom w:val="0"/>
              <w:divBdr>
                <w:top w:val="none" w:sz="0" w:space="0" w:color="auto"/>
                <w:left w:val="none" w:sz="0" w:space="0" w:color="auto"/>
                <w:bottom w:val="none" w:sz="0" w:space="0" w:color="auto"/>
                <w:right w:val="none" w:sz="0" w:space="0" w:color="auto"/>
              </w:divBdr>
            </w:div>
            <w:div w:id="24184681">
              <w:marLeft w:val="0"/>
              <w:marRight w:val="0"/>
              <w:marTop w:val="0"/>
              <w:marBottom w:val="0"/>
              <w:divBdr>
                <w:top w:val="none" w:sz="0" w:space="0" w:color="auto"/>
                <w:left w:val="none" w:sz="0" w:space="0" w:color="auto"/>
                <w:bottom w:val="none" w:sz="0" w:space="0" w:color="auto"/>
                <w:right w:val="none" w:sz="0" w:space="0" w:color="auto"/>
              </w:divBdr>
            </w:div>
            <w:div w:id="1557164497">
              <w:marLeft w:val="0"/>
              <w:marRight w:val="0"/>
              <w:marTop w:val="0"/>
              <w:marBottom w:val="0"/>
              <w:divBdr>
                <w:top w:val="none" w:sz="0" w:space="0" w:color="auto"/>
                <w:left w:val="none" w:sz="0" w:space="0" w:color="auto"/>
                <w:bottom w:val="none" w:sz="0" w:space="0" w:color="auto"/>
                <w:right w:val="none" w:sz="0" w:space="0" w:color="auto"/>
              </w:divBdr>
            </w:div>
            <w:div w:id="131102209">
              <w:marLeft w:val="0"/>
              <w:marRight w:val="0"/>
              <w:marTop w:val="0"/>
              <w:marBottom w:val="0"/>
              <w:divBdr>
                <w:top w:val="none" w:sz="0" w:space="0" w:color="auto"/>
                <w:left w:val="none" w:sz="0" w:space="0" w:color="auto"/>
                <w:bottom w:val="none" w:sz="0" w:space="0" w:color="auto"/>
                <w:right w:val="none" w:sz="0" w:space="0" w:color="auto"/>
              </w:divBdr>
            </w:div>
            <w:div w:id="1090201453">
              <w:marLeft w:val="0"/>
              <w:marRight w:val="0"/>
              <w:marTop w:val="0"/>
              <w:marBottom w:val="0"/>
              <w:divBdr>
                <w:top w:val="none" w:sz="0" w:space="0" w:color="auto"/>
                <w:left w:val="none" w:sz="0" w:space="0" w:color="auto"/>
                <w:bottom w:val="none" w:sz="0" w:space="0" w:color="auto"/>
                <w:right w:val="none" w:sz="0" w:space="0" w:color="auto"/>
              </w:divBdr>
            </w:div>
            <w:div w:id="552349902">
              <w:marLeft w:val="0"/>
              <w:marRight w:val="0"/>
              <w:marTop w:val="0"/>
              <w:marBottom w:val="0"/>
              <w:divBdr>
                <w:top w:val="none" w:sz="0" w:space="0" w:color="auto"/>
                <w:left w:val="none" w:sz="0" w:space="0" w:color="auto"/>
                <w:bottom w:val="none" w:sz="0" w:space="0" w:color="auto"/>
                <w:right w:val="none" w:sz="0" w:space="0" w:color="auto"/>
              </w:divBdr>
            </w:div>
            <w:div w:id="1817332569">
              <w:marLeft w:val="0"/>
              <w:marRight w:val="0"/>
              <w:marTop w:val="0"/>
              <w:marBottom w:val="0"/>
              <w:divBdr>
                <w:top w:val="none" w:sz="0" w:space="0" w:color="auto"/>
                <w:left w:val="none" w:sz="0" w:space="0" w:color="auto"/>
                <w:bottom w:val="none" w:sz="0" w:space="0" w:color="auto"/>
                <w:right w:val="none" w:sz="0" w:space="0" w:color="auto"/>
              </w:divBdr>
            </w:div>
            <w:div w:id="670303529">
              <w:marLeft w:val="0"/>
              <w:marRight w:val="0"/>
              <w:marTop w:val="0"/>
              <w:marBottom w:val="0"/>
              <w:divBdr>
                <w:top w:val="none" w:sz="0" w:space="0" w:color="auto"/>
                <w:left w:val="none" w:sz="0" w:space="0" w:color="auto"/>
                <w:bottom w:val="none" w:sz="0" w:space="0" w:color="auto"/>
                <w:right w:val="none" w:sz="0" w:space="0" w:color="auto"/>
              </w:divBdr>
            </w:div>
            <w:div w:id="1929845366">
              <w:marLeft w:val="0"/>
              <w:marRight w:val="0"/>
              <w:marTop w:val="0"/>
              <w:marBottom w:val="0"/>
              <w:divBdr>
                <w:top w:val="none" w:sz="0" w:space="0" w:color="auto"/>
                <w:left w:val="none" w:sz="0" w:space="0" w:color="auto"/>
                <w:bottom w:val="none" w:sz="0" w:space="0" w:color="auto"/>
                <w:right w:val="none" w:sz="0" w:space="0" w:color="auto"/>
              </w:divBdr>
            </w:div>
            <w:div w:id="868445001">
              <w:marLeft w:val="0"/>
              <w:marRight w:val="0"/>
              <w:marTop w:val="0"/>
              <w:marBottom w:val="0"/>
              <w:divBdr>
                <w:top w:val="none" w:sz="0" w:space="0" w:color="auto"/>
                <w:left w:val="none" w:sz="0" w:space="0" w:color="auto"/>
                <w:bottom w:val="none" w:sz="0" w:space="0" w:color="auto"/>
                <w:right w:val="none" w:sz="0" w:space="0" w:color="auto"/>
              </w:divBdr>
            </w:div>
            <w:div w:id="1951008700">
              <w:marLeft w:val="0"/>
              <w:marRight w:val="0"/>
              <w:marTop w:val="0"/>
              <w:marBottom w:val="0"/>
              <w:divBdr>
                <w:top w:val="none" w:sz="0" w:space="0" w:color="auto"/>
                <w:left w:val="none" w:sz="0" w:space="0" w:color="auto"/>
                <w:bottom w:val="none" w:sz="0" w:space="0" w:color="auto"/>
                <w:right w:val="none" w:sz="0" w:space="0" w:color="auto"/>
              </w:divBdr>
            </w:div>
            <w:div w:id="960840941">
              <w:marLeft w:val="0"/>
              <w:marRight w:val="0"/>
              <w:marTop w:val="0"/>
              <w:marBottom w:val="0"/>
              <w:divBdr>
                <w:top w:val="none" w:sz="0" w:space="0" w:color="auto"/>
                <w:left w:val="none" w:sz="0" w:space="0" w:color="auto"/>
                <w:bottom w:val="none" w:sz="0" w:space="0" w:color="auto"/>
                <w:right w:val="none" w:sz="0" w:space="0" w:color="auto"/>
              </w:divBdr>
            </w:div>
            <w:div w:id="1659848542">
              <w:marLeft w:val="0"/>
              <w:marRight w:val="0"/>
              <w:marTop w:val="0"/>
              <w:marBottom w:val="0"/>
              <w:divBdr>
                <w:top w:val="none" w:sz="0" w:space="0" w:color="auto"/>
                <w:left w:val="none" w:sz="0" w:space="0" w:color="auto"/>
                <w:bottom w:val="none" w:sz="0" w:space="0" w:color="auto"/>
                <w:right w:val="none" w:sz="0" w:space="0" w:color="auto"/>
              </w:divBdr>
            </w:div>
            <w:div w:id="2031682184">
              <w:marLeft w:val="0"/>
              <w:marRight w:val="0"/>
              <w:marTop w:val="0"/>
              <w:marBottom w:val="0"/>
              <w:divBdr>
                <w:top w:val="none" w:sz="0" w:space="0" w:color="auto"/>
                <w:left w:val="none" w:sz="0" w:space="0" w:color="auto"/>
                <w:bottom w:val="none" w:sz="0" w:space="0" w:color="auto"/>
                <w:right w:val="none" w:sz="0" w:space="0" w:color="auto"/>
              </w:divBdr>
            </w:div>
            <w:div w:id="585849661">
              <w:marLeft w:val="0"/>
              <w:marRight w:val="0"/>
              <w:marTop w:val="0"/>
              <w:marBottom w:val="0"/>
              <w:divBdr>
                <w:top w:val="none" w:sz="0" w:space="0" w:color="auto"/>
                <w:left w:val="none" w:sz="0" w:space="0" w:color="auto"/>
                <w:bottom w:val="none" w:sz="0" w:space="0" w:color="auto"/>
                <w:right w:val="none" w:sz="0" w:space="0" w:color="auto"/>
              </w:divBdr>
            </w:div>
            <w:div w:id="1592156121">
              <w:marLeft w:val="0"/>
              <w:marRight w:val="0"/>
              <w:marTop w:val="0"/>
              <w:marBottom w:val="0"/>
              <w:divBdr>
                <w:top w:val="none" w:sz="0" w:space="0" w:color="auto"/>
                <w:left w:val="none" w:sz="0" w:space="0" w:color="auto"/>
                <w:bottom w:val="none" w:sz="0" w:space="0" w:color="auto"/>
                <w:right w:val="none" w:sz="0" w:space="0" w:color="auto"/>
              </w:divBdr>
            </w:div>
            <w:div w:id="759179748">
              <w:marLeft w:val="0"/>
              <w:marRight w:val="0"/>
              <w:marTop w:val="0"/>
              <w:marBottom w:val="0"/>
              <w:divBdr>
                <w:top w:val="none" w:sz="0" w:space="0" w:color="auto"/>
                <w:left w:val="none" w:sz="0" w:space="0" w:color="auto"/>
                <w:bottom w:val="none" w:sz="0" w:space="0" w:color="auto"/>
                <w:right w:val="none" w:sz="0" w:space="0" w:color="auto"/>
              </w:divBdr>
            </w:div>
            <w:div w:id="764423598">
              <w:marLeft w:val="0"/>
              <w:marRight w:val="0"/>
              <w:marTop w:val="0"/>
              <w:marBottom w:val="0"/>
              <w:divBdr>
                <w:top w:val="none" w:sz="0" w:space="0" w:color="auto"/>
                <w:left w:val="none" w:sz="0" w:space="0" w:color="auto"/>
                <w:bottom w:val="none" w:sz="0" w:space="0" w:color="auto"/>
                <w:right w:val="none" w:sz="0" w:space="0" w:color="auto"/>
              </w:divBdr>
            </w:div>
            <w:div w:id="1979799363">
              <w:marLeft w:val="0"/>
              <w:marRight w:val="0"/>
              <w:marTop w:val="0"/>
              <w:marBottom w:val="0"/>
              <w:divBdr>
                <w:top w:val="none" w:sz="0" w:space="0" w:color="auto"/>
                <w:left w:val="none" w:sz="0" w:space="0" w:color="auto"/>
                <w:bottom w:val="none" w:sz="0" w:space="0" w:color="auto"/>
                <w:right w:val="none" w:sz="0" w:space="0" w:color="auto"/>
              </w:divBdr>
            </w:div>
            <w:div w:id="1513030694">
              <w:marLeft w:val="0"/>
              <w:marRight w:val="0"/>
              <w:marTop w:val="0"/>
              <w:marBottom w:val="0"/>
              <w:divBdr>
                <w:top w:val="none" w:sz="0" w:space="0" w:color="auto"/>
                <w:left w:val="none" w:sz="0" w:space="0" w:color="auto"/>
                <w:bottom w:val="none" w:sz="0" w:space="0" w:color="auto"/>
                <w:right w:val="none" w:sz="0" w:space="0" w:color="auto"/>
              </w:divBdr>
            </w:div>
            <w:div w:id="853300715">
              <w:marLeft w:val="0"/>
              <w:marRight w:val="0"/>
              <w:marTop w:val="0"/>
              <w:marBottom w:val="0"/>
              <w:divBdr>
                <w:top w:val="none" w:sz="0" w:space="0" w:color="auto"/>
                <w:left w:val="none" w:sz="0" w:space="0" w:color="auto"/>
                <w:bottom w:val="none" w:sz="0" w:space="0" w:color="auto"/>
                <w:right w:val="none" w:sz="0" w:space="0" w:color="auto"/>
              </w:divBdr>
            </w:div>
            <w:div w:id="1011837227">
              <w:marLeft w:val="0"/>
              <w:marRight w:val="0"/>
              <w:marTop w:val="0"/>
              <w:marBottom w:val="0"/>
              <w:divBdr>
                <w:top w:val="none" w:sz="0" w:space="0" w:color="auto"/>
                <w:left w:val="none" w:sz="0" w:space="0" w:color="auto"/>
                <w:bottom w:val="none" w:sz="0" w:space="0" w:color="auto"/>
                <w:right w:val="none" w:sz="0" w:space="0" w:color="auto"/>
              </w:divBdr>
            </w:div>
            <w:div w:id="1007169626">
              <w:marLeft w:val="0"/>
              <w:marRight w:val="0"/>
              <w:marTop w:val="0"/>
              <w:marBottom w:val="0"/>
              <w:divBdr>
                <w:top w:val="none" w:sz="0" w:space="0" w:color="auto"/>
                <w:left w:val="none" w:sz="0" w:space="0" w:color="auto"/>
                <w:bottom w:val="none" w:sz="0" w:space="0" w:color="auto"/>
                <w:right w:val="none" w:sz="0" w:space="0" w:color="auto"/>
              </w:divBdr>
            </w:div>
            <w:div w:id="300963866">
              <w:marLeft w:val="0"/>
              <w:marRight w:val="0"/>
              <w:marTop w:val="0"/>
              <w:marBottom w:val="0"/>
              <w:divBdr>
                <w:top w:val="none" w:sz="0" w:space="0" w:color="auto"/>
                <w:left w:val="none" w:sz="0" w:space="0" w:color="auto"/>
                <w:bottom w:val="none" w:sz="0" w:space="0" w:color="auto"/>
                <w:right w:val="none" w:sz="0" w:space="0" w:color="auto"/>
              </w:divBdr>
            </w:div>
            <w:div w:id="2100329259">
              <w:marLeft w:val="0"/>
              <w:marRight w:val="0"/>
              <w:marTop w:val="0"/>
              <w:marBottom w:val="0"/>
              <w:divBdr>
                <w:top w:val="none" w:sz="0" w:space="0" w:color="auto"/>
                <w:left w:val="none" w:sz="0" w:space="0" w:color="auto"/>
                <w:bottom w:val="none" w:sz="0" w:space="0" w:color="auto"/>
                <w:right w:val="none" w:sz="0" w:space="0" w:color="auto"/>
              </w:divBdr>
            </w:div>
            <w:div w:id="1038092449">
              <w:marLeft w:val="0"/>
              <w:marRight w:val="0"/>
              <w:marTop w:val="0"/>
              <w:marBottom w:val="0"/>
              <w:divBdr>
                <w:top w:val="none" w:sz="0" w:space="0" w:color="auto"/>
                <w:left w:val="none" w:sz="0" w:space="0" w:color="auto"/>
                <w:bottom w:val="none" w:sz="0" w:space="0" w:color="auto"/>
                <w:right w:val="none" w:sz="0" w:space="0" w:color="auto"/>
              </w:divBdr>
            </w:div>
            <w:div w:id="498471327">
              <w:marLeft w:val="0"/>
              <w:marRight w:val="0"/>
              <w:marTop w:val="0"/>
              <w:marBottom w:val="0"/>
              <w:divBdr>
                <w:top w:val="none" w:sz="0" w:space="0" w:color="auto"/>
                <w:left w:val="none" w:sz="0" w:space="0" w:color="auto"/>
                <w:bottom w:val="none" w:sz="0" w:space="0" w:color="auto"/>
                <w:right w:val="none" w:sz="0" w:space="0" w:color="auto"/>
              </w:divBdr>
            </w:div>
            <w:div w:id="2065642400">
              <w:marLeft w:val="0"/>
              <w:marRight w:val="0"/>
              <w:marTop w:val="0"/>
              <w:marBottom w:val="0"/>
              <w:divBdr>
                <w:top w:val="none" w:sz="0" w:space="0" w:color="auto"/>
                <w:left w:val="none" w:sz="0" w:space="0" w:color="auto"/>
                <w:bottom w:val="none" w:sz="0" w:space="0" w:color="auto"/>
                <w:right w:val="none" w:sz="0" w:space="0" w:color="auto"/>
              </w:divBdr>
            </w:div>
            <w:div w:id="645938101">
              <w:marLeft w:val="0"/>
              <w:marRight w:val="0"/>
              <w:marTop w:val="0"/>
              <w:marBottom w:val="0"/>
              <w:divBdr>
                <w:top w:val="none" w:sz="0" w:space="0" w:color="auto"/>
                <w:left w:val="none" w:sz="0" w:space="0" w:color="auto"/>
                <w:bottom w:val="none" w:sz="0" w:space="0" w:color="auto"/>
                <w:right w:val="none" w:sz="0" w:space="0" w:color="auto"/>
              </w:divBdr>
            </w:div>
            <w:div w:id="495802253">
              <w:marLeft w:val="0"/>
              <w:marRight w:val="0"/>
              <w:marTop w:val="0"/>
              <w:marBottom w:val="0"/>
              <w:divBdr>
                <w:top w:val="none" w:sz="0" w:space="0" w:color="auto"/>
                <w:left w:val="none" w:sz="0" w:space="0" w:color="auto"/>
                <w:bottom w:val="none" w:sz="0" w:space="0" w:color="auto"/>
                <w:right w:val="none" w:sz="0" w:space="0" w:color="auto"/>
              </w:divBdr>
            </w:div>
            <w:div w:id="1778065148">
              <w:marLeft w:val="0"/>
              <w:marRight w:val="0"/>
              <w:marTop w:val="0"/>
              <w:marBottom w:val="0"/>
              <w:divBdr>
                <w:top w:val="none" w:sz="0" w:space="0" w:color="auto"/>
                <w:left w:val="none" w:sz="0" w:space="0" w:color="auto"/>
                <w:bottom w:val="none" w:sz="0" w:space="0" w:color="auto"/>
                <w:right w:val="none" w:sz="0" w:space="0" w:color="auto"/>
              </w:divBdr>
            </w:div>
            <w:div w:id="1062824029">
              <w:marLeft w:val="0"/>
              <w:marRight w:val="0"/>
              <w:marTop w:val="0"/>
              <w:marBottom w:val="0"/>
              <w:divBdr>
                <w:top w:val="none" w:sz="0" w:space="0" w:color="auto"/>
                <w:left w:val="none" w:sz="0" w:space="0" w:color="auto"/>
                <w:bottom w:val="none" w:sz="0" w:space="0" w:color="auto"/>
                <w:right w:val="none" w:sz="0" w:space="0" w:color="auto"/>
              </w:divBdr>
            </w:div>
            <w:div w:id="1519465666">
              <w:marLeft w:val="0"/>
              <w:marRight w:val="0"/>
              <w:marTop w:val="0"/>
              <w:marBottom w:val="0"/>
              <w:divBdr>
                <w:top w:val="none" w:sz="0" w:space="0" w:color="auto"/>
                <w:left w:val="none" w:sz="0" w:space="0" w:color="auto"/>
                <w:bottom w:val="none" w:sz="0" w:space="0" w:color="auto"/>
                <w:right w:val="none" w:sz="0" w:space="0" w:color="auto"/>
              </w:divBdr>
            </w:div>
            <w:div w:id="514196189">
              <w:marLeft w:val="0"/>
              <w:marRight w:val="0"/>
              <w:marTop w:val="0"/>
              <w:marBottom w:val="0"/>
              <w:divBdr>
                <w:top w:val="none" w:sz="0" w:space="0" w:color="auto"/>
                <w:left w:val="none" w:sz="0" w:space="0" w:color="auto"/>
                <w:bottom w:val="none" w:sz="0" w:space="0" w:color="auto"/>
                <w:right w:val="none" w:sz="0" w:space="0" w:color="auto"/>
              </w:divBdr>
            </w:div>
            <w:div w:id="17657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88458">
      <w:bodyDiv w:val="1"/>
      <w:marLeft w:val="0"/>
      <w:marRight w:val="0"/>
      <w:marTop w:val="0"/>
      <w:marBottom w:val="0"/>
      <w:divBdr>
        <w:top w:val="none" w:sz="0" w:space="0" w:color="auto"/>
        <w:left w:val="none" w:sz="0" w:space="0" w:color="auto"/>
        <w:bottom w:val="none" w:sz="0" w:space="0" w:color="auto"/>
        <w:right w:val="none" w:sz="0" w:space="0" w:color="auto"/>
      </w:divBdr>
      <w:divsChild>
        <w:div w:id="1124301647">
          <w:marLeft w:val="0"/>
          <w:marRight w:val="0"/>
          <w:marTop w:val="0"/>
          <w:marBottom w:val="0"/>
          <w:divBdr>
            <w:top w:val="none" w:sz="0" w:space="0" w:color="auto"/>
            <w:left w:val="none" w:sz="0" w:space="0" w:color="auto"/>
            <w:bottom w:val="none" w:sz="0" w:space="0" w:color="auto"/>
            <w:right w:val="none" w:sz="0" w:space="0" w:color="auto"/>
          </w:divBdr>
          <w:divsChild>
            <w:div w:id="1427262629">
              <w:marLeft w:val="0"/>
              <w:marRight w:val="0"/>
              <w:marTop w:val="0"/>
              <w:marBottom w:val="0"/>
              <w:divBdr>
                <w:top w:val="none" w:sz="0" w:space="0" w:color="auto"/>
                <w:left w:val="none" w:sz="0" w:space="0" w:color="auto"/>
                <w:bottom w:val="none" w:sz="0" w:space="0" w:color="auto"/>
                <w:right w:val="none" w:sz="0" w:space="0" w:color="auto"/>
              </w:divBdr>
            </w:div>
            <w:div w:id="1689063431">
              <w:marLeft w:val="0"/>
              <w:marRight w:val="0"/>
              <w:marTop w:val="0"/>
              <w:marBottom w:val="0"/>
              <w:divBdr>
                <w:top w:val="none" w:sz="0" w:space="0" w:color="auto"/>
                <w:left w:val="none" w:sz="0" w:space="0" w:color="auto"/>
                <w:bottom w:val="none" w:sz="0" w:space="0" w:color="auto"/>
                <w:right w:val="none" w:sz="0" w:space="0" w:color="auto"/>
              </w:divBdr>
            </w:div>
            <w:div w:id="1977947346">
              <w:marLeft w:val="0"/>
              <w:marRight w:val="0"/>
              <w:marTop w:val="0"/>
              <w:marBottom w:val="0"/>
              <w:divBdr>
                <w:top w:val="none" w:sz="0" w:space="0" w:color="auto"/>
                <w:left w:val="none" w:sz="0" w:space="0" w:color="auto"/>
                <w:bottom w:val="none" w:sz="0" w:space="0" w:color="auto"/>
                <w:right w:val="none" w:sz="0" w:space="0" w:color="auto"/>
              </w:divBdr>
            </w:div>
            <w:div w:id="1475026787">
              <w:marLeft w:val="0"/>
              <w:marRight w:val="0"/>
              <w:marTop w:val="0"/>
              <w:marBottom w:val="0"/>
              <w:divBdr>
                <w:top w:val="none" w:sz="0" w:space="0" w:color="auto"/>
                <w:left w:val="none" w:sz="0" w:space="0" w:color="auto"/>
                <w:bottom w:val="none" w:sz="0" w:space="0" w:color="auto"/>
                <w:right w:val="none" w:sz="0" w:space="0" w:color="auto"/>
              </w:divBdr>
            </w:div>
            <w:div w:id="819618632">
              <w:marLeft w:val="0"/>
              <w:marRight w:val="0"/>
              <w:marTop w:val="0"/>
              <w:marBottom w:val="0"/>
              <w:divBdr>
                <w:top w:val="none" w:sz="0" w:space="0" w:color="auto"/>
                <w:left w:val="none" w:sz="0" w:space="0" w:color="auto"/>
                <w:bottom w:val="none" w:sz="0" w:space="0" w:color="auto"/>
                <w:right w:val="none" w:sz="0" w:space="0" w:color="auto"/>
              </w:divBdr>
            </w:div>
            <w:div w:id="1799760315">
              <w:marLeft w:val="0"/>
              <w:marRight w:val="0"/>
              <w:marTop w:val="0"/>
              <w:marBottom w:val="0"/>
              <w:divBdr>
                <w:top w:val="none" w:sz="0" w:space="0" w:color="auto"/>
                <w:left w:val="none" w:sz="0" w:space="0" w:color="auto"/>
                <w:bottom w:val="none" w:sz="0" w:space="0" w:color="auto"/>
                <w:right w:val="none" w:sz="0" w:space="0" w:color="auto"/>
              </w:divBdr>
            </w:div>
            <w:div w:id="2047170054">
              <w:marLeft w:val="0"/>
              <w:marRight w:val="0"/>
              <w:marTop w:val="0"/>
              <w:marBottom w:val="0"/>
              <w:divBdr>
                <w:top w:val="none" w:sz="0" w:space="0" w:color="auto"/>
                <w:left w:val="none" w:sz="0" w:space="0" w:color="auto"/>
                <w:bottom w:val="none" w:sz="0" w:space="0" w:color="auto"/>
                <w:right w:val="none" w:sz="0" w:space="0" w:color="auto"/>
              </w:divBdr>
            </w:div>
            <w:div w:id="1372805415">
              <w:marLeft w:val="0"/>
              <w:marRight w:val="0"/>
              <w:marTop w:val="0"/>
              <w:marBottom w:val="0"/>
              <w:divBdr>
                <w:top w:val="none" w:sz="0" w:space="0" w:color="auto"/>
                <w:left w:val="none" w:sz="0" w:space="0" w:color="auto"/>
                <w:bottom w:val="none" w:sz="0" w:space="0" w:color="auto"/>
                <w:right w:val="none" w:sz="0" w:space="0" w:color="auto"/>
              </w:divBdr>
            </w:div>
            <w:div w:id="1279413738">
              <w:marLeft w:val="0"/>
              <w:marRight w:val="0"/>
              <w:marTop w:val="0"/>
              <w:marBottom w:val="0"/>
              <w:divBdr>
                <w:top w:val="none" w:sz="0" w:space="0" w:color="auto"/>
                <w:left w:val="none" w:sz="0" w:space="0" w:color="auto"/>
                <w:bottom w:val="none" w:sz="0" w:space="0" w:color="auto"/>
                <w:right w:val="none" w:sz="0" w:space="0" w:color="auto"/>
              </w:divBdr>
            </w:div>
            <w:div w:id="553665376">
              <w:marLeft w:val="0"/>
              <w:marRight w:val="0"/>
              <w:marTop w:val="0"/>
              <w:marBottom w:val="0"/>
              <w:divBdr>
                <w:top w:val="none" w:sz="0" w:space="0" w:color="auto"/>
                <w:left w:val="none" w:sz="0" w:space="0" w:color="auto"/>
                <w:bottom w:val="none" w:sz="0" w:space="0" w:color="auto"/>
                <w:right w:val="none" w:sz="0" w:space="0" w:color="auto"/>
              </w:divBdr>
            </w:div>
            <w:div w:id="1407265418">
              <w:marLeft w:val="0"/>
              <w:marRight w:val="0"/>
              <w:marTop w:val="0"/>
              <w:marBottom w:val="0"/>
              <w:divBdr>
                <w:top w:val="none" w:sz="0" w:space="0" w:color="auto"/>
                <w:left w:val="none" w:sz="0" w:space="0" w:color="auto"/>
                <w:bottom w:val="none" w:sz="0" w:space="0" w:color="auto"/>
                <w:right w:val="none" w:sz="0" w:space="0" w:color="auto"/>
              </w:divBdr>
            </w:div>
            <w:div w:id="17967977">
              <w:marLeft w:val="0"/>
              <w:marRight w:val="0"/>
              <w:marTop w:val="0"/>
              <w:marBottom w:val="0"/>
              <w:divBdr>
                <w:top w:val="none" w:sz="0" w:space="0" w:color="auto"/>
                <w:left w:val="none" w:sz="0" w:space="0" w:color="auto"/>
                <w:bottom w:val="none" w:sz="0" w:space="0" w:color="auto"/>
                <w:right w:val="none" w:sz="0" w:space="0" w:color="auto"/>
              </w:divBdr>
            </w:div>
            <w:div w:id="1775661521">
              <w:marLeft w:val="0"/>
              <w:marRight w:val="0"/>
              <w:marTop w:val="0"/>
              <w:marBottom w:val="0"/>
              <w:divBdr>
                <w:top w:val="none" w:sz="0" w:space="0" w:color="auto"/>
                <w:left w:val="none" w:sz="0" w:space="0" w:color="auto"/>
                <w:bottom w:val="none" w:sz="0" w:space="0" w:color="auto"/>
                <w:right w:val="none" w:sz="0" w:space="0" w:color="auto"/>
              </w:divBdr>
            </w:div>
            <w:div w:id="231157250">
              <w:marLeft w:val="0"/>
              <w:marRight w:val="0"/>
              <w:marTop w:val="0"/>
              <w:marBottom w:val="0"/>
              <w:divBdr>
                <w:top w:val="none" w:sz="0" w:space="0" w:color="auto"/>
                <w:left w:val="none" w:sz="0" w:space="0" w:color="auto"/>
                <w:bottom w:val="none" w:sz="0" w:space="0" w:color="auto"/>
                <w:right w:val="none" w:sz="0" w:space="0" w:color="auto"/>
              </w:divBdr>
            </w:div>
            <w:div w:id="385883388">
              <w:marLeft w:val="0"/>
              <w:marRight w:val="0"/>
              <w:marTop w:val="0"/>
              <w:marBottom w:val="0"/>
              <w:divBdr>
                <w:top w:val="none" w:sz="0" w:space="0" w:color="auto"/>
                <w:left w:val="none" w:sz="0" w:space="0" w:color="auto"/>
                <w:bottom w:val="none" w:sz="0" w:space="0" w:color="auto"/>
                <w:right w:val="none" w:sz="0" w:space="0" w:color="auto"/>
              </w:divBdr>
            </w:div>
            <w:div w:id="2060129625">
              <w:marLeft w:val="0"/>
              <w:marRight w:val="0"/>
              <w:marTop w:val="0"/>
              <w:marBottom w:val="0"/>
              <w:divBdr>
                <w:top w:val="none" w:sz="0" w:space="0" w:color="auto"/>
                <w:left w:val="none" w:sz="0" w:space="0" w:color="auto"/>
                <w:bottom w:val="none" w:sz="0" w:space="0" w:color="auto"/>
                <w:right w:val="none" w:sz="0" w:space="0" w:color="auto"/>
              </w:divBdr>
            </w:div>
            <w:div w:id="398943193">
              <w:marLeft w:val="0"/>
              <w:marRight w:val="0"/>
              <w:marTop w:val="0"/>
              <w:marBottom w:val="0"/>
              <w:divBdr>
                <w:top w:val="none" w:sz="0" w:space="0" w:color="auto"/>
                <w:left w:val="none" w:sz="0" w:space="0" w:color="auto"/>
                <w:bottom w:val="none" w:sz="0" w:space="0" w:color="auto"/>
                <w:right w:val="none" w:sz="0" w:space="0" w:color="auto"/>
              </w:divBdr>
            </w:div>
            <w:div w:id="561447313">
              <w:marLeft w:val="0"/>
              <w:marRight w:val="0"/>
              <w:marTop w:val="0"/>
              <w:marBottom w:val="0"/>
              <w:divBdr>
                <w:top w:val="none" w:sz="0" w:space="0" w:color="auto"/>
                <w:left w:val="none" w:sz="0" w:space="0" w:color="auto"/>
                <w:bottom w:val="none" w:sz="0" w:space="0" w:color="auto"/>
                <w:right w:val="none" w:sz="0" w:space="0" w:color="auto"/>
              </w:divBdr>
            </w:div>
            <w:div w:id="354814378">
              <w:marLeft w:val="0"/>
              <w:marRight w:val="0"/>
              <w:marTop w:val="0"/>
              <w:marBottom w:val="0"/>
              <w:divBdr>
                <w:top w:val="none" w:sz="0" w:space="0" w:color="auto"/>
                <w:left w:val="none" w:sz="0" w:space="0" w:color="auto"/>
                <w:bottom w:val="none" w:sz="0" w:space="0" w:color="auto"/>
                <w:right w:val="none" w:sz="0" w:space="0" w:color="auto"/>
              </w:divBdr>
            </w:div>
            <w:div w:id="1248222646">
              <w:marLeft w:val="0"/>
              <w:marRight w:val="0"/>
              <w:marTop w:val="0"/>
              <w:marBottom w:val="0"/>
              <w:divBdr>
                <w:top w:val="none" w:sz="0" w:space="0" w:color="auto"/>
                <w:left w:val="none" w:sz="0" w:space="0" w:color="auto"/>
                <w:bottom w:val="none" w:sz="0" w:space="0" w:color="auto"/>
                <w:right w:val="none" w:sz="0" w:space="0" w:color="auto"/>
              </w:divBdr>
            </w:div>
            <w:div w:id="1135291784">
              <w:marLeft w:val="0"/>
              <w:marRight w:val="0"/>
              <w:marTop w:val="0"/>
              <w:marBottom w:val="0"/>
              <w:divBdr>
                <w:top w:val="none" w:sz="0" w:space="0" w:color="auto"/>
                <w:left w:val="none" w:sz="0" w:space="0" w:color="auto"/>
                <w:bottom w:val="none" w:sz="0" w:space="0" w:color="auto"/>
                <w:right w:val="none" w:sz="0" w:space="0" w:color="auto"/>
              </w:divBdr>
            </w:div>
            <w:div w:id="1407680281">
              <w:marLeft w:val="0"/>
              <w:marRight w:val="0"/>
              <w:marTop w:val="0"/>
              <w:marBottom w:val="0"/>
              <w:divBdr>
                <w:top w:val="none" w:sz="0" w:space="0" w:color="auto"/>
                <w:left w:val="none" w:sz="0" w:space="0" w:color="auto"/>
                <w:bottom w:val="none" w:sz="0" w:space="0" w:color="auto"/>
                <w:right w:val="none" w:sz="0" w:space="0" w:color="auto"/>
              </w:divBdr>
            </w:div>
            <w:div w:id="456067682">
              <w:marLeft w:val="0"/>
              <w:marRight w:val="0"/>
              <w:marTop w:val="0"/>
              <w:marBottom w:val="0"/>
              <w:divBdr>
                <w:top w:val="none" w:sz="0" w:space="0" w:color="auto"/>
                <w:left w:val="none" w:sz="0" w:space="0" w:color="auto"/>
                <w:bottom w:val="none" w:sz="0" w:space="0" w:color="auto"/>
                <w:right w:val="none" w:sz="0" w:space="0" w:color="auto"/>
              </w:divBdr>
            </w:div>
            <w:div w:id="1790318164">
              <w:marLeft w:val="0"/>
              <w:marRight w:val="0"/>
              <w:marTop w:val="0"/>
              <w:marBottom w:val="0"/>
              <w:divBdr>
                <w:top w:val="none" w:sz="0" w:space="0" w:color="auto"/>
                <w:left w:val="none" w:sz="0" w:space="0" w:color="auto"/>
                <w:bottom w:val="none" w:sz="0" w:space="0" w:color="auto"/>
                <w:right w:val="none" w:sz="0" w:space="0" w:color="auto"/>
              </w:divBdr>
            </w:div>
            <w:div w:id="319119369">
              <w:marLeft w:val="0"/>
              <w:marRight w:val="0"/>
              <w:marTop w:val="0"/>
              <w:marBottom w:val="0"/>
              <w:divBdr>
                <w:top w:val="none" w:sz="0" w:space="0" w:color="auto"/>
                <w:left w:val="none" w:sz="0" w:space="0" w:color="auto"/>
                <w:bottom w:val="none" w:sz="0" w:space="0" w:color="auto"/>
                <w:right w:val="none" w:sz="0" w:space="0" w:color="auto"/>
              </w:divBdr>
            </w:div>
            <w:div w:id="1867867606">
              <w:marLeft w:val="0"/>
              <w:marRight w:val="0"/>
              <w:marTop w:val="0"/>
              <w:marBottom w:val="0"/>
              <w:divBdr>
                <w:top w:val="none" w:sz="0" w:space="0" w:color="auto"/>
                <w:left w:val="none" w:sz="0" w:space="0" w:color="auto"/>
                <w:bottom w:val="none" w:sz="0" w:space="0" w:color="auto"/>
                <w:right w:val="none" w:sz="0" w:space="0" w:color="auto"/>
              </w:divBdr>
            </w:div>
            <w:div w:id="1785886442">
              <w:marLeft w:val="0"/>
              <w:marRight w:val="0"/>
              <w:marTop w:val="0"/>
              <w:marBottom w:val="0"/>
              <w:divBdr>
                <w:top w:val="none" w:sz="0" w:space="0" w:color="auto"/>
                <w:left w:val="none" w:sz="0" w:space="0" w:color="auto"/>
                <w:bottom w:val="none" w:sz="0" w:space="0" w:color="auto"/>
                <w:right w:val="none" w:sz="0" w:space="0" w:color="auto"/>
              </w:divBdr>
            </w:div>
            <w:div w:id="351803332">
              <w:marLeft w:val="0"/>
              <w:marRight w:val="0"/>
              <w:marTop w:val="0"/>
              <w:marBottom w:val="0"/>
              <w:divBdr>
                <w:top w:val="none" w:sz="0" w:space="0" w:color="auto"/>
                <w:left w:val="none" w:sz="0" w:space="0" w:color="auto"/>
                <w:bottom w:val="none" w:sz="0" w:space="0" w:color="auto"/>
                <w:right w:val="none" w:sz="0" w:space="0" w:color="auto"/>
              </w:divBdr>
            </w:div>
            <w:div w:id="947931172">
              <w:marLeft w:val="0"/>
              <w:marRight w:val="0"/>
              <w:marTop w:val="0"/>
              <w:marBottom w:val="0"/>
              <w:divBdr>
                <w:top w:val="none" w:sz="0" w:space="0" w:color="auto"/>
                <w:left w:val="none" w:sz="0" w:space="0" w:color="auto"/>
                <w:bottom w:val="none" w:sz="0" w:space="0" w:color="auto"/>
                <w:right w:val="none" w:sz="0" w:space="0" w:color="auto"/>
              </w:divBdr>
            </w:div>
            <w:div w:id="707487774">
              <w:marLeft w:val="0"/>
              <w:marRight w:val="0"/>
              <w:marTop w:val="0"/>
              <w:marBottom w:val="0"/>
              <w:divBdr>
                <w:top w:val="none" w:sz="0" w:space="0" w:color="auto"/>
                <w:left w:val="none" w:sz="0" w:space="0" w:color="auto"/>
                <w:bottom w:val="none" w:sz="0" w:space="0" w:color="auto"/>
                <w:right w:val="none" w:sz="0" w:space="0" w:color="auto"/>
              </w:divBdr>
            </w:div>
            <w:div w:id="1883596929">
              <w:marLeft w:val="0"/>
              <w:marRight w:val="0"/>
              <w:marTop w:val="0"/>
              <w:marBottom w:val="0"/>
              <w:divBdr>
                <w:top w:val="none" w:sz="0" w:space="0" w:color="auto"/>
                <w:left w:val="none" w:sz="0" w:space="0" w:color="auto"/>
                <w:bottom w:val="none" w:sz="0" w:space="0" w:color="auto"/>
                <w:right w:val="none" w:sz="0" w:space="0" w:color="auto"/>
              </w:divBdr>
            </w:div>
            <w:div w:id="1306348514">
              <w:marLeft w:val="0"/>
              <w:marRight w:val="0"/>
              <w:marTop w:val="0"/>
              <w:marBottom w:val="0"/>
              <w:divBdr>
                <w:top w:val="none" w:sz="0" w:space="0" w:color="auto"/>
                <w:left w:val="none" w:sz="0" w:space="0" w:color="auto"/>
                <w:bottom w:val="none" w:sz="0" w:space="0" w:color="auto"/>
                <w:right w:val="none" w:sz="0" w:space="0" w:color="auto"/>
              </w:divBdr>
            </w:div>
            <w:div w:id="1164587106">
              <w:marLeft w:val="0"/>
              <w:marRight w:val="0"/>
              <w:marTop w:val="0"/>
              <w:marBottom w:val="0"/>
              <w:divBdr>
                <w:top w:val="none" w:sz="0" w:space="0" w:color="auto"/>
                <w:left w:val="none" w:sz="0" w:space="0" w:color="auto"/>
                <w:bottom w:val="none" w:sz="0" w:space="0" w:color="auto"/>
                <w:right w:val="none" w:sz="0" w:space="0" w:color="auto"/>
              </w:divBdr>
            </w:div>
            <w:div w:id="1200823783">
              <w:marLeft w:val="0"/>
              <w:marRight w:val="0"/>
              <w:marTop w:val="0"/>
              <w:marBottom w:val="0"/>
              <w:divBdr>
                <w:top w:val="none" w:sz="0" w:space="0" w:color="auto"/>
                <w:left w:val="none" w:sz="0" w:space="0" w:color="auto"/>
                <w:bottom w:val="none" w:sz="0" w:space="0" w:color="auto"/>
                <w:right w:val="none" w:sz="0" w:space="0" w:color="auto"/>
              </w:divBdr>
            </w:div>
            <w:div w:id="843283570">
              <w:marLeft w:val="0"/>
              <w:marRight w:val="0"/>
              <w:marTop w:val="0"/>
              <w:marBottom w:val="0"/>
              <w:divBdr>
                <w:top w:val="none" w:sz="0" w:space="0" w:color="auto"/>
                <w:left w:val="none" w:sz="0" w:space="0" w:color="auto"/>
                <w:bottom w:val="none" w:sz="0" w:space="0" w:color="auto"/>
                <w:right w:val="none" w:sz="0" w:space="0" w:color="auto"/>
              </w:divBdr>
            </w:div>
            <w:div w:id="1215845485">
              <w:marLeft w:val="0"/>
              <w:marRight w:val="0"/>
              <w:marTop w:val="0"/>
              <w:marBottom w:val="0"/>
              <w:divBdr>
                <w:top w:val="none" w:sz="0" w:space="0" w:color="auto"/>
                <w:left w:val="none" w:sz="0" w:space="0" w:color="auto"/>
                <w:bottom w:val="none" w:sz="0" w:space="0" w:color="auto"/>
                <w:right w:val="none" w:sz="0" w:space="0" w:color="auto"/>
              </w:divBdr>
            </w:div>
            <w:div w:id="1892379642">
              <w:marLeft w:val="0"/>
              <w:marRight w:val="0"/>
              <w:marTop w:val="0"/>
              <w:marBottom w:val="0"/>
              <w:divBdr>
                <w:top w:val="none" w:sz="0" w:space="0" w:color="auto"/>
                <w:left w:val="none" w:sz="0" w:space="0" w:color="auto"/>
                <w:bottom w:val="none" w:sz="0" w:space="0" w:color="auto"/>
                <w:right w:val="none" w:sz="0" w:space="0" w:color="auto"/>
              </w:divBdr>
            </w:div>
            <w:div w:id="1991859803">
              <w:marLeft w:val="0"/>
              <w:marRight w:val="0"/>
              <w:marTop w:val="0"/>
              <w:marBottom w:val="0"/>
              <w:divBdr>
                <w:top w:val="none" w:sz="0" w:space="0" w:color="auto"/>
                <w:left w:val="none" w:sz="0" w:space="0" w:color="auto"/>
                <w:bottom w:val="none" w:sz="0" w:space="0" w:color="auto"/>
                <w:right w:val="none" w:sz="0" w:space="0" w:color="auto"/>
              </w:divBdr>
            </w:div>
            <w:div w:id="1736273789">
              <w:marLeft w:val="0"/>
              <w:marRight w:val="0"/>
              <w:marTop w:val="0"/>
              <w:marBottom w:val="0"/>
              <w:divBdr>
                <w:top w:val="none" w:sz="0" w:space="0" w:color="auto"/>
                <w:left w:val="none" w:sz="0" w:space="0" w:color="auto"/>
                <w:bottom w:val="none" w:sz="0" w:space="0" w:color="auto"/>
                <w:right w:val="none" w:sz="0" w:space="0" w:color="auto"/>
              </w:divBdr>
            </w:div>
            <w:div w:id="1053427716">
              <w:marLeft w:val="0"/>
              <w:marRight w:val="0"/>
              <w:marTop w:val="0"/>
              <w:marBottom w:val="0"/>
              <w:divBdr>
                <w:top w:val="none" w:sz="0" w:space="0" w:color="auto"/>
                <w:left w:val="none" w:sz="0" w:space="0" w:color="auto"/>
                <w:bottom w:val="none" w:sz="0" w:space="0" w:color="auto"/>
                <w:right w:val="none" w:sz="0" w:space="0" w:color="auto"/>
              </w:divBdr>
            </w:div>
            <w:div w:id="425346212">
              <w:marLeft w:val="0"/>
              <w:marRight w:val="0"/>
              <w:marTop w:val="0"/>
              <w:marBottom w:val="0"/>
              <w:divBdr>
                <w:top w:val="none" w:sz="0" w:space="0" w:color="auto"/>
                <w:left w:val="none" w:sz="0" w:space="0" w:color="auto"/>
                <w:bottom w:val="none" w:sz="0" w:space="0" w:color="auto"/>
                <w:right w:val="none" w:sz="0" w:space="0" w:color="auto"/>
              </w:divBdr>
            </w:div>
            <w:div w:id="1841964893">
              <w:marLeft w:val="0"/>
              <w:marRight w:val="0"/>
              <w:marTop w:val="0"/>
              <w:marBottom w:val="0"/>
              <w:divBdr>
                <w:top w:val="none" w:sz="0" w:space="0" w:color="auto"/>
                <w:left w:val="none" w:sz="0" w:space="0" w:color="auto"/>
                <w:bottom w:val="none" w:sz="0" w:space="0" w:color="auto"/>
                <w:right w:val="none" w:sz="0" w:space="0" w:color="auto"/>
              </w:divBdr>
            </w:div>
            <w:div w:id="904995842">
              <w:marLeft w:val="0"/>
              <w:marRight w:val="0"/>
              <w:marTop w:val="0"/>
              <w:marBottom w:val="0"/>
              <w:divBdr>
                <w:top w:val="none" w:sz="0" w:space="0" w:color="auto"/>
                <w:left w:val="none" w:sz="0" w:space="0" w:color="auto"/>
                <w:bottom w:val="none" w:sz="0" w:space="0" w:color="auto"/>
                <w:right w:val="none" w:sz="0" w:space="0" w:color="auto"/>
              </w:divBdr>
            </w:div>
            <w:div w:id="1660305515">
              <w:marLeft w:val="0"/>
              <w:marRight w:val="0"/>
              <w:marTop w:val="0"/>
              <w:marBottom w:val="0"/>
              <w:divBdr>
                <w:top w:val="none" w:sz="0" w:space="0" w:color="auto"/>
                <w:left w:val="none" w:sz="0" w:space="0" w:color="auto"/>
                <w:bottom w:val="none" w:sz="0" w:space="0" w:color="auto"/>
                <w:right w:val="none" w:sz="0" w:space="0" w:color="auto"/>
              </w:divBdr>
            </w:div>
            <w:div w:id="1542207684">
              <w:marLeft w:val="0"/>
              <w:marRight w:val="0"/>
              <w:marTop w:val="0"/>
              <w:marBottom w:val="0"/>
              <w:divBdr>
                <w:top w:val="none" w:sz="0" w:space="0" w:color="auto"/>
                <w:left w:val="none" w:sz="0" w:space="0" w:color="auto"/>
                <w:bottom w:val="none" w:sz="0" w:space="0" w:color="auto"/>
                <w:right w:val="none" w:sz="0" w:space="0" w:color="auto"/>
              </w:divBdr>
            </w:div>
            <w:div w:id="1378428469">
              <w:marLeft w:val="0"/>
              <w:marRight w:val="0"/>
              <w:marTop w:val="0"/>
              <w:marBottom w:val="0"/>
              <w:divBdr>
                <w:top w:val="none" w:sz="0" w:space="0" w:color="auto"/>
                <w:left w:val="none" w:sz="0" w:space="0" w:color="auto"/>
                <w:bottom w:val="none" w:sz="0" w:space="0" w:color="auto"/>
                <w:right w:val="none" w:sz="0" w:space="0" w:color="auto"/>
              </w:divBdr>
            </w:div>
            <w:div w:id="1685672545">
              <w:marLeft w:val="0"/>
              <w:marRight w:val="0"/>
              <w:marTop w:val="0"/>
              <w:marBottom w:val="0"/>
              <w:divBdr>
                <w:top w:val="none" w:sz="0" w:space="0" w:color="auto"/>
                <w:left w:val="none" w:sz="0" w:space="0" w:color="auto"/>
                <w:bottom w:val="none" w:sz="0" w:space="0" w:color="auto"/>
                <w:right w:val="none" w:sz="0" w:space="0" w:color="auto"/>
              </w:divBdr>
            </w:div>
            <w:div w:id="1950625914">
              <w:marLeft w:val="0"/>
              <w:marRight w:val="0"/>
              <w:marTop w:val="0"/>
              <w:marBottom w:val="0"/>
              <w:divBdr>
                <w:top w:val="none" w:sz="0" w:space="0" w:color="auto"/>
                <w:left w:val="none" w:sz="0" w:space="0" w:color="auto"/>
                <w:bottom w:val="none" w:sz="0" w:space="0" w:color="auto"/>
                <w:right w:val="none" w:sz="0" w:space="0" w:color="auto"/>
              </w:divBdr>
            </w:div>
            <w:div w:id="1352417117">
              <w:marLeft w:val="0"/>
              <w:marRight w:val="0"/>
              <w:marTop w:val="0"/>
              <w:marBottom w:val="0"/>
              <w:divBdr>
                <w:top w:val="none" w:sz="0" w:space="0" w:color="auto"/>
                <w:left w:val="none" w:sz="0" w:space="0" w:color="auto"/>
                <w:bottom w:val="none" w:sz="0" w:space="0" w:color="auto"/>
                <w:right w:val="none" w:sz="0" w:space="0" w:color="auto"/>
              </w:divBdr>
            </w:div>
            <w:div w:id="1886596029">
              <w:marLeft w:val="0"/>
              <w:marRight w:val="0"/>
              <w:marTop w:val="0"/>
              <w:marBottom w:val="0"/>
              <w:divBdr>
                <w:top w:val="none" w:sz="0" w:space="0" w:color="auto"/>
                <w:left w:val="none" w:sz="0" w:space="0" w:color="auto"/>
                <w:bottom w:val="none" w:sz="0" w:space="0" w:color="auto"/>
                <w:right w:val="none" w:sz="0" w:space="0" w:color="auto"/>
              </w:divBdr>
            </w:div>
            <w:div w:id="2046249354">
              <w:marLeft w:val="0"/>
              <w:marRight w:val="0"/>
              <w:marTop w:val="0"/>
              <w:marBottom w:val="0"/>
              <w:divBdr>
                <w:top w:val="none" w:sz="0" w:space="0" w:color="auto"/>
                <w:left w:val="none" w:sz="0" w:space="0" w:color="auto"/>
                <w:bottom w:val="none" w:sz="0" w:space="0" w:color="auto"/>
                <w:right w:val="none" w:sz="0" w:space="0" w:color="auto"/>
              </w:divBdr>
            </w:div>
            <w:div w:id="1469788237">
              <w:marLeft w:val="0"/>
              <w:marRight w:val="0"/>
              <w:marTop w:val="0"/>
              <w:marBottom w:val="0"/>
              <w:divBdr>
                <w:top w:val="none" w:sz="0" w:space="0" w:color="auto"/>
                <w:left w:val="none" w:sz="0" w:space="0" w:color="auto"/>
                <w:bottom w:val="none" w:sz="0" w:space="0" w:color="auto"/>
                <w:right w:val="none" w:sz="0" w:space="0" w:color="auto"/>
              </w:divBdr>
            </w:div>
            <w:div w:id="439838050">
              <w:marLeft w:val="0"/>
              <w:marRight w:val="0"/>
              <w:marTop w:val="0"/>
              <w:marBottom w:val="0"/>
              <w:divBdr>
                <w:top w:val="none" w:sz="0" w:space="0" w:color="auto"/>
                <w:left w:val="none" w:sz="0" w:space="0" w:color="auto"/>
                <w:bottom w:val="none" w:sz="0" w:space="0" w:color="auto"/>
                <w:right w:val="none" w:sz="0" w:space="0" w:color="auto"/>
              </w:divBdr>
            </w:div>
            <w:div w:id="1964801263">
              <w:marLeft w:val="0"/>
              <w:marRight w:val="0"/>
              <w:marTop w:val="0"/>
              <w:marBottom w:val="0"/>
              <w:divBdr>
                <w:top w:val="none" w:sz="0" w:space="0" w:color="auto"/>
                <w:left w:val="none" w:sz="0" w:space="0" w:color="auto"/>
                <w:bottom w:val="none" w:sz="0" w:space="0" w:color="auto"/>
                <w:right w:val="none" w:sz="0" w:space="0" w:color="auto"/>
              </w:divBdr>
            </w:div>
            <w:div w:id="219830627">
              <w:marLeft w:val="0"/>
              <w:marRight w:val="0"/>
              <w:marTop w:val="0"/>
              <w:marBottom w:val="0"/>
              <w:divBdr>
                <w:top w:val="none" w:sz="0" w:space="0" w:color="auto"/>
                <w:left w:val="none" w:sz="0" w:space="0" w:color="auto"/>
                <w:bottom w:val="none" w:sz="0" w:space="0" w:color="auto"/>
                <w:right w:val="none" w:sz="0" w:space="0" w:color="auto"/>
              </w:divBdr>
            </w:div>
            <w:div w:id="1573469513">
              <w:marLeft w:val="0"/>
              <w:marRight w:val="0"/>
              <w:marTop w:val="0"/>
              <w:marBottom w:val="0"/>
              <w:divBdr>
                <w:top w:val="none" w:sz="0" w:space="0" w:color="auto"/>
                <w:left w:val="none" w:sz="0" w:space="0" w:color="auto"/>
                <w:bottom w:val="none" w:sz="0" w:space="0" w:color="auto"/>
                <w:right w:val="none" w:sz="0" w:space="0" w:color="auto"/>
              </w:divBdr>
            </w:div>
            <w:div w:id="841551588">
              <w:marLeft w:val="0"/>
              <w:marRight w:val="0"/>
              <w:marTop w:val="0"/>
              <w:marBottom w:val="0"/>
              <w:divBdr>
                <w:top w:val="none" w:sz="0" w:space="0" w:color="auto"/>
                <w:left w:val="none" w:sz="0" w:space="0" w:color="auto"/>
                <w:bottom w:val="none" w:sz="0" w:space="0" w:color="auto"/>
                <w:right w:val="none" w:sz="0" w:space="0" w:color="auto"/>
              </w:divBdr>
            </w:div>
            <w:div w:id="1068305949">
              <w:marLeft w:val="0"/>
              <w:marRight w:val="0"/>
              <w:marTop w:val="0"/>
              <w:marBottom w:val="0"/>
              <w:divBdr>
                <w:top w:val="none" w:sz="0" w:space="0" w:color="auto"/>
                <w:left w:val="none" w:sz="0" w:space="0" w:color="auto"/>
                <w:bottom w:val="none" w:sz="0" w:space="0" w:color="auto"/>
                <w:right w:val="none" w:sz="0" w:space="0" w:color="auto"/>
              </w:divBdr>
            </w:div>
            <w:div w:id="57673198">
              <w:marLeft w:val="0"/>
              <w:marRight w:val="0"/>
              <w:marTop w:val="0"/>
              <w:marBottom w:val="0"/>
              <w:divBdr>
                <w:top w:val="none" w:sz="0" w:space="0" w:color="auto"/>
                <w:left w:val="none" w:sz="0" w:space="0" w:color="auto"/>
                <w:bottom w:val="none" w:sz="0" w:space="0" w:color="auto"/>
                <w:right w:val="none" w:sz="0" w:space="0" w:color="auto"/>
              </w:divBdr>
            </w:div>
            <w:div w:id="185288163">
              <w:marLeft w:val="0"/>
              <w:marRight w:val="0"/>
              <w:marTop w:val="0"/>
              <w:marBottom w:val="0"/>
              <w:divBdr>
                <w:top w:val="none" w:sz="0" w:space="0" w:color="auto"/>
                <w:left w:val="none" w:sz="0" w:space="0" w:color="auto"/>
                <w:bottom w:val="none" w:sz="0" w:space="0" w:color="auto"/>
                <w:right w:val="none" w:sz="0" w:space="0" w:color="auto"/>
              </w:divBdr>
            </w:div>
            <w:div w:id="1133985459">
              <w:marLeft w:val="0"/>
              <w:marRight w:val="0"/>
              <w:marTop w:val="0"/>
              <w:marBottom w:val="0"/>
              <w:divBdr>
                <w:top w:val="none" w:sz="0" w:space="0" w:color="auto"/>
                <w:left w:val="none" w:sz="0" w:space="0" w:color="auto"/>
                <w:bottom w:val="none" w:sz="0" w:space="0" w:color="auto"/>
                <w:right w:val="none" w:sz="0" w:space="0" w:color="auto"/>
              </w:divBdr>
            </w:div>
            <w:div w:id="1936160819">
              <w:marLeft w:val="0"/>
              <w:marRight w:val="0"/>
              <w:marTop w:val="0"/>
              <w:marBottom w:val="0"/>
              <w:divBdr>
                <w:top w:val="none" w:sz="0" w:space="0" w:color="auto"/>
                <w:left w:val="none" w:sz="0" w:space="0" w:color="auto"/>
                <w:bottom w:val="none" w:sz="0" w:space="0" w:color="auto"/>
                <w:right w:val="none" w:sz="0" w:space="0" w:color="auto"/>
              </w:divBdr>
            </w:div>
            <w:div w:id="1850562634">
              <w:marLeft w:val="0"/>
              <w:marRight w:val="0"/>
              <w:marTop w:val="0"/>
              <w:marBottom w:val="0"/>
              <w:divBdr>
                <w:top w:val="none" w:sz="0" w:space="0" w:color="auto"/>
                <w:left w:val="none" w:sz="0" w:space="0" w:color="auto"/>
                <w:bottom w:val="none" w:sz="0" w:space="0" w:color="auto"/>
                <w:right w:val="none" w:sz="0" w:space="0" w:color="auto"/>
              </w:divBdr>
            </w:div>
            <w:div w:id="10201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6774">
      <w:bodyDiv w:val="1"/>
      <w:marLeft w:val="0"/>
      <w:marRight w:val="0"/>
      <w:marTop w:val="0"/>
      <w:marBottom w:val="0"/>
      <w:divBdr>
        <w:top w:val="none" w:sz="0" w:space="0" w:color="auto"/>
        <w:left w:val="none" w:sz="0" w:space="0" w:color="auto"/>
        <w:bottom w:val="none" w:sz="0" w:space="0" w:color="auto"/>
        <w:right w:val="none" w:sz="0" w:space="0" w:color="auto"/>
      </w:divBdr>
      <w:divsChild>
        <w:div w:id="284779074">
          <w:marLeft w:val="0"/>
          <w:marRight w:val="0"/>
          <w:marTop w:val="0"/>
          <w:marBottom w:val="0"/>
          <w:divBdr>
            <w:top w:val="none" w:sz="0" w:space="0" w:color="auto"/>
            <w:left w:val="none" w:sz="0" w:space="0" w:color="auto"/>
            <w:bottom w:val="none" w:sz="0" w:space="0" w:color="auto"/>
            <w:right w:val="none" w:sz="0" w:space="0" w:color="auto"/>
          </w:divBdr>
          <w:divsChild>
            <w:div w:id="1522934216">
              <w:marLeft w:val="0"/>
              <w:marRight w:val="0"/>
              <w:marTop w:val="0"/>
              <w:marBottom w:val="0"/>
              <w:divBdr>
                <w:top w:val="none" w:sz="0" w:space="0" w:color="auto"/>
                <w:left w:val="none" w:sz="0" w:space="0" w:color="auto"/>
                <w:bottom w:val="none" w:sz="0" w:space="0" w:color="auto"/>
                <w:right w:val="none" w:sz="0" w:space="0" w:color="auto"/>
              </w:divBdr>
            </w:div>
            <w:div w:id="305354984">
              <w:marLeft w:val="0"/>
              <w:marRight w:val="0"/>
              <w:marTop w:val="0"/>
              <w:marBottom w:val="0"/>
              <w:divBdr>
                <w:top w:val="none" w:sz="0" w:space="0" w:color="auto"/>
                <w:left w:val="none" w:sz="0" w:space="0" w:color="auto"/>
                <w:bottom w:val="none" w:sz="0" w:space="0" w:color="auto"/>
                <w:right w:val="none" w:sz="0" w:space="0" w:color="auto"/>
              </w:divBdr>
            </w:div>
            <w:div w:id="1846747136">
              <w:marLeft w:val="0"/>
              <w:marRight w:val="0"/>
              <w:marTop w:val="0"/>
              <w:marBottom w:val="0"/>
              <w:divBdr>
                <w:top w:val="none" w:sz="0" w:space="0" w:color="auto"/>
                <w:left w:val="none" w:sz="0" w:space="0" w:color="auto"/>
                <w:bottom w:val="none" w:sz="0" w:space="0" w:color="auto"/>
                <w:right w:val="none" w:sz="0" w:space="0" w:color="auto"/>
              </w:divBdr>
            </w:div>
            <w:div w:id="1110736494">
              <w:marLeft w:val="0"/>
              <w:marRight w:val="0"/>
              <w:marTop w:val="0"/>
              <w:marBottom w:val="0"/>
              <w:divBdr>
                <w:top w:val="none" w:sz="0" w:space="0" w:color="auto"/>
                <w:left w:val="none" w:sz="0" w:space="0" w:color="auto"/>
                <w:bottom w:val="none" w:sz="0" w:space="0" w:color="auto"/>
                <w:right w:val="none" w:sz="0" w:space="0" w:color="auto"/>
              </w:divBdr>
            </w:div>
            <w:div w:id="1845975591">
              <w:marLeft w:val="0"/>
              <w:marRight w:val="0"/>
              <w:marTop w:val="0"/>
              <w:marBottom w:val="0"/>
              <w:divBdr>
                <w:top w:val="none" w:sz="0" w:space="0" w:color="auto"/>
                <w:left w:val="none" w:sz="0" w:space="0" w:color="auto"/>
                <w:bottom w:val="none" w:sz="0" w:space="0" w:color="auto"/>
                <w:right w:val="none" w:sz="0" w:space="0" w:color="auto"/>
              </w:divBdr>
            </w:div>
            <w:div w:id="1076783062">
              <w:marLeft w:val="0"/>
              <w:marRight w:val="0"/>
              <w:marTop w:val="0"/>
              <w:marBottom w:val="0"/>
              <w:divBdr>
                <w:top w:val="none" w:sz="0" w:space="0" w:color="auto"/>
                <w:left w:val="none" w:sz="0" w:space="0" w:color="auto"/>
                <w:bottom w:val="none" w:sz="0" w:space="0" w:color="auto"/>
                <w:right w:val="none" w:sz="0" w:space="0" w:color="auto"/>
              </w:divBdr>
            </w:div>
            <w:div w:id="553740321">
              <w:marLeft w:val="0"/>
              <w:marRight w:val="0"/>
              <w:marTop w:val="0"/>
              <w:marBottom w:val="0"/>
              <w:divBdr>
                <w:top w:val="none" w:sz="0" w:space="0" w:color="auto"/>
                <w:left w:val="none" w:sz="0" w:space="0" w:color="auto"/>
                <w:bottom w:val="none" w:sz="0" w:space="0" w:color="auto"/>
                <w:right w:val="none" w:sz="0" w:space="0" w:color="auto"/>
              </w:divBdr>
            </w:div>
            <w:div w:id="1323126056">
              <w:marLeft w:val="0"/>
              <w:marRight w:val="0"/>
              <w:marTop w:val="0"/>
              <w:marBottom w:val="0"/>
              <w:divBdr>
                <w:top w:val="none" w:sz="0" w:space="0" w:color="auto"/>
                <w:left w:val="none" w:sz="0" w:space="0" w:color="auto"/>
                <w:bottom w:val="none" w:sz="0" w:space="0" w:color="auto"/>
                <w:right w:val="none" w:sz="0" w:space="0" w:color="auto"/>
              </w:divBdr>
            </w:div>
            <w:div w:id="556357875">
              <w:marLeft w:val="0"/>
              <w:marRight w:val="0"/>
              <w:marTop w:val="0"/>
              <w:marBottom w:val="0"/>
              <w:divBdr>
                <w:top w:val="none" w:sz="0" w:space="0" w:color="auto"/>
                <w:left w:val="none" w:sz="0" w:space="0" w:color="auto"/>
                <w:bottom w:val="none" w:sz="0" w:space="0" w:color="auto"/>
                <w:right w:val="none" w:sz="0" w:space="0" w:color="auto"/>
              </w:divBdr>
            </w:div>
            <w:div w:id="237324493">
              <w:marLeft w:val="0"/>
              <w:marRight w:val="0"/>
              <w:marTop w:val="0"/>
              <w:marBottom w:val="0"/>
              <w:divBdr>
                <w:top w:val="none" w:sz="0" w:space="0" w:color="auto"/>
                <w:left w:val="none" w:sz="0" w:space="0" w:color="auto"/>
                <w:bottom w:val="none" w:sz="0" w:space="0" w:color="auto"/>
                <w:right w:val="none" w:sz="0" w:space="0" w:color="auto"/>
              </w:divBdr>
            </w:div>
            <w:div w:id="2007509858">
              <w:marLeft w:val="0"/>
              <w:marRight w:val="0"/>
              <w:marTop w:val="0"/>
              <w:marBottom w:val="0"/>
              <w:divBdr>
                <w:top w:val="none" w:sz="0" w:space="0" w:color="auto"/>
                <w:left w:val="none" w:sz="0" w:space="0" w:color="auto"/>
                <w:bottom w:val="none" w:sz="0" w:space="0" w:color="auto"/>
                <w:right w:val="none" w:sz="0" w:space="0" w:color="auto"/>
              </w:divBdr>
            </w:div>
            <w:div w:id="1473326160">
              <w:marLeft w:val="0"/>
              <w:marRight w:val="0"/>
              <w:marTop w:val="0"/>
              <w:marBottom w:val="0"/>
              <w:divBdr>
                <w:top w:val="none" w:sz="0" w:space="0" w:color="auto"/>
                <w:left w:val="none" w:sz="0" w:space="0" w:color="auto"/>
                <w:bottom w:val="none" w:sz="0" w:space="0" w:color="auto"/>
                <w:right w:val="none" w:sz="0" w:space="0" w:color="auto"/>
              </w:divBdr>
            </w:div>
            <w:div w:id="2081173824">
              <w:marLeft w:val="0"/>
              <w:marRight w:val="0"/>
              <w:marTop w:val="0"/>
              <w:marBottom w:val="0"/>
              <w:divBdr>
                <w:top w:val="none" w:sz="0" w:space="0" w:color="auto"/>
                <w:left w:val="none" w:sz="0" w:space="0" w:color="auto"/>
                <w:bottom w:val="none" w:sz="0" w:space="0" w:color="auto"/>
                <w:right w:val="none" w:sz="0" w:space="0" w:color="auto"/>
              </w:divBdr>
            </w:div>
            <w:div w:id="2095662592">
              <w:marLeft w:val="0"/>
              <w:marRight w:val="0"/>
              <w:marTop w:val="0"/>
              <w:marBottom w:val="0"/>
              <w:divBdr>
                <w:top w:val="none" w:sz="0" w:space="0" w:color="auto"/>
                <w:left w:val="none" w:sz="0" w:space="0" w:color="auto"/>
                <w:bottom w:val="none" w:sz="0" w:space="0" w:color="auto"/>
                <w:right w:val="none" w:sz="0" w:space="0" w:color="auto"/>
              </w:divBdr>
            </w:div>
            <w:div w:id="2021740802">
              <w:marLeft w:val="0"/>
              <w:marRight w:val="0"/>
              <w:marTop w:val="0"/>
              <w:marBottom w:val="0"/>
              <w:divBdr>
                <w:top w:val="none" w:sz="0" w:space="0" w:color="auto"/>
                <w:left w:val="none" w:sz="0" w:space="0" w:color="auto"/>
                <w:bottom w:val="none" w:sz="0" w:space="0" w:color="auto"/>
                <w:right w:val="none" w:sz="0" w:space="0" w:color="auto"/>
              </w:divBdr>
            </w:div>
            <w:div w:id="1512649235">
              <w:marLeft w:val="0"/>
              <w:marRight w:val="0"/>
              <w:marTop w:val="0"/>
              <w:marBottom w:val="0"/>
              <w:divBdr>
                <w:top w:val="none" w:sz="0" w:space="0" w:color="auto"/>
                <w:left w:val="none" w:sz="0" w:space="0" w:color="auto"/>
                <w:bottom w:val="none" w:sz="0" w:space="0" w:color="auto"/>
                <w:right w:val="none" w:sz="0" w:space="0" w:color="auto"/>
              </w:divBdr>
            </w:div>
            <w:div w:id="699477612">
              <w:marLeft w:val="0"/>
              <w:marRight w:val="0"/>
              <w:marTop w:val="0"/>
              <w:marBottom w:val="0"/>
              <w:divBdr>
                <w:top w:val="none" w:sz="0" w:space="0" w:color="auto"/>
                <w:left w:val="none" w:sz="0" w:space="0" w:color="auto"/>
                <w:bottom w:val="none" w:sz="0" w:space="0" w:color="auto"/>
                <w:right w:val="none" w:sz="0" w:space="0" w:color="auto"/>
              </w:divBdr>
            </w:div>
            <w:div w:id="2116249024">
              <w:marLeft w:val="0"/>
              <w:marRight w:val="0"/>
              <w:marTop w:val="0"/>
              <w:marBottom w:val="0"/>
              <w:divBdr>
                <w:top w:val="none" w:sz="0" w:space="0" w:color="auto"/>
                <w:left w:val="none" w:sz="0" w:space="0" w:color="auto"/>
                <w:bottom w:val="none" w:sz="0" w:space="0" w:color="auto"/>
                <w:right w:val="none" w:sz="0" w:space="0" w:color="auto"/>
              </w:divBdr>
            </w:div>
            <w:div w:id="467011944">
              <w:marLeft w:val="0"/>
              <w:marRight w:val="0"/>
              <w:marTop w:val="0"/>
              <w:marBottom w:val="0"/>
              <w:divBdr>
                <w:top w:val="none" w:sz="0" w:space="0" w:color="auto"/>
                <w:left w:val="none" w:sz="0" w:space="0" w:color="auto"/>
                <w:bottom w:val="none" w:sz="0" w:space="0" w:color="auto"/>
                <w:right w:val="none" w:sz="0" w:space="0" w:color="auto"/>
              </w:divBdr>
            </w:div>
            <w:div w:id="1924335968">
              <w:marLeft w:val="0"/>
              <w:marRight w:val="0"/>
              <w:marTop w:val="0"/>
              <w:marBottom w:val="0"/>
              <w:divBdr>
                <w:top w:val="none" w:sz="0" w:space="0" w:color="auto"/>
                <w:left w:val="none" w:sz="0" w:space="0" w:color="auto"/>
                <w:bottom w:val="none" w:sz="0" w:space="0" w:color="auto"/>
                <w:right w:val="none" w:sz="0" w:space="0" w:color="auto"/>
              </w:divBdr>
            </w:div>
            <w:div w:id="732315578">
              <w:marLeft w:val="0"/>
              <w:marRight w:val="0"/>
              <w:marTop w:val="0"/>
              <w:marBottom w:val="0"/>
              <w:divBdr>
                <w:top w:val="none" w:sz="0" w:space="0" w:color="auto"/>
                <w:left w:val="none" w:sz="0" w:space="0" w:color="auto"/>
                <w:bottom w:val="none" w:sz="0" w:space="0" w:color="auto"/>
                <w:right w:val="none" w:sz="0" w:space="0" w:color="auto"/>
              </w:divBdr>
            </w:div>
            <w:div w:id="1337491016">
              <w:marLeft w:val="0"/>
              <w:marRight w:val="0"/>
              <w:marTop w:val="0"/>
              <w:marBottom w:val="0"/>
              <w:divBdr>
                <w:top w:val="none" w:sz="0" w:space="0" w:color="auto"/>
                <w:left w:val="none" w:sz="0" w:space="0" w:color="auto"/>
                <w:bottom w:val="none" w:sz="0" w:space="0" w:color="auto"/>
                <w:right w:val="none" w:sz="0" w:space="0" w:color="auto"/>
              </w:divBdr>
            </w:div>
            <w:div w:id="955259021">
              <w:marLeft w:val="0"/>
              <w:marRight w:val="0"/>
              <w:marTop w:val="0"/>
              <w:marBottom w:val="0"/>
              <w:divBdr>
                <w:top w:val="none" w:sz="0" w:space="0" w:color="auto"/>
                <w:left w:val="none" w:sz="0" w:space="0" w:color="auto"/>
                <w:bottom w:val="none" w:sz="0" w:space="0" w:color="auto"/>
                <w:right w:val="none" w:sz="0" w:space="0" w:color="auto"/>
              </w:divBdr>
            </w:div>
            <w:div w:id="1729302799">
              <w:marLeft w:val="0"/>
              <w:marRight w:val="0"/>
              <w:marTop w:val="0"/>
              <w:marBottom w:val="0"/>
              <w:divBdr>
                <w:top w:val="none" w:sz="0" w:space="0" w:color="auto"/>
                <w:left w:val="none" w:sz="0" w:space="0" w:color="auto"/>
                <w:bottom w:val="none" w:sz="0" w:space="0" w:color="auto"/>
                <w:right w:val="none" w:sz="0" w:space="0" w:color="auto"/>
              </w:divBdr>
            </w:div>
            <w:div w:id="2029865468">
              <w:marLeft w:val="0"/>
              <w:marRight w:val="0"/>
              <w:marTop w:val="0"/>
              <w:marBottom w:val="0"/>
              <w:divBdr>
                <w:top w:val="none" w:sz="0" w:space="0" w:color="auto"/>
                <w:left w:val="none" w:sz="0" w:space="0" w:color="auto"/>
                <w:bottom w:val="none" w:sz="0" w:space="0" w:color="auto"/>
                <w:right w:val="none" w:sz="0" w:space="0" w:color="auto"/>
              </w:divBdr>
            </w:div>
            <w:div w:id="2015037064">
              <w:marLeft w:val="0"/>
              <w:marRight w:val="0"/>
              <w:marTop w:val="0"/>
              <w:marBottom w:val="0"/>
              <w:divBdr>
                <w:top w:val="none" w:sz="0" w:space="0" w:color="auto"/>
                <w:left w:val="none" w:sz="0" w:space="0" w:color="auto"/>
                <w:bottom w:val="none" w:sz="0" w:space="0" w:color="auto"/>
                <w:right w:val="none" w:sz="0" w:space="0" w:color="auto"/>
              </w:divBdr>
            </w:div>
            <w:div w:id="334495875">
              <w:marLeft w:val="0"/>
              <w:marRight w:val="0"/>
              <w:marTop w:val="0"/>
              <w:marBottom w:val="0"/>
              <w:divBdr>
                <w:top w:val="none" w:sz="0" w:space="0" w:color="auto"/>
                <w:left w:val="none" w:sz="0" w:space="0" w:color="auto"/>
                <w:bottom w:val="none" w:sz="0" w:space="0" w:color="auto"/>
                <w:right w:val="none" w:sz="0" w:space="0" w:color="auto"/>
              </w:divBdr>
            </w:div>
            <w:div w:id="791247585">
              <w:marLeft w:val="0"/>
              <w:marRight w:val="0"/>
              <w:marTop w:val="0"/>
              <w:marBottom w:val="0"/>
              <w:divBdr>
                <w:top w:val="none" w:sz="0" w:space="0" w:color="auto"/>
                <w:left w:val="none" w:sz="0" w:space="0" w:color="auto"/>
                <w:bottom w:val="none" w:sz="0" w:space="0" w:color="auto"/>
                <w:right w:val="none" w:sz="0" w:space="0" w:color="auto"/>
              </w:divBdr>
            </w:div>
            <w:div w:id="601769384">
              <w:marLeft w:val="0"/>
              <w:marRight w:val="0"/>
              <w:marTop w:val="0"/>
              <w:marBottom w:val="0"/>
              <w:divBdr>
                <w:top w:val="none" w:sz="0" w:space="0" w:color="auto"/>
                <w:left w:val="none" w:sz="0" w:space="0" w:color="auto"/>
                <w:bottom w:val="none" w:sz="0" w:space="0" w:color="auto"/>
                <w:right w:val="none" w:sz="0" w:space="0" w:color="auto"/>
              </w:divBdr>
            </w:div>
            <w:div w:id="1268007560">
              <w:marLeft w:val="0"/>
              <w:marRight w:val="0"/>
              <w:marTop w:val="0"/>
              <w:marBottom w:val="0"/>
              <w:divBdr>
                <w:top w:val="none" w:sz="0" w:space="0" w:color="auto"/>
                <w:left w:val="none" w:sz="0" w:space="0" w:color="auto"/>
                <w:bottom w:val="none" w:sz="0" w:space="0" w:color="auto"/>
                <w:right w:val="none" w:sz="0" w:space="0" w:color="auto"/>
              </w:divBdr>
            </w:div>
            <w:div w:id="1898515669">
              <w:marLeft w:val="0"/>
              <w:marRight w:val="0"/>
              <w:marTop w:val="0"/>
              <w:marBottom w:val="0"/>
              <w:divBdr>
                <w:top w:val="none" w:sz="0" w:space="0" w:color="auto"/>
                <w:left w:val="none" w:sz="0" w:space="0" w:color="auto"/>
                <w:bottom w:val="none" w:sz="0" w:space="0" w:color="auto"/>
                <w:right w:val="none" w:sz="0" w:space="0" w:color="auto"/>
              </w:divBdr>
            </w:div>
            <w:div w:id="1692023522">
              <w:marLeft w:val="0"/>
              <w:marRight w:val="0"/>
              <w:marTop w:val="0"/>
              <w:marBottom w:val="0"/>
              <w:divBdr>
                <w:top w:val="none" w:sz="0" w:space="0" w:color="auto"/>
                <w:left w:val="none" w:sz="0" w:space="0" w:color="auto"/>
                <w:bottom w:val="none" w:sz="0" w:space="0" w:color="auto"/>
                <w:right w:val="none" w:sz="0" w:space="0" w:color="auto"/>
              </w:divBdr>
            </w:div>
            <w:div w:id="2030376786">
              <w:marLeft w:val="0"/>
              <w:marRight w:val="0"/>
              <w:marTop w:val="0"/>
              <w:marBottom w:val="0"/>
              <w:divBdr>
                <w:top w:val="none" w:sz="0" w:space="0" w:color="auto"/>
                <w:left w:val="none" w:sz="0" w:space="0" w:color="auto"/>
                <w:bottom w:val="none" w:sz="0" w:space="0" w:color="auto"/>
                <w:right w:val="none" w:sz="0" w:space="0" w:color="auto"/>
              </w:divBdr>
            </w:div>
            <w:div w:id="889806406">
              <w:marLeft w:val="0"/>
              <w:marRight w:val="0"/>
              <w:marTop w:val="0"/>
              <w:marBottom w:val="0"/>
              <w:divBdr>
                <w:top w:val="none" w:sz="0" w:space="0" w:color="auto"/>
                <w:left w:val="none" w:sz="0" w:space="0" w:color="auto"/>
                <w:bottom w:val="none" w:sz="0" w:space="0" w:color="auto"/>
                <w:right w:val="none" w:sz="0" w:space="0" w:color="auto"/>
              </w:divBdr>
            </w:div>
            <w:div w:id="966741717">
              <w:marLeft w:val="0"/>
              <w:marRight w:val="0"/>
              <w:marTop w:val="0"/>
              <w:marBottom w:val="0"/>
              <w:divBdr>
                <w:top w:val="none" w:sz="0" w:space="0" w:color="auto"/>
                <w:left w:val="none" w:sz="0" w:space="0" w:color="auto"/>
                <w:bottom w:val="none" w:sz="0" w:space="0" w:color="auto"/>
                <w:right w:val="none" w:sz="0" w:space="0" w:color="auto"/>
              </w:divBdr>
            </w:div>
            <w:div w:id="1914585679">
              <w:marLeft w:val="0"/>
              <w:marRight w:val="0"/>
              <w:marTop w:val="0"/>
              <w:marBottom w:val="0"/>
              <w:divBdr>
                <w:top w:val="none" w:sz="0" w:space="0" w:color="auto"/>
                <w:left w:val="none" w:sz="0" w:space="0" w:color="auto"/>
                <w:bottom w:val="none" w:sz="0" w:space="0" w:color="auto"/>
                <w:right w:val="none" w:sz="0" w:space="0" w:color="auto"/>
              </w:divBdr>
            </w:div>
            <w:div w:id="1538204611">
              <w:marLeft w:val="0"/>
              <w:marRight w:val="0"/>
              <w:marTop w:val="0"/>
              <w:marBottom w:val="0"/>
              <w:divBdr>
                <w:top w:val="none" w:sz="0" w:space="0" w:color="auto"/>
                <w:left w:val="none" w:sz="0" w:space="0" w:color="auto"/>
                <w:bottom w:val="none" w:sz="0" w:space="0" w:color="auto"/>
                <w:right w:val="none" w:sz="0" w:space="0" w:color="auto"/>
              </w:divBdr>
            </w:div>
            <w:div w:id="19283789">
              <w:marLeft w:val="0"/>
              <w:marRight w:val="0"/>
              <w:marTop w:val="0"/>
              <w:marBottom w:val="0"/>
              <w:divBdr>
                <w:top w:val="none" w:sz="0" w:space="0" w:color="auto"/>
                <w:left w:val="none" w:sz="0" w:space="0" w:color="auto"/>
                <w:bottom w:val="none" w:sz="0" w:space="0" w:color="auto"/>
                <w:right w:val="none" w:sz="0" w:space="0" w:color="auto"/>
              </w:divBdr>
            </w:div>
            <w:div w:id="1541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8824">
      <w:bodyDiv w:val="1"/>
      <w:marLeft w:val="0"/>
      <w:marRight w:val="0"/>
      <w:marTop w:val="0"/>
      <w:marBottom w:val="0"/>
      <w:divBdr>
        <w:top w:val="none" w:sz="0" w:space="0" w:color="auto"/>
        <w:left w:val="none" w:sz="0" w:space="0" w:color="auto"/>
        <w:bottom w:val="none" w:sz="0" w:space="0" w:color="auto"/>
        <w:right w:val="none" w:sz="0" w:space="0" w:color="auto"/>
      </w:divBdr>
      <w:divsChild>
        <w:div w:id="551892116">
          <w:marLeft w:val="0"/>
          <w:marRight w:val="0"/>
          <w:marTop w:val="0"/>
          <w:marBottom w:val="0"/>
          <w:divBdr>
            <w:top w:val="none" w:sz="0" w:space="0" w:color="auto"/>
            <w:left w:val="none" w:sz="0" w:space="0" w:color="auto"/>
            <w:bottom w:val="none" w:sz="0" w:space="0" w:color="auto"/>
            <w:right w:val="none" w:sz="0" w:space="0" w:color="auto"/>
          </w:divBdr>
          <w:divsChild>
            <w:div w:id="66617127">
              <w:marLeft w:val="0"/>
              <w:marRight w:val="0"/>
              <w:marTop w:val="0"/>
              <w:marBottom w:val="0"/>
              <w:divBdr>
                <w:top w:val="none" w:sz="0" w:space="0" w:color="auto"/>
                <w:left w:val="none" w:sz="0" w:space="0" w:color="auto"/>
                <w:bottom w:val="none" w:sz="0" w:space="0" w:color="auto"/>
                <w:right w:val="none" w:sz="0" w:space="0" w:color="auto"/>
              </w:divBdr>
            </w:div>
            <w:div w:id="545339245">
              <w:marLeft w:val="0"/>
              <w:marRight w:val="0"/>
              <w:marTop w:val="0"/>
              <w:marBottom w:val="0"/>
              <w:divBdr>
                <w:top w:val="none" w:sz="0" w:space="0" w:color="auto"/>
                <w:left w:val="none" w:sz="0" w:space="0" w:color="auto"/>
                <w:bottom w:val="none" w:sz="0" w:space="0" w:color="auto"/>
                <w:right w:val="none" w:sz="0" w:space="0" w:color="auto"/>
              </w:divBdr>
            </w:div>
            <w:div w:id="1911816463">
              <w:marLeft w:val="0"/>
              <w:marRight w:val="0"/>
              <w:marTop w:val="0"/>
              <w:marBottom w:val="0"/>
              <w:divBdr>
                <w:top w:val="none" w:sz="0" w:space="0" w:color="auto"/>
                <w:left w:val="none" w:sz="0" w:space="0" w:color="auto"/>
                <w:bottom w:val="none" w:sz="0" w:space="0" w:color="auto"/>
                <w:right w:val="none" w:sz="0" w:space="0" w:color="auto"/>
              </w:divBdr>
            </w:div>
            <w:div w:id="432750264">
              <w:marLeft w:val="0"/>
              <w:marRight w:val="0"/>
              <w:marTop w:val="0"/>
              <w:marBottom w:val="0"/>
              <w:divBdr>
                <w:top w:val="none" w:sz="0" w:space="0" w:color="auto"/>
                <w:left w:val="none" w:sz="0" w:space="0" w:color="auto"/>
                <w:bottom w:val="none" w:sz="0" w:space="0" w:color="auto"/>
                <w:right w:val="none" w:sz="0" w:space="0" w:color="auto"/>
              </w:divBdr>
            </w:div>
            <w:div w:id="1183400584">
              <w:marLeft w:val="0"/>
              <w:marRight w:val="0"/>
              <w:marTop w:val="0"/>
              <w:marBottom w:val="0"/>
              <w:divBdr>
                <w:top w:val="none" w:sz="0" w:space="0" w:color="auto"/>
                <w:left w:val="none" w:sz="0" w:space="0" w:color="auto"/>
                <w:bottom w:val="none" w:sz="0" w:space="0" w:color="auto"/>
                <w:right w:val="none" w:sz="0" w:space="0" w:color="auto"/>
              </w:divBdr>
            </w:div>
            <w:div w:id="2141337369">
              <w:marLeft w:val="0"/>
              <w:marRight w:val="0"/>
              <w:marTop w:val="0"/>
              <w:marBottom w:val="0"/>
              <w:divBdr>
                <w:top w:val="none" w:sz="0" w:space="0" w:color="auto"/>
                <w:left w:val="none" w:sz="0" w:space="0" w:color="auto"/>
                <w:bottom w:val="none" w:sz="0" w:space="0" w:color="auto"/>
                <w:right w:val="none" w:sz="0" w:space="0" w:color="auto"/>
              </w:divBdr>
            </w:div>
            <w:div w:id="1583680334">
              <w:marLeft w:val="0"/>
              <w:marRight w:val="0"/>
              <w:marTop w:val="0"/>
              <w:marBottom w:val="0"/>
              <w:divBdr>
                <w:top w:val="none" w:sz="0" w:space="0" w:color="auto"/>
                <w:left w:val="none" w:sz="0" w:space="0" w:color="auto"/>
                <w:bottom w:val="none" w:sz="0" w:space="0" w:color="auto"/>
                <w:right w:val="none" w:sz="0" w:space="0" w:color="auto"/>
              </w:divBdr>
            </w:div>
            <w:div w:id="924923642">
              <w:marLeft w:val="0"/>
              <w:marRight w:val="0"/>
              <w:marTop w:val="0"/>
              <w:marBottom w:val="0"/>
              <w:divBdr>
                <w:top w:val="none" w:sz="0" w:space="0" w:color="auto"/>
                <w:left w:val="none" w:sz="0" w:space="0" w:color="auto"/>
                <w:bottom w:val="none" w:sz="0" w:space="0" w:color="auto"/>
                <w:right w:val="none" w:sz="0" w:space="0" w:color="auto"/>
              </w:divBdr>
            </w:div>
            <w:div w:id="1065682981">
              <w:marLeft w:val="0"/>
              <w:marRight w:val="0"/>
              <w:marTop w:val="0"/>
              <w:marBottom w:val="0"/>
              <w:divBdr>
                <w:top w:val="none" w:sz="0" w:space="0" w:color="auto"/>
                <w:left w:val="none" w:sz="0" w:space="0" w:color="auto"/>
                <w:bottom w:val="none" w:sz="0" w:space="0" w:color="auto"/>
                <w:right w:val="none" w:sz="0" w:space="0" w:color="auto"/>
              </w:divBdr>
            </w:div>
            <w:div w:id="2085518816">
              <w:marLeft w:val="0"/>
              <w:marRight w:val="0"/>
              <w:marTop w:val="0"/>
              <w:marBottom w:val="0"/>
              <w:divBdr>
                <w:top w:val="none" w:sz="0" w:space="0" w:color="auto"/>
                <w:left w:val="none" w:sz="0" w:space="0" w:color="auto"/>
                <w:bottom w:val="none" w:sz="0" w:space="0" w:color="auto"/>
                <w:right w:val="none" w:sz="0" w:space="0" w:color="auto"/>
              </w:divBdr>
            </w:div>
            <w:div w:id="594630935">
              <w:marLeft w:val="0"/>
              <w:marRight w:val="0"/>
              <w:marTop w:val="0"/>
              <w:marBottom w:val="0"/>
              <w:divBdr>
                <w:top w:val="none" w:sz="0" w:space="0" w:color="auto"/>
                <w:left w:val="none" w:sz="0" w:space="0" w:color="auto"/>
                <w:bottom w:val="none" w:sz="0" w:space="0" w:color="auto"/>
                <w:right w:val="none" w:sz="0" w:space="0" w:color="auto"/>
              </w:divBdr>
            </w:div>
            <w:div w:id="2077360371">
              <w:marLeft w:val="0"/>
              <w:marRight w:val="0"/>
              <w:marTop w:val="0"/>
              <w:marBottom w:val="0"/>
              <w:divBdr>
                <w:top w:val="none" w:sz="0" w:space="0" w:color="auto"/>
                <w:left w:val="none" w:sz="0" w:space="0" w:color="auto"/>
                <w:bottom w:val="none" w:sz="0" w:space="0" w:color="auto"/>
                <w:right w:val="none" w:sz="0" w:space="0" w:color="auto"/>
              </w:divBdr>
            </w:div>
            <w:div w:id="1976521584">
              <w:marLeft w:val="0"/>
              <w:marRight w:val="0"/>
              <w:marTop w:val="0"/>
              <w:marBottom w:val="0"/>
              <w:divBdr>
                <w:top w:val="none" w:sz="0" w:space="0" w:color="auto"/>
                <w:left w:val="none" w:sz="0" w:space="0" w:color="auto"/>
                <w:bottom w:val="none" w:sz="0" w:space="0" w:color="auto"/>
                <w:right w:val="none" w:sz="0" w:space="0" w:color="auto"/>
              </w:divBdr>
            </w:div>
            <w:div w:id="491796606">
              <w:marLeft w:val="0"/>
              <w:marRight w:val="0"/>
              <w:marTop w:val="0"/>
              <w:marBottom w:val="0"/>
              <w:divBdr>
                <w:top w:val="none" w:sz="0" w:space="0" w:color="auto"/>
                <w:left w:val="none" w:sz="0" w:space="0" w:color="auto"/>
                <w:bottom w:val="none" w:sz="0" w:space="0" w:color="auto"/>
                <w:right w:val="none" w:sz="0" w:space="0" w:color="auto"/>
              </w:divBdr>
            </w:div>
            <w:div w:id="1232155217">
              <w:marLeft w:val="0"/>
              <w:marRight w:val="0"/>
              <w:marTop w:val="0"/>
              <w:marBottom w:val="0"/>
              <w:divBdr>
                <w:top w:val="none" w:sz="0" w:space="0" w:color="auto"/>
                <w:left w:val="none" w:sz="0" w:space="0" w:color="auto"/>
                <w:bottom w:val="none" w:sz="0" w:space="0" w:color="auto"/>
                <w:right w:val="none" w:sz="0" w:space="0" w:color="auto"/>
              </w:divBdr>
            </w:div>
            <w:div w:id="1481770928">
              <w:marLeft w:val="0"/>
              <w:marRight w:val="0"/>
              <w:marTop w:val="0"/>
              <w:marBottom w:val="0"/>
              <w:divBdr>
                <w:top w:val="none" w:sz="0" w:space="0" w:color="auto"/>
                <w:left w:val="none" w:sz="0" w:space="0" w:color="auto"/>
                <w:bottom w:val="none" w:sz="0" w:space="0" w:color="auto"/>
                <w:right w:val="none" w:sz="0" w:space="0" w:color="auto"/>
              </w:divBdr>
            </w:div>
            <w:div w:id="1702047370">
              <w:marLeft w:val="0"/>
              <w:marRight w:val="0"/>
              <w:marTop w:val="0"/>
              <w:marBottom w:val="0"/>
              <w:divBdr>
                <w:top w:val="none" w:sz="0" w:space="0" w:color="auto"/>
                <w:left w:val="none" w:sz="0" w:space="0" w:color="auto"/>
                <w:bottom w:val="none" w:sz="0" w:space="0" w:color="auto"/>
                <w:right w:val="none" w:sz="0" w:space="0" w:color="auto"/>
              </w:divBdr>
            </w:div>
            <w:div w:id="2077238926">
              <w:marLeft w:val="0"/>
              <w:marRight w:val="0"/>
              <w:marTop w:val="0"/>
              <w:marBottom w:val="0"/>
              <w:divBdr>
                <w:top w:val="none" w:sz="0" w:space="0" w:color="auto"/>
                <w:left w:val="none" w:sz="0" w:space="0" w:color="auto"/>
                <w:bottom w:val="none" w:sz="0" w:space="0" w:color="auto"/>
                <w:right w:val="none" w:sz="0" w:space="0" w:color="auto"/>
              </w:divBdr>
            </w:div>
            <w:div w:id="941379988">
              <w:marLeft w:val="0"/>
              <w:marRight w:val="0"/>
              <w:marTop w:val="0"/>
              <w:marBottom w:val="0"/>
              <w:divBdr>
                <w:top w:val="none" w:sz="0" w:space="0" w:color="auto"/>
                <w:left w:val="none" w:sz="0" w:space="0" w:color="auto"/>
                <w:bottom w:val="none" w:sz="0" w:space="0" w:color="auto"/>
                <w:right w:val="none" w:sz="0" w:space="0" w:color="auto"/>
              </w:divBdr>
            </w:div>
            <w:div w:id="766582245">
              <w:marLeft w:val="0"/>
              <w:marRight w:val="0"/>
              <w:marTop w:val="0"/>
              <w:marBottom w:val="0"/>
              <w:divBdr>
                <w:top w:val="none" w:sz="0" w:space="0" w:color="auto"/>
                <w:left w:val="none" w:sz="0" w:space="0" w:color="auto"/>
                <w:bottom w:val="none" w:sz="0" w:space="0" w:color="auto"/>
                <w:right w:val="none" w:sz="0" w:space="0" w:color="auto"/>
              </w:divBdr>
            </w:div>
            <w:div w:id="1860121451">
              <w:marLeft w:val="0"/>
              <w:marRight w:val="0"/>
              <w:marTop w:val="0"/>
              <w:marBottom w:val="0"/>
              <w:divBdr>
                <w:top w:val="none" w:sz="0" w:space="0" w:color="auto"/>
                <w:left w:val="none" w:sz="0" w:space="0" w:color="auto"/>
                <w:bottom w:val="none" w:sz="0" w:space="0" w:color="auto"/>
                <w:right w:val="none" w:sz="0" w:space="0" w:color="auto"/>
              </w:divBdr>
            </w:div>
            <w:div w:id="540366865">
              <w:marLeft w:val="0"/>
              <w:marRight w:val="0"/>
              <w:marTop w:val="0"/>
              <w:marBottom w:val="0"/>
              <w:divBdr>
                <w:top w:val="none" w:sz="0" w:space="0" w:color="auto"/>
                <w:left w:val="none" w:sz="0" w:space="0" w:color="auto"/>
                <w:bottom w:val="none" w:sz="0" w:space="0" w:color="auto"/>
                <w:right w:val="none" w:sz="0" w:space="0" w:color="auto"/>
              </w:divBdr>
            </w:div>
            <w:div w:id="555510264">
              <w:marLeft w:val="0"/>
              <w:marRight w:val="0"/>
              <w:marTop w:val="0"/>
              <w:marBottom w:val="0"/>
              <w:divBdr>
                <w:top w:val="none" w:sz="0" w:space="0" w:color="auto"/>
                <w:left w:val="none" w:sz="0" w:space="0" w:color="auto"/>
                <w:bottom w:val="none" w:sz="0" w:space="0" w:color="auto"/>
                <w:right w:val="none" w:sz="0" w:space="0" w:color="auto"/>
              </w:divBdr>
            </w:div>
            <w:div w:id="1783845594">
              <w:marLeft w:val="0"/>
              <w:marRight w:val="0"/>
              <w:marTop w:val="0"/>
              <w:marBottom w:val="0"/>
              <w:divBdr>
                <w:top w:val="none" w:sz="0" w:space="0" w:color="auto"/>
                <w:left w:val="none" w:sz="0" w:space="0" w:color="auto"/>
                <w:bottom w:val="none" w:sz="0" w:space="0" w:color="auto"/>
                <w:right w:val="none" w:sz="0" w:space="0" w:color="auto"/>
              </w:divBdr>
            </w:div>
            <w:div w:id="648024712">
              <w:marLeft w:val="0"/>
              <w:marRight w:val="0"/>
              <w:marTop w:val="0"/>
              <w:marBottom w:val="0"/>
              <w:divBdr>
                <w:top w:val="none" w:sz="0" w:space="0" w:color="auto"/>
                <w:left w:val="none" w:sz="0" w:space="0" w:color="auto"/>
                <w:bottom w:val="none" w:sz="0" w:space="0" w:color="auto"/>
                <w:right w:val="none" w:sz="0" w:space="0" w:color="auto"/>
              </w:divBdr>
            </w:div>
            <w:div w:id="1937321531">
              <w:marLeft w:val="0"/>
              <w:marRight w:val="0"/>
              <w:marTop w:val="0"/>
              <w:marBottom w:val="0"/>
              <w:divBdr>
                <w:top w:val="none" w:sz="0" w:space="0" w:color="auto"/>
                <w:left w:val="none" w:sz="0" w:space="0" w:color="auto"/>
                <w:bottom w:val="none" w:sz="0" w:space="0" w:color="auto"/>
                <w:right w:val="none" w:sz="0" w:space="0" w:color="auto"/>
              </w:divBdr>
            </w:div>
            <w:div w:id="711657273">
              <w:marLeft w:val="0"/>
              <w:marRight w:val="0"/>
              <w:marTop w:val="0"/>
              <w:marBottom w:val="0"/>
              <w:divBdr>
                <w:top w:val="none" w:sz="0" w:space="0" w:color="auto"/>
                <w:left w:val="none" w:sz="0" w:space="0" w:color="auto"/>
                <w:bottom w:val="none" w:sz="0" w:space="0" w:color="auto"/>
                <w:right w:val="none" w:sz="0" w:space="0" w:color="auto"/>
              </w:divBdr>
            </w:div>
            <w:div w:id="333385891">
              <w:marLeft w:val="0"/>
              <w:marRight w:val="0"/>
              <w:marTop w:val="0"/>
              <w:marBottom w:val="0"/>
              <w:divBdr>
                <w:top w:val="none" w:sz="0" w:space="0" w:color="auto"/>
                <w:left w:val="none" w:sz="0" w:space="0" w:color="auto"/>
                <w:bottom w:val="none" w:sz="0" w:space="0" w:color="auto"/>
                <w:right w:val="none" w:sz="0" w:space="0" w:color="auto"/>
              </w:divBdr>
            </w:div>
            <w:div w:id="1479373337">
              <w:marLeft w:val="0"/>
              <w:marRight w:val="0"/>
              <w:marTop w:val="0"/>
              <w:marBottom w:val="0"/>
              <w:divBdr>
                <w:top w:val="none" w:sz="0" w:space="0" w:color="auto"/>
                <w:left w:val="none" w:sz="0" w:space="0" w:color="auto"/>
                <w:bottom w:val="none" w:sz="0" w:space="0" w:color="auto"/>
                <w:right w:val="none" w:sz="0" w:space="0" w:color="auto"/>
              </w:divBdr>
            </w:div>
            <w:div w:id="1683317962">
              <w:marLeft w:val="0"/>
              <w:marRight w:val="0"/>
              <w:marTop w:val="0"/>
              <w:marBottom w:val="0"/>
              <w:divBdr>
                <w:top w:val="none" w:sz="0" w:space="0" w:color="auto"/>
                <w:left w:val="none" w:sz="0" w:space="0" w:color="auto"/>
                <w:bottom w:val="none" w:sz="0" w:space="0" w:color="auto"/>
                <w:right w:val="none" w:sz="0" w:space="0" w:color="auto"/>
              </w:divBdr>
            </w:div>
            <w:div w:id="1153594947">
              <w:marLeft w:val="0"/>
              <w:marRight w:val="0"/>
              <w:marTop w:val="0"/>
              <w:marBottom w:val="0"/>
              <w:divBdr>
                <w:top w:val="none" w:sz="0" w:space="0" w:color="auto"/>
                <w:left w:val="none" w:sz="0" w:space="0" w:color="auto"/>
                <w:bottom w:val="none" w:sz="0" w:space="0" w:color="auto"/>
                <w:right w:val="none" w:sz="0" w:space="0" w:color="auto"/>
              </w:divBdr>
            </w:div>
            <w:div w:id="456222370">
              <w:marLeft w:val="0"/>
              <w:marRight w:val="0"/>
              <w:marTop w:val="0"/>
              <w:marBottom w:val="0"/>
              <w:divBdr>
                <w:top w:val="none" w:sz="0" w:space="0" w:color="auto"/>
                <w:left w:val="none" w:sz="0" w:space="0" w:color="auto"/>
                <w:bottom w:val="none" w:sz="0" w:space="0" w:color="auto"/>
                <w:right w:val="none" w:sz="0" w:space="0" w:color="auto"/>
              </w:divBdr>
            </w:div>
            <w:div w:id="1937975597">
              <w:marLeft w:val="0"/>
              <w:marRight w:val="0"/>
              <w:marTop w:val="0"/>
              <w:marBottom w:val="0"/>
              <w:divBdr>
                <w:top w:val="none" w:sz="0" w:space="0" w:color="auto"/>
                <w:left w:val="none" w:sz="0" w:space="0" w:color="auto"/>
                <w:bottom w:val="none" w:sz="0" w:space="0" w:color="auto"/>
                <w:right w:val="none" w:sz="0" w:space="0" w:color="auto"/>
              </w:divBdr>
            </w:div>
            <w:div w:id="1194465558">
              <w:marLeft w:val="0"/>
              <w:marRight w:val="0"/>
              <w:marTop w:val="0"/>
              <w:marBottom w:val="0"/>
              <w:divBdr>
                <w:top w:val="none" w:sz="0" w:space="0" w:color="auto"/>
                <w:left w:val="none" w:sz="0" w:space="0" w:color="auto"/>
                <w:bottom w:val="none" w:sz="0" w:space="0" w:color="auto"/>
                <w:right w:val="none" w:sz="0" w:space="0" w:color="auto"/>
              </w:divBdr>
            </w:div>
            <w:div w:id="2108501257">
              <w:marLeft w:val="0"/>
              <w:marRight w:val="0"/>
              <w:marTop w:val="0"/>
              <w:marBottom w:val="0"/>
              <w:divBdr>
                <w:top w:val="none" w:sz="0" w:space="0" w:color="auto"/>
                <w:left w:val="none" w:sz="0" w:space="0" w:color="auto"/>
                <w:bottom w:val="none" w:sz="0" w:space="0" w:color="auto"/>
                <w:right w:val="none" w:sz="0" w:space="0" w:color="auto"/>
              </w:divBdr>
            </w:div>
            <w:div w:id="1259367340">
              <w:marLeft w:val="0"/>
              <w:marRight w:val="0"/>
              <w:marTop w:val="0"/>
              <w:marBottom w:val="0"/>
              <w:divBdr>
                <w:top w:val="none" w:sz="0" w:space="0" w:color="auto"/>
                <w:left w:val="none" w:sz="0" w:space="0" w:color="auto"/>
                <w:bottom w:val="none" w:sz="0" w:space="0" w:color="auto"/>
                <w:right w:val="none" w:sz="0" w:space="0" w:color="auto"/>
              </w:divBdr>
            </w:div>
            <w:div w:id="1254625810">
              <w:marLeft w:val="0"/>
              <w:marRight w:val="0"/>
              <w:marTop w:val="0"/>
              <w:marBottom w:val="0"/>
              <w:divBdr>
                <w:top w:val="none" w:sz="0" w:space="0" w:color="auto"/>
                <w:left w:val="none" w:sz="0" w:space="0" w:color="auto"/>
                <w:bottom w:val="none" w:sz="0" w:space="0" w:color="auto"/>
                <w:right w:val="none" w:sz="0" w:space="0" w:color="auto"/>
              </w:divBdr>
            </w:div>
            <w:div w:id="1341658383">
              <w:marLeft w:val="0"/>
              <w:marRight w:val="0"/>
              <w:marTop w:val="0"/>
              <w:marBottom w:val="0"/>
              <w:divBdr>
                <w:top w:val="none" w:sz="0" w:space="0" w:color="auto"/>
                <w:left w:val="none" w:sz="0" w:space="0" w:color="auto"/>
                <w:bottom w:val="none" w:sz="0" w:space="0" w:color="auto"/>
                <w:right w:val="none" w:sz="0" w:space="0" w:color="auto"/>
              </w:divBdr>
            </w:div>
            <w:div w:id="1816992197">
              <w:marLeft w:val="0"/>
              <w:marRight w:val="0"/>
              <w:marTop w:val="0"/>
              <w:marBottom w:val="0"/>
              <w:divBdr>
                <w:top w:val="none" w:sz="0" w:space="0" w:color="auto"/>
                <w:left w:val="none" w:sz="0" w:space="0" w:color="auto"/>
                <w:bottom w:val="none" w:sz="0" w:space="0" w:color="auto"/>
                <w:right w:val="none" w:sz="0" w:space="0" w:color="auto"/>
              </w:divBdr>
            </w:div>
            <w:div w:id="598755937">
              <w:marLeft w:val="0"/>
              <w:marRight w:val="0"/>
              <w:marTop w:val="0"/>
              <w:marBottom w:val="0"/>
              <w:divBdr>
                <w:top w:val="none" w:sz="0" w:space="0" w:color="auto"/>
                <w:left w:val="none" w:sz="0" w:space="0" w:color="auto"/>
                <w:bottom w:val="none" w:sz="0" w:space="0" w:color="auto"/>
                <w:right w:val="none" w:sz="0" w:space="0" w:color="auto"/>
              </w:divBdr>
            </w:div>
            <w:div w:id="159582821">
              <w:marLeft w:val="0"/>
              <w:marRight w:val="0"/>
              <w:marTop w:val="0"/>
              <w:marBottom w:val="0"/>
              <w:divBdr>
                <w:top w:val="none" w:sz="0" w:space="0" w:color="auto"/>
                <w:left w:val="none" w:sz="0" w:space="0" w:color="auto"/>
                <w:bottom w:val="none" w:sz="0" w:space="0" w:color="auto"/>
                <w:right w:val="none" w:sz="0" w:space="0" w:color="auto"/>
              </w:divBdr>
            </w:div>
            <w:div w:id="1138373082">
              <w:marLeft w:val="0"/>
              <w:marRight w:val="0"/>
              <w:marTop w:val="0"/>
              <w:marBottom w:val="0"/>
              <w:divBdr>
                <w:top w:val="none" w:sz="0" w:space="0" w:color="auto"/>
                <w:left w:val="none" w:sz="0" w:space="0" w:color="auto"/>
                <w:bottom w:val="none" w:sz="0" w:space="0" w:color="auto"/>
                <w:right w:val="none" w:sz="0" w:space="0" w:color="auto"/>
              </w:divBdr>
            </w:div>
            <w:div w:id="350180650">
              <w:marLeft w:val="0"/>
              <w:marRight w:val="0"/>
              <w:marTop w:val="0"/>
              <w:marBottom w:val="0"/>
              <w:divBdr>
                <w:top w:val="none" w:sz="0" w:space="0" w:color="auto"/>
                <w:left w:val="none" w:sz="0" w:space="0" w:color="auto"/>
                <w:bottom w:val="none" w:sz="0" w:space="0" w:color="auto"/>
                <w:right w:val="none" w:sz="0" w:space="0" w:color="auto"/>
              </w:divBdr>
            </w:div>
            <w:div w:id="1581987062">
              <w:marLeft w:val="0"/>
              <w:marRight w:val="0"/>
              <w:marTop w:val="0"/>
              <w:marBottom w:val="0"/>
              <w:divBdr>
                <w:top w:val="none" w:sz="0" w:space="0" w:color="auto"/>
                <w:left w:val="none" w:sz="0" w:space="0" w:color="auto"/>
                <w:bottom w:val="none" w:sz="0" w:space="0" w:color="auto"/>
                <w:right w:val="none" w:sz="0" w:space="0" w:color="auto"/>
              </w:divBdr>
            </w:div>
            <w:div w:id="1323318446">
              <w:marLeft w:val="0"/>
              <w:marRight w:val="0"/>
              <w:marTop w:val="0"/>
              <w:marBottom w:val="0"/>
              <w:divBdr>
                <w:top w:val="none" w:sz="0" w:space="0" w:color="auto"/>
                <w:left w:val="none" w:sz="0" w:space="0" w:color="auto"/>
                <w:bottom w:val="none" w:sz="0" w:space="0" w:color="auto"/>
                <w:right w:val="none" w:sz="0" w:space="0" w:color="auto"/>
              </w:divBdr>
            </w:div>
            <w:div w:id="2062556019">
              <w:marLeft w:val="0"/>
              <w:marRight w:val="0"/>
              <w:marTop w:val="0"/>
              <w:marBottom w:val="0"/>
              <w:divBdr>
                <w:top w:val="none" w:sz="0" w:space="0" w:color="auto"/>
                <w:left w:val="none" w:sz="0" w:space="0" w:color="auto"/>
                <w:bottom w:val="none" w:sz="0" w:space="0" w:color="auto"/>
                <w:right w:val="none" w:sz="0" w:space="0" w:color="auto"/>
              </w:divBdr>
            </w:div>
            <w:div w:id="172384566">
              <w:marLeft w:val="0"/>
              <w:marRight w:val="0"/>
              <w:marTop w:val="0"/>
              <w:marBottom w:val="0"/>
              <w:divBdr>
                <w:top w:val="none" w:sz="0" w:space="0" w:color="auto"/>
                <w:left w:val="none" w:sz="0" w:space="0" w:color="auto"/>
                <w:bottom w:val="none" w:sz="0" w:space="0" w:color="auto"/>
                <w:right w:val="none" w:sz="0" w:space="0" w:color="auto"/>
              </w:divBdr>
            </w:div>
            <w:div w:id="74326144">
              <w:marLeft w:val="0"/>
              <w:marRight w:val="0"/>
              <w:marTop w:val="0"/>
              <w:marBottom w:val="0"/>
              <w:divBdr>
                <w:top w:val="none" w:sz="0" w:space="0" w:color="auto"/>
                <w:left w:val="none" w:sz="0" w:space="0" w:color="auto"/>
                <w:bottom w:val="none" w:sz="0" w:space="0" w:color="auto"/>
                <w:right w:val="none" w:sz="0" w:space="0" w:color="auto"/>
              </w:divBdr>
            </w:div>
            <w:div w:id="1919438878">
              <w:marLeft w:val="0"/>
              <w:marRight w:val="0"/>
              <w:marTop w:val="0"/>
              <w:marBottom w:val="0"/>
              <w:divBdr>
                <w:top w:val="none" w:sz="0" w:space="0" w:color="auto"/>
                <w:left w:val="none" w:sz="0" w:space="0" w:color="auto"/>
                <w:bottom w:val="none" w:sz="0" w:space="0" w:color="auto"/>
                <w:right w:val="none" w:sz="0" w:space="0" w:color="auto"/>
              </w:divBdr>
            </w:div>
            <w:div w:id="950941469">
              <w:marLeft w:val="0"/>
              <w:marRight w:val="0"/>
              <w:marTop w:val="0"/>
              <w:marBottom w:val="0"/>
              <w:divBdr>
                <w:top w:val="none" w:sz="0" w:space="0" w:color="auto"/>
                <w:left w:val="none" w:sz="0" w:space="0" w:color="auto"/>
                <w:bottom w:val="none" w:sz="0" w:space="0" w:color="auto"/>
                <w:right w:val="none" w:sz="0" w:space="0" w:color="auto"/>
              </w:divBdr>
            </w:div>
            <w:div w:id="1975402490">
              <w:marLeft w:val="0"/>
              <w:marRight w:val="0"/>
              <w:marTop w:val="0"/>
              <w:marBottom w:val="0"/>
              <w:divBdr>
                <w:top w:val="none" w:sz="0" w:space="0" w:color="auto"/>
                <w:left w:val="none" w:sz="0" w:space="0" w:color="auto"/>
                <w:bottom w:val="none" w:sz="0" w:space="0" w:color="auto"/>
                <w:right w:val="none" w:sz="0" w:space="0" w:color="auto"/>
              </w:divBdr>
            </w:div>
            <w:div w:id="1902323158">
              <w:marLeft w:val="0"/>
              <w:marRight w:val="0"/>
              <w:marTop w:val="0"/>
              <w:marBottom w:val="0"/>
              <w:divBdr>
                <w:top w:val="none" w:sz="0" w:space="0" w:color="auto"/>
                <w:left w:val="none" w:sz="0" w:space="0" w:color="auto"/>
                <w:bottom w:val="none" w:sz="0" w:space="0" w:color="auto"/>
                <w:right w:val="none" w:sz="0" w:space="0" w:color="auto"/>
              </w:divBdr>
            </w:div>
            <w:div w:id="119613890">
              <w:marLeft w:val="0"/>
              <w:marRight w:val="0"/>
              <w:marTop w:val="0"/>
              <w:marBottom w:val="0"/>
              <w:divBdr>
                <w:top w:val="none" w:sz="0" w:space="0" w:color="auto"/>
                <w:left w:val="none" w:sz="0" w:space="0" w:color="auto"/>
                <w:bottom w:val="none" w:sz="0" w:space="0" w:color="auto"/>
                <w:right w:val="none" w:sz="0" w:space="0" w:color="auto"/>
              </w:divBdr>
            </w:div>
            <w:div w:id="15157486">
              <w:marLeft w:val="0"/>
              <w:marRight w:val="0"/>
              <w:marTop w:val="0"/>
              <w:marBottom w:val="0"/>
              <w:divBdr>
                <w:top w:val="none" w:sz="0" w:space="0" w:color="auto"/>
                <w:left w:val="none" w:sz="0" w:space="0" w:color="auto"/>
                <w:bottom w:val="none" w:sz="0" w:space="0" w:color="auto"/>
                <w:right w:val="none" w:sz="0" w:space="0" w:color="auto"/>
              </w:divBdr>
            </w:div>
            <w:div w:id="1731462377">
              <w:marLeft w:val="0"/>
              <w:marRight w:val="0"/>
              <w:marTop w:val="0"/>
              <w:marBottom w:val="0"/>
              <w:divBdr>
                <w:top w:val="none" w:sz="0" w:space="0" w:color="auto"/>
                <w:left w:val="none" w:sz="0" w:space="0" w:color="auto"/>
                <w:bottom w:val="none" w:sz="0" w:space="0" w:color="auto"/>
                <w:right w:val="none" w:sz="0" w:space="0" w:color="auto"/>
              </w:divBdr>
            </w:div>
            <w:div w:id="1914200913">
              <w:marLeft w:val="0"/>
              <w:marRight w:val="0"/>
              <w:marTop w:val="0"/>
              <w:marBottom w:val="0"/>
              <w:divBdr>
                <w:top w:val="none" w:sz="0" w:space="0" w:color="auto"/>
                <w:left w:val="none" w:sz="0" w:space="0" w:color="auto"/>
                <w:bottom w:val="none" w:sz="0" w:space="0" w:color="auto"/>
                <w:right w:val="none" w:sz="0" w:space="0" w:color="auto"/>
              </w:divBdr>
            </w:div>
            <w:div w:id="1151865229">
              <w:marLeft w:val="0"/>
              <w:marRight w:val="0"/>
              <w:marTop w:val="0"/>
              <w:marBottom w:val="0"/>
              <w:divBdr>
                <w:top w:val="none" w:sz="0" w:space="0" w:color="auto"/>
                <w:left w:val="none" w:sz="0" w:space="0" w:color="auto"/>
                <w:bottom w:val="none" w:sz="0" w:space="0" w:color="auto"/>
                <w:right w:val="none" w:sz="0" w:space="0" w:color="auto"/>
              </w:divBdr>
            </w:div>
            <w:div w:id="1237938752">
              <w:marLeft w:val="0"/>
              <w:marRight w:val="0"/>
              <w:marTop w:val="0"/>
              <w:marBottom w:val="0"/>
              <w:divBdr>
                <w:top w:val="none" w:sz="0" w:space="0" w:color="auto"/>
                <w:left w:val="none" w:sz="0" w:space="0" w:color="auto"/>
                <w:bottom w:val="none" w:sz="0" w:space="0" w:color="auto"/>
                <w:right w:val="none" w:sz="0" w:space="0" w:color="auto"/>
              </w:divBdr>
            </w:div>
            <w:div w:id="512454231">
              <w:marLeft w:val="0"/>
              <w:marRight w:val="0"/>
              <w:marTop w:val="0"/>
              <w:marBottom w:val="0"/>
              <w:divBdr>
                <w:top w:val="none" w:sz="0" w:space="0" w:color="auto"/>
                <w:left w:val="none" w:sz="0" w:space="0" w:color="auto"/>
                <w:bottom w:val="none" w:sz="0" w:space="0" w:color="auto"/>
                <w:right w:val="none" w:sz="0" w:space="0" w:color="auto"/>
              </w:divBdr>
            </w:div>
            <w:div w:id="464198267">
              <w:marLeft w:val="0"/>
              <w:marRight w:val="0"/>
              <w:marTop w:val="0"/>
              <w:marBottom w:val="0"/>
              <w:divBdr>
                <w:top w:val="none" w:sz="0" w:space="0" w:color="auto"/>
                <w:left w:val="none" w:sz="0" w:space="0" w:color="auto"/>
                <w:bottom w:val="none" w:sz="0" w:space="0" w:color="auto"/>
                <w:right w:val="none" w:sz="0" w:space="0" w:color="auto"/>
              </w:divBdr>
            </w:div>
            <w:div w:id="1574779148">
              <w:marLeft w:val="0"/>
              <w:marRight w:val="0"/>
              <w:marTop w:val="0"/>
              <w:marBottom w:val="0"/>
              <w:divBdr>
                <w:top w:val="none" w:sz="0" w:space="0" w:color="auto"/>
                <w:left w:val="none" w:sz="0" w:space="0" w:color="auto"/>
                <w:bottom w:val="none" w:sz="0" w:space="0" w:color="auto"/>
                <w:right w:val="none" w:sz="0" w:space="0" w:color="auto"/>
              </w:divBdr>
            </w:div>
            <w:div w:id="452556274">
              <w:marLeft w:val="0"/>
              <w:marRight w:val="0"/>
              <w:marTop w:val="0"/>
              <w:marBottom w:val="0"/>
              <w:divBdr>
                <w:top w:val="none" w:sz="0" w:space="0" w:color="auto"/>
                <w:left w:val="none" w:sz="0" w:space="0" w:color="auto"/>
                <w:bottom w:val="none" w:sz="0" w:space="0" w:color="auto"/>
                <w:right w:val="none" w:sz="0" w:space="0" w:color="auto"/>
              </w:divBdr>
            </w:div>
            <w:div w:id="1966891011">
              <w:marLeft w:val="0"/>
              <w:marRight w:val="0"/>
              <w:marTop w:val="0"/>
              <w:marBottom w:val="0"/>
              <w:divBdr>
                <w:top w:val="none" w:sz="0" w:space="0" w:color="auto"/>
                <w:left w:val="none" w:sz="0" w:space="0" w:color="auto"/>
                <w:bottom w:val="none" w:sz="0" w:space="0" w:color="auto"/>
                <w:right w:val="none" w:sz="0" w:space="0" w:color="auto"/>
              </w:divBdr>
            </w:div>
            <w:div w:id="1871725667">
              <w:marLeft w:val="0"/>
              <w:marRight w:val="0"/>
              <w:marTop w:val="0"/>
              <w:marBottom w:val="0"/>
              <w:divBdr>
                <w:top w:val="none" w:sz="0" w:space="0" w:color="auto"/>
                <w:left w:val="none" w:sz="0" w:space="0" w:color="auto"/>
                <w:bottom w:val="none" w:sz="0" w:space="0" w:color="auto"/>
                <w:right w:val="none" w:sz="0" w:space="0" w:color="auto"/>
              </w:divBdr>
            </w:div>
            <w:div w:id="865601621">
              <w:marLeft w:val="0"/>
              <w:marRight w:val="0"/>
              <w:marTop w:val="0"/>
              <w:marBottom w:val="0"/>
              <w:divBdr>
                <w:top w:val="none" w:sz="0" w:space="0" w:color="auto"/>
                <w:left w:val="none" w:sz="0" w:space="0" w:color="auto"/>
                <w:bottom w:val="none" w:sz="0" w:space="0" w:color="auto"/>
                <w:right w:val="none" w:sz="0" w:space="0" w:color="auto"/>
              </w:divBdr>
            </w:div>
            <w:div w:id="622616077">
              <w:marLeft w:val="0"/>
              <w:marRight w:val="0"/>
              <w:marTop w:val="0"/>
              <w:marBottom w:val="0"/>
              <w:divBdr>
                <w:top w:val="none" w:sz="0" w:space="0" w:color="auto"/>
                <w:left w:val="none" w:sz="0" w:space="0" w:color="auto"/>
                <w:bottom w:val="none" w:sz="0" w:space="0" w:color="auto"/>
                <w:right w:val="none" w:sz="0" w:space="0" w:color="auto"/>
              </w:divBdr>
            </w:div>
            <w:div w:id="942419148">
              <w:marLeft w:val="0"/>
              <w:marRight w:val="0"/>
              <w:marTop w:val="0"/>
              <w:marBottom w:val="0"/>
              <w:divBdr>
                <w:top w:val="none" w:sz="0" w:space="0" w:color="auto"/>
                <w:left w:val="none" w:sz="0" w:space="0" w:color="auto"/>
                <w:bottom w:val="none" w:sz="0" w:space="0" w:color="auto"/>
                <w:right w:val="none" w:sz="0" w:space="0" w:color="auto"/>
              </w:divBdr>
            </w:div>
            <w:div w:id="448016652">
              <w:marLeft w:val="0"/>
              <w:marRight w:val="0"/>
              <w:marTop w:val="0"/>
              <w:marBottom w:val="0"/>
              <w:divBdr>
                <w:top w:val="none" w:sz="0" w:space="0" w:color="auto"/>
                <w:left w:val="none" w:sz="0" w:space="0" w:color="auto"/>
                <w:bottom w:val="none" w:sz="0" w:space="0" w:color="auto"/>
                <w:right w:val="none" w:sz="0" w:space="0" w:color="auto"/>
              </w:divBdr>
            </w:div>
            <w:div w:id="1107504228">
              <w:marLeft w:val="0"/>
              <w:marRight w:val="0"/>
              <w:marTop w:val="0"/>
              <w:marBottom w:val="0"/>
              <w:divBdr>
                <w:top w:val="none" w:sz="0" w:space="0" w:color="auto"/>
                <w:left w:val="none" w:sz="0" w:space="0" w:color="auto"/>
                <w:bottom w:val="none" w:sz="0" w:space="0" w:color="auto"/>
                <w:right w:val="none" w:sz="0" w:space="0" w:color="auto"/>
              </w:divBdr>
            </w:div>
            <w:div w:id="46028712">
              <w:marLeft w:val="0"/>
              <w:marRight w:val="0"/>
              <w:marTop w:val="0"/>
              <w:marBottom w:val="0"/>
              <w:divBdr>
                <w:top w:val="none" w:sz="0" w:space="0" w:color="auto"/>
                <w:left w:val="none" w:sz="0" w:space="0" w:color="auto"/>
                <w:bottom w:val="none" w:sz="0" w:space="0" w:color="auto"/>
                <w:right w:val="none" w:sz="0" w:space="0" w:color="auto"/>
              </w:divBdr>
            </w:div>
            <w:div w:id="1949123699">
              <w:marLeft w:val="0"/>
              <w:marRight w:val="0"/>
              <w:marTop w:val="0"/>
              <w:marBottom w:val="0"/>
              <w:divBdr>
                <w:top w:val="none" w:sz="0" w:space="0" w:color="auto"/>
                <w:left w:val="none" w:sz="0" w:space="0" w:color="auto"/>
                <w:bottom w:val="none" w:sz="0" w:space="0" w:color="auto"/>
                <w:right w:val="none" w:sz="0" w:space="0" w:color="auto"/>
              </w:divBdr>
            </w:div>
            <w:div w:id="2039891063">
              <w:marLeft w:val="0"/>
              <w:marRight w:val="0"/>
              <w:marTop w:val="0"/>
              <w:marBottom w:val="0"/>
              <w:divBdr>
                <w:top w:val="none" w:sz="0" w:space="0" w:color="auto"/>
                <w:left w:val="none" w:sz="0" w:space="0" w:color="auto"/>
                <w:bottom w:val="none" w:sz="0" w:space="0" w:color="auto"/>
                <w:right w:val="none" w:sz="0" w:space="0" w:color="auto"/>
              </w:divBdr>
            </w:div>
            <w:div w:id="801918959">
              <w:marLeft w:val="0"/>
              <w:marRight w:val="0"/>
              <w:marTop w:val="0"/>
              <w:marBottom w:val="0"/>
              <w:divBdr>
                <w:top w:val="none" w:sz="0" w:space="0" w:color="auto"/>
                <w:left w:val="none" w:sz="0" w:space="0" w:color="auto"/>
                <w:bottom w:val="none" w:sz="0" w:space="0" w:color="auto"/>
                <w:right w:val="none" w:sz="0" w:space="0" w:color="auto"/>
              </w:divBdr>
            </w:div>
            <w:div w:id="626741442">
              <w:marLeft w:val="0"/>
              <w:marRight w:val="0"/>
              <w:marTop w:val="0"/>
              <w:marBottom w:val="0"/>
              <w:divBdr>
                <w:top w:val="none" w:sz="0" w:space="0" w:color="auto"/>
                <w:left w:val="none" w:sz="0" w:space="0" w:color="auto"/>
                <w:bottom w:val="none" w:sz="0" w:space="0" w:color="auto"/>
                <w:right w:val="none" w:sz="0" w:space="0" w:color="auto"/>
              </w:divBdr>
            </w:div>
            <w:div w:id="982541259">
              <w:marLeft w:val="0"/>
              <w:marRight w:val="0"/>
              <w:marTop w:val="0"/>
              <w:marBottom w:val="0"/>
              <w:divBdr>
                <w:top w:val="none" w:sz="0" w:space="0" w:color="auto"/>
                <w:left w:val="none" w:sz="0" w:space="0" w:color="auto"/>
                <w:bottom w:val="none" w:sz="0" w:space="0" w:color="auto"/>
                <w:right w:val="none" w:sz="0" w:space="0" w:color="auto"/>
              </w:divBdr>
            </w:div>
            <w:div w:id="23748712">
              <w:marLeft w:val="0"/>
              <w:marRight w:val="0"/>
              <w:marTop w:val="0"/>
              <w:marBottom w:val="0"/>
              <w:divBdr>
                <w:top w:val="none" w:sz="0" w:space="0" w:color="auto"/>
                <w:left w:val="none" w:sz="0" w:space="0" w:color="auto"/>
                <w:bottom w:val="none" w:sz="0" w:space="0" w:color="auto"/>
                <w:right w:val="none" w:sz="0" w:space="0" w:color="auto"/>
              </w:divBdr>
            </w:div>
            <w:div w:id="171799352">
              <w:marLeft w:val="0"/>
              <w:marRight w:val="0"/>
              <w:marTop w:val="0"/>
              <w:marBottom w:val="0"/>
              <w:divBdr>
                <w:top w:val="none" w:sz="0" w:space="0" w:color="auto"/>
                <w:left w:val="none" w:sz="0" w:space="0" w:color="auto"/>
                <w:bottom w:val="none" w:sz="0" w:space="0" w:color="auto"/>
                <w:right w:val="none" w:sz="0" w:space="0" w:color="auto"/>
              </w:divBdr>
            </w:div>
            <w:div w:id="1713534221">
              <w:marLeft w:val="0"/>
              <w:marRight w:val="0"/>
              <w:marTop w:val="0"/>
              <w:marBottom w:val="0"/>
              <w:divBdr>
                <w:top w:val="none" w:sz="0" w:space="0" w:color="auto"/>
                <w:left w:val="none" w:sz="0" w:space="0" w:color="auto"/>
                <w:bottom w:val="none" w:sz="0" w:space="0" w:color="auto"/>
                <w:right w:val="none" w:sz="0" w:space="0" w:color="auto"/>
              </w:divBdr>
            </w:div>
            <w:div w:id="378360657">
              <w:marLeft w:val="0"/>
              <w:marRight w:val="0"/>
              <w:marTop w:val="0"/>
              <w:marBottom w:val="0"/>
              <w:divBdr>
                <w:top w:val="none" w:sz="0" w:space="0" w:color="auto"/>
                <w:left w:val="none" w:sz="0" w:space="0" w:color="auto"/>
                <w:bottom w:val="none" w:sz="0" w:space="0" w:color="auto"/>
                <w:right w:val="none" w:sz="0" w:space="0" w:color="auto"/>
              </w:divBdr>
            </w:div>
            <w:div w:id="1802260284">
              <w:marLeft w:val="0"/>
              <w:marRight w:val="0"/>
              <w:marTop w:val="0"/>
              <w:marBottom w:val="0"/>
              <w:divBdr>
                <w:top w:val="none" w:sz="0" w:space="0" w:color="auto"/>
                <w:left w:val="none" w:sz="0" w:space="0" w:color="auto"/>
                <w:bottom w:val="none" w:sz="0" w:space="0" w:color="auto"/>
                <w:right w:val="none" w:sz="0" w:space="0" w:color="auto"/>
              </w:divBdr>
            </w:div>
            <w:div w:id="1636448688">
              <w:marLeft w:val="0"/>
              <w:marRight w:val="0"/>
              <w:marTop w:val="0"/>
              <w:marBottom w:val="0"/>
              <w:divBdr>
                <w:top w:val="none" w:sz="0" w:space="0" w:color="auto"/>
                <w:left w:val="none" w:sz="0" w:space="0" w:color="auto"/>
                <w:bottom w:val="none" w:sz="0" w:space="0" w:color="auto"/>
                <w:right w:val="none" w:sz="0" w:space="0" w:color="auto"/>
              </w:divBdr>
            </w:div>
            <w:div w:id="865368363">
              <w:marLeft w:val="0"/>
              <w:marRight w:val="0"/>
              <w:marTop w:val="0"/>
              <w:marBottom w:val="0"/>
              <w:divBdr>
                <w:top w:val="none" w:sz="0" w:space="0" w:color="auto"/>
                <w:left w:val="none" w:sz="0" w:space="0" w:color="auto"/>
                <w:bottom w:val="none" w:sz="0" w:space="0" w:color="auto"/>
                <w:right w:val="none" w:sz="0" w:space="0" w:color="auto"/>
              </w:divBdr>
            </w:div>
            <w:div w:id="390157680">
              <w:marLeft w:val="0"/>
              <w:marRight w:val="0"/>
              <w:marTop w:val="0"/>
              <w:marBottom w:val="0"/>
              <w:divBdr>
                <w:top w:val="none" w:sz="0" w:space="0" w:color="auto"/>
                <w:left w:val="none" w:sz="0" w:space="0" w:color="auto"/>
                <w:bottom w:val="none" w:sz="0" w:space="0" w:color="auto"/>
                <w:right w:val="none" w:sz="0" w:space="0" w:color="auto"/>
              </w:divBdr>
            </w:div>
            <w:div w:id="972717119">
              <w:marLeft w:val="0"/>
              <w:marRight w:val="0"/>
              <w:marTop w:val="0"/>
              <w:marBottom w:val="0"/>
              <w:divBdr>
                <w:top w:val="none" w:sz="0" w:space="0" w:color="auto"/>
                <w:left w:val="none" w:sz="0" w:space="0" w:color="auto"/>
                <w:bottom w:val="none" w:sz="0" w:space="0" w:color="auto"/>
                <w:right w:val="none" w:sz="0" w:space="0" w:color="auto"/>
              </w:divBdr>
            </w:div>
            <w:div w:id="532612985">
              <w:marLeft w:val="0"/>
              <w:marRight w:val="0"/>
              <w:marTop w:val="0"/>
              <w:marBottom w:val="0"/>
              <w:divBdr>
                <w:top w:val="none" w:sz="0" w:space="0" w:color="auto"/>
                <w:left w:val="none" w:sz="0" w:space="0" w:color="auto"/>
                <w:bottom w:val="none" w:sz="0" w:space="0" w:color="auto"/>
                <w:right w:val="none" w:sz="0" w:space="0" w:color="auto"/>
              </w:divBdr>
            </w:div>
            <w:div w:id="900675183">
              <w:marLeft w:val="0"/>
              <w:marRight w:val="0"/>
              <w:marTop w:val="0"/>
              <w:marBottom w:val="0"/>
              <w:divBdr>
                <w:top w:val="none" w:sz="0" w:space="0" w:color="auto"/>
                <w:left w:val="none" w:sz="0" w:space="0" w:color="auto"/>
                <w:bottom w:val="none" w:sz="0" w:space="0" w:color="auto"/>
                <w:right w:val="none" w:sz="0" w:space="0" w:color="auto"/>
              </w:divBdr>
            </w:div>
            <w:div w:id="1472364001">
              <w:marLeft w:val="0"/>
              <w:marRight w:val="0"/>
              <w:marTop w:val="0"/>
              <w:marBottom w:val="0"/>
              <w:divBdr>
                <w:top w:val="none" w:sz="0" w:space="0" w:color="auto"/>
                <w:left w:val="none" w:sz="0" w:space="0" w:color="auto"/>
                <w:bottom w:val="none" w:sz="0" w:space="0" w:color="auto"/>
                <w:right w:val="none" w:sz="0" w:space="0" w:color="auto"/>
              </w:divBdr>
            </w:div>
            <w:div w:id="1234200605">
              <w:marLeft w:val="0"/>
              <w:marRight w:val="0"/>
              <w:marTop w:val="0"/>
              <w:marBottom w:val="0"/>
              <w:divBdr>
                <w:top w:val="none" w:sz="0" w:space="0" w:color="auto"/>
                <w:left w:val="none" w:sz="0" w:space="0" w:color="auto"/>
                <w:bottom w:val="none" w:sz="0" w:space="0" w:color="auto"/>
                <w:right w:val="none" w:sz="0" w:space="0" w:color="auto"/>
              </w:divBdr>
            </w:div>
            <w:div w:id="1032267512">
              <w:marLeft w:val="0"/>
              <w:marRight w:val="0"/>
              <w:marTop w:val="0"/>
              <w:marBottom w:val="0"/>
              <w:divBdr>
                <w:top w:val="none" w:sz="0" w:space="0" w:color="auto"/>
                <w:left w:val="none" w:sz="0" w:space="0" w:color="auto"/>
                <w:bottom w:val="none" w:sz="0" w:space="0" w:color="auto"/>
                <w:right w:val="none" w:sz="0" w:space="0" w:color="auto"/>
              </w:divBdr>
            </w:div>
            <w:div w:id="401102013">
              <w:marLeft w:val="0"/>
              <w:marRight w:val="0"/>
              <w:marTop w:val="0"/>
              <w:marBottom w:val="0"/>
              <w:divBdr>
                <w:top w:val="none" w:sz="0" w:space="0" w:color="auto"/>
                <w:left w:val="none" w:sz="0" w:space="0" w:color="auto"/>
                <w:bottom w:val="none" w:sz="0" w:space="0" w:color="auto"/>
                <w:right w:val="none" w:sz="0" w:space="0" w:color="auto"/>
              </w:divBdr>
            </w:div>
            <w:div w:id="2108187841">
              <w:marLeft w:val="0"/>
              <w:marRight w:val="0"/>
              <w:marTop w:val="0"/>
              <w:marBottom w:val="0"/>
              <w:divBdr>
                <w:top w:val="none" w:sz="0" w:space="0" w:color="auto"/>
                <w:left w:val="none" w:sz="0" w:space="0" w:color="auto"/>
                <w:bottom w:val="none" w:sz="0" w:space="0" w:color="auto"/>
                <w:right w:val="none" w:sz="0" w:space="0" w:color="auto"/>
              </w:divBdr>
            </w:div>
            <w:div w:id="1413237560">
              <w:marLeft w:val="0"/>
              <w:marRight w:val="0"/>
              <w:marTop w:val="0"/>
              <w:marBottom w:val="0"/>
              <w:divBdr>
                <w:top w:val="none" w:sz="0" w:space="0" w:color="auto"/>
                <w:left w:val="none" w:sz="0" w:space="0" w:color="auto"/>
                <w:bottom w:val="none" w:sz="0" w:space="0" w:color="auto"/>
                <w:right w:val="none" w:sz="0" w:space="0" w:color="auto"/>
              </w:divBdr>
            </w:div>
            <w:div w:id="848757211">
              <w:marLeft w:val="0"/>
              <w:marRight w:val="0"/>
              <w:marTop w:val="0"/>
              <w:marBottom w:val="0"/>
              <w:divBdr>
                <w:top w:val="none" w:sz="0" w:space="0" w:color="auto"/>
                <w:left w:val="none" w:sz="0" w:space="0" w:color="auto"/>
                <w:bottom w:val="none" w:sz="0" w:space="0" w:color="auto"/>
                <w:right w:val="none" w:sz="0" w:space="0" w:color="auto"/>
              </w:divBdr>
            </w:div>
            <w:div w:id="792986188">
              <w:marLeft w:val="0"/>
              <w:marRight w:val="0"/>
              <w:marTop w:val="0"/>
              <w:marBottom w:val="0"/>
              <w:divBdr>
                <w:top w:val="none" w:sz="0" w:space="0" w:color="auto"/>
                <w:left w:val="none" w:sz="0" w:space="0" w:color="auto"/>
                <w:bottom w:val="none" w:sz="0" w:space="0" w:color="auto"/>
                <w:right w:val="none" w:sz="0" w:space="0" w:color="auto"/>
              </w:divBdr>
            </w:div>
            <w:div w:id="870915672">
              <w:marLeft w:val="0"/>
              <w:marRight w:val="0"/>
              <w:marTop w:val="0"/>
              <w:marBottom w:val="0"/>
              <w:divBdr>
                <w:top w:val="none" w:sz="0" w:space="0" w:color="auto"/>
                <w:left w:val="none" w:sz="0" w:space="0" w:color="auto"/>
                <w:bottom w:val="none" w:sz="0" w:space="0" w:color="auto"/>
                <w:right w:val="none" w:sz="0" w:space="0" w:color="auto"/>
              </w:divBdr>
            </w:div>
            <w:div w:id="664236946">
              <w:marLeft w:val="0"/>
              <w:marRight w:val="0"/>
              <w:marTop w:val="0"/>
              <w:marBottom w:val="0"/>
              <w:divBdr>
                <w:top w:val="none" w:sz="0" w:space="0" w:color="auto"/>
                <w:left w:val="none" w:sz="0" w:space="0" w:color="auto"/>
                <w:bottom w:val="none" w:sz="0" w:space="0" w:color="auto"/>
                <w:right w:val="none" w:sz="0" w:space="0" w:color="auto"/>
              </w:divBdr>
            </w:div>
            <w:div w:id="1187210305">
              <w:marLeft w:val="0"/>
              <w:marRight w:val="0"/>
              <w:marTop w:val="0"/>
              <w:marBottom w:val="0"/>
              <w:divBdr>
                <w:top w:val="none" w:sz="0" w:space="0" w:color="auto"/>
                <w:left w:val="none" w:sz="0" w:space="0" w:color="auto"/>
                <w:bottom w:val="none" w:sz="0" w:space="0" w:color="auto"/>
                <w:right w:val="none" w:sz="0" w:space="0" w:color="auto"/>
              </w:divBdr>
            </w:div>
            <w:div w:id="673073099">
              <w:marLeft w:val="0"/>
              <w:marRight w:val="0"/>
              <w:marTop w:val="0"/>
              <w:marBottom w:val="0"/>
              <w:divBdr>
                <w:top w:val="none" w:sz="0" w:space="0" w:color="auto"/>
                <w:left w:val="none" w:sz="0" w:space="0" w:color="auto"/>
                <w:bottom w:val="none" w:sz="0" w:space="0" w:color="auto"/>
                <w:right w:val="none" w:sz="0" w:space="0" w:color="auto"/>
              </w:divBdr>
            </w:div>
            <w:div w:id="1593509773">
              <w:marLeft w:val="0"/>
              <w:marRight w:val="0"/>
              <w:marTop w:val="0"/>
              <w:marBottom w:val="0"/>
              <w:divBdr>
                <w:top w:val="none" w:sz="0" w:space="0" w:color="auto"/>
                <w:left w:val="none" w:sz="0" w:space="0" w:color="auto"/>
                <w:bottom w:val="none" w:sz="0" w:space="0" w:color="auto"/>
                <w:right w:val="none" w:sz="0" w:space="0" w:color="auto"/>
              </w:divBdr>
            </w:div>
            <w:div w:id="967198789">
              <w:marLeft w:val="0"/>
              <w:marRight w:val="0"/>
              <w:marTop w:val="0"/>
              <w:marBottom w:val="0"/>
              <w:divBdr>
                <w:top w:val="none" w:sz="0" w:space="0" w:color="auto"/>
                <w:left w:val="none" w:sz="0" w:space="0" w:color="auto"/>
                <w:bottom w:val="none" w:sz="0" w:space="0" w:color="auto"/>
                <w:right w:val="none" w:sz="0" w:space="0" w:color="auto"/>
              </w:divBdr>
            </w:div>
            <w:div w:id="234555609">
              <w:marLeft w:val="0"/>
              <w:marRight w:val="0"/>
              <w:marTop w:val="0"/>
              <w:marBottom w:val="0"/>
              <w:divBdr>
                <w:top w:val="none" w:sz="0" w:space="0" w:color="auto"/>
                <w:left w:val="none" w:sz="0" w:space="0" w:color="auto"/>
                <w:bottom w:val="none" w:sz="0" w:space="0" w:color="auto"/>
                <w:right w:val="none" w:sz="0" w:space="0" w:color="auto"/>
              </w:divBdr>
            </w:div>
            <w:div w:id="31158188">
              <w:marLeft w:val="0"/>
              <w:marRight w:val="0"/>
              <w:marTop w:val="0"/>
              <w:marBottom w:val="0"/>
              <w:divBdr>
                <w:top w:val="none" w:sz="0" w:space="0" w:color="auto"/>
                <w:left w:val="none" w:sz="0" w:space="0" w:color="auto"/>
                <w:bottom w:val="none" w:sz="0" w:space="0" w:color="auto"/>
                <w:right w:val="none" w:sz="0" w:space="0" w:color="auto"/>
              </w:divBdr>
            </w:div>
            <w:div w:id="1194227675">
              <w:marLeft w:val="0"/>
              <w:marRight w:val="0"/>
              <w:marTop w:val="0"/>
              <w:marBottom w:val="0"/>
              <w:divBdr>
                <w:top w:val="none" w:sz="0" w:space="0" w:color="auto"/>
                <w:left w:val="none" w:sz="0" w:space="0" w:color="auto"/>
                <w:bottom w:val="none" w:sz="0" w:space="0" w:color="auto"/>
                <w:right w:val="none" w:sz="0" w:space="0" w:color="auto"/>
              </w:divBdr>
            </w:div>
            <w:div w:id="1065764945">
              <w:marLeft w:val="0"/>
              <w:marRight w:val="0"/>
              <w:marTop w:val="0"/>
              <w:marBottom w:val="0"/>
              <w:divBdr>
                <w:top w:val="none" w:sz="0" w:space="0" w:color="auto"/>
                <w:left w:val="none" w:sz="0" w:space="0" w:color="auto"/>
                <w:bottom w:val="none" w:sz="0" w:space="0" w:color="auto"/>
                <w:right w:val="none" w:sz="0" w:space="0" w:color="auto"/>
              </w:divBdr>
            </w:div>
            <w:div w:id="1740899815">
              <w:marLeft w:val="0"/>
              <w:marRight w:val="0"/>
              <w:marTop w:val="0"/>
              <w:marBottom w:val="0"/>
              <w:divBdr>
                <w:top w:val="none" w:sz="0" w:space="0" w:color="auto"/>
                <w:left w:val="none" w:sz="0" w:space="0" w:color="auto"/>
                <w:bottom w:val="none" w:sz="0" w:space="0" w:color="auto"/>
                <w:right w:val="none" w:sz="0" w:space="0" w:color="auto"/>
              </w:divBdr>
            </w:div>
            <w:div w:id="2115515492">
              <w:marLeft w:val="0"/>
              <w:marRight w:val="0"/>
              <w:marTop w:val="0"/>
              <w:marBottom w:val="0"/>
              <w:divBdr>
                <w:top w:val="none" w:sz="0" w:space="0" w:color="auto"/>
                <w:left w:val="none" w:sz="0" w:space="0" w:color="auto"/>
                <w:bottom w:val="none" w:sz="0" w:space="0" w:color="auto"/>
                <w:right w:val="none" w:sz="0" w:space="0" w:color="auto"/>
              </w:divBdr>
            </w:div>
            <w:div w:id="1990211791">
              <w:marLeft w:val="0"/>
              <w:marRight w:val="0"/>
              <w:marTop w:val="0"/>
              <w:marBottom w:val="0"/>
              <w:divBdr>
                <w:top w:val="none" w:sz="0" w:space="0" w:color="auto"/>
                <w:left w:val="none" w:sz="0" w:space="0" w:color="auto"/>
                <w:bottom w:val="none" w:sz="0" w:space="0" w:color="auto"/>
                <w:right w:val="none" w:sz="0" w:space="0" w:color="auto"/>
              </w:divBdr>
            </w:div>
            <w:div w:id="1706171990">
              <w:marLeft w:val="0"/>
              <w:marRight w:val="0"/>
              <w:marTop w:val="0"/>
              <w:marBottom w:val="0"/>
              <w:divBdr>
                <w:top w:val="none" w:sz="0" w:space="0" w:color="auto"/>
                <w:left w:val="none" w:sz="0" w:space="0" w:color="auto"/>
                <w:bottom w:val="none" w:sz="0" w:space="0" w:color="auto"/>
                <w:right w:val="none" w:sz="0" w:space="0" w:color="auto"/>
              </w:divBdr>
            </w:div>
            <w:div w:id="1295214392">
              <w:marLeft w:val="0"/>
              <w:marRight w:val="0"/>
              <w:marTop w:val="0"/>
              <w:marBottom w:val="0"/>
              <w:divBdr>
                <w:top w:val="none" w:sz="0" w:space="0" w:color="auto"/>
                <w:left w:val="none" w:sz="0" w:space="0" w:color="auto"/>
                <w:bottom w:val="none" w:sz="0" w:space="0" w:color="auto"/>
                <w:right w:val="none" w:sz="0" w:space="0" w:color="auto"/>
              </w:divBdr>
            </w:div>
            <w:div w:id="2009399822">
              <w:marLeft w:val="0"/>
              <w:marRight w:val="0"/>
              <w:marTop w:val="0"/>
              <w:marBottom w:val="0"/>
              <w:divBdr>
                <w:top w:val="none" w:sz="0" w:space="0" w:color="auto"/>
                <w:left w:val="none" w:sz="0" w:space="0" w:color="auto"/>
                <w:bottom w:val="none" w:sz="0" w:space="0" w:color="auto"/>
                <w:right w:val="none" w:sz="0" w:space="0" w:color="auto"/>
              </w:divBdr>
            </w:div>
            <w:div w:id="1574588308">
              <w:marLeft w:val="0"/>
              <w:marRight w:val="0"/>
              <w:marTop w:val="0"/>
              <w:marBottom w:val="0"/>
              <w:divBdr>
                <w:top w:val="none" w:sz="0" w:space="0" w:color="auto"/>
                <w:left w:val="none" w:sz="0" w:space="0" w:color="auto"/>
                <w:bottom w:val="none" w:sz="0" w:space="0" w:color="auto"/>
                <w:right w:val="none" w:sz="0" w:space="0" w:color="auto"/>
              </w:divBdr>
            </w:div>
            <w:div w:id="182743246">
              <w:marLeft w:val="0"/>
              <w:marRight w:val="0"/>
              <w:marTop w:val="0"/>
              <w:marBottom w:val="0"/>
              <w:divBdr>
                <w:top w:val="none" w:sz="0" w:space="0" w:color="auto"/>
                <w:left w:val="none" w:sz="0" w:space="0" w:color="auto"/>
                <w:bottom w:val="none" w:sz="0" w:space="0" w:color="auto"/>
                <w:right w:val="none" w:sz="0" w:space="0" w:color="auto"/>
              </w:divBdr>
            </w:div>
            <w:div w:id="683635444">
              <w:marLeft w:val="0"/>
              <w:marRight w:val="0"/>
              <w:marTop w:val="0"/>
              <w:marBottom w:val="0"/>
              <w:divBdr>
                <w:top w:val="none" w:sz="0" w:space="0" w:color="auto"/>
                <w:left w:val="none" w:sz="0" w:space="0" w:color="auto"/>
                <w:bottom w:val="none" w:sz="0" w:space="0" w:color="auto"/>
                <w:right w:val="none" w:sz="0" w:space="0" w:color="auto"/>
              </w:divBdr>
            </w:div>
            <w:div w:id="715470336">
              <w:marLeft w:val="0"/>
              <w:marRight w:val="0"/>
              <w:marTop w:val="0"/>
              <w:marBottom w:val="0"/>
              <w:divBdr>
                <w:top w:val="none" w:sz="0" w:space="0" w:color="auto"/>
                <w:left w:val="none" w:sz="0" w:space="0" w:color="auto"/>
                <w:bottom w:val="none" w:sz="0" w:space="0" w:color="auto"/>
                <w:right w:val="none" w:sz="0" w:space="0" w:color="auto"/>
              </w:divBdr>
            </w:div>
            <w:div w:id="702634032">
              <w:marLeft w:val="0"/>
              <w:marRight w:val="0"/>
              <w:marTop w:val="0"/>
              <w:marBottom w:val="0"/>
              <w:divBdr>
                <w:top w:val="none" w:sz="0" w:space="0" w:color="auto"/>
                <w:left w:val="none" w:sz="0" w:space="0" w:color="auto"/>
                <w:bottom w:val="none" w:sz="0" w:space="0" w:color="auto"/>
                <w:right w:val="none" w:sz="0" w:space="0" w:color="auto"/>
              </w:divBdr>
            </w:div>
            <w:div w:id="1178621229">
              <w:marLeft w:val="0"/>
              <w:marRight w:val="0"/>
              <w:marTop w:val="0"/>
              <w:marBottom w:val="0"/>
              <w:divBdr>
                <w:top w:val="none" w:sz="0" w:space="0" w:color="auto"/>
                <w:left w:val="none" w:sz="0" w:space="0" w:color="auto"/>
                <w:bottom w:val="none" w:sz="0" w:space="0" w:color="auto"/>
                <w:right w:val="none" w:sz="0" w:space="0" w:color="auto"/>
              </w:divBdr>
            </w:div>
            <w:div w:id="777068045">
              <w:marLeft w:val="0"/>
              <w:marRight w:val="0"/>
              <w:marTop w:val="0"/>
              <w:marBottom w:val="0"/>
              <w:divBdr>
                <w:top w:val="none" w:sz="0" w:space="0" w:color="auto"/>
                <w:left w:val="none" w:sz="0" w:space="0" w:color="auto"/>
                <w:bottom w:val="none" w:sz="0" w:space="0" w:color="auto"/>
                <w:right w:val="none" w:sz="0" w:space="0" w:color="auto"/>
              </w:divBdr>
            </w:div>
            <w:div w:id="1859201203">
              <w:marLeft w:val="0"/>
              <w:marRight w:val="0"/>
              <w:marTop w:val="0"/>
              <w:marBottom w:val="0"/>
              <w:divBdr>
                <w:top w:val="none" w:sz="0" w:space="0" w:color="auto"/>
                <w:left w:val="none" w:sz="0" w:space="0" w:color="auto"/>
                <w:bottom w:val="none" w:sz="0" w:space="0" w:color="auto"/>
                <w:right w:val="none" w:sz="0" w:space="0" w:color="auto"/>
              </w:divBdr>
            </w:div>
            <w:div w:id="2070420622">
              <w:marLeft w:val="0"/>
              <w:marRight w:val="0"/>
              <w:marTop w:val="0"/>
              <w:marBottom w:val="0"/>
              <w:divBdr>
                <w:top w:val="none" w:sz="0" w:space="0" w:color="auto"/>
                <w:left w:val="none" w:sz="0" w:space="0" w:color="auto"/>
                <w:bottom w:val="none" w:sz="0" w:space="0" w:color="auto"/>
                <w:right w:val="none" w:sz="0" w:space="0" w:color="auto"/>
              </w:divBdr>
            </w:div>
            <w:div w:id="3168170">
              <w:marLeft w:val="0"/>
              <w:marRight w:val="0"/>
              <w:marTop w:val="0"/>
              <w:marBottom w:val="0"/>
              <w:divBdr>
                <w:top w:val="none" w:sz="0" w:space="0" w:color="auto"/>
                <w:left w:val="none" w:sz="0" w:space="0" w:color="auto"/>
                <w:bottom w:val="none" w:sz="0" w:space="0" w:color="auto"/>
                <w:right w:val="none" w:sz="0" w:space="0" w:color="auto"/>
              </w:divBdr>
            </w:div>
            <w:div w:id="845049933">
              <w:marLeft w:val="0"/>
              <w:marRight w:val="0"/>
              <w:marTop w:val="0"/>
              <w:marBottom w:val="0"/>
              <w:divBdr>
                <w:top w:val="none" w:sz="0" w:space="0" w:color="auto"/>
                <w:left w:val="none" w:sz="0" w:space="0" w:color="auto"/>
                <w:bottom w:val="none" w:sz="0" w:space="0" w:color="auto"/>
                <w:right w:val="none" w:sz="0" w:space="0" w:color="auto"/>
              </w:divBdr>
            </w:div>
            <w:div w:id="1711370708">
              <w:marLeft w:val="0"/>
              <w:marRight w:val="0"/>
              <w:marTop w:val="0"/>
              <w:marBottom w:val="0"/>
              <w:divBdr>
                <w:top w:val="none" w:sz="0" w:space="0" w:color="auto"/>
                <w:left w:val="none" w:sz="0" w:space="0" w:color="auto"/>
                <w:bottom w:val="none" w:sz="0" w:space="0" w:color="auto"/>
                <w:right w:val="none" w:sz="0" w:space="0" w:color="auto"/>
              </w:divBdr>
            </w:div>
            <w:div w:id="1934782815">
              <w:marLeft w:val="0"/>
              <w:marRight w:val="0"/>
              <w:marTop w:val="0"/>
              <w:marBottom w:val="0"/>
              <w:divBdr>
                <w:top w:val="none" w:sz="0" w:space="0" w:color="auto"/>
                <w:left w:val="none" w:sz="0" w:space="0" w:color="auto"/>
                <w:bottom w:val="none" w:sz="0" w:space="0" w:color="auto"/>
                <w:right w:val="none" w:sz="0" w:space="0" w:color="auto"/>
              </w:divBdr>
            </w:div>
            <w:div w:id="1874805474">
              <w:marLeft w:val="0"/>
              <w:marRight w:val="0"/>
              <w:marTop w:val="0"/>
              <w:marBottom w:val="0"/>
              <w:divBdr>
                <w:top w:val="none" w:sz="0" w:space="0" w:color="auto"/>
                <w:left w:val="none" w:sz="0" w:space="0" w:color="auto"/>
                <w:bottom w:val="none" w:sz="0" w:space="0" w:color="auto"/>
                <w:right w:val="none" w:sz="0" w:space="0" w:color="auto"/>
              </w:divBdr>
            </w:div>
            <w:div w:id="2050297191">
              <w:marLeft w:val="0"/>
              <w:marRight w:val="0"/>
              <w:marTop w:val="0"/>
              <w:marBottom w:val="0"/>
              <w:divBdr>
                <w:top w:val="none" w:sz="0" w:space="0" w:color="auto"/>
                <w:left w:val="none" w:sz="0" w:space="0" w:color="auto"/>
                <w:bottom w:val="none" w:sz="0" w:space="0" w:color="auto"/>
                <w:right w:val="none" w:sz="0" w:space="0" w:color="auto"/>
              </w:divBdr>
            </w:div>
            <w:div w:id="1033069943">
              <w:marLeft w:val="0"/>
              <w:marRight w:val="0"/>
              <w:marTop w:val="0"/>
              <w:marBottom w:val="0"/>
              <w:divBdr>
                <w:top w:val="none" w:sz="0" w:space="0" w:color="auto"/>
                <w:left w:val="none" w:sz="0" w:space="0" w:color="auto"/>
                <w:bottom w:val="none" w:sz="0" w:space="0" w:color="auto"/>
                <w:right w:val="none" w:sz="0" w:space="0" w:color="auto"/>
              </w:divBdr>
            </w:div>
            <w:div w:id="538709831">
              <w:marLeft w:val="0"/>
              <w:marRight w:val="0"/>
              <w:marTop w:val="0"/>
              <w:marBottom w:val="0"/>
              <w:divBdr>
                <w:top w:val="none" w:sz="0" w:space="0" w:color="auto"/>
                <w:left w:val="none" w:sz="0" w:space="0" w:color="auto"/>
                <w:bottom w:val="none" w:sz="0" w:space="0" w:color="auto"/>
                <w:right w:val="none" w:sz="0" w:space="0" w:color="auto"/>
              </w:divBdr>
            </w:div>
            <w:div w:id="597711753">
              <w:marLeft w:val="0"/>
              <w:marRight w:val="0"/>
              <w:marTop w:val="0"/>
              <w:marBottom w:val="0"/>
              <w:divBdr>
                <w:top w:val="none" w:sz="0" w:space="0" w:color="auto"/>
                <w:left w:val="none" w:sz="0" w:space="0" w:color="auto"/>
                <w:bottom w:val="none" w:sz="0" w:space="0" w:color="auto"/>
                <w:right w:val="none" w:sz="0" w:space="0" w:color="auto"/>
              </w:divBdr>
            </w:div>
            <w:div w:id="864637436">
              <w:marLeft w:val="0"/>
              <w:marRight w:val="0"/>
              <w:marTop w:val="0"/>
              <w:marBottom w:val="0"/>
              <w:divBdr>
                <w:top w:val="none" w:sz="0" w:space="0" w:color="auto"/>
                <w:left w:val="none" w:sz="0" w:space="0" w:color="auto"/>
                <w:bottom w:val="none" w:sz="0" w:space="0" w:color="auto"/>
                <w:right w:val="none" w:sz="0" w:space="0" w:color="auto"/>
              </w:divBdr>
            </w:div>
            <w:div w:id="1489592450">
              <w:marLeft w:val="0"/>
              <w:marRight w:val="0"/>
              <w:marTop w:val="0"/>
              <w:marBottom w:val="0"/>
              <w:divBdr>
                <w:top w:val="none" w:sz="0" w:space="0" w:color="auto"/>
                <w:left w:val="none" w:sz="0" w:space="0" w:color="auto"/>
                <w:bottom w:val="none" w:sz="0" w:space="0" w:color="auto"/>
                <w:right w:val="none" w:sz="0" w:space="0" w:color="auto"/>
              </w:divBdr>
            </w:div>
            <w:div w:id="199440079">
              <w:marLeft w:val="0"/>
              <w:marRight w:val="0"/>
              <w:marTop w:val="0"/>
              <w:marBottom w:val="0"/>
              <w:divBdr>
                <w:top w:val="none" w:sz="0" w:space="0" w:color="auto"/>
                <w:left w:val="none" w:sz="0" w:space="0" w:color="auto"/>
                <w:bottom w:val="none" w:sz="0" w:space="0" w:color="auto"/>
                <w:right w:val="none" w:sz="0" w:space="0" w:color="auto"/>
              </w:divBdr>
            </w:div>
            <w:div w:id="1085418172">
              <w:marLeft w:val="0"/>
              <w:marRight w:val="0"/>
              <w:marTop w:val="0"/>
              <w:marBottom w:val="0"/>
              <w:divBdr>
                <w:top w:val="none" w:sz="0" w:space="0" w:color="auto"/>
                <w:left w:val="none" w:sz="0" w:space="0" w:color="auto"/>
                <w:bottom w:val="none" w:sz="0" w:space="0" w:color="auto"/>
                <w:right w:val="none" w:sz="0" w:space="0" w:color="auto"/>
              </w:divBdr>
            </w:div>
            <w:div w:id="198133925">
              <w:marLeft w:val="0"/>
              <w:marRight w:val="0"/>
              <w:marTop w:val="0"/>
              <w:marBottom w:val="0"/>
              <w:divBdr>
                <w:top w:val="none" w:sz="0" w:space="0" w:color="auto"/>
                <w:left w:val="none" w:sz="0" w:space="0" w:color="auto"/>
                <w:bottom w:val="none" w:sz="0" w:space="0" w:color="auto"/>
                <w:right w:val="none" w:sz="0" w:space="0" w:color="auto"/>
              </w:divBdr>
            </w:div>
            <w:div w:id="1854613829">
              <w:marLeft w:val="0"/>
              <w:marRight w:val="0"/>
              <w:marTop w:val="0"/>
              <w:marBottom w:val="0"/>
              <w:divBdr>
                <w:top w:val="none" w:sz="0" w:space="0" w:color="auto"/>
                <w:left w:val="none" w:sz="0" w:space="0" w:color="auto"/>
                <w:bottom w:val="none" w:sz="0" w:space="0" w:color="auto"/>
                <w:right w:val="none" w:sz="0" w:space="0" w:color="auto"/>
              </w:divBdr>
            </w:div>
            <w:div w:id="1476071764">
              <w:marLeft w:val="0"/>
              <w:marRight w:val="0"/>
              <w:marTop w:val="0"/>
              <w:marBottom w:val="0"/>
              <w:divBdr>
                <w:top w:val="none" w:sz="0" w:space="0" w:color="auto"/>
                <w:left w:val="none" w:sz="0" w:space="0" w:color="auto"/>
                <w:bottom w:val="none" w:sz="0" w:space="0" w:color="auto"/>
                <w:right w:val="none" w:sz="0" w:space="0" w:color="auto"/>
              </w:divBdr>
            </w:div>
            <w:div w:id="1505590664">
              <w:marLeft w:val="0"/>
              <w:marRight w:val="0"/>
              <w:marTop w:val="0"/>
              <w:marBottom w:val="0"/>
              <w:divBdr>
                <w:top w:val="none" w:sz="0" w:space="0" w:color="auto"/>
                <w:left w:val="none" w:sz="0" w:space="0" w:color="auto"/>
                <w:bottom w:val="none" w:sz="0" w:space="0" w:color="auto"/>
                <w:right w:val="none" w:sz="0" w:space="0" w:color="auto"/>
              </w:divBdr>
            </w:div>
            <w:div w:id="2053920280">
              <w:marLeft w:val="0"/>
              <w:marRight w:val="0"/>
              <w:marTop w:val="0"/>
              <w:marBottom w:val="0"/>
              <w:divBdr>
                <w:top w:val="none" w:sz="0" w:space="0" w:color="auto"/>
                <w:left w:val="none" w:sz="0" w:space="0" w:color="auto"/>
                <w:bottom w:val="none" w:sz="0" w:space="0" w:color="auto"/>
                <w:right w:val="none" w:sz="0" w:space="0" w:color="auto"/>
              </w:divBdr>
            </w:div>
            <w:div w:id="144467667">
              <w:marLeft w:val="0"/>
              <w:marRight w:val="0"/>
              <w:marTop w:val="0"/>
              <w:marBottom w:val="0"/>
              <w:divBdr>
                <w:top w:val="none" w:sz="0" w:space="0" w:color="auto"/>
                <w:left w:val="none" w:sz="0" w:space="0" w:color="auto"/>
                <w:bottom w:val="none" w:sz="0" w:space="0" w:color="auto"/>
                <w:right w:val="none" w:sz="0" w:space="0" w:color="auto"/>
              </w:divBdr>
            </w:div>
            <w:div w:id="1575385664">
              <w:marLeft w:val="0"/>
              <w:marRight w:val="0"/>
              <w:marTop w:val="0"/>
              <w:marBottom w:val="0"/>
              <w:divBdr>
                <w:top w:val="none" w:sz="0" w:space="0" w:color="auto"/>
                <w:left w:val="none" w:sz="0" w:space="0" w:color="auto"/>
                <w:bottom w:val="none" w:sz="0" w:space="0" w:color="auto"/>
                <w:right w:val="none" w:sz="0" w:space="0" w:color="auto"/>
              </w:divBdr>
            </w:div>
            <w:div w:id="637613886">
              <w:marLeft w:val="0"/>
              <w:marRight w:val="0"/>
              <w:marTop w:val="0"/>
              <w:marBottom w:val="0"/>
              <w:divBdr>
                <w:top w:val="none" w:sz="0" w:space="0" w:color="auto"/>
                <w:left w:val="none" w:sz="0" w:space="0" w:color="auto"/>
                <w:bottom w:val="none" w:sz="0" w:space="0" w:color="auto"/>
                <w:right w:val="none" w:sz="0" w:space="0" w:color="auto"/>
              </w:divBdr>
            </w:div>
            <w:div w:id="1255748957">
              <w:marLeft w:val="0"/>
              <w:marRight w:val="0"/>
              <w:marTop w:val="0"/>
              <w:marBottom w:val="0"/>
              <w:divBdr>
                <w:top w:val="none" w:sz="0" w:space="0" w:color="auto"/>
                <w:left w:val="none" w:sz="0" w:space="0" w:color="auto"/>
                <w:bottom w:val="none" w:sz="0" w:space="0" w:color="auto"/>
                <w:right w:val="none" w:sz="0" w:space="0" w:color="auto"/>
              </w:divBdr>
            </w:div>
            <w:div w:id="1212881015">
              <w:marLeft w:val="0"/>
              <w:marRight w:val="0"/>
              <w:marTop w:val="0"/>
              <w:marBottom w:val="0"/>
              <w:divBdr>
                <w:top w:val="none" w:sz="0" w:space="0" w:color="auto"/>
                <w:left w:val="none" w:sz="0" w:space="0" w:color="auto"/>
                <w:bottom w:val="none" w:sz="0" w:space="0" w:color="auto"/>
                <w:right w:val="none" w:sz="0" w:space="0" w:color="auto"/>
              </w:divBdr>
            </w:div>
            <w:div w:id="275717822">
              <w:marLeft w:val="0"/>
              <w:marRight w:val="0"/>
              <w:marTop w:val="0"/>
              <w:marBottom w:val="0"/>
              <w:divBdr>
                <w:top w:val="none" w:sz="0" w:space="0" w:color="auto"/>
                <w:left w:val="none" w:sz="0" w:space="0" w:color="auto"/>
                <w:bottom w:val="none" w:sz="0" w:space="0" w:color="auto"/>
                <w:right w:val="none" w:sz="0" w:space="0" w:color="auto"/>
              </w:divBdr>
            </w:div>
            <w:div w:id="2174032">
              <w:marLeft w:val="0"/>
              <w:marRight w:val="0"/>
              <w:marTop w:val="0"/>
              <w:marBottom w:val="0"/>
              <w:divBdr>
                <w:top w:val="none" w:sz="0" w:space="0" w:color="auto"/>
                <w:left w:val="none" w:sz="0" w:space="0" w:color="auto"/>
                <w:bottom w:val="none" w:sz="0" w:space="0" w:color="auto"/>
                <w:right w:val="none" w:sz="0" w:space="0" w:color="auto"/>
              </w:divBdr>
            </w:div>
            <w:div w:id="201094891">
              <w:marLeft w:val="0"/>
              <w:marRight w:val="0"/>
              <w:marTop w:val="0"/>
              <w:marBottom w:val="0"/>
              <w:divBdr>
                <w:top w:val="none" w:sz="0" w:space="0" w:color="auto"/>
                <w:left w:val="none" w:sz="0" w:space="0" w:color="auto"/>
                <w:bottom w:val="none" w:sz="0" w:space="0" w:color="auto"/>
                <w:right w:val="none" w:sz="0" w:space="0" w:color="auto"/>
              </w:divBdr>
            </w:div>
            <w:div w:id="7809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2262">
      <w:bodyDiv w:val="1"/>
      <w:marLeft w:val="0"/>
      <w:marRight w:val="0"/>
      <w:marTop w:val="0"/>
      <w:marBottom w:val="0"/>
      <w:divBdr>
        <w:top w:val="none" w:sz="0" w:space="0" w:color="auto"/>
        <w:left w:val="none" w:sz="0" w:space="0" w:color="auto"/>
        <w:bottom w:val="none" w:sz="0" w:space="0" w:color="auto"/>
        <w:right w:val="none" w:sz="0" w:space="0" w:color="auto"/>
      </w:divBdr>
      <w:divsChild>
        <w:div w:id="1471511402">
          <w:marLeft w:val="0"/>
          <w:marRight w:val="0"/>
          <w:marTop w:val="0"/>
          <w:marBottom w:val="0"/>
          <w:divBdr>
            <w:top w:val="none" w:sz="0" w:space="0" w:color="auto"/>
            <w:left w:val="none" w:sz="0" w:space="0" w:color="auto"/>
            <w:bottom w:val="none" w:sz="0" w:space="0" w:color="auto"/>
            <w:right w:val="none" w:sz="0" w:space="0" w:color="auto"/>
          </w:divBdr>
          <w:divsChild>
            <w:div w:id="365372818">
              <w:marLeft w:val="0"/>
              <w:marRight w:val="0"/>
              <w:marTop w:val="0"/>
              <w:marBottom w:val="0"/>
              <w:divBdr>
                <w:top w:val="none" w:sz="0" w:space="0" w:color="auto"/>
                <w:left w:val="none" w:sz="0" w:space="0" w:color="auto"/>
                <w:bottom w:val="none" w:sz="0" w:space="0" w:color="auto"/>
                <w:right w:val="none" w:sz="0" w:space="0" w:color="auto"/>
              </w:divBdr>
            </w:div>
            <w:div w:id="1575310546">
              <w:marLeft w:val="0"/>
              <w:marRight w:val="0"/>
              <w:marTop w:val="0"/>
              <w:marBottom w:val="0"/>
              <w:divBdr>
                <w:top w:val="none" w:sz="0" w:space="0" w:color="auto"/>
                <w:left w:val="none" w:sz="0" w:space="0" w:color="auto"/>
                <w:bottom w:val="none" w:sz="0" w:space="0" w:color="auto"/>
                <w:right w:val="none" w:sz="0" w:space="0" w:color="auto"/>
              </w:divBdr>
            </w:div>
            <w:div w:id="714235709">
              <w:marLeft w:val="0"/>
              <w:marRight w:val="0"/>
              <w:marTop w:val="0"/>
              <w:marBottom w:val="0"/>
              <w:divBdr>
                <w:top w:val="none" w:sz="0" w:space="0" w:color="auto"/>
                <w:left w:val="none" w:sz="0" w:space="0" w:color="auto"/>
                <w:bottom w:val="none" w:sz="0" w:space="0" w:color="auto"/>
                <w:right w:val="none" w:sz="0" w:space="0" w:color="auto"/>
              </w:divBdr>
            </w:div>
            <w:div w:id="1060325145">
              <w:marLeft w:val="0"/>
              <w:marRight w:val="0"/>
              <w:marTop w:val="0"/>
              <w:marBottom w:val="0"/>
              <w:divBdr>
                <w:top w:val="none" w:sz="0" w:space="0" w:color="auto"/>
                <w:left w:val="none" w:sz="0" w:space="0" w:color="auto"/>
                <w:bottom w:val="none" w:sz="0" w:space="0" w:color="auto"/>
                <w:right w:val="none" w:sz="0" w:space="0" w:color="auto"/>
              </w:divBdr>
            </w:div>
            <w:div w:id="840000132">
              <w:marLeft w:val="0"/>
              <w:marRight w:val="0"/>
              <w:marTop w:val="0"/>
              <w:marBottom w:val="0"/>
              <w:divBdr>
                <w:top w:val="none" w:sz="0" w:space="0" w:color="auto"/>
                <w:left w:val="none" w:sz="0" w:space="0" w:color="auto"/>
                <w:bottom w:val="none" w:sz="0" w:space="0" w:color="auto"/>
                <w:right w:val="none" w:sz="0" w:space="0" w:color="auto"/>
              </w:divBdr>
            </w:div>
            <w:div w:id="232551971">
              <w:marLeft w:val="0"/>
              <w:marRight w:val="0"/>
              <w:marTop w:val="0"/>
              <w:marBottom w:val="0"/>
              <w:divBdr>
                <w:top w:val="none" w:sz="0" w:space="0" w:color="auto"/>
                <w:left w:val="none" w:sz="0" w:space="0" w:color="auto"/>
                <w:bottom w:val="none" w:sz="0" w:space="0" w:color="auto"/>
                <w:right w:val="none" w:sz="0" w:space="0" w:color="auto"/>
              </w:divBdr>
            </w:div>
            <w:div w:id="1045642816">
              <w:marLeft w:val="0"/>
              <w:marRight w:val="0"/>
              <w:marTop w:val="0"/>
              <w:marBottom w:val="0"/>
              <w:divBdr>
                <w:top w:val="none" w:sz="0" w:space="0" w:color="auto"/>
                <w:left w:val="none" w:sz="0" w:space="0" w:color="auto"/>
                <w:bottom w:val="none" w:sz="0" w:space="0" w:color="auto"/>
                <w:right w:val="none" w:sz="0" w:space="0" w:color="auto"/>
              </w:divBdr>
            </w:div>
            <w:div w:id="632449409">
              <w:marLeft w:val="0"/>
              <w:marRight w:val="0"/>
              <w:marTop w:val="0"/>
              <w:marBottom w:val="0"/>
              <w:divBdr>
                <w:top w:val="none" w:sz="0" w:space="0" w:color="auto"/>
                <w:left w:val="none" w:sz="0" w:space="0" w:color="auto"/>
                <w:bottom w:val="none" w:sz="0" w:space="0" w:color="auto"/>
                <w:right w:val="none" w:sz="0" w:space="0" w:color="auto"/>
              </w:divBdr>
            </w:div>
            <w:div w:id="324167866">
              <w:marLeft w:val="0"/>
              <w:marRight w:val="0"/>
              <w:marTop w:val="0"/>
              <w:marBottom w:val="0"/>
              <w:divBdr>
                <w:top w:val="none" w:sz="0" w:space="0" w:color="auto"/>
                <w:left w:val="none" w:sz="0" w:space="0" w:color="auto"/>
                <w:bottom w:val="none" w:sz="0" w:space="0" w:color="auto"/>
                <w:right w:val="none" w:sz="0" w:space="0" w:color="auto"/>
              </w:divBdr>
            </w:div>
            <w:div w:id="1049719092">
              <w:marLeft w:val="0"/>
              <w:marRight w:val="0"/>
              <w:marTop w:val="0"/>
              <w:marBottom w:val="0"/>
              <w:divBdr>
                <w:top w:val="none" w:sz="0" w:space="0" w:color="auto"/>
                <w:left w:val="none" w:sz="0" w:space="0" w:color="auto"/>
                <w:bottom w:val="none" w:sz="0" w:space="0" w:color="auto"/>
                <w:right w:val="none" w:sz="0" w:space="0" w:color="auto"/>
              </w:divBdr>
            </w:div>
            <w:div w:id="9187803">
              <w:marLeft w:val="0"/>
              <w:marRight w:val="0"/>
              <w:marTop w:val="0"/>
              <w:marBottom w:val="0"/>
              <w:divBdr>
                <w:top w:val="none" w:sz="0" w:space="0" w:color="auto"/>
                <w:left w:val="none" w:sz="0" w:space="0" w:color="auto"/>
                <w:bottom w:val="none" w:sz="0" w:space="0" w:color="auto"/>
                <w:right w:val="none" w:sz="0" w:space="0" w:color="auto"/>
              </w:divBdr>
            </w:div>
            <w:div w:id="701975891">
              <w:marLeft w:val="0"/>
              <w:marRight w:val="0"/>
              <w:marTop w:val="0"/>
              <w:marBottom w:val="0"/>
              <w:divBdr>
                <w:top w:val="none" w:sz="0" w:space="0" w:color="auto"/>
                <w:left w:val="none" w:sz="0" w:space="0" w:color="auto"/>
                <w:bottom w:val="none" w:sz="0" w:space="0" w:color="auto"/>
                <w:right w:val="none" w:sz="0" w:space="0" w:color="auto"/>
              </w:divBdr>
            </w:div>
            <w:div w:id="182205677">
              <w:marLeft w:val="0"/>
              <w:marRight w:val="0"/>
              <w:marTop w:val="0"/>
              <w:marBottom w:val="0"/>
              <w:divBdr>
                <w:top w:val="none" w:sz="0" w:space="0" w:color="auto"/>
                <w:left w:val="none" w:sz="0" w:space="0" w:color="auto"/>
                <w:bottom w:val="none" w:sz="0" w:space="0" w:color="auto"/>
                <w:right w:val="none" w:sz="0" w:space="0" w:color="auto"/>
              </w:divBdr>
            </w:div>
            <w:div w:id="1537887333">
              <w:marLeft w:val="0"/>
              <w:marRight w:val="0"/>
              <w:marTop w:val="0"/>
              <w:marBottom w:val="0"/>
              <w:divBdr>
                <w:top w:val="none" w:sz="0" w:space="0" w:color="auto"/>
                <w:left w:val="none" w:sz="0" w:space="0" w:color="auto"/>
                <w:bottom w:val="none" w:sz="0" w:space="0" w:color="auto"/>
                <w:right w:val="none" w:sz="0" w:space="0" w:color="auto"/>
              </w:divBdr>
            </w:div>
            <w:div w:id="1268999482">
              <w:marLeft w:val="0"/>
              <w:marRight w:val="0"/>
              <w:marTop w:val="0"/>
              <w:marBottom w:val="0"/>
              <w:divBdr>
                <w:top w:val="none" w:sz="0" w:space="0" w:color="auto"/>
                <w:left w:val="none" w:sz="0" w:space="0" w:color="auto"/>
                <w:bottom w:val="none" w:sz="0" w:space="0" w:color="auto"/>
                <w:right w:val="none" w:sz="0" w:space="0" w:color="auto"/>
              </w:divBdr>
            </w:div>
            <w:div w:id="327485244">
              <w:marLeft w:val="0"/>
              <w:marRight w:val="0"/>
              <w:marTop w:val="0"/>
              <w:marBottom w:val="0"/>
              <w:divBdr>
                <w:top w:val="none" w:sz="0" w:space="0" w:color="auto"/>
                <w:left w:val="none" w:sz="0" w:space="0" w:color="auto"/>
                <w:bottom w:val="none" w:sz="0" w:space="0" w:color="auto"/>
                <w:right w:val="none" w:sz="0" w:space="0" w:color="auto"/>
              </w:divBdr>
            </w:div>
            <w:div w:id="103959264">
              <w:marLeft w:val="0"/>
              <w:marRight w:val="0"/>
              <w:marTop w:val="0"/>
              <w:marBottom w:val="0"/>
              <w:divBdr>
                <w:top w:val="none" w:sz="0" w:space="0" w:color="auto"/>
                <w:left w:val="none" w:sz="0" w:space="0" w:color="auto"/>
                <w:bottom w:val="none" w:sz="0" w:space="0" w:color="auto"/>
                <w:right w:val="none" w:sz="0" w:space="0" w:color="auto"/>
              </w:divBdr>
            </w:div>
            <w:div w:id="67388237">
              <w:marLeft w:val="0"/>
              <w:marRight w:val="0"/>
              <w:marTop w:val="0"/>
              <w:marBottom w:val="0"/>
              <w:divBdr>
                <w:top w:val="none" w:sz="0" w:space="0" w:color="auto"/>
                <w:left w:val="none" w:sz="0" w:space="0" w:color="auto"/>
                <w:bottom w:val="none" w:sz="0" w:space="0" w:color="auto"/>
                <w:right w:val="none" w:sz="0" w:space="0" w:color="auto"/>
              </w:divBdr>
            </w:div>
            <w:div w:id="52198118">
              <w:marLeft w:val="0"/>
              <w:marRight w:val="0"/>
              <w:marTop w:val="0"/>
              <w:marBottom w:val="0"/>
              <w:divBdr>
                <w:top w:val="none" w:sz="0" w:space="0" w:color="auto"/>
                <w:left w:val="none" w:sz="0" w:space="0" w:color="auto"/>
                <w:bottom w:val="none" w:sz="0" w:space="0" w:color="auto"/>
                <w:right w:val="none" w:sz="0" w:space="0" w:color="auto"/>
              </w:divBdr>
            </w:div>
            <w:div w:id="1937008478">
              <w:marLeft w:val="0"/>
              <w:marRight w:val="0"/>
              <w:marTop w:val="0"/>
              <w:marBottom w:val="0"/>
              <w:divBdr>
                <w:top w:val="none" w:sz="0" w:space="0" w:color="auto"/>
                <w:left w:val="none" w:sz="0" w:space="0" w:color="auto"/>
                <w:bottom w:val="none" w:sz="0" w:space="0" w:color="auto"/>
                <w:right w:val="none" w:sz="0" w:space="0" w:color="auto"/>
              </w:divBdr>
            </w:div>
            <w:div w:id="545141544">
              <w:marLeft w:val="0"/>
              <w:marRight w:val="0"/>
              <w:marTop w:val="0"/>
              <w:marBottom w:val="0"/>
              <w:divBdr>
                <w:top w:val="none" w:sz="0" w:space="0" w:color="auto"/>
                <w:left w:val="none" w:sz="0" w:space="0" w:color="auto"/>
                <w:bottom w:val="none" w:sz="0" w:space="0" w:color="auto"/>
                <w:right w:val="none" w:sz="0" w:space="0" w:color="auto"/>
              </w:divBdr>
            </w:div>
            <w:div w:id="539710130">
              <w:marLeft w:val="0"/>
              <w:marRight w:val="0"/>
              <w:marTop w:val="0"/>
              <w:marBottom w:val="0"/>
              <w:divBdr>
                <w:top w:val="none" w:sz="0" w:space="0" w:color="auto"/>
                <w:left w:val="none" w:sz="0" w:space="0" w:color="auto"/>
                <w:bottom w:val="none" w:sz="0" w:space="0" w:color="auto"/>
                <w:right w:val="none" w:sz="0" w:space="0" w:color="auto"/>
              </w:divBdr>
            </w:div>
            <w:div w:id="205606249">
              <w:marLeft w:val="0"/>
              <w:marRight w:val="0"/>
              <w:marTop w:val="0"/>
              <w:marBottom w:val="0"/>
              <w:divBdr>
                <w:top w:val="none" w:sz="0" w:space="0" w:color="auto"/>
                <w:left w:val="none" w:sz="0" w:space="0" w:color="auto"/>
                <w:bottom w:val="none" w:sz="0" w:space="0" w:color="auto"/>
                <w:right w:val="none" w:sz="0" w:space="0" w:color="auto"/>
              </w:divBdr>
            </w:div>
            <w:div w:id="1468282548">
              <w:marLeft w:val="0"/>
              <w:marRight w:val="0"/>
              <w:marTop w:val="0"/>
              <w:marBottom w:val="0"/>
              <w:divBdr>
                <w:top w:val="none" w:sz="0" w:space="0" w:color="auto"/>
                <w:left w:val="none" w:sz="0" w:space="0" w:color="auto"/>
                <w:bottom w:val="none" w:sz="0" w:space="0" w:color="auto"/>
                <w:right w:val="none" w:sz="0" w:space="0" w:color="auto"/>
              </w:divBdr>
            </w:div>
            <w:div w:id="876312198">
              <w:marLeft w:val="0"/>
              <w:marRight w:val="0"/>
              <w:marTop w:val="0"/>
              <w:marBottom w:val="0"/>
              <w:divBdr>
                <w:top w:val="none" w:sz="0" w:space="0" w:color="auto"/>
                <w:left w:val="none" w:sz="0" w:space="0" w:color="auto"/>
                <w:bottom w:val="none" w:sz="0" w:space="0" w:color="auto"/>
                <w:right w:val="none" w:sz="0" w:space="0" w:color="auto"/>
              </w:divBdr>
            </w:div>
            <w:div w:id="819469101">
              <w:marLeft w:val="0"/>
              <w:marRight w:val="0"/>
              <w:marTop w:val="0"/>
              <w:marBottom w:val="0"/>
              <w:divBdr>
                <w:top w:val="none" w:sz="0" w:space="0" w:color="auto"/>
                <w:left w:val="none" w:sz="0" w:space="0" w:color="auto"/>
                <w:bottom w:val="none" w:sz="0" w:space="0" w:color="auto"/>
                <w:right w:val="none" w:sz="0" w:space="0" w:color="auto"/>
              </w:divBdr>
            </w:div>
            <w:div w:id="296298065">
              <w:marLeft w:val="0"/>
              <w:marRight w:val="0"/>
              <w:marTop w:val="0"/>
              <w:marBottom w:val="0"/>
              <w:divBdr>
                <w:top w:val="none" w:sz="0" w:space="0" w:color="auto"/>
                <w:left w:val="none" w:sz="0" w:space="0" w:color="auto"/>
                <w:bottom w:val="none" w:sz="0" w:space="0" w:color="auto"/>
                <w:right w:val="none" w:sz="0" w:space="0" w:color="auto"/>
              </w:divBdr>
            </w:div>
            <w:div w:id="381446664">
              <w:marLeft w:val="0"/>
              <w:marRight w:val="0"/>
              <w:marTop w:val="0"/>
              <w:marBottom w:val="0"/>
              <w:divBdr>
                <w:top w:val="none" w:sz="0" w:space="0" w:color="auto"/>
                <w:left w:val="none" w:sz="0" w:space="0" w:color="auto"/>
                <w:bottom w:val="none" w:sz="0" w:space="0" w:color="auto"/>
                <w:right w:val="none" w:sz="0" w:space="0" w:color="auto"/>
              </w:divBdr>
            </w:div>
            <w:div w:id="1581908965">
              <w:marLeft w:val="0"/>
              <w:marRight w:val="0"/>
              <w:marTop w:val="0"/>
              <w:marBottom w:val="0"/>
              <w:divBdr>
                <w:top w:val="none" w:sz="0" w:space="0" w:color="auto"/>
                <w:left w:val="none" w:sz="0" w:space="0" w:color="auto"/>
                <w:bottom w:val="none" w:sz="0" w:space="0" w:color="auto"/>
                <w:right w:val="none" w:sz="0" w:space="0" w:color="auto"/>
              </w:divBdr>
            </w:div>
            <w:div w:id="1933589427">
              <w:marLeft w:val="0"/>
              <w:marRight w:val="0"/>
              <w:marTop w:val="0"/>
              <w:marBottom w:val="0"/>
              <w:divBdr>
                <w:top w:val="none" w:sz="0" w:space="0" w:color="auto"/>
                <w:left w:val="none" w:sz="0" w:space="0" w:color="auto"/>
                <w:bottom w:val="none" w:sz="0" w:space="0" w:color="auto"/>
                <w:right w:val="none" w:sz="0" w:space="0" w:color="auto"/>
              </w:divBdr>
            </w:div>
            <w:div w:id="1706561299">
              <w:marLeft w:val="0"/>
              <w:marRight w:val="0"/>
              <w:marTop w:val="0"/>
              <w:marBottom w:val="0"/>
              <w:divBdr>
                <w:top w:val="none" w:sz="0" w:space="0" w:color="auto"/>
                <w:left w:val="none" w:sz="0" w:space="0" w:color="auto"/>
                <w:bottom w:val="none" w:sz="0" w:space="0" w:color="auto"/>
                <w:right w:val="none" w:sz="0" w:space="0" w:color="auto"/>
              </w:divBdr>
            </w:div>
            <w:div w:id="1433479284">
              <w:marLeft w:val="0"/>
              <w:marRight w:val="0"/>
              <w:marTop w:val="0"/>
              <w:marBottom w:val="0"/>
              <w:divBdr>
                <w:top w:val="none" w:sz="0" w:space="0" w:color="auto"/>
                <w:left w:val="none" w:sz="0" w:space="0" w:color="auto"/>
                <w:bottom w:val="none" w:sz="0" w:space="0" w:color="auto"/>
                <w:right w:val="none" w:sz="0" w:space="0" w:color="auto"/>
              </w:divBdr>
            </w:div>
            <w:div w:id="241263661">
              <w:marLeft w:val="0"/>
              <w:marRight w:val="0"/>
              <w:marTop w:val="0"/>
              <w:marBottom w:val="0"/>
              <w:divBdr>
                <w:top w:val="none" w:sz="0" w:space="0" w:color="auto"/>
                <w:left w:val="none" w:sz="0" w:space="0" w:color="auto"/>
                <w:bottom w:val="none" w:sz="0" w:space="0" w:color="auto"/>
                <w:right w:val="none" w:sz="0" w:space="0" w:color="auto"/>
              </w:divBdr>
            </w:div>
            <w:div w:id="1203976677">
              <w:marLeft w:val="0"/>
              <w:marRight w:val="0"/>
              <w:marTop w:val="0"/>
              <w:marBottom w:val="0"/>
              <w:divBdr>
                <w:top w:val="none" w:sz="0" w:space="0" w:color="auto"/>
                <w:left w:val="none" w:sz="0" w:space="0" w:color="auto"/>
                <w:bottom w:val="none" w:sz="0" w:space="0" w:color="auto"/>
                <w:right w:val="none" w:sz="0" w:space="0" w:color="auto"/>
              </w:divBdr>
            </w:div>
            <w:div w:id="496923103">
              <w:marLeft w:val="0"/>
              <w:marRight w:val="0"/>
              <w:marTop w:val="0"/>
              <w:marBottom w:val="0"/>
              <w:divBdr>
                <w:top w:val="none" w:sz="0" w:space="0" w:color="auto"/>
                <w:left w:val="none" w:sz="0" w:space="0" w:color="auto"/>
                <w:bottom w:val="none" w:sz="0" w:space="0" w:color="auto"/>
                <w:right w:val="none" w:sz="0" w:space="0" w:color="auto"/>
              </w:divBdr>
            </w:div>
            <w:div w:id="884681187">
              <w:marLeft w:val="0"/>
              <w:marRight w:val="0"/>
              <w:marTop w:val="0"/>
              <w:marBottom w:val="0"/>
              <w:divBdr>
                <w:top w:val="none" w:sz="0" w:space="0" w:color="auto"/>
                <w:left w:val="none" w:sz="0" w:space="0" w:color="auto"/>
                <w:bottom w:val="none" w:sz="0" w:space="0" w:color="auto"/>
                <w:right w:val="none" w:sz="0" w:space="0" w:color="auto"/>
              </w:divBdr>
            </w:div>
            <w:div w:id="1804424481">
              <w:marLeft w:val="0"/>
              <w:marRight w:val="0"/>
              <w:marTop w:val="0"/>
              <w:marBottom w:val="0"/>
              <w:divBdr>
                <w:top w:val="none" w:sz="0" w:space="0" w:color="auto"/>
                <w:left w:val="none" w:sz="0" w:space="0" w:color="auto"/>
                <w:bottom w:val="none" w:sz="0" w:space="0" w:color="auto"/>
                <w:right w:val="none" w:sz="0" w:space="0" w:color="auto"/>
              </w:divBdr>
            </w:div>
            <w:div w:id="1666515916">
              <w:marLeft w:val="0"/>
              <w:marRight w:val="0"/>
              <w:marTop w:val="0"/>
              <w:marBottom w:val="0"/>
              <w:divBdr>
                <w:top w:val="none" w:sz="0" w:space="0" w:color="auto"/>
                <w:left w:val="none" w:sz="0" w:space="0" w:color="auto"/>
                <w:bottom w:val="none" w:sz="0" w:space="0" w:color="auto"/>
                <w:right w:val="none" w:sz="0" w:space="0" w:color="auto"/>
              </w:divBdr>
            </w:div>
            <w:div w:id="942416953">
              <w:marLeft w:val="0"/>
              <w:marRight w:val="0"/>
              <w:marTop w:val="0"/>
              <w:marBottom w:val="0"/>
              <w:divBdr>
                <w:top w:val="none" w:sz="0" w:space="0" w:color="auto"/>
                <w:left w:val="none" w:sz="0" w:space="0" w:color="auto"/>
                <w:bottom w:val="none" w:sz="0" w:space="0" w:color="auto"/>
                <w:right w:val="none" w:sz="0" w:space="0" w:color="auto"/>
              </w:divBdr>
            </w:div>
            <w:div w:id="846285590">
              <w:marLeft w:val="0"/>
              <w:marRight w:val="0"/>
              <w:marTop w:val="0"/>
              <w:marBottom w:val="0"/>
              <w:divBdr>
                <w:top w:val="none" w:sz="0" w:space="0" w:color="auto"/>
                <w:left w:val="none" w:sz="0" w:space="0" w:color="auto"/>
                <w:bottom w:val="none" w:sz="0" w:space="0" w:color="auto"/>
                <w:right w:val="none" w:sz="0" w:space="0" w:color="auto"/>
              </w:divBdr>
            </w:div>
            <w:div w:id="875044365">
              <w:marLeft w:val="0"/>
              <w:marRight w:val="0"/>
              <w:marTop w:val="0"/>
              <w:marBottom w:val="0"/>
              <w:divBdr>
                <w:top w:val="none" w:sz="0" w:space="0" w:color="auto"/>
                <w:left w:val="none" w:sz="0" w:space="0" w:color="auto"/>
                <w:bottom w:val="none" w:sz="0" w:space="0" w:color="auto"/>
                <w:right w:val="none" w:sz="0" w:space="0" w:color="auto"/>
              </w:divBdr>
            </w:div>
            <w:div w:id="1865710318">
              <w:marLeft w:val="0"/>
              <w:marRight w:val="0"/>
              <w:marTop w:val="0"/>
              <w:marBottom w:val="0"/>
              <w:divBdr>
                <w:top w:val="none" w:sz="0" w:space="0" w:color="auto"/>
                <w:left w:val="none" w:sz="0" w:space="0" w:color="auto"/>
                <w:bottom w:val="none" w:sz="0" w:space="0" w:color="auto"/>
                <w:right w:val="none" w:sz="0" w:space="0" w:color="auto"/>
              </w:divBdr>
            </w:div>
            <w:div w:id="753892461">
              <w:marLeft w:val="0"/>
              <w:marRight w:val="0"/>
              <w:marTop w:val="0"/>
              <w:marBottom w:val="0"/>
              <w:divBdr>
                <w:top w:val="none" w:sz="0" w:space="0" w:color="auto"/>
                <w:left w:val="none" w:sz="0" w:space="0" w:color="auto"/>
                <w:bottom w:val="none" w:sz="0" w:space="0" w:color="auto"/>
                <w:right w:val="none" w:sz="0" w:space="0" w:color="auto"/>
              </w:divBdr>
            </w:div>
            <w:div w:id="156305052">
              <w:marLeft w:val="0"/>
              <w:marRight w:val="0"/>
              <w:marTop w:val="0"/>
              <w:marBottom w:val="0"/>
              <w:divBdr>
                <w:top w:val="none" w:sz="0" w:space="0" w:color="auto"/>
                <w:left w:val="none" w:sz="0" w:space="0" w:color="auto"/>
                <w:bottom w:val="none" w:sz="0" w:space="0" w:color="auto"/>
                <w:right w:val="none" w:sz="0" w:space="0" w:color="auto"/>
              </w:divBdr>
            </w:div>
            <w:div w:id="181749086">
              <w:marLeft w:val="0"/>
              <w:marRight w:val="0"/>
              <w:marTop w:val="0"/>
              <w:marBottom w:val="0"/>
              <w:divBdr>
                <w:top w:val="none" w:sz="0" w:space="0" w:color="auto"/>
                <w:left w:val="none" w:sz="0" w:space="0" w:color="auto"/>
                <w:bottom w:val="none" w:sz="0" w:space="0" w:color="auto"/>
                <w:right w:val="none" w:sz="0" w:space="0" w:color="auto"/>
              </w:divBdr>
            </w:div>
            <w:div w:id="1179390776">
              <w:marLeft w:val="0"/>
              <w:marRight w:val="0"/>
              <w:marTop w:val="0"/>
              <w:marBottom w:val="0"/>
              <w:divBdr>
                <w:top w:val="none" w:sz="0" w:space="0" w:color="auto"/>
                <w:left w:val="none" w:sz="0" w:space="0" w:color="auto"/>
                <w:bottom w:val="none" w:sz="0" w:space="0" w:color="auto"/>
                <w:right w:val="none" w:sz="0" w:space="0" w:color="auto"/>
              </w:divBdr>
            </w:div>
            <w:div w:id="1514494011">
              <w:marLeft w:val="0"/>
              <w:marRight w:val="0"/>
              <w:marTop w:val="0"/>
              <w:marBottom w:val="0"/>
              <w:divBdr>
                <w:top w:val="none" w:sz="0" w:space="0" w:color="auto"/>
                <w:left w:val="none" w:sz="0" w:space="0" w:color="auto"/>
                <w:bottom w:val="none" w:sz="0" w:space="0" w:color="auto"/>
                <w:right w:val="none" w:sz="0" w:space="0" w:color="auto"/>
              </w:divBdr>
            </w:div>
            <w:div w:id="1710957862">
              <w:marLeft w:val="0"/>
              <w:marRight w:val="0"/>
              <w:marTop w:val="0"/>
              <w:marBottom w:val="0"/>
              <w:divBdr>
                <w:top w:val="none" w:sz="0" w:space="0" w:color="auto"/>
                <w:left w:val="none" w:sz="0" w:space="0" w:color="auto"/>
                <w:bottom w:val="none" w:sz="0" w:space="0" w:color="auto"/>
                <w:right w:val="none" w:sz="0" w:space="0" w:color="auto"/>
              </w:divBdr>
            </w:div>
            <w:div w:id="950816221">
              <w:marLeft w:val="0"/>
              <w:marRight w:val="0"/>
              <w:marTop w:val="0"/>
              <w:marBottom w:val="0"/>
              <w:divBdr>
                <w:top w:val="none" w:sz="0" w:space="0" w:color="auto"/>
                <w:left w:val="none" w:sz="0" w:space="0" w:color="auto"/>
                <w:bottom w:val="none" w:sz="0" w:space="0" w:color="auto"/>
                <w:right w:val="none" w:sz="0" w:space="0" w:color="auto"/>
              </w:divBdr>
            </w:div>
            <w:div w:id="663703927">
              <w:marLeft w:val="0"/>
              <w:marRight w:val="0"/>
              <w:marTop w:val="0"/>
              <w:marBottom w:val="0"/>
              <w:divBdr>
                <w:top w:val="none" w:sz="0" w:space="0" w:color="auto"/>
                <w:left w:val="none" w:sz="0" w:space="0" w:color="auto"/>
                <w:bottom w:val="none" w:sz="0" w:space="0" w:color="auto"/>
                <w:right w:val="none" w:sz="0" w:space="0" w:color="auto"/>
              </w:divBdr>
            </w:div>
            <w:div w:id="1361130161">
              <w:marLeft w:val="0"/>
              <w:marRight w:val="0"/>
              <w:marTop w:val="0"/>
              <w:marBottom w:val="0"/>
              <w:divBdr>
                <w:top w:val="none" w:sz="0" w:space="0" w:color="auto"/>
                <w:left w:val="none" w:sz="0" w:space="0" w:color="auto"/>
                <w:bottom w:val="none" w:sz="0" w:space="0" w:color="auto"/>
                <w:right w:val="none" w:sz="0" w:space="0" w:color="auto"/>
              </w:divBdr>
            </w:div>
            <w:div w:id="1110009518">
              <w:marLeft w:val="0"/>
              <w:marRight w:val="0"/>
              <w:marTop w:val="0"/>
              <w:marBottom w:val="0"/>
              <w:divBdr>
                <w:top w:val="none" w:sz="0" w:space="0" w:color="auto"/>
                <w:left w:val="none" w:sz="0" w:space="0" w:color="auto"/>
                <w:bottom w:val="none" w:sz="0" w:space="0" w:color="auto"/>
                <w:right w:val="none" w:sz="0" w:space="0" w:color="auto"/>
              </w:divBdr>
            </w:div>
            <w:div w:id="1488593395">
              <w:marLeft w:val="0"/>
              <w:marRight w:val="0"/>
              <w:marTop w:val="0"/>
              <w:marBottom w:val="0"/>
              <w:divBdr>
                <w:top w:val="none" w:sz="0" w:space="0" w:color="auto"/>
                <w:left w:val="none" w:sz="0" w:space="0" w:color="auto"/>
                <w:bottom w:val="none" w:sz="0" w:space="0" w:color="auto"/>
                <w:right w:val="none" w:sz="0" w:space="0" w:color="auto"/>
              </w:divBdr>
            </w:div>
            <w:div w:id="2045327204">
              <w:marLeft w:val="0"/>
              <w:marRight w:val="0"/>
              <w:marTop w:val="0"/>
              <w:marBottom w:val="0"/>
              <w:divBdr>
                <w:top w:val="none" w:sz="0" w:space="0" w:color="auto"/>
                <w:left w:val="none" w:sz="0" w:space="0" w:color="auto"/>
                <w:bottom w:val="none" w:sz="0" w:space="0" w:color="auto"/>
                <w:right w:val="none" w:sz="0" w:space="0" w:color="auto"/>
              </w:divBdr>
            </w:div>
            <w:div w:id="164832359">
              <w:marLeft w:val="0"/>
              <w:marRight w:val="0"/>
              <w:marTop w:val="0"/>
              <w:marBottom w:val="0"/>
              <w:divBdr>
                <w:top w:val="none" w:sz="0" w:space="0" w:color="auto"/>
                <w:left w:val="none" w:sz="0" w:space="0" w:color="auto"/>
                <w:bottom w:val="none" w:sz="0" w:space="0" w:color="auto"/>
                <w:right w:val="none" w:sz="0" w:space="0" w:color="auto"/>
              </w:divBdr>
            </w:div>
            <w:div w:id="412361776">
              <w:marLeft w:val="0"/>
              <w:marRight w:val="0"/>
              <w:marTop w:val="0"/>
              <w:marBottom w:val="0"/>
              <w:divBdr>
                <w:top w:val="none" w:sz="0" w:space="0" w:color="auto"/>
                <w:left w:val="none" w:sz="0" w:space="0" w:color="auto"/>
                <w:bottom w:val="none" w:sz="0" w:space="0" w:color="auto"/>
                <w:right w:val="none" w:sz="0" w:space="0" w:color="auto"/>
              </w:divBdr>
            </w:div>
            <w:div w:id="1343625010">
              <w:marLeft w:val="0"/>
              <w:marRight w:val="0"/>
              <w:marTop w:val="0"/>
              <w:marBottom w:val="0"/>
              <w:divBdr>
                <w:top w:val="none" w:sz="0" w:space="0" w:color="auto"/>
                <w:left w:val="none" w:sz="0" w:space="0" w:color="auto"/>
                <w:bottom w:val="none" w:sz="0" w:space="0" w:color="auto"/>
                <w:right w:val="none" w:sz="0" w:space="0" w:color="auto"/>
              </w:divBdr>
            </w:div>
            <w:div w:id="2027293756">
              <w:marLeft w:val="0"/>
              <w:marRight w:val="0"/>
              <w:marTop w:val="0"/>
              <w:marBottom w:val="0"/>
              <w:divBdr>
                <w:top w:val="none" w:sz="0" w:space="0" w:color="auto"/>
                <w:left w:val="none" w:sz="0" w:space="0" w:color="auto"/>
                <w:bottom w:val="none" w:sz="0" w:space="0" w:color="auto"/>
                <w:right w:val="none" w:sz="0" w:space="0" w:color="auto"/>
              </w:divBdr>
            </w:div>
            <w:div w:id="1829202745">
              <w:marLeft w:val="0"/>
              <w:marRight w:val="0"/>
              <w:marTop w:val="0"/>
              <w:marBottom w:val="0"/>
              <w:divBdr>
                <w:top w:val="none" w:sz="0" w:space="0" w:color="auto"/>
                <w:left w:val="none" w:sz="0" w:space="0" w:color="auto"/>
                <w:bottom w:val="none" w:sz="0" w:space="0" w:color="auto"/>
                <w:right w:val="none" w:sz="0" w:space="0" w:color="auto"/>
              </w:divBdr>
            </w:div>
            <w:div w:id="168369801">
              <w:marLeft w:val="0"/>
              <w:marRight w:val="0"/>
              <w:marTop w:val="0"/>
              <w:marBottom w:val="0"/>
              <w:divBdr>
                <w:top w:val="none" w:sz="0" w:space="0" w:color="auto"/>
                <w:left w:val="none" w:sz="0" w:space="0" w:color="auto"/>
                <w:bottom w:val="none" w:sz="0" w:space="0" w:color="auto"/>
                <w:right w:val="none" w:sz="0" w:space="0" w:color="auto"/>
              </w:divBdr>
            </w:div>
            <w:div w:id="98961677">
              <w:marLeft w:val="0"/>
              <w:marRight w:val="0"/>
              <w:marTop w:val="0"/>
              <w:marBottom w:val="0"/>
              <w:divBdr>
                <w:top w:val="none" w:sz="0" w:space="0" w:color="auto"/>
                <w:left w:val="none" w:sz="0" w:space="0" w:color="auto"/>
                <w:bottom w:val="none" w:sz="0" w:space="0" w:color="auto"/>
                <w:right w:val="none" w:sz="0" w:space="0" w:color="auto"/>
              </w:divBdr>
            </w:div>
            <w:div w:id="1129780534">
              <w:marLeft w:val="0"/>
              <w:marRight w:val="0"/>
              <w:marTop w:val="0"/>
              <w:marBottom w:val="0"/>
              <w:divBdr>
                <w:top w:val="none" w:sz="0" w:space="0" w:color="auto"/>
                <w:left w:val="none" w:sz="0" w:space="0" w:color="auto"/>
                <w:bottom w:val="none" w:sz="0" w:space="0" w:color="auto"/>
                <w:right w:val="none" w:sz="0" w:space="0" w:color="auto"/>
              </w:divBdr>
            </w:div>
            <w:div w:id="918250382">
              <w:marLeft w:val="0"/>
              <w:marRight w:val="0"/>
              <w:marTop w:val="0"/>
              <w:marBottom w:val="0"/>
              <w:divBdr>
                <w:top w:val="none" w:sz="0" w:space="0" w:color="auto"/>
                <w:left w:val="none" w:sz="0" w:space="0" w:color="auto"/>
                <w:bottom w:val="none" w:sz="0" w:space="0" w:color="auto"/>
                <w:right w:val="none" w:sz="0" w:space="0" w:color="auto"/>
              </w:divBdr>
            </w:div>
            <w:div w:id="1674843604">
              <w:marLeft w:val="0"/>
              <w:marRight w:val="0"/>
              <w:marTop w:val="0"/>
              <w:marBottom w:val="0"/>
              <w:divBdr>
                <w:top w:val="none" w:sz="0" w:space="0" w:color="auto"/>
                <w:left w:val="none" w:sz="0" w:space="0" w:color="auto"/>
                <w:bottom w:val="none" w:sz="0" w:space="0" w:color="auto"/>
                <w:right w:val="none" w:sz="0" w:space="0" w:color="auto"/>
              </w:divBdr>
            </w:div>
            <w:div w:id="1870802869">
              <w:marLeft w:val="0"/>
              <w:marRight w:val="0"/>
              <w:marTop w:val="0"/>
              <w:marBottom w:val="0"/>
              <w:divBdr>
                <w:top w:val="none" w:sz="0" w:space="0" w:color="auto"/>
                <w:left w:val="none" w:sz="0" w:space="0" w:color="auto"/>
                <w:bottom w:val="none" w:sz="0" w:space="0" w:color="auto"/>
                <w:right w:val="none" w:sz="0" w:space="0" w:color="auto"/>
              </w:divBdr>
            </w:div>
            <w:div w:id="930890974">
              <w:marLeft w:val="0"/>
              <w:marRight w:val="0"/>
              <w:marTop w:val="0"/>
              <w:marBottom w:val="0"/>
              <w:divBdr>
                <w:top w:val="none" w:sz="0" w:space="0" w:color="auto"/>
                <w:left w:val="none" w:sz="0" w:space="0" w:color="auto"/>
                <w:bottom w:val="none" w:sz="0" w:space="0" w:color="auto"/>
                <w:right w:val="none" w:sz="0" w:space="0" w:color="auto"/>
              </w:divBdr>
            </w:div>
            <w:div w:id="356665192">
              <w:marLeft w:val="0"/>
              <w:marRight w:val="0"/>
              <w:marTop w:val="0"/>
              <w:marBottom w:val="0"/>
              <w:divBdr>
                <w:top w:val="none" w:sz="0" w:space="0" w:color="auto"/>
                <w:left w:val="none" w:sz="0" w:space="0" w:color="auto"/>
                <w:bottom w:val="none" w:sz="0" w:space="0" w:color="auto"/>
                <w:right w:val="none" w:sz="0" w:space="0" w:color="auto"/>
              </w:divBdr>
            </w:div>
            <w:div w:id="38895529">
              <w:marLeft w:val="0"/>
              <w:marRight w:val="0"/>
              <w:marTop w:val="0"/>
              <w:marBottom w:val="0"/>
              <w:divBdr>
                <w:top w:val="none" w:sz="0" w:space="0" w:color="auto"/>
                <w:left w:val="none" w:sz="0" w:space="0" w:color="auto"/>
                <w:bottom w:val="none" w:sz="0" w:space="0" w:color="auto"/>
                <w:right w:val="none" w:sz="0" w:space="0" w:color="auto"/>
              </w:divBdr>
            </w:div>
            <w:div w:id="863716496">
              <w:marLeft w:val="0"/>
              <w:marRight w:val="0"/>
              <w:marTop w:val="0"/>
              <w:marBottom w:val="0"/>
              <w:divBdr>
                <w:top w:val="none" w:sz="0" w:space="0" w:color="auto"/>
                <w:left w:val="none" w:sz="0" w:space="0" w:color="auto"/>
                <w:bottom w:val="none" w:sz="0" w:space="0" w:color="auto"/>
                <w:right w:val="none" w:sz="0" w:space="0" w:color="auto"/>
              </w:divBdr>
            </w:div>
            <w:div w:id="1843159319">
              <w:marLeft w:val="0"/>
              <w:marRight w:val="0"/>
              <w:marTop w:val="0"/>
              <w:marBottom w:val="0"/>
              <w:divBdr>
                <w:top w:val="none" w:sz="0" w:space="0" w:color="auto"/>
                <w:left w:val="none" w:sz="0" w:space="0" w:color="auto"/>
                <w:bottom w:val="none" w:sz="0" w:space="0" w:color="auto"/>
                <w:right w:val="none" w:sz="0" w:space="0" w:color="auto"/>
              </w:divBdr>
            </w:div>
            <w:div w:id="1150905887">
              <w:marLeft w:val="0"/>
              <w:marRight w:val="0"/>
              <w:marTop w:val="0"/>
              <w:marBottom w:val="0"/>
              <w:divBdr>
                <w:top w:val="none" w:sz="0" w:space="0" w:color="auto"/>
                <w:left w:val="none" w:sz="0" w:space="0" w:color="auto"/>
                <w:bottom w:val="none" w:sz="0" w:space="0" w:color="auto"/>
                <w:right w:val="none" w:sz="0" w:space="0" w:color="auto"/>
              </w:divBdr>
            </w:div>
            <w:div w:id="873496546">
              <w:marLeft w:val="0"/>
              <w:marRight w:val="0"/>
              <w:marTop w:val="0"/>
              <w:marBottom w:val="0"/>
              <w:divBdr>
                <w:top w:val="none" w:sz="0" w:space="0" w:color="auto"/>
                <w:left w:val="none" w:sz="0" w:space="0" w:color="auto"/>
                <w:bottom w:val="none" w:sz="0" w:space="0" w:color="auto"/>
                <w:right w:val="none" w:sz="0" w:space="0" w:color="auto"/>
              </w:divBdr>
            </w:div>
            <w:div w:id="678773391">
              <w:marLeft w:val="0"/>
              <w:marRight w:val="0"/>
              <w:marTop w:val="0"/>
              <w:marBottom w:val="0"/>
              <w:divBdr>
                <w:top w:val="none" w:sz="0" w:space="0" w:color="auto"/>
                <w:left w:val="none" w:sz="0" w:space="0" w:color="auto"/>
                <w:bottom w:val="none" w:sz="0" w:space="0" w:color="auto"/>
                <w:right w:val="none" w:sz="0" w:space="0" w:color="auto"/>
              </w:divBdr>
            </w:div>
            <w:div w:id="1919552735">
              <w:marLeft w:val="0"/>
              <w:marRight w:val="0"/>
              <w:marTop w:val="0"/>
              <w:marBottom w:val="0"/>
              <w:divBdr>
                <w:top w:val="none" w:sz="0" w:space="0" w:color="auto"/>
                <w:left w:val="none" w:sz="0" w:space="0" w:color="auto"/>
                <w:bottom w:val="none" w:sz="0" w:space="0" w:color="auto"/>
                <w:right w:val="none" w:sz="0" w:space="0" w:color="auto"/>
              </w:divBdr>
            </w:div>
            <w:div w:id="1088696813">
              <w:marLeft w:val="0"/>
              <w:marRight w:val="0"/>
              <w:marTop w:val="0"/>
              <w:marBottom w:val="0"/>
              <w:divBdr>
                <w:top w:val="none" w:sz="0" w:space="0" w:color="auto"/>
                <w:left w:val="none" w:sz="0" w:space="0" w:color="auto"/>
                <w:bottom w:val="none" w:sz="0" w:space="0" w:color="auto"/>
                <w:right w:val="none" w:sz="0" w:space="0" w:color="auto"/>
              </w:divBdr>
            </w:div>
            <w:div w:id="1835873310">
              <w:marLeft w:val="0"/>
              <w:marRight w:val="0"/>
              <w:marTop w:val="0"/>
              <w:marBottom w:val="0"/>
              <w:divBdr>
                <w:top w:val="none" w:sz="0" w:space="0" w:color="auto"/>
                <w:left w:val="none" w:sz="0" w:space="0" w:color="auto"/>
                <w:bottom w:val="none" w:sz="0" w:space="0" w:color="auto"/>
                <w:right w:val="none" w:sz="0" w:space="0" w:color="auto"/>
              </w:divBdr>
            </w:div>
            <w:div w:id="159738136">
              <w:marLeft w:val="0"/>
              <w:marRight w:val="0"/>
              <w:marTop w:val="0"/>
              <w:marBottom w:val="0"/>
              <w:divBdr>
                <w:top w:val="none" w:sz="0" w:space="0" w:color="auto"/>
                <w:left w:val="none" w:sz="0" w:space="0" w:color="auto"/>
                <w:bottom w:val="none" w:sz="0" w:space="0" w:color="auto"/>
                <w:right w:val="none" w:sz="0" w:space="0" w:color="auto"/>
              </w:divBdr>
            </w:div>
            <w:div w:id="1818916532">
              <w:marLeft w:val="0"/>
              <w:marRight w:val="0"/>
              <w:marTop w:val="0"/>
              <w:marBottom w:val="0"/>
              <w:divBdr>
                <w:top w:val="none" w:sz="0" w:space="0" w:color="auto"/>
                <w:left w:val="none" w:sz="0" w:space="0" w:color="auto"/>
                <w:bottom w:val="none" w:sz="0" w:space="0" w:color="auto"/>
                <w:right w:val="none" w:sz="0" w:space="0" w:color="auto"/>
              </w:divBdr>
            </w:div>
            <w:div w:id="1972397022">
              <w:marLeft w:val="0"/>
              <w:marRight w:val="0"/>
              <w:marTop w:val="0"/>
              <w:marBottom w:val="0"/>
              <w:divBdr>
                <w:top w:val="none" w:sz="0" w:space="0" w:color="auto"/>
                <w:left w:val="none" w:sz="0" w:space="0" w:color="auto"/>
                <w:bottom w:val="none" w:sz="0" w:space="0" w:color="auto"/>
                <w:right w:val="none" w:sz="0" w:space="0" w:color="auto"/>
              </w:divBdr>
            </w:div>
            <w:div w:id="1599755097">
              <w:marLeft w:val="0"/>
              <w:marRight w:val="0"/>
              <w:marTop w:val="0"/>
              <w:marBottom w:val="0"/>
              <w:divBdr>
                <w:top w:val="none" w:sz="0" w:space="0" w:color="auto"/>
                <w:left w:val="none" w:sz="0" w:space="0" w:color="auto"/>
                <w:bottom w:val="none" w:sz="0" w:space="0" w:color="auto"/>
                <w:right w:val="none" w:sz="0" w:space="0" w:color="auto"/>
              </w:divBdr>
            </w:div>
            <w:div w:id="400521125">
              <w:marLeft w:val="0"/>
              <w:marRight w:val="0"/>
              <w:marTop w:val="0"/>
              <w:marBottom w:val="0"/>
              <w:divBdr>
                <w:top w:val="none" w:sz="0" w:space="0" w:color="auto"/>
                <w:left w:val="none" w:sz="0" w:space="0" w:color="auto"/>
                <w:bottom w:val="none" w:sz="0" w:space="0" w:color="auto"/>
                <w:right w:val="none" w:sz="0" w:space="0" w:color="auto"/>
              </w:divBdr>
            </w:div>
            <w:div w:id="559295084">
              <w:marLeft w:val="0"/>
              <w:marRight w:val="0"/>
              <w:marTop w:val="0"/>
              <w:marBottom w:val="0"/>
              <w:divBdr>
                <w:top w:val="none" w:sz="0" w:space="0" w:color="auto"/>
                <w:left w:val="none" w:sz="0" w:space="0" w:color="auto"/>
                <w:bottom w:val="none" w:sz="0" w:space="0" w:color="auto"/>
                <w:right w:val="none" w:sz="0" w:space="0" w:color="auto"/>
              </w:divBdr>
            </w:div>
            <w:div w:id="2079161540">
              <w:marLeft w:val="0"/>
              <w:marRight w:val="0"/>
              <w:marTop w:val="0"/>
              <w:marBottom w:val="0"/>
              <w:divBdr>
                <w:top w:val="none" w:sz="0" w:space="0" w:color="auto"/>
                <w:left w:val="none" w:sz="0" w:space="0" w:color="auto"/>
                <w:bottom w:val="none" w:sz="0" w:space="0" w:color="auto"/>
                <w:right w:val="none" w:sz="0" w:space="0" w:color="auto"/>
              </w:divBdr>
            </w:div>
            <w:div w:id="496766881">
              <w:marLeft w:val="0"/>
              <w:marRight w:val="0"/>
              <w:marTop w:val="0"/>
              <w:marBottom w:val="0"/>
              <w:divBdr>
                <w:top w:val="none" w:sz="0" w:space="0" w:color="auto"/>
                <w:left w:val="none" w:sz="0" w:space="0" w:color="auto"/>
                <w:bottom w:val="none" w:sz="0" w:space="0" w:color="auto"/>
                <w:right w:val="none" w:sz="0" w:space="0" w:color="auto"/>
              </w:divBdr>
            </w:div>
            <w:div w:id="553277441">
              <w:marLeft w:val="0"/>
              <w:marRight w:val="0"/>
              <w:marTop w:val="0"/>
              <w:marBottom w:val="0"/>
              <w:divBdr>
                <w:top w:val="none" w:sz="0" w:space="0" w:color="auto"/>
                <w:left w:val="none" w:sz="0" w:space="0" w:color="auto"/>
                <w:bottom w:val="none" w:sz="0" w:space="0" w:color="auto"/>
                <w:right w:val="none" w:sz="0" w:space="0" w:color="auto"/>
              </w:divBdr>
            </w:div>
            <w:div w:id="916865648">
              <w:marLeft w:val="0"/>
              <w:marRight w:val="0"/>
              <w:marTop w:val="0"/>
              <w:marBottom w:val="0"/>
              <w:divBdr>
                <w:top w:val="none" w:sz="0" w:space="0" w:color="auto"/>
                <w:left w:val="none" w:sz="0" w:space="0" w:color="auto"/>
                <w:bottom w:val="none" w:sz="0" w:space="0" w:color="auto"/>
                <w:right w:val="none" w:sz="0" w:space="0" w:color="auto"/>
              </w:divBdr>
            </w:div>
            <w:div w:id="1504583715">
              <w:marLeft w:val="0"/>
              <w:marRight w:val="0"/>
              <w:marTop w:val="0"/>
              <w:marBottom w:val="0"/>
              <w:divBdr>
                <w:top w:val="none" w:sz="0" w:space="0" w:color="auto"/>
                <w:left w:val="none" w:sz="0" w:space="0" w:color="auto"/>
                <w:bottom w:val="none" w:sz="0" w:space="0" w:color="auto"/>
                <w:right w:val="none" w:sz="0" w:space="0" w:color="auto"/>
              </w:divBdr>
            </w:div>
            <w:div w:id="1719738697">
              <w:marLeft w:val="0"/>
              <w:marRight w:val="0"/>
              <w:marTop w:val="0"/>
              <w:marBottom w:val="0"/>
              <w:divBdr>
                <w:top w:val="none" w:sz="0" w:space="0" w:color="auto"/>
                <w:left w:val="none" w:sz="0" w:space="0" w:color="auto"/>
                <w:bottom w:val="none" w:sz="0" w:space="0" w:color="auto"/>
                <w:right w:val="none" w:sz="0" w:space="0" w:color="auto"/>
              </w:divBdr>
            </w:div>
            <w:div w:id="1988391524">
              <w:marLeft w:val="0"/>
              <w:marRight w:val="0"/>
              <w:marTop w:val="0"/>
              <w:marBottom w:val="0"/>
              <w:divBdr>
                <w:top w:val="none" w:sz="0" w:space="0" w:color="auto"/>
                <w:left w:val="none" w:sz="0" w:space="0" w:color="auto"/>
                <w:bottom w:val="none" w:sz="0" w:space="0" w:color="auto"/>
                <w:right w:val="none" w:sz="0" w:space="0" w:color="auto"/>
              </w:divBdr>
            </w:div>
            <w:div w:id="226651724">
              <w:marLeft w:val="0"/>
              <w:marRight w:val="0"/>
              <w:marTop w:val="0"/>
              <w:marBottom w:val="0"/>
              <w:divBdr>
                <w:top w:val="none" w:sz="0" w:space="0" w:color="auto"/>
                <w:left w:val="none" w:sz="0" w:space="0" w:color="auto"/>
                <w:bottom w:val="none" w:sz="0" w:space="0" w:color="auto"/>
                <w:right w:val="none" w:sz="0" w:space="0" w:color="auto"/>
              </w:divBdr>
            </w:div>
            <w:div w:id="1958557523">
              <w:marLeft w:val="0"/>
              <w:marRight w:val="0"/>
              <w:marTop w:val="0"/>
              <w:marBottom w:val="0"/>
              <w:divBdr>
                <w:top w:val="none" w:sz="0" w:space="0" w:color="auto"/>
                <w:left w:val="none" w:sz="0" w:space="0" w:color="auto"/>
                <w:bottom w:val="none" w:sz="0" w:space="0" w:color="auto"/>
                <w:right w:val="none" w:sz="0" w:space="0" w:color="auto"/>
              </w:divBdr>
            </w:div>
            <w:div w:id="1946620283">
              <w:marLeft w:val="0"/>
              <w:marRight w:val="0"/>
              <w:marTop w:val="0"/>
              <w:marBottom w:val="0"/>
              <w:divBdr>
                <w:top w:val="none" w:sz="0" w:space="0" w:color="auto"/>
                <w:left w:val="none" w:sz="0" w:space="0" w:color="auto"/>
                <w:bottom w:val="none" w:sz="0" w:space="0" w:color="auto"/>
                <w:right w:val="none" w:sz="0" w:space="0" w:color="auto"/>
              </w:divBdr>
            </w:div>
            <w:div w:id="934245034">
              <w:marLeft w:val="0"/>
              <w:marRight w:val="0"/>
              <w:marTop w:val="0"/>
              <w:marBottom w:val="0"/>
              <w:divBdr>
                <w:top w:val="none" w:sz="0" w:space="0" w:color="auto"/>
                <w:left w:val="none" w:sz="0" w:space="0" w:color="auto"/>
                <w:bottom w:val="none" w:sz="0" w:space="0" w:color="auto"/>
                <w:right w:val="none" w:sz="0" w:space="0" w:color="auto"/>
              </w:divBdr>
            </w:div>
            <w:div w:id="378675225">
              <w:marLeft w:val="0"/>
              <w:marRight w:val="0"/>
              <w:marTop w:val="0"/>
              <w:marBottom w:val="0"/>
              <w:divBdr>
                <w:top w:val="none" w:sz="0" w:space="0" w:color="auto"/>
                <w:left w:val="none" w:sz="0" w:space="0" w:color="auto"/>
                <w:bottom w:val="none" w:sz="0" w:space="0" w:color="auto"/>
                <w:right w:val="none" w:sz="0" w:space="0" w:color="auto"/>
              </w:divBdr>
            </w:div>
            <w:div w:id="1678145700">
              <w:marLeft w:val="0"/>
              <w:marRight w:val="0"/>
              <w:marTop w:val="0"/>
              <w:marBottom w:val="0"/>
              <w:divBdr>
                <w:top w:val="none" w:sz="0" w:space="0" w:color="auto"/>
                <w:left w:val="none" w:sz="0" w:space="0" w:color="auto"/>
                <w:bottom w:val="none" w:sz="0" w:space="0" w:color="auto"/>
                <w:right w:val="none" w:sz="0" w:space="0" w:color="auto"/>
              </w:divBdr>
            </w:div>
            <w:div w:id="1203059750">
              <w:marLeft w:val="0"/>
              <w:marRight w:val="0"/>
              <w:marTop w:val="0"/>
              <w:marBottom w:val="0"/>
              <w:divBdr>
                <w:top w:val="none" w:sz="0" w:space="0" w:color="auto"/>
                <w:left w:val="none" w:sz="0" w:space="0" w:color="auto"/>
                <w:bottom w:val="none" w:sz="0" w:space="0" w:color="auto"/>
                <w:right w:val="none" w:sz="0" w:space="0" w:color="auto"/>
              </w:divBdr>
            </w:div>
            <w:div w:id="686516120">
              <w:marLeft w:val="0"/>
              <w:marRight w:val="0"/>
              <w:marTop w:val="0"/>
              <w:marBottom w:val="0"/>
              <w:divBdr>
                <w:top w:val="none" w:sz="0" w:space="0" w:color="auto"/>
                <w:left w:val="none" w:sz="0" w:space="0" w:color="auto"/>
                <w:bottom w:val="none" w:sz="0" w:space="0" w:color="auto"/>
                <w:right w:val="none" w:sz="0" w:space="0" w:color="auto"/>
              </w:divBdr>
            </w:div>
            <w:div w:id="1201434478">
              <w:marLeft w:val="0"/>
              <w:marRight w:val="0"/>
              <w:marTop w:val="0"/>
              <w:marBottom w:val="0"/>
              <w:divBdr>
                <w:top w:val="none" w:sz="0" w:space="0" w:color="auto"/>
                <w:left w:val="none" w:sz="0" w:space="0" w:color="auto"/>
                <w:bottom w:val="none" w:sz="0" w:space="0" w:color="auto"/>
                <w:right w:val="none" w:sz="0" w:space="0" w:color="auto"/>
              </w:divBdr>
            </w:div>
            <w:div w:id="32392845">
              <w:marLeft w:val="0"/>
              <w:marRight w:val="0"/>
              <w:marTop w:val="0"/>
              <w:marBottom w:val="0"/>
              <w:divBdr>
                <w:top w:val="none" w:sz="0" w:space="0" w:color="auto"/>
                <w:left w:val="none" w:sz="0" w:space="0" w:color="auto"/>
                <w:bottom w:val="none" w:sz="0" w:space="0" w:color="auto"/>
                <w:right w:val="none" w:sz="0" w:space="0" w:color="auto"/>
              </w:divBdr>
            </w:div>
            <w:div w:id="932972836">
              <w:marLeft w:val="0"/>
              <w:marRight w:val="0"/>
              <w:marTop w:val="0"/>
              <w:marBottom w:val="0"/>
              <w:divBdr>
                <w:top w:val="none" w:sz="0" w:space="0" w:color="auto"/>
                <w:left w:val="none" w:sz="0" w:space="0" w:color="auto"/>
                <w:bottom w:val="none" w:sz="0" w:space="0" w:color="auto"/>
                <w:right w:val="none" w:sz="0" w:space="0" w:color="auto"/>
              </w:divBdr>
            </w:div>
            <w:div w:id="806515210">
              <w:marLeft w:val="0"/>
              <w:marRight w:val="0"/>
              <w:marTop w:val="0"/>
              <w:marBottom w:val="0"/>
              <w:divBdr>
                <w:top w:val="none" w:sz="0" w:space="0" w:color="auto"/>
                <w:left w:val="none" w:sz="0" w:space="0" w:color="auto"/>
                <w:bottom w:val="none" w:sz="0" w:space="0" w:color="auto"/>
                <w:right w:val="none" w:sz="0" w:space="0" w:color="auto"/>
              </w:divBdr>
            </w:div>
            <w:div w:id="139032784">
              <w:marLeft w:val="0"/>
              <w:marRight w:val="0"/>
              <w:marTop w:val="0"/>
              <w:marBottom w:val="0"/>
              <w:divBdr>
                <w:top w:val="none" w:sz="0" w:space="0" w:color="auto"/>
                <w:left w:val="none" w:sz="0" w:space="0" w:color="auto"/>
                <w:bottom w:val="none" w:sz="0" w:space="0" w:color="auto"/>
                <w:right w:val="none" w:sz="0" w:space="0" w:color="auto"/>
              </w:divBdr>
            </w:div>
            <w:div w:id="2076121604">
              <w:marLeft w:val="0"/>
              <w:marRight w:val="0"/>
              <w:marTop w:val="0"/>
              <w:marBottom w:val="0"/>
              <w:divBdr>
                <w:top w:val="none" w:sz="0" w:space="0" w:color="auto"/>
                <w:left w:val="none" w:sz="0" w:space="0" w:color="auto"/>
                <w:bottom w:val="none" w:sz="0" w:space="0" w:color="auto"/>
                <w:right w:val="none" w:sz="0" w:space="0" w:color="auto"/>
              </w:divBdr>
            </w:div>
            <w:div w:id="536117040">
              <w:marLeft w:val="0"/>
              <w:marRight w:val="0"/>
              <w:marTop w:val="0"/>
              <w:marBottom w:val="0"/>
              <w:divBdr>
                <w:top w:val="none" w:sz="0" w:space="0" w:color="auto"/>
                <w:left w:val="none" w:sz="0" w:space="0" w:color="auto"/>
                <w:bottom w:val="none" w:sz="0" w:space="0" w:color="auto"/>
                <w:right w:val="none" w:sz="0" w:space="0" w:color="auto"/>
              </w:divBdr>
            </w:div>
            <w:div w:id="279530632">
              <w:marLeft w:val="0"/>
              <w:marRight w:val="0"/>
              <w:marTop w:val="0"/>
              <w:marBottom w:val="0"/>
              <w:divBdr>
                <w:top w:val="none" w:sz="0" w:space="0" w:color="auto"/>
                <w:left w:val="none" w:sz="0" w:space="0" w:color="auto"/>
                <w:bottom w:val="none" w:sz="0" w:space="0" w:color="auto"/>
                <w:right w:val="none" w:sz="0" w:space="0" w:color="auto"/>
              </w:divBdr>
            </w:div>
            <w:div w:id="460029457">
              <w:marLeft w:val="0"/>
              <w:marRight w:val="0"/>
              <w:marTop w:val="0"/>
              <w:marBottom w:val="0"/>
              <w:divBdr>
                <w:top w:val="none" w:sz="0" w:space="0" w:color="auto"/>
                <w:left w:val="none" w:sz="0" w:space="0" w:color="auto"/>
                <w:bottom w:val="none" w:sz="0" w:space="0" w:color="auto"/>
                <w:right w:val="none" w:sz="0" w:space="0" w:color="auto"/>
              </w:divBdr>
            </w:div>
            <w:div w:id="1949582539">
              <w:marLeft w:val="0"/>
              <w:marRight w:val="0"/>
              <w:marTop w:val="0"/>
              <w:marBottom w:val="0"/>
              <w:divBdr>
                <w:top w:val="none" w:sz="0" w:space="0" w:color="auto"/>
                <w:left w:val="none" w:sz="0" w:space="0" w:color="auto"/>
                <w:bottom w:val="none" w:sz="0" w:space="0" w:color="auto"/>
                <w:right w:val="none" w:sz="0" w:space="0" w:color="auto"/>
              </w:divBdr>
            </w:div>
            <w:div w:id="1284383692">
              <w:marLeft w:val="0"/>
              <w:marRight w:val="0"/>
              <w:marTop w:val="0"/>
              <w:marBottom w:val="0"/>
              <w:divBdr>
                <w:top w:val="none" w:sz="0" w:space="0" w:color="auto"/>
                <w:left w:val="none" w:sz="0" w:space="0" w:color="auto"/>
                <w:bottom w:val="none" w:sz="0" w:space="0" w:color="auto"/>
                <w:right w:val="none" w:sz="0" w:space="0" w:color="auto"/>
              </w:divBdr>
            </w:div>
            <w:div w:id="1723018052">
              <w:marLeft w:val="0"/>
              <w:marRight w:val="0"/>
              <w:marTop w:val="0"/>
              <w:marBottom w:val="0"/>
              <w:divBdr>
                <w:top w:val="none" w:sz="0" w:space="0" w:color="auto"/>
                <w:left w:val="none" w:sz="0" w:space="0" w:color="auto"/>
                <w:bottom w:val="none" w:sz="0" w:space="0" w:color="auto"/>
                <w:right w:val="none" w:sz="0" w:space="0" w:color="auto"/>
              </w:divBdr>
            </w:div>
            <w:div w:id="1689873110">
              <w:marLeft w:val="0"/>
              <w:marRight w:val="0"/>
              <w:marTop w:val="0"/>
              <w:marBottom w:val="0"/>
              <w:divBdr>
                <w:top w:val="none" w:sz="0" w:space="0" w:color="auto"/>
                <w:left w:val="none" w:sz="0" w:space="0" w:color="auto"/>
                <w:bottom w:val="none" w:sz="0" w:space="0" w:color="auto"/>
                <w:right w:val="none" w:sz="0" w:space="0" w:color="auto"/>
              </w:divBdr>
            </w:div>
            <w:div w:id="1141658056">
              <w:marLeft w:val="0"/>
              <w:marRight w:val="0"/>
              <w:marTop w:val="0"/>
              <w:marBottom w:val="0"/>
              <w:divBdr>
                <w:top w:val="none" w:sz="0" w:space="0" w:color="auto"/>
                <w:left w:val="none" w:sz="0" w:space="0" w:color="auto"/>
                <w:bottom w:val="none" w:sz="0" w:space="0" w:color="auto"/>
                <w:right w:val="none" w:sz="0" w:space="0" w:color="auto"/>
              </w:divBdr>
            </w:div>
            <w:div w:id="2015449088">
              <w:marLeft w:val="0"/>
              <w:marRight w:val="0"/>
              <w:marTop w:val="0"/>
              <w:marBottom w:val="0"/>
              <w:divBdr>
                <w:top w:val="none" w:sz="0" w:space="0" w:color="auto"/>
                <w:left w:val="none" w:sz="0" w:space="0" w:color="auto"/>
                <w:bottom w:val="none" w:sz="0" w:space="0" w:color="auto"/>
                <w:right w:val="none" w:sz="0" w:space="0" w:color="auto"/>
              </w:divBdr>
            </w:div>
            <w:div w:id="619797407">
              <w:marLeft w:val="0"/>
              <w:marRight w:val="0"/>
              <w:marTop w:val="0"/>
              <w:marBottom w:val="0"/>
              <w:divBdr>
                <w:top w:val="none" w:sz="0" w:space="0" w:color="auto"/>
                <w:left w:val="none" w:sz="0" w:space="0" w:color="auto"/>
                <w:bottom w:val="none" w:sz="0" w:space="0" w:color="auto"/>
                <w:right w:val="none" w:sz="0" w:space="0" w:color="auto"/>
              </w:divBdr>
            </w:div>
            <w:div w:id="2042393781">
              <w:marLeft w:val="0"/>
              <w:marRight w:val="0"/>
              <w:marTop w:val="0"/>
              <w:marBottom w:val="0"/>
              <w:divBdr>
                <w:top w:val="none" w:sz="0" w:space="0" w:color="auto"/>
                <w:left w:val="none" w:sz="0" w:space="0" w:color="auto"/>
                <w:bottom w:val="none" w:sz="0" w:space="0" w:color="auto"/>
                <w:right w:val="none" w:sz="0" w:space="0" w:color="auto"/>
              </w:divBdr>
            </w:div>
            <w:div w:id="1761873403">
              <w:marLeft w:val="0"/>
              <w:marRight w:val="0"/>
              <w:marTop w:val="0"/>
              <w:marBottom w:val="0"/>
              <w:divBdr>
                <w:top w:val="none" w:sz="0" w:space="0" w:color="auto"/>
                <w:left w:val="none" w:sz="0" w:space="0" w:color="auto"/>
                <w:bottom w:val="none" w:sz="0" w:space="0" w:color="auto"/>
                <w:right w:val="none" w:sz="0" w:space="0" w:color="auto"/>
              </w:divBdr>
            </w:div>
            <w:div w:id="1578244143">
              <w:marLeft w:val="0"/>
              <w:marRight w:val="0"/>
              <w:marTop w:val="0"/>
              <w:marBottom w:val="0"/>
              <w:divBdr>
                <w:top w:val="none" w:sz="0" w:space="0" w:color="auto"/>
                <w:left w:val="none" w:sz="0" w:space="0" w:color="auto"/>
                <w:bottom w:val="none" w:sz="0" w:space="0" w:color="auto"/>
                <w:right w:val="none" w:sz="0" w:space="0" w:color="auto"/>
              </w:divBdr>
            </w:div>
            <w:div w:id="1466194518">
              <w:marLeft w:val="0"/>
              <w:marRight w:val="0"/>
              <w:marTop w:val="0"/>
              <w:marBottom w:val="0"/>
              <w:divBdr>
                <w:top w:val="none" w:sz="0" w:space="0" w:color="auto"/>
                <w:left w:val="none" w:sz="0" w:space="0" w:color="auto"/>
                <w:bottom w:val="none" w:sz="0" w:space="0" w:color="auto"/>
                <w:right w:val="none" w:sz="0" w:space="0" w:color="auto"/>
              </w:divBdr>
            </w:div>
            <w:div w:id="1007172521">
              <w:marLeft w:val="0"/>
              <w:marRight w:val="0"/>
              <w:marTop w:val="0"/>
              <w:marBottom w:val="0"/>
              <w:divBdr>
                <w:top w:val="none" w:sz="0" w:space="0" w:color="auto"/>
                <w:left w:val="none" w:sz="0" w:space="0" w:color="auto"/>
                <w:bottom w:val="none" w:sz="0" w:space="0" w:color="auto"/>
                <w:right w:val="none" w:sz="0" w:space="0" w:color="auto"/>
              </w:divBdr>
            </w:div>
            <w:div w:id="1635674989">
              <w:marLeft w:val="0"/>
              <w:marRight w:val="0"/>
              <w:marTop w:val="0"/>
              <w:marBottom w:val="0"/>
              <w:divBdr>
                <w:top w:val="none" w:sz="0" w:space="0" w:color="auto"/>
                <w:left w:val="none" w:sz="0" w:space="0" w:color="auto"/>
                <w:bottom w:val="none" w:sz="0" w:space="0" w:color="auto"/>
                <w:right w:val="none" w:sz="0" w:space="0" w:color="auto"/>
              </w:divBdr>
            </w:div>
            <w:div w:id="1738476911">
              <w:marLeft w:val="0"/>
              <w:marRight w:val="0"/>
              <w:marTop w:val="0"/>
              <w:marBottom w:val="0"/>
              <w:divBdr>
                <w:top w:val="none" w:sz="0" w:space="0" w:color="auto"/>
                <w:left w:val="none" w:sz="0" w:space="0" w:color="auto"/>
                <w:bottom w:val="none" w:sz="0" w:space="0" w:color="auto"/>
                <w:right w:val="none" w:sz="0" w:space="0" w:color="auto"/>
              </w:divBdr>
            </w:div>
            <w:div w:id="1974827454">
              <w:marLeft w:val="0"/>
              <w:marRight w:val="0"/>
              <w:marTop w:val="0"/>
              <w:marBottom w:val="0"/>
              <w:divBdr>
                <w:top w:val="none" w:sz="0" w:space="0" w:color="auto"/>
                <w:left w:val="none" w:sz="0" w:space="0" w:color="auto"/>
                <w:bottom w:val="none" w:sz="0" w:space="0" w:color="auto"/>
                <w:right w:val="none" w:sz="0" w:space="0" w:color="auto"/>
              </w:divBdr>
            </w:div>
            <w:div w:id="536046810">
              <w:marLeft w:val="0"/>
              <w:marRight w:val="0"/>
              <w:marTop w:val="0"/>
              <w:marBottom w:val="0"/>
              <w:divBdr>
                <w:top w:val="none" w:sz="0" w:space="0" w:color="auto"/>
                <w:left w:val="none" w:sz="0" w:space="0" w:color="auto"/>
                <w:bottom w:val="none" w:sz="0" w:space="0" w:color="auto"/>
                <w:right w:val="none" w:sz="0" w:space="0" w:color="auto"/>
              </w:divBdr>
            </w:div>
            <w:div w:id="546917563">
              <w:marLeft w:val="0"/>
              <w:marRight w:val="0"/>
              <w:marTop w:val="0"/>
              <w:marBottom w:val="0"/>
              <w:divBdr>
                <w:top w:val="none" w:sz="0" w:space="0" w:color="auto"/>
                <w:left w:val="none" w:sz="0" w:space="0" w:color="auto"/>
                <w:bottom w:val="none" w:sz="0" w:space="0" w:color="auto"/>
                <w:right w:val="none" w:sz="0" w:space="0" w:color="auto"/>
              </w:divBdr>
            </w:div>
            <w:div w:id="1267738935">
              <w:marLeft w:val="0"/>
              <w:marRight w:val="0"/>
              <w:marTop w:val="0"/>
              <w:marBottom w:val="0"/>
              <w:divBdr>
                <w:top w:val="none" w:sz="0" w:space="0" w:color="auto"/>
                <w:left w:val="none" w:sz="0" w:space="0" w:color="auto"/>
                <w:bottom w:val="none" w:sz="0" w:space="0" w:color="auto"/>
                <w:right w:val="none" w:sz="0" w:space="0" w:color="auto"/>
              </w:divBdr>
            </w:div>
            <w:div w:id="831944880">
              <w:marLeft w:val="0"/>
              <w:marRight w:val="0"/>
              <w:marTop w:val="0"/>
              <w:marBottom w:val="0"/>
              <w:divBdr>
                <w:top w:val="none" w:sz="0" w:space="0" w:color="auto"/>
                <w:left w:val="none" w:sz="0" w:space="0" w:color="auto"/>
                <w:bottom w:val="none" w:sz="0" w:space="0" w:color="auto"/>
                <w:right w:val="none" w:sz="0" w:space="0" w:color="auto"/>
              </w:divBdr>
            </w:div>
            <w:div w:id="648442380">
              <w:marLeft w:val="0"/>
              <w:marRight w:val="0"/>
              <w:marTop w:val="0"/>
              <w:marBottom w:val="0"/>
              <w:divBdr>
                <w:top w:val="none" w:sz="0" w:space="0" w:color="auto"/>
                <w:left w:val="none" w:sz="0" w:space="0" w:color="auto"/>
                <w:bottom w:val="none" w:sz="0" w:space="0" w:color="auto"/>
                <w:right w:val="none" w:sz="0" w:space="0" w:color="auto"/>
              </w:divBdr>
            </w:div>
            <w:div w:id="1670331774">
              <w:marLeft w:val="0"/>
              <w:marRight w:val="0"/>
              <w:marTop w:val="0"/>
              <w:marBottom w:val="0"/>
              <w:divBdr>
                <w:top w:val="none" w:sz="0" w:space="0" w:color="auto"/>
                <w:left w:val="none" w:sz="0" w:space="0" w:color="auto"/>
                <w:bottom w:val="none" w:sz="0" w:space="0" w:color="auto"/>
                <w:right w:val="none" w:sz="0" w:space="0" w:color="auto"/>
              </w:divBdr>
            </w:div>
            <w:div w:id="633026636">
              <w:marLeft w:val="0"/>
              <w:marRight w:val="0"/>
              <w:marTop w:val="0"/>
              <w:marBottom w:val="0"/>
              <w:divBdr>
                <w:top w:val="none" w:sz="0" w:space="0" w:color="auto"/>
                <w:left w:val="none" w:sz="0" w:space="0" w:color="auto"/>
                <w:bottom w:val="none" w:sz="0" w:space="0" w:color="auto"/>
                <w:right w:val="none" w:sz="0" w:space="0" w:color="auto"/>
              </w:divBdr>
            </w:div>
            <w:div w:id="1414007816">
              <w:marLeft w:val="0"/>
              <w:marRight w:val="0"/>
              <w:marTop w:val="0"/>
              <w:marBottom w:val="0"/>
              <w:divBdr>
                <w:top w:val="none" w:sz="0" w:space="0" w:color="auto"/>
                <w:left w:val="none" w:sz="0" w:space="0" w:color="auto"/>
                <w:bottom w:val="none" w:sz="0" w:space="0" w:color="auto"/>
                <w:right w:val="none" w:sz="0" w:space="0" w:color="auto"/>
              </w:divBdr>
            </w:div>
            <w:div w:id="415786024">
              <w:marLeft w:val="0"/>
              <w:marRight w:val="0"/>
              <w:marTop w:val="0"/>
              <w:marBottom w:val="0"/>
              <w:divBdr>
                <w:top w:val="none" w:sz="0" w:space="0" w:color="auto"/>
                <w:left w:val="none" w:sz="0" w:space="0" w:color="auto"/>
                <w:bottom w:val="none" w:sz="0" w:space="0" w:color="auto"/>
                <w:right w:val="none" w:sz="0" w:space="0" w:color="auto"/>
              </w:divBdr>
            </w:div>
            <w:div w:id="1735005215">
              <w:marLeft w:val="0"/>
              <w:marRight w:val="0"/>
              <w:marTop w:val="0"/>
              <w:marBottom w:val="0"/>
              <w:divBdr>
                <w:top w:val="none" w:sz="0" w:space="0" w:color="auto"/>
                <w:left w:val="none" w:sz="0" w:space="0" w:color="auto"/>
                <w:bottom w:val="none" w:sz="0" w:space="0" w:color="auto"/>
                <w:right w:val="none" w:sz="0" w:space="0" w:color="auto"/>
              </w:divBdr>
            </w:div>
            <w:div w:id="2139029726">
              <w:marLeft w:val="0"/>
              <w:marRight w:val="0"/>
              <w:marTop w:val="0"/>
              <w:marBottom w:val="0"/>
              <w:divBdr>
                <w:top w:val="none" w:sz="0" w:space="0" w:color="auto"/>
                <w:left w:val="none" w:sz="0" w:space="0" w:color="auto"/>
                <w:bottom w:val="none" w:sz="0" w:space="0" w:color="auto"/>
                <w:right w:val="none" w:sz="0" w:space="0" w:color="auto"/>
              </w:divBdr>
            </w:div>
            <w:div w:id="1444687226">
              <w:marLeft w:val="0"/>
              <w:marRight w:val="0"/>
              <w:marTop w:val="0"/>
              <w:marBottom w:val="0"/>
              <w:divBdr>
                <w:top w:val="none" w:sz="0" w:space="0" w:color="auto"/>
                <w:left w:val="none" w:sz="0" w:space="0" w:color="auto"/>
                <w:bottom w:val="none" w:sz="0" w:space="0" w:color="auto"/>
                <w:right w:val="none" w:sz="0" w:space="0" w:color="auto"/>
              </w:divBdr>
            </w:div>
            <w:div w:id="781341859">
              <w:marLeft w:val="0"/>
              <w:marRight w:val="0"/>
              <w:marTop w:val="0"/>
              <w:marBottom w:val="0"/>
              <w:divBdr>
                <w:top w:val="none" w:sz="0" w:space="0" w:color="auto"/>
                <w:left w:val="none" w:sz="0" w:space="0" w:color="auto"/>
                <w:bottom w:val="none" w:sz="0" w:space="0" w:color="auto"/>
                <w:right w:val="none" w:sz="0" w:space="0" w:color="auto"/>
              </w:divBdr>
            </w:div>
            <w:div w:id="125390039">
              <w:marLeft w:val="0"/>
              <w:marRight w:val="0"/>
              <w:marTop w:val="0"/>
              <w:marBottom w:val="0"/>
              <w:divBdr>
                <w:top w:val="none" w:sz="0" w:space="0" w:color="auto"/>
                <w:left w:val="none" w:sz="0" w:space="0" w:color="auto"/>
                <w:bottom w:val="none" w:sz="0" w:space="0" w:color="auto"/>
                <w:right w:val="none" w:sz="0" w:space="0" w:color="auto"/>
              </w:divBdr>
            </w:div>
            <w:div w:id="1746880147">
              <w:marLeft w:val="0"/>
              <w:marRight w:val="0"/>
              <w:marTop w:val="0"/>
              <w:marBottom w:val="0"/>
              <w:divBdr>
                <w:top w:val="none" w:sz="0" w:space="0" w:color="auto"/>
                <w:left w:val="none" w:sz="0" w:space="0" w:color="auto"/>
                <w:bottom w:val="none" w:sz="0" w:space="0" w:color="auto"/>
                <w:right w:val="none" w:sz="0" w:space="0" w:color="auto"/>
              </w:divBdr>
            </w:div>
            <w:div w:id="85663131">
              <w:marLeft w:val="0"/>
              <w:marRight w:val="0"/>
              <w:marTop w:val="0"/>
              <w:marBottom w:val="0"/>
              <w:divBdr>
                <w:top w:val="none" w:sz="0" w:space="0" w:color="auto"/>
                <w:left w:val="none" w:sz="0" w:space="0" w:color="auto"/>
                <w:bottom w:val="none" w:sz="0" w:space="0" w:color="auto"/>
                <w:right w:val="none" w:sz="0" w:space="0" w:color="auto"/>
              </w:divBdr>
            </w:div>
            <w:div w:id="1619069041">
              <w:marLeft w:val="0"/>
              <w:marRight w:val="0"/>
              <w:marTop w:val="0"/>
              <w:marBottom w:val="0"/>
              <w:divBdr>
                <w:top w:val="none" w:sz="0" w:space="0" w:color="auto"/>
                <w:left w:val="none" w:sz="0" w:space="0" w:color="auto"/>
                <w:bottom w:val="none" w:sz="0" w:space="0" w:color="auto"/>
                <w:right w:val="none" w:sz="0" w:space="0" w:color="auto"/>
              </w:divBdr>
            </w:div>
            <w:div w:id="1510943696">
              <w:marLeft w:val="0"/>
              <w:marRight w:val="0"/>
              <w:marTop w:val="0"/>
              <w:marBottom w:val="0"/>
              <w:divBdr>
                <w:top w:val="none" w:sz="0" w:space="0" w:color="auto"/>
                <w:left w:val="none" w:sz="0" w:space="0" w:color="auto"/>
                <w:bottom w:val="none" w:sz="0" w:space="0" w:color="auto"/>
                <w:right w:val="none" w:sz="0" w:space="0" w:color="auto"/>
              </w:divBdr>
            </w:div>
            <w:div w:id="1917278063">
              <w:marLeft w:val="0"/>
              <w:marRight w:val="0"/>
              <w:marTop w:val="0"/>
              <w:marBottom w:val="0"/>
              <w:divBdr>
                <w:top w:val="none" w:sz="0" w:space="0" w:color="auto"/>
                <w:left w:val="none" w:sz="0" w:space="0" w:color="auto"/>
                <w:bottom w:val="none" w:sz="0" w:space="0" w:color="auto"/>
                <w:right w:val="none" w:sz="0" w:space="0" w:color="auto"/>
              </w:divBdr>
            </w:div>
            <w:div w:id="1620985597">
              <w:marLeft w:val="0"/>
              <w:marRight w:val="0"/>
              <w:marTop w:val="0"/>
              <w:marBottom w:val="0"/>
              <w:divBdr>
                <w:top w:val="none" w:sz="0" w:space="0" w:color="auto"/>
                <w:left w:val="none" w:sz="0" w:space="0" w:color="auto"/>
                <w:bottom w:val="none" w:sz="0" w:space="0" w:color="auto"/>
                <w:right w:val="none" w:sz="0" w:space="0" w:color="auto"/>
              </w:divBdr>
            </w:div>
            <w:div w:id="31424327">
              <w:marLeft w:val="0"/>
              <w:marRight w:val="0"/>
              <w:marTop w:val="0"/>
              <w:marBottom w:val="0"/>
              <w:divBdr>
                <w:top w:val="none" w:sz="0" w:space="0" w:color="auto"/>
                <w:left w:val="none" w:sz="0" w:space="0" w:color="auto"/>
                <w:bottom w:val="none" w:sz="0" w:space="0" w:color="auto"/>
                <w:right w:val="none" w:sz="0" w:space="0" w:color="auto"/>
              </w:divBdr>
            </w:div>
            <w:div w:id="117841288">
              <w:marLeft w:val="0"/>
              <w:marRight w:val="0"/>
              <w:marTop w:val="0"/>
              <w:marBottom w:val="0"/>
              <w:divBdr>
                <w:top w:val="none" w:sz="0" w:space="0" w:color="auto"/>
                <w:left w:val="none" w:sz="0" w:space="0" w:color="auto"/>
                <w:bottom w:val="none" w:sz="0" w:space="0" w:color="auto"/>
                <w:right w:val="none" w:sz="0" w:space="0" w:color="auto"/>
              </w:divBdr>
            </w:div>
            <w:div w:id="1853521492">
              <w:marLeft w:val="0"/>
              <w:marRight w:val="0"/>
              <w:marTop w:val="0"/>
              <w:marBottom w:val="0"/>
              <w:divBdr>
                <w:top w:val="none" w:sz="0" w:space="0" w:color="auto"/>
                <w:left w:val="none" w:sz="0" w:space="0" w:color="auto"/>
                <w:bottom w:val="none" w:sz="0" w:space="0" w:color="auto"/>
                <w:right w:val="none" w:sz="0" w:space="0" w:color="auto"/>
              </w:divBdr>
            </w:div>
            <w:div w:id="87316441">
              <w:marLeft w:val="0"/>
              <w:marRight w:val="0"/>
              <w:marTop w:val="0"/>
              <w:marBottom w:val="0"/>
              <w:divBdr>
                <w:top w:val="none" w:sz="0" w:space="0" w:color="auto"/>
                <w:left w:val="none" w:sz="0" w:space="0" w:color="auto"/>
                <w:bottom w:val="none" w:sz="0" w:space="0" w:color="auto"/>
                <w:right w:val="none" w:sz="0" w:space="0" w:color="auto"/>
              </w:divBdr>
            </w:div>
            <w:div w:id="14273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85893">
      <w:bodyDiv w:val="1"/>
      <w:marLeft w:val="0"/>
      <w:marRight w:val="0"/>
      <w:marTop w:val="0"/>
      <w:marBottom w:val="0"/>
      <w:divBdr>
        <w:top w:val="none" w:sz="0" w:space="0" w:color="auto"/>
        <w:left w:val="none" w:sz="0" w:space="0" w:color="auto"/>
        <w:bottom w:val="none" w:sz="0" w:space="0" w:color="auto"/>
        <w:right w:val="none" w:sz="0" w:space="0" w:color="auto"/>
      </w:divBdr>
      <w:divsChild>
        <w:div w:id="527068225">
          <w:marLeft w:val="0"/>
          <w:marRight w:val="0"/>
          <w:marTop w:val="0"/>
          <w:marBottom w:val="0"/>
          <w:divBdr>
            <w:top w:val="none" w:sz="0" w:space="0" w:color="auto"/>
            <w:left w:val="none" w:sz="0" w:space="0" w:color="auto"/>
            <w:bottom w:val="none" w:sz="0" w:space="0" w:color="auto"/>
            <w:right w:val="none" w:sz="0" w:space="0" w:color="auto"/>
          </w:divBdr>
          <w:divsChild>
            <w:div w:id="1664697825">
              <w:marLeft w:val="0"/>
              <w:marRight w:val="0"/>
              <w:marTop w:val="0"/>
              <w:marBottom w:val="0"/>
              <w:divBdr>
                <w:top w:val="none" w:sz="0" w:space="0" w:color="auto"/>
                <w:left w:val="none" w:sz="0" w:space="0" w:color="auto"/>
                <w:bottom w:val="none" w:sz="0" w:space="0" w:color="auto"/>
                <w:right w:val="none" w:sz="0" w:space="0" w:color="auto"/>
              </w:divBdr>
            </w:div>
            <w:div w:id="1730767503">
              <w:marLeft w:val="0"/>
              <w:marRight w:val="0"/>
              <w:marTop w:val="0"/>
              <w:marBottom w:val="0"/>
              <w:divBdr>
                <w:top w:val="none" w:sz="0" w:space="0" w:color="auto"/>
                <w:left w:val="none" w:sz="0" w:space="0" w:color="auto"/>
                <w:bottom w:val="none" w:sz="0" w:space="0" w:color="auto"/>
                <w:right w:val="none" w:sz="0" w:space="0" w:color="auto"/>
              </w:divBdr>
            </w:div>
            <w:div w:id="565386068">
              <w:marLeft w:val="0"/>
              <w:marRight w:val="0"/>
              <w:marTop w:val="0"/>
              <w:marBottom w:val="0"/>
              <w:divBdr>
                <w:top w:val="none" w:sz="0" w:space="0" w:color="auto"/>
                <w:left w:val="none" w:sz="0" w:space="0" w:color="auto"/>
                <w:bottom w:val="none" w:sz="0" w:space="0" w:color="auto"/>
                <w:right w:val="none" w:sz="0" w:space="0" w:color="auto"/>
              </w:divBdr>
            </w:div>
            <w:div w:id="2033533569">
              <w:marLeft w:val="0"/>
              <w:marRight w:val="0"/>
              <w:marTop w:val="0"/>
              <w:marBottom w:val="0"/>
              <w:divBdr>
                <w:top w:val="none" w:sz="0" w:space="0" w:color="auto"/>
                <w:left w:val="none" w:sz="0" w:space="0" w:color="auto"/>
                <w:bottom w:val="none" w:sz="0" w:space="0" w:color="auto"/>
                <w:right w:val="none" w:sz="0" w:space="0" w:color="auto"/>
              </w:divBdr>
            </w:div>
            <w:div w:id="1989048450">
              <w:marLeft w:val="0"/>
              <w:marRight w:val="0"/>
              <w:marTop w:val="0"/>
              <w:marBottom w:val="0"/>
              <w:divBdr>
                <w:top w:val="none" w:sz="0" w:space="0" w:color="auto"/>
                <w:left w:val="none" w:sz="0" w:space="0" w:color="auto"/>
                <w:bottom w:val="none" w:sz="0" w:space="0" w:color="auto"/>
                <w:right w:val="none" w:sz="0" w:space="0" w:color="auto"/>
              </w:divBdr>
            </w:div>
            <w:div w:id="955453698">
              <w:marLeft w:val="0"/>
              <w:marRight w:val="0"/>
              <w:marTop w:val="0"/>
              <w:marBottom w:val="0"/>
              <w:divBdr>
                <w:top w:val="none" w:sz="0" w:space="0" w:color="auto"/>
                <w:left w:val="none" w:sz="0" w:space="0" w:color="auto"/>
                <w:bottom w:val="none" w:sz="0" w:space="0" w:color="auto"/>
                <w:right w:val="none" w:sz="0" w:space="0" w:color="auto"/>
              </w:divBdr>
            </w:div>
            <w:div w:id="264191384">
              <w:marLeft w:val="0"/>
              <w:marRight w:val="0"/>
              <w:marTop w:val="0"/>
              <w:marBottom w:val="0"/>
              <w:divBdr>
                <w:top w:val="none" w:sz="0" w:space="0" w:color="auto"/>
                <w:left w:val="none" w:sz="0" w:space="0" w:color="auto"/>
                <w:bottom w:val="none" w:sz="0" w:space="0" w:color="auto"/>
                <w:right w:val="none" w:sz="0" w:space="0" w:color="auto"/>
              </w:divBdr>
            </w:div>
            <w:div w:id="248857152">
              <w:marLeft w:val="0"/>
              <w:marRight w:val="0"/>
              <w:marTop w:val="0"/>
              <w:marBottom w:val="0"/>
              <w:divBdr>
                <w:top w:val="none" w:sz="0" w:space="0" w:color="auto"/>
                <w:left w:val="none" w:sz="0" w:space="0" w:color="auto"/>
                <w:bottom w:val="none" w:sz="0" w:space="0" w:color="auto"/>
                <w:right w:val="none" w:sz="0" w:space="0" w:color="auto"/>
              </w:divBdr>
            </w:div>
            <w:div w:id="536359324">
              <w:marLeft w:val="0"/>
              <w:marRight w:val="0"/>
              <w:marTop w:val="0"/>
              <w:marBottom w:val="0"/>
              <w:divBdr>
                <w:top w:val="none" w:sz="0" w:space="0" w:color="auto"/>
                <w:left w:val="none" w:sz="0" w:space="0" w:color="auto"/>
                <w:bottom w:val="none" w:sz="0" w:space="0" w:color="auto"/>
                <w:right w:val="none" w:sz="0" w:space="0" w:color="auto"/>
              </w:divBdr>
            </w:div>
            <w:div w:id="1438525530">
              <w:marLeft w:val="0"/>
              <w:marRight w:val="0"/>
              <w:marTop w:val="0"/>
              <w:marBottom w:val="0"/>
              <w:divBdr>
                <w:top w:val="none" w:sz="0" w:space="0" w:color="auto"/>
                <w:left w:val="none" w:sz="0" w:space="0" w:color="auto"/>
                <w:bottom w:val="none" w:sz="0" w:space="0" w:color="auto"/>
                <w:right w:val="none" w:sz="0" w:space="0" w:color="auto"/>
              </w:divBdr>
            </w:div>
            <w:div w:id="492993799">
              <w:marLeft w:val="0"/>
              <w:marRight w:val="0"/>
              <w:marTop w:val="0"/>
              <w:marBottom w:val="0"/>
              <w:divBdr>
                <w:top w:val="none" w:sz="0" w:space="0" w:color="auto"/>
                <w:left w:val="none" w:sz="0" w:space="0" w:color="auto"/>
                <w:bottom w:val="none" w:sz="0" w:space="0" w:color="auto"/>
                <w:right w:val="none" w:sz="0" w:space="0" w:color="auto"/>
              </w:divBdr>
            </w:div>
            <w:div w:id="344987519">
              <w:marLeft w:val="0"/>
              <w:marRight w:val="0"/>
              <w:marTop w:val="0"/>
              <w:marBottom w:val="0"/>
              <w:divBdr>
                <w:top w:val="none" w:sz="0" w:space="0" w:color="auto"/>
                <w:left w:val="none" w:sz="0" w:space="0" w:color="auto"/>
                <w:bottom w:val="none" w:sz="0" w:space="0" w:color="auto"/>
                <w:right w:val="none" w:sz="0" w:space="0" w:color="auto"/>
              </w:divBdr>
            </w:div>
            <w:div w:id="1635021253">
              <w:marLeft w:val="0"/>
              <w:marRight w:val="0"/>
              <w:marTop w:val="0"/>
              <w:marBottom w:val="0"/>
              <w:divBdr>
                <w:top w:val="none" w:sz="0" w:space="0" w:color="auto"/>
                <w:left w:val="none" w:sz="0" w:space="0" w:color="auto"/>
                <w:bottom w:val="none" w:sz="0" w:space="0" w:color="auto"/>
                <w:right w:val="none" w:sz="0" w:space="0" w:color="auto"/>
              </w:divBdr>
            </w:div>
            <w:div w:id="867565628">
              <w:marLeft w:val="0"/>
              <w:marRight w:val="0"/>
              <w:marTop w:val="0"/>
              <w:marBottom w:val="0"/>
              <w:divBdr>
                <w:top w:val="none" w:sz="0" w:space="0" w:color="auto"/>
                <w:left w:val="none" w:sz="0" w:space="0" w:color="auto"/>
                <w:bottom w:val="none" w:sz="0" w:space="0" w:color="auto"/>
                <w:right w:val="none" w:sz="0" w:space="0" w:color="auto"/>
              </w:divBdr>
            </w:div>
            <w:div w:id="161304">
              <w:marLeft w:val="0"/>
              <w:marRight w:val="0"/>
              <w:marTop w:val="0"/>
              <w:marBottom w:val="0"/>
              <w:divBdr>
                <w:top w:val="none" w:sz="0" w:space="0" w:color="auto"/>
                <w:left w:val="none" w:sz="0" w:space="0" w:color="auto"/>
                <w:bottom w:val="none" w:sz="0" w:space="0" w:color="auto"/>
                <w:right w:val="none" w:sz="0" w:space="0" w:color="auto"/>
              </w:divBdr>
            </w:div>
            <w:div w:id="747268431">
              <w:marLeft w:val="0"/>
              <w:marRight w:val="0"/>
              <w:marTop w:val="0"/>
              <w:marBottom w:val="0"/>
              <w:divBdr>
                <w:top w:val="none" w:sz="0" w:space="0" w:color="auto"/>
                <w:left w:val="none" w:sz="0" w:space="0" w:color="auto"/>
                <w:bottom w:val="none" w:sz="0" w:space="0" w:color="auto"/>
                <w:right w:val="none" w:sz="0" w:space="0" w:color="auto"/>
              </w:divBdr>
            </w:div>
            <w:div w:id="473717837">
              <w:marLeft w:val="0"/>
              <w:marRight w:val="0"/>
              <w:marTop w:val="0"/>
              <w:marBottom w:val="0"/>
              <w:divBdr>
                <w:top w:val="none" w:sz="0" w:space="0" w:color="auto"/>
                <w:left w:val="none" w:sz="0" w:space="0" w:color="auto"/>
                <w:bottom w:val="none" w:sz="0" w:space="0" w:color="auto"/>
                <w:right w:val="none" w:sz="0" w:space="0" w:color="auto"/>
              </w:divBdr>
            </w:div>
            <w:div w:id="372655100">
              <w:marLeft w:val="0"/>
              <w:marRight w:val="0"/>
              <w:marTop w:val="0"/>
              <w:marBottom w:val="0"/>
              <w:divBdr>
                <w:top w:val="none" w:sz="0" w:space="0" w:color="auto"/>
                <w:left w:val="none" w:sz="0" w:space="0" w:color="auto"/>
                <w:bottom w:val="none" w:sz="0" w:space="0" w:color="auto"/>
                <w:right w:val="none" w:sz="0" w:space="0" w:color="auto"/>
              </w:divBdr>
            </w:div>
            <w:div w:id="1058165433">
              <w:marLeft w:val="0"/>
              <w:marRight w:val="0"/>
              <w:marTop w:val="0"/>
              <w:marBottom w:val="0"/>
              <w:divBdr>
                <w:top w:val="none" w:sz="0" w:space="0" w:color="auto"/>
                <w:left w:val="none" w:sz="0" w:space="0" w:color="auto"/>
                <w:bottom w:val="none" w:sz="0" w:space="0" w:color="auto"/>
                <w:right w:val="none" w:sz="0" w:space="0" w:color="auto"/>
              </w:divBdr>
            </w:div>
            <w:div w:id="452017755">
              <w:marLeft w:val="0"/>
              <w:marRight w:val="0"/>
              <w:marTop w:val="0"/>
              <w:marBottom w:val="0"/>
              <w:divBdr>
                <w:top w:val="none" w:sz="0" w:space="0" w:color="auto"/>
                <w:left w:val="none" w:sz="0" w:space="0" w:color="auto"/>
                <w:bottom w:val="none" w:sz="0" w:space="0" w:color="auto"/>
                <w:right w:val="none" w:sz="0" w:space="0" w:color="auto"/>
              </w:divBdr>
            </w:div>
            <w:div w:id="1283654618">
              <w:marLeft w:val="0"/>
              <w:marRight w:val="0"/>
              <w:marTop w:val="0"/>
              <w:marBottom w:val="0"/>
              <w:divBdr>
                <w:top w:val="none" w:sz="0" w:space="0" w:color="auto"/>
                <w:left w:val="none" w:sz="0" w:space="0" w:color="auto"/>
                <w:bottom w:val="none" w:sz="0" w:space="0" w:color="auto"/>
                <w:right w:val="none" w:sz="0" w:space="0" w:color="auto"/>
              </w:divBdr>
            </w:div>
            <w:div w:id="1517957936">
              <w:marLeft w:val="0"/>
              <w:marRight w:val="0"/>
              <w:marTop w:val="0"/>
              <w:marBottom w:val="0"/>
              <w:divBdr>
                <w:top w:val="none" w:sz="0" w:space="0" w:color="auto"/>
                <w:left w:val="none" w:sz="0" w:space="0" w:color="auto"/>
                <w:bottom w:val="none" w:sz="0" w:space="0" w:color="auto"/>
                <w:right w:val="none" w:sz="0" w:space="0" w:color="auto"/>
              </w:divBdr>
            </w:div>
            <w:div w:id="1160661427">
              <w:marLeft w:val="0"/>
              <w:marRight w:val="0"/>
              <w:marTop w:val="0"/>
              <w:marBottom w:val="0"/>
              <w:divBdr>
                <w:top w:val="none" w:sz="0" w:space="0" w:color="auto"/>
                <w:left w:val="none" w:sz="0" w:space="0" w:color="auto"/>
                <w:bottom w:val="none" w:sz="0" w:space="0" w:color="auto"/>
                <w:right w:val="none" w:sz="0" w:space="0" w:color="auto"/>
              </w:divBdr>
            </w:div>
            <w:div w:id="1767846878">
              <w:marLeft w:val="0"/>
              <w:marRight w:val="0"/>
              <w:marTop w:val="0"/>
              <w:marBottom w:val="0"/>
              <w:divBdr>
                <w:top w:val="none" w:sz="0" w:space="0" w:color="auto"/>
                <w:left w:val="none" w:sz="0" w:space="0" w:color="auto"/>
                <w:bottom w:val="none" w:sz="0" w:space="0" w:color="auto"/>
                <w:right w:val="none" w:sz="0" w:space="0" w:color="auto"/>
              </w:divBdr>
            </w:div>
            <w:div w:id="1946886968">
              <w:marLeft w:val="0"/>
              <w:marRight w:val="0"/>
              <w:marTop w:val="0"/>
              <w:marBottom w:val="0"/>
              <w:divBdr>
                <w:top w:val="none" w:sz="0" w:space="0" w:color="auto"/>
                <w:left w:val="none" w:sz="0" w:space="0" w:color="auto"/>
                <w:bottom w:val="none" w:sz="0" w:space="0" w:color="auto"/>
                <w:right w:val="none" w:sz="0" w:space="0" w:color="auto"/>
              </w:divBdr>
            </w:div>
            <w:div w:id="713508439">
              <w:marLeft w:val="0"/>
              <w:marRight w:val="0"/>
              <w:marTop w:val="0"/>
              <w:marBottom w:val="0"/>
              <w:divBdr>
                <w:top w:val="none" w:sz="0" w:space="0" w:color="auto"/>
                <w:left w:val="none" w:sz="0" w:space="0" w:color="auto"/>
                <w:bottom w:val="none" w:sz="0" w:space="0" w:color="auto"/>
                <w:right w:val="none" w:sz="0" w:space="0" w:color="auto"/>
              </w:divBdr>
            </w:div>
            <w:div w:id="59446356">
              <w:marLeft w:val="0"/>
              <w:marRight w:val="0"/>
              <w:marTop w:val="0"/>
              <w:marBottom w:val="0"/>
              <w:divBdr>
                <w:top w:val="none" w:sz="0" w:space="0" w:color="auto"/>
                <w:left w:val="none" w:sz="0" w:space="0" w:color="auto"/>
                <w:bottom w:val="none" w:sz="0" w:space="0" w:color="auto"/>
                <w:right w:val="none" w:sz="0" w:space="0" w:color="auto"/>
              </w:divBdr>
            </w:div>
            <w:div w:id="2048790841">
              <w:marLeft w:val="0"/>
              <w:marRight w:val="0"/>
              <w:marTop w:val="0"/>
              <w:marBottom w:val="0"/>
              <w:divBdr>
                <w:top w:val="none" w:sz="0" w:space="0" w:color="auto"/>
                <w:left w:val="none" w:sz="0" w:space="0" w:color="auto"/>
                <w:bottom w:val="none" w:sz="0" w:space="0" w:color="auto"/>
                <w:right w:val="none" w:sz="0" w:space="0" w:color="auto"/>
              </w:divBdr>
            </w:div>
            <w:div w:id="842285084">
              <w:marLeft w:val="0"/>
              <w:marRight w:val="0"/>
              <w:marTop w:val="0"/>
              <w:marBottom w:val="0"/>
              <w:divBdr>
                <w:top w:val="none" w:sz="0" w:space="0" w:color="auto"/>
                <w:left w:val="none" w:sz="0" w:space="0" w:color="auto"/>
                <w:bottom w:val="none" w:sz="0" w:space="0" w:color="auto"/>
                <w:right w:val="none" w:sz="0" w:space="0" w:color="auto"/>
              </w:divBdr>
            </w:div>
            <w:div w:id="473257877">
              <w:marLeft w:val="0"/>
              <w:marRight w:val="0"/>
              <w:marTop w:val="0"/>
              <w:marBottom w:val="0"/>
              <w:divBdr>
                <w:top w:val="none" w:sz="0" w:space="0" w:color="auto"/>
                <w:left w:val="none" w:sz="0" w:space="0" w:color="auto"/>
                <w:bottom w:val="none" w:sz="0" w:space="0" w:color="auto"/>
                <w:right w:val="none" w:sz="0" w:space="0" w:color="auto"/>
              </w:divBdr>
            </w:div>
            <w:div w:id="516771149">
              <w:marLeft w:val="0"/>
              <w:marRight w:val="0"/>
              <w:marTop w:val="0"/>
              <w:marBottom w:val="0"/>
              <w:divBdr>
                <w:top w:val="none" w:sz="0" w:space="0" w:color="auto"/>
                <w:left w:val="none" w:sz="0" w:space="0" w:color="auto"/>
                <w:bottom w:val="none" w:sz="0" w:space="0" w:color="auto"/>
                <w:right w:val="none" w:sz="0" w:space="0" w:color="auto"/>
              </w:divBdr>
            </w:div>
            <w:div w:id="628366288">
              <w:marLeft w:val="0"/>
              <w:marRight w:val="0"/>
              <w:marTop w:val="0"/>
              <w:marBottom w:val="0"/>
              <w:divBdr>
                <w:top w:val="none" w:sz="0" w:space="0" w:color="auto"/>
                <w:left w:val="none" w:sz="0" w:space="0" w:color="auto"/>
                <w:bottom w:val="none" w:sz="0" w:space="0" w:color="auto"/>
                <w:right w:val="none" w:sz="0" w:space="0" w:color="auto"/>
              </w:divBdr>
            </w:div>
            <w:div w:id="19750161">
              <w:marLeft w:val="0"/>
              <w:marRight w:val="0"/>
              <w:marTop w:val="0"/>
              <w:marBottom w:val="0"/>
              <w:divBdr>
                <w:top w:val="none" w:sz="0" w:space="0" w:color="auto"/>
                <w:left w:val="none" w:sz="0" w:space="0" w:color="auto"/>
                <w:bottom w:val="none" w:sz="0" w:space="0" w:color="auto"/>
                <w:right w:val="none" w:sz="0" w:space="0" w:color="auto"/>
              </w:divBdr>
            </w:div>
            <w:div w:id="1741636701">
              <w:marLeft w:val="0"/>
              <w:marRight w:val="0"/>
              <w:marTop w:val="0"/>
              <w:marBottom w:val="0"/>
              <w:divBdr>
                <w:top w:val="none" w:sz="0" w:space="0" w:color="auto"/>
                <w:left w:val="none" w:sz="0" w:space="0" w:color="auto"/>
                <w:bottom w:val="none" w:sz="0" w:space="0" w:color="auto"/>
                <w:right w:val="none" w:sz="0" w:space="0" w:color="auto"/>
              </w:divBdr>
            </w:div>
            <w:div w:id="962807263">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1261261704">
              <w:marLeft w:val="0"/>
              <w:marRight w:val="0"/>
              <w:marTop w:val="0"/>
              <w:marBottom w:val="0"/>
              <w:divBdr>
                <w:top w:val="none" w:sz="0" w:space="0" w:color="auto"/>
                <w:left w:val="none" w:sz="0" w:space="0" w:color="auto"/>
                <w:bottom w:val="none" w:sz="0" w:space="0" w:color="auto"/>
                <w:right w:val="none" w:sz="0" w:space="0" w:color="auto"/>
              </w:divBdr>
            </w:div>
            <w:div w:id="738482971">
              <w:marLeft w:val="0"/>
              <w:marRight w:val="0"/>
              <w:marTop w:val="0"/>
              <w:marBottom w:val="0"/>
              <w:divBdr>
                <w:top w:val="none" w:sz="0" w:space="0" w:color="auto"/>
                <w:left w:val="none" w:sz="0" w:space="0" w:color="auto"/>
                <w:bottom w:val="none" w:sz="0" w:space="0" w:color="auto"/>
                <w:right w:val="none" w:sz="0" w:space="0" w:color="auto"/>
              </w:divBdr>
            </w:div>
            <w:div w:id="1331761460">
              <w:marLeft w:val="0"/>
              <w:marRight w:val="0"/>
              <w:marTop w:val="0"/>
              <w:marBottom w:val="0"/>
              <w:divBdr>
                <w:top w:val="none" w:sz="0" w:space="0" w:color="auto"/>
                <w:left w:val="none" w:sz="0" w:space="0" w:color="auto"/>
                <w:bottom w:val="none" w:sz="0" w:space="0" w:color="auto"/>
                <w:right w:val="none" w:sz="0" w:space="0" w:color="auto"/>
              </w:divBdr>
            </w:div>
            <w:div w:id="2114397467">
              <w:marLeft w:val="0"/>
              <w:marRight w:val="0"/>
              <w:marTop w:val="0"/>
              <w:marBottom w:val="0"/>
              <w:divBdr>
                <w:top w:val="none" w:sz="0" w:space="0" w:color="auto"/>
                <w:left w:val="none" w:sz="0" w:space="0" w:color="auto"/>
                <w:bottom w:val="none" w:sz="0" w:space="0" w:color="auto"/>
                <w:right w:val="none" w:sz="0" w:space="0" w:color="auto"/>
              </w:divBdr>
            </w:div>
            <w:div w:id="541401122">
              <w:marLeft w:val="0"/>
              <w:marRight w:val="0"/>
              <w:marTop w:val="0"/>
              <w:marBottom w:val="0"/>
              <w:divBdr>
                <w:top w:val="none" w:sz="0" w:space="0" w:color="auto"/>
                <w:left w:val="none" w:sz="0" w:space="0" w:color="auto"/>
                <w:bottom w:val="none" w:sz="0" w:space="0" w:color="auto"/>
                <w:right w:val="none" w:sz="0" w:space="0" w:color="auto"/>
              </w:divBdr>
            </w:div>
            <w:div w:id="1183276746">
              <w:marLeft w:val="0"/>
              <w:marRight w:val="0"/>
              <w:marTop w:val="0"/>
              <w:marBottom w:val="0"/>
              <w:divBdr>
                <w:top w:val="none" w:sz="0" w:space="0" w:color="auto"/>
                <w:left w:val="none" w:sz="0" w:space="0" w:color="auto"/>
                <w:bottom w:val="none" w:sz="0" w:space="0" w:color="auto"/>
                <w:right w:val="none" w:sz="0" w:space="0" w:color="auto"/>
              </w:divBdr>
            </w:div>
            <w:div w:id="2121758043">
              <w:marLeft w:val="0"/>
              <w:marRight w:val="0"/>
              <w:marTop w:val="0"/>
              <w:marBottom w:val="0"/>
              <w:divBdr>
                <w:top w:val="none" w:sz="0" w:space="0" w:color="auto"/>
                <w:left w:val="none" w:sz="0" w:space="0" w:color="auto"/>
                <w:bottom w:val="none" w:sz="0" w:space="0" w:color="auto"/>
                <w:right w:val="none" w:sz="0" w:space="0" w:color="auto"/>
              </w:divBdr>
            </w:div>
            <w:div w:id="1094547664">
              <w:marLeft w:val="0"/>
              <w:marRight w:val="0"/>
              <w:marTop w:val="0"/>
              <w:marBottom w:val="0"/>
              <w:divBdr>
                <w:top w:val="none" w:sz="0" w:space="0" w:color="auto"/>
                <w:left w:val="none" w:sz="0" w:space="0" w:color="auto"/>
                <w:bottom w:val="none" w:sz="0" w:space="0" w:color="auto"/>
                <w:right w:val="none" w:sz="0" w:space="0" w:color="auto"/>
              </w:divBdr>
            </w:div>
            <w:div w:id="2011325350">
              <w:marLeft w:val="0"/>
              <w:marRight w:val="0"/>
              <w:marTop w:val="0"/>
              <w:marBottom w:val="0"/>
              <w:divBdr>
                <w:top w:val="none" w:sz="0" w:space="0" w:color="auto"/>
                <w:left w:val="none" w:sz="0" w:space="0" w:color="auto"/>
                <w:bottom w:val="none" w:sz="0" w:space="0" w:color="auto"/>
                <w:right w:val="none" w:sz="0" w:space="0" w:color="auto"/>
              </w:divBdr>
            </w:div>
            <w:div w:id="2007240684">
              <w:marLeft w:val="0"/>
              <w:marRight w:val="0"/>
              <w:marTop w:val="0"/>
              <w:marBottom w:val="0"/>
              <w:divBdr>
                <w:top w:val="none" w:sz="0" w:space="0" w:color="auto"/>
                <w:left w:val="none" w:sz="0" w:space="0" w:color="auto"/>
                <w:bottom w:val="none" w:sz="0" w:space="0" w:color="auto"/>
                <w:right w:val="none" w:sz="0" w:space="0" w:color="auto"/>
              </w:divBdr>
            </w:div>
            <w:div w:id="1884443213">
              <w:marLeft w:val="0"/>
              <w:marRight w:val="0"/>
              <w:marTop w:val="0"/>
              <w:marBottom w:val="0"/>
              <w:divBdr>
                <w:top w:val="none" w:sz="0" w:space="0" w:color="auto"/>
                <w:left w:val="none" w:sz="0" w:space="0" w:color="auto"/>
                <w:bottom w:val="none" w:sz="0" w:space="0" w:color="auto"/>
                <w:right w:val="none" w:sz="0" w:space="0" w:color="auto"/>
              </w:divBdr>
            </w:div>
            <w:div w:id="1841463165">
              <w:marLeft w:val="0"/>
              <w:marRight w:val="0"/>
              <w:marTop w:val="0"/>
              <w:marBottom w:val="0"/>
              <w:divBdr>
                <w:top w:val="none" w:sz="0" w:space="0" w:color="auto"/>
                <w:left w:val="none" w:sz="0" w:space="0" w:color="auto"/>
                <w:bottom w:val="none" w:sz="0" w:space="0" w:color="auto"/>
                <w:right w:val="none" w:sz="0" w:space="0" w:color="auto"/>
              </w:divBdr>
            </w:div>
            <w:div w:id="387461859">
              <w:marLeft w:val="0"/>
              <w:marRight w:val="0"/>
              <w:marTop w:val="0"/>
              <w:marBottom w:val="0"/>
              <w:divBdr>
                <w:top w:val="none" w:sz="0" w:space="0" w:color="auto"/>
                <w:left w:val="none" w:sz="0" w:space="0" w:color="auto"/>
                <w:bottom w:val="none" w:sz="0" w:space="0" w:color="auto"/>
                <w:right w:val="none" w:sz="0" w:space="0" w:color="auto"/>
              </w:divBdr>
            </w:div>
            <w:div w:id="968053724">
              <w:marLeft w:val="0"/>
              <w:marRight w:val="0"/>
              <w:marTop w:val="0"/>
              <w:marBottom w:val="0"/>
              <w:divBdr>
                <w:top w:val="none" w:sz="0" w:space="0" w:color="auto"/>
                <w:left w:val="none" w:sz="0" w:space="0" w:color="auto"/>
                <w:bottom w:val="none" w:sz="0" w:space="0" w:color="auto"/>
                <w:right w:val="none" w:sz="0" w:space="0" w:color="auto"/>
              </w:divBdr>
            </w:div>
            <w:div w:id="1035741314">
              <w:marLeft w:val="0"/>
              <w:marRight w:val="0"/>
              <w:marTop w:val="0"/>
              <w:marBottom w:val="0"/>
              <w:divBdr>
                <w:top w:val="none" w:sz="0" w:space="0" w:color="auto"/>
                <w:left w:val="none" w:sz="0" w:space="0" w:color="auto"/>
                <w:bottom w:val="none" w:sz="0" w:space="0" w:color="auto"/>
                <w:right w:val="none" w:sz="0" w:space="0" w:color="auto"/>
              </w:divBdr>
            </w:div>
            <w:div w:id="397091006">
              <w:marLeft w:val="0"/>
              <w:marRight w:val="0"/>
              <w:marTop w:val="0"/>
              <w:marBottom w:val="0"/>
              <w:divBdr>
                <w:top w:val="none" w:sz="0" w:space="0" w:color="auto"/>
                <w:left w:val="none" w:sz="0" w:space="0" w:color="auto"/>
                <w:bottom w:val="none" w:sz="0" w:space="0" w:color="auto"/>
                <w:right w:val="none" w:sz="0" w:space="0" w:color="auto"/>
              </w:divBdr>
            </w:div>
            <w:div w:id="967853501">
              <w:marLeft w:val="0"/>
              <w:marRight w:val="0"/>
              <w:marTop w:val="0"/>
              <w:marBottom w:val="0"/>
              <w:divBdr>
                <w:top w:val="none" w:sz="0" w:space="0" w:color="auto"/>
                <w:left w:val="none" w:sz="0" w:space="0" w:color="auto"/>
                <w:bottom w:val="none" w:sz="0" w:space="0" w:color="auto"/>
                <w:right w:val="none" w:sz="0" w:space="0" w:color="auto"/>
              </w:divBdr>
            </w:div>
            <w:div w:id="1967540055">
              <w:marLeft w:val="0"/>
              <w:marRight w:val="0"/>
              <w:marTop w:val="0"/>
              <w:marBottom w:val="0"/>
              <w:divBdr>
                <w:top w:val="none" w:sz="0" w:space="0" w:color="auto"/>
                <w:left w:val="none" w:sz="0" w:space="0" w:color="auto"/>
                <w:bottom w:val="none" w:sz="0" w:space="0" w:color="auto"/>
                <w:right w:val="none" w:sz="0" w:space="0" w:color="auto"/>
              </w:divBdr>
            </w:div>
            <w:div w:id="1666858494">
              <w:marLeft w:val="0"/>
              <w:marRight w:val="0"/>
              <w:marTop w:val="0"/>
              <w:marBottom w:val="0"/>
              <w:divBdr>
                <w:top w:val="none" w:sz="0" w:space="0" w:color="auto"/>
                <w:left w:val="none" w:sz="0" w:space="0" w:color="auto"/>
                <w:bottom w:val="none" w:sz="0" w:space="0" w:color="auto"/>
                <w:right w:val="none" w:sz="0" w:space="0" w:color="auto"/>
              </w:divBdr>
            </w:div>
            <w:div w:id="1493520635">
              <w:marLeft w:val="0"/>
              <w:marRight w:val="0"/>
              <w:marTop w:val="0"/>
              <w:marBottom w:val="0"/>
              <w:divBdr>
                <w:top w:val="none" w:sz="0" w:space="0" w:color="auto"/>
                <w:left w:val="none" w:sz="0" w:space="0" w:color="auto"/>
                <w:bottom w:val="none" w:sz="0" w:space="0" w:color="auto"/>
                <w:right w:val="none" w:sz="0" w:space="0" w:color="auto"/>
              </w:divBdr>
            </w:div>
            <w:div w:id="1196819314">
              <w:marLeft w:val="0"/>
              <w:marRight w:val="0"/>
              <w:marTop w:val="0"/>
              <w:marBottom w:val="0"/>
              <w:divBdr>
                <w:top w:val="none" w:sz="0" w:space="0" w:color="auto"/>
                <w:left w:val="none" w:sz="0" w:space="0" w:color="auto"/>
                <w:bottom w:val="none" w:sz="0" w:space="0" w:color="auto"/>
                <w:right w:val="none" w:sz="0" w:space="0" w:color="auto"/>
              </w:divBdr>
            </w:div>
            <w:div w:id="700518381">
              <w:marLeft w:val="0"/>
              <w:marRight w:val="0"/>
              <w:marTop w:val="0"/>
              <w:marBottom w:val="0"/>
              <w:divBdr>
                <w:top w:val="none" w:sz="0" w:space="0" w:color="auto"/>
                <w:left w:val="none" w:sz="0" w:space="0" w:color="auto"/>
                <w:bottom w:val="none" w:sz="0" w:space="0" w:color="auto"/>
                <w:right w:val="none" w:sz="0" w:space="0" w:color="auto"/>
              </w:divBdr>
            </w:div>
            <w:div w:id="255752803">
              <w:marLeft w:val="0"/>
              <w:marRight w:val="0"/>
              <w:marTop w:val="0"/>
              <w:marBottom w:val="0"/>
              <w:divBdr>
                <w:top w:val="none" w:sz="0" w:space="0" w:color="auto"/>
                <w:left w:val="none" w:sz="0" w:space="0" w:color="auto"/>
                <w:bottom w:val="none" w:sz="0" w:space="0" w:color="auto"/>
                <w:right w:val="none" w:sz="0" w:space="0" w:color="auto"/>
              </w:divBdr>
            </w:div>
            <w:div w:id="1112820321">
              <w:marLeft w:val="0"/>
              <w:marRight w:val="0"/>
              <w:marTop w:val="0"/>
              <w:marBottom w:val="0"/>
              <w:divBdr>
                <w:top w:val="none" w:sz="0" w:space="0" w:color="auto"/>
                <w:left w:val="none" w:sz="0" w:space="0" w:color="auto"/>
                <w:bottom w:val="none" w:sz="0" w:space="0" w:color="auto"/>
                <w:right w:val="none" w:sz="0" w:space="0" w:color="auto"/>
              </w:divBdr>
            </w:div>
            <w:div w:id="428551826">
              <w:marLeft w:val="0"/>
              <w:marRight w:val="0"/>
              <w:marTop w:val="0"/>
              <w:marBottom w:val="0"/>
              <w:divBdr>
                <w:top w:val="none" w:sz="0" w:space="0" w:color="auto"/>
                <w:left w:val="none" w:sz="0" w:space="0" w:color="auto"/>
                <w:bottom w:val="none" w:sz="0" w:space="0" w:color="auto"/>
                <w:right w:val="none" w:sz="0" w:space="0" w:color="auto"/>
              </w:divBdr>
            </w:div>
            <w:div w:id="786436703">
              <w:marLeft w:val="0"/>
              <w:marRight w:val="0"/>
              <w:marTop w:val="0"/>
              <w:marBottom w:val="0"/>
              <w:divBdr>
                <w:top w:val="none" w:sz="0" w:space="0" w:color="auto"/>
                <w:left w:val="none" w:sz="0" w:space="0" w:color="auto"/>
                <w:bottom w:val="none" w:sz="0" w:space="0" w:color="auto"/>
                <w:right w:val="none" w:sz="0" w:space="0" w:color="auto"/>
              </w:divBdr>
            </w:div>
            <w:div w:id="1202329076">
              <w:marLeft w:val="0"/>
              <w:marRight w:val="0"/>
              <w:marTop w:val="0"/>
              <w:marBottom w:val="0"/>
              <w:divBdr>
                <w:top w:val="none" w:sz="0" w:space="0" w:color="auto"/>
                <w:left w:val="none" w:sz="0" w:space="0" w:color="auto"/>
                <w:bottom w:val="none" w:sz="0" w:space="0" w:color="auto"/>
                <w:right w:val="none" w:sz="0" w:space="0" w:color="auto"/>
              </w:divBdr>
            </w:div>
            <w:div w:id="1061909173">
              <w:marLeft w:val="0"/>
              <w:marRight w:val="0"/>
              <w:marTop w:val="0"/>
              <w:marBottom w:val="0"/>
              <w:divBdr>
                <w:top w:val="none" w:sz="0" w:space="0" w:color="auto"/>
                <w:left w:val="none" w:sz="0" w:space="0" w:color="auto"/>
                <w:bottom w:val="none" w:sz="0" w:space="0" w:color="auto"/>
                <w:right w:val="none" w:sz="0" w:space="0" w:color="auto"/>
              </w:divBdr>
            </w:div>
            <w:div w:id="719673409">
              <w:marLeft w:val="0"/>
              <w:marRight w:val="0"/>
              <w:marTop w:val="0"/>
              <w:marBottom w:val="0"/>
              <w:divBdr>
                <w:top w:val="none" w:sz="0" w:space="0" w:color="auto"/>
                <w:left w:val="none" w:sz="0" w:space="0" w:color="auto"/>
                <w:bottom w:val="none" w:sz="0" w:space="0" w:color="auto"/>
                <w:right w:val="none" w:sz="0" w:space="0" w:color="auto"/>
              </w:divBdr>
            </w:div>
            <w:div w:id="1688943268">
              <w:marLeft w:val="0"/>
              <w:marRight w:val="0"/>
              <w:marTop w:val="0"/>
              <w:marBottom w:val="0"/>
              <w:divBdr>
                <w:top w:val="none" w:sz="0" w:space="0" w:color="auto"/>
                <w:left w:val="none" w:sz="0" w:space="0" w:color="auto"/>
                <w:bottom w:val="none" w:sz="0" w:space="0" w:color="auto"/>
                <w:right w:val="none" w:sz="0" w:space="0" w:color="auto"/>
              </w:divBdr>
            </w:div>
            <w:div w:id="1058629026">
              <w:marLeft w:val="0"/>
              <w:marRight w:val="0"/>
              <w:marTop w:val="0"/>
              <w:marBottom w:val="0"/>
              <w:divBdr>
                <w:top w:val="none" w:sz="0" w:space="0" w:color="auto"/>
                <w:left w:val="none" w:sz="0" w:space="0" w:color="auto"/>
                <w:bottom w:val="none" w:sz="0" w:space="0" w:color="auto"/>
                <w:right w:val="none" w:sz="0" w:space="0" w:color="auto"/>
              </w:divBdr>
            </w:div>
            <w:div w:id="481778658">
              <w:marLeft w:val="0"/>
              <w:marRight w:val="0"/>
              <w:marTop w:val="0"/>
              <w:marBottom w:val="0"/>
              <w:divBdr>
                <w:top w:val="none" w:sz="0" w:space="0" w:color="auto"/>
                <w:left w:val="none" w:sz="0" w:space="0" w:color="auto"/>
                <w:bottom w:val="none" w:sz="0" w:space="0" w:color="auto"/>
                <w:right w:val="none" w:sz="0" w:space="0" w:color="auto"/>
              </w:divBdr>
            </w:div>
            <w:div w:id="2105415707">
              <w:marLeft w:val="0"/>
              <w:marRight w:val="0"/>
              <w:marTop w:val="0"/>
              <w:marBottom w:val="0"/>
              <w:divBdr>
                <w:top w:val="none" w:sz="0" w:space="0" w:color="auto"/>
                <w:left w:val="none" w:sz="0" w:space="0" w:color="auto"/>
                <w:bottom w:val="none" w:sz="0" w:space="0" w:color="auto"/>
                <w:right w:val="none" w:sz="0" w:space="0" w:color="auto"/>
              </w:divBdr>
            </w:div>
            <w:div w:id="1570114302">
              <w:marLeft w:val="0"/>
              <w:marRight w:val="0"/>
              <w:marTop w:val="0"/>
              <w:marBottom w:val="0"/>
              <w:divBdr>
                <w:top w:val="none" w:sz="0" w:space="0" w:color="auto"/>
                <w:left w:val="none" w:sz="0" w:space="0" w:color="auto"/>
                <w:bottom w:val="none" w:sz="0" w:space="0" w:color="auto"/>
                <w:right w:val="none" w:sz="0" w:space="0" w:color="auto"/>
              </w:divBdr>
            </w:div>
            <w:div w:id="838741185">
              <w:marLeft w:val="0"/>
              <w:marRight w:val="0"/>
              <w:marTop w:val="0"/>
              <w:marBottom w:val="0"/>
              <w:divBdr>
                <w:top w:val="none" w:sz="0" w:space="0" w:color="auto"/>
                <w:left w:val="none" w:sz="0" w:space="0" w:color="auto"/>
                <w:bottom w:val="none" w:sz="0" w:space="0" w:color="auto"/>
                <w:right w:val="none" w:sz="0" w:space="0" w:color="auto"/>
              </w:divBdr>
            </w:div>
            <w:div w:id="2067482934">
              <w:marLeft w:val="0"/>
              <w:marRight w:val="0"/>
              <w:marTop w:val="0"/>
              <w:marBottom w:val="0"/>
              <w:divBdr>
                <w:top w:val="none" w:sz="0" w:space="0" w:color="auto"/>
                <w:left w:val="none" w:sz="0" w:space="0" w:color="auto"/>
                <w:bottom w:val="none" w:sz="0" w:space="0" w:color="auto"/>
                <w:right w:val="none" w:sz="0" w:space="0" w:color="auto"/>
              </w:divBdr>
            </w:div>
            <w:div w:id="819420411">
              <w:marLeft w:val="0"/>
              <w:marRight w:val="0"/>
              <w:marTop w:val="0"/>
              <w:marBottom w:val="0"/>
              <w:divBdr>
                <w:top w:val="none" w:sz="0" w:space="0" w:color="auto"/>
                <w:left w:val="none" w:sz="0" w:space="0" w:color="auto"/>
                <w:bottom w:val="none" w:sz="0" w:space="0" w:color="auto"/>
                <w:right w:val="none" w:sz="0" w:space="0" w:color="auto"/>
              </w:divBdr>
            </w:div>
            <w:div w:id="923760016">
              <w:marLeft w:val="0"/>
              <w:marRight w:val="0"/>
              <w:marTop w:val="0"/>
              <w:marBottom w:val="0"/>
              <w:divBdr>
                <w:top w:val="none" w:sz="0" w:space="0" w:color="auto"/>
                <w:left w:val="none" w:sz="0" w:space="0" w:color="auto"/>
                <w:bottom w:val="none" w:sz="0" w:space="0" w:color="auto"/>
                <w:right w:val="none" w:sz="0" w:space="0" w:color="auto"/>
              </w:divBdr>
            </w:div>
            <w:div w:id="1035891559">
              <w:marLeft w:val="0"/>
              <w:marRight w:val="0"/>
              <w:marTop w:val="0"/>
              <w:marBottom w:val="0"/>
              <w:divBdr>
                <w:top w:val="none" w:sz="0" w:space="0" w:color="auto"/>
                <w:left w:val="none" w:sz="0" w:space="0" w:color="auto"/>
                <w:bottom w:val="none" w:sz="0" w:space="0" w:color="auto"/>
                <w:right w:val="none" w:sz="0" w:space="0" w:color="auto"/>
              </w:divBdr>
            </w:div>
            <w:div w:id="1453595671">
              <w:marLeft w:val="0"/>
              <w:marRight w:val="0"/>
              <w:marTop w:val="0"/>
              <w:marBottom w:val="0"/>
              <w:divBdr>
                <w:top w:val="none" w:sz="0" w:space="0" w:color="auto"/>
                <w:left w:val="none" w:sz="0" w:space="0" w:color="auto"/>
                <w:bottom w:val="none" w:sz="0" w:space="0" w:color="auto"/>
                <w:right w:val="none" w:sz="0" w:space="0" w:color="auto"/>
              </w:divBdr>
            </w:div>
            <w:div w:id="889338551">
              <w:marLeft w:val="0"/>
              <w:marRight w:val="0"/>
              <w:marTop w:val="0"/>
              <w:marBottom w:val="0"/>
              <w:divBdr>
                <w:top w:val="none" w:sz="0" w:space="0" w:color="auto"/>
                <w:left w:val="none" w:sz="0" w:space="0" w:color="auto"/>
                <w:bottom w:val="none" w:sz="0" w:space="0" w:color="auto"/>
                <w:right w:val="none" w:sz="0" w:space="0" w:color="auto"/>
              </w:divBdr>
            </w:div>
            <w:div w:id="686752563">
              <w:marLeft w:val="0"/>
              <w:marRight w:val="0"/>
              <w:marTop w:val="0"/>
              <w:marBottom w:val="0"/>
              <w:divBdr>
                <w:top w:val="none" w:sz="0" w:space="0" w:color="auto"/>
                <w:left w:val="none" w:sz="0" w:space="0" w:color="auto"/>
                <w:bottom w:val="none" w:sz="0" w:space="0" w:color="auto"/>
                <w:right w:val="none" w:sz="0" w:space="0" w:color="auto"/>
              </w:divBdr>
            </w:div>
            <w:div w:id="936984067">
              <w:marLeft w:val="0"/>
              <w:marRight w:val="0"/>
              <w:marTop w:val="0"/>
              <w:marBottom w:val="0"/>
              <w:divBdr>
                <w:top w:val="none" w:sz="0" w:space="0" w:color="auto"/>
                <w:left w:val="none" w:sz="0" w:space="0" w:color="auto"/>
                <w:bottom w:val="none" w:sz="0" w:space="0" w:color="auto"/>
                <w:right w:val="none" w:sz="0" w:space="0" w:color="auto"/>
              </w:divBdr>
            </w:div>
            <w:div w:id="378165548">
              <w:marLeft w:val="0"/>
              <w:marRight w:val="0"/>
              <w:marTop w:val="0"/>
              <w:marBottom w:val="0"/>
              <w:divBdr>
                <w:top w:val="none" w:sz="0" w:space="0" w:color="auto"/>
                <w:left w:val="none" w:sz="0" w:space="0" w:color="auto"/>
                <w:bottom w:val="none" w:sz="0" w:space="0" w:color="auto"/>
                <w:right w:val="none" w:sz="0" w:space="0" w:color="auto"/>
              </w:divBdr>
            </w:div>
            <w:div w:id="162093089">
              <w:marLeft w:val="0"/>
              <w:marRight w:val="0"/>
              <w:marTop w:val="0"/>
              <w:marBottom w:val="0"/>
              <w:divBdr>
                <w:top w:val="none" w:sz="0" w:space="0" w:color="auto"/>
                <w:left w:val="none" w:sz="0" w:space="0" w:color="auto"/>
                <w:bottom w:val="none" w:sz="0" w:space="0" w:color="auto"/>
                <w:right w:val="none" w:sz="0" w:space="0" w:color="auto"/>
              </w:divBdr>
            </w:div>
            <w:div w:id="2037851642">
              <w:marLeft w:val="0"/>
              <w:marRight w:val="0"/>
              <w:marTop w:val="0"/>
              <w:marBottom w:val="0"/>
              <w:divBdr>
                <w:top w:val="none" w:sz="0" w:space="0" w:color="auto"/>
                <w:left w:val="none" w:sz="0" w:space="0" w:color="auto"/>
                <w:bottom w:val="none" w:sz="0" w:space="0" w:color="auto"/>
                <w:right w:val="none" w:sz="0" w:space="0" w:color="auto"/>
              </w:divBdr>
            </w:div>
            <w:div w:id="1762095533">
              <w:marLeft w:val="0"/>
              <w:marRight w:val="0"/>
              <w:marTop w:val="0"/>
              <w:marBottom w:val="0"/>
              <w:divBdr>
                <w:top w:val="none" w:sz="0" w:space="0" w:color="auto"/>
                <w:left w:val="none" w:sz="0" w:space="0" w:color="auto"/>
                <w:bottom w:val="none" w:sz="0" w:space="0" w:color="auto"/>
                <w:right w:val="none" w:sz="0" w:space="0" w:color="auto"/>
              </w:divBdr>
            </w:div>
            <w:div w:id="433945113">
              <w:marLeft w:val="0"/>
              <w:marRight w:val="0"/>
              <w:marTop w:val="0"/>
              <w:marBottom w:val="0"/>
              <w:divBdr>
                <w:top w:val="none" w:sz="0" w:space="0" w:color="auto"/>
                <w:left w:val="none" w:sz="0" w:space="0" w:color="auto"/>
                <w:bottom w:val="none" w:sz="0" w:space="0" w:color="auto"/>
                <w:right w:val="none" w:sz="0" w:space="0" w:color="auto"/>
              </w:divBdr>
            </w:div>
            <w:div w:id="1161391305">
              <w:marLeft w:val="0"/>
              <w:marRight w:val="0"/>
              <w:marTop w:val="0"/>
              <w:marBottom w:val="0"/>
              <w:divBdr>
                <w:top w:val="none" w:sz="0" w:space="0" w:color="auto"/>
                <w:left w:val="none" w:sz="0" w:space="0" w:color="auto"/>
                <w:bottom w:val="none" w:sz="0" w:space="0" w:color="auto"/>
                <w:right w:val="none" w:sz="0" w:space="0" w:color="auto"/>
              </w:divBdr>
            </w:div>
            <w:div w:id="1973901325">
              <w:marLeft w:val="0"/>
              <w:marRight w:val="0"/>
              <w:marTop w:val="0"/>
              <w:marBottom w:val="0"/>
              <w:divBdr>
                <w:top w:val="none" w:sz="0" w:space="0" w:color="auto"/>
                <w:left w:val="none" w:sz="0" w:space="0" w:color="auto"/>
                <w:bottom w:val="none" w:sz="0" w:space="0" w:color="auto"/>
                <w:right w:val="none" w:sz="0" w:space="0" w:color="auto"/>
              </w:divBdr>
            </w:div>
            <w:div w:id="431753835">
              <w:marLeft w:val="0"/>
              <w:marRight w:val="0"/>
              <w:marTop w:val="0"/>
              <w:marBottom w:val="0"/>
              <w:divBdr>
                <w:top w:val="none" w:sz="0" w:space="0" w:color="auto"/>
                <w:left w:val="none" w:sz="0" w:space="0" w:color="auto"/>
                <w:bottom w:val="none" w:sz="0" w:space="0" w:color="auto"/>
                <w:right w:val="none" w:sz="0" w:space="0" w:color="auto"/>
              </w:divBdr>
            </w:div>
            <w:div w:id="982588389">
              <w:marLeft w:val="0"/>
              <w:marRight w:val="0"/>
              <w:marTop w:val="0"/>
              <w:marBottom w:val="0"/>
              <w:divBdr>
                <w:top w:val="none" w:sz="0" w:space="0" w:color="auto"/>
                <w:left w:val="none" w:sz="0" w:space="0" w:color="auto"/>
                <w:bottom w:val="none" w:sz="0" w:space="0" w:color="auto"/>
                <w:right w:val="none" w:sz="0" w:space="0" w:color="auto"/>
              </w:divBdr>
            </w:div>
            <w:div w:id="661935778">
              <w:marLeft w:val="0"/>
              <w:marRight w:val="0"/>
              <w:marTop w:val="0"/>
              <w:marBottom w:val="0"/>
              <w:divBdr>
                <w:top w:val="none" w:sz="0" w:space="0" w:color="auto"/>
                <w:left w:val="none" w:sz="0" w:space="0" w:color="auto"/>
                <w:bottom w:val="none" w:sz="0" w:space="0" w:color="auto"/>
                <w:right w:val="none" w:sz="0" w:space="0" w:color="auto"/>
              </w:divBdr>
            </w:div>
            <w:div w:id="481000272">
              <w:marLeft w:val="0"/>
              <w:marRight w:val="0"/>
              <w:marTop w:val="0"/>
              <w:marBottom w:val="0"/>
              <w:divBdr>
                <w:top w:val="none" w:sz="0" w:space="0" w:color="auto"/>
                <w:left w:val="none" w:sz="0" w:space="0" w:color="auto"/>
                <w:bottom w:val="none" w:sz="0" w:space="0" w:color="auto"/>
                <w:right w:val="none" w:sz="0" w:space="0" w:color="auto"/>
              </w:divBdr>
            </w:div>
            <w:div w:id="1245069184">
              <w:marLeft w:val="0"/>
              <w:marRight w:val="0"/>
              <w:marTop w:val="0"/>
              <w:marBottom w:val="0"/>
              <w:divBdr>
                <w:top w:val="none" w:sz="0" w:space="0" w:color="auto"/>
                <w:left w:val="none" w:sz="0" w:space="0" w:color="auto"/>
                <w:bottom w:val="none" w:sz="0" w:space="0" w:color="auto"/>
                <w:right w:val="none" w:sz="0" w:space="0" w:color="auto"/>
              </w:divBdr>
            </w:div>
            <w:div w:id="729304458">
              <w:marLeft w:val="0"/>
              <w:marRight w:val="0"/>
              <w:marTop w:val="0"/>
              <w:marBottom w:val="0"/>
              <w:divBdr>
                <w:top w:val="none" w:sz="0" w:space="0" w:color="auto"/>
                <w:left w:val="none" w:sz="0" w:space="0" w:color="auto"/>
                <w:bottom w:val="none" w:sz="0" w:space="0" w:color="auto"/>
                <w:right w:val="none" w:sz="0" w:space="0" w:color="auto"/>
              </w:divBdr>
            </w:div>
            <w:div w:id="958150222">
              <w:marLeft w:val="0"/>
              <w:marRight w:val="0"/>
              <w:marTop w:val="0"/>
              <w:marBottom w:val="0"/>
              <w:divBdr>
                <w:top w:val="none" w:sz="0" w:space="0" w:color="auto"/>
                <w:left w:val="none" w:sz="0" w:space="0" w:color="auto"/>
                <w:bottom w:val="none" w:sz="0" w:space="0" w:color="auto"/>
                <w:right w:val="none" w:sz="0" w:space="0" w:color="auto"/>
              </w:divBdr>
            </w:div>
            <w:div w:id="1531070872">
              <w:marLeft w:val="0"/>
              <w:marRight w:val="0"/>
              <w:marTop w:val="0"/>
              <w:marBottom w:val="0"/>
              <w:divBdr>
                <w:top w:val="none" w:sz="0" w:space="0" w:color="auto"/>
                <w:left w:val="none" w:sz="0" w:space="0" w:color="auto"/>
                <w:bottom w:val="none" w:sz="0" w:space="0" w:color="auto"/>
                <w:right w:val="none" w:sz="0" w:space="0" w:color="auto"/>
              </w:divBdr>
            </w:div>
            <w:div w:id="2043288452">
              <w:marLeft w:val="0"/>
              <w:marRight w:val="0"/>
              <w:marTop w:val="0"/>
              <w:marBottom w:val="0"/>
              <w:divBdr>
                <w:top w:val="none" w:sz="0" w:space="0" w:color="auto"/>
                <w:left w:val="none" w:sz="0" w:space="0" w:color="auto"/>
                <w:bottom w:val="none" w:sz="0" w:space="0" w:color="auto"/>
                <w:right w:val="none" w:sz="0" w:space="0" w:color="auto"/>
              </w:divBdr>
            </w:div>
            <w:div w:id="768744221">
              <w:marLeft w:val="0"/>
              <w:marRight w:val="0"/>
              <w:marTop w:val="0"/>
              <w:marBottom w:val="0"/>
              <w:divBdr>
                <w:top w:val="none" w:sz="0" w:space="0" w:color="auto"/>
                <w:left w:val="none" w:sz="0" w:space="0" w:color="auto"/>
                <w:bottom w:val="none" w:sz="0" w:space="0" w:color="auto"/>
                <w:right w:val="none" w:sz="0" w:space="0" w:color="auto"/>
              </w:divBdr>
            </w:div>
            <w:div w:id="1148938071">
              <w:marLeft w:val="0"/>
              <w:marRight w:val="0"/>
              <w:marTop w:val="0"/>
              <w:marBottom w:val="0"/>
              <w:divBdr>
                <w:top w:val="none" w:sz="0" w:space="0" w:color="auto"/>
                <w:left w:val="none" w:sz="0" w:space="0" w:color="auto"/>
                <w:bottom w:val="none" w:sz="0" w:space="0" w:color="auto"/>
                <w:right w:val="none" w:sz="0" w:space="0" w:color="auto"/>
              </w:divBdr>
            </w:div>
            <w:div w:id="509296869">
              <w:marLeft w:val="0"/>
              <w:marRight w:val="0"/>
              <w:marTop w:val="0"/>
              <w:marBottom w:val="0"/>
              <w:divBdr>
                <w:top w:val="none" w:sz="0" w:space="0" w:color="auto"/>
                <w:left w:val="none" w:sz="0" w:space="0" w:color="auto"/>
                <w:bottom w:val="none" w:sz="0" w:space="0" w:color="auto"/>
                <w:right w:val="none" w:sz="0" w:space="0" w:color="auto"/>
              </w:divBdr>
            </w:div>
            <w:div w:id="676232159">
              <w:marLeft w:val="0"/>
              <w:marRight w:val="0"/>
              <w:marTop w:val="0"/>
              <w:marBottom w:val="0"/>
              <w:divBdr>
                <w:top w:val="none" w:sz="0" w:space="0" w:color="auto"/>
                <w:left w:val="none" w:sz="0" w:space="0" w:color="auto"/>
                <w:bottom w:val="none" w:sz="0" w:space="0" w:color="auto"/>
                <w:right w:val="none" w:sz="0" w:space="0" w:color="auto"/>
              </w:divBdr>
            </w:div>
            <w:div w:id="1433815596">
              <w:marLeft w:val="0"/>
              <w:marRight w:val="0"/>
              <w:marTop w:val="0"/>
              <w:marBottom w:val="0"/>
              <w:divBdr>
                <w:top w:val="none" w:sz="0" w:space="0" w:color="auto"/>
                <w:left w:val="none" w:sz="0" w:space="0" w:color="auto"/>
                <w:bottom w:val="none" w:sz="0" w:space="0" w:color="auto"/>
                <w:right w:val="none" w:sz="0" w:space="0" w:color="auto"/>
              </w:divBdr>
            </w:div>
            <w:div w:id="225383366">
              <w:marLeft w:val="0"/>
              <w:marRight w:val="0"/>
              <w:marTop w:val="0"/>
              <w:marBottom w:val="0"/>
              <w:divBdr>
                <w:top w:val="none" w:sz="0" w:space="0" w:color="auto"/>
                <w:left w:val="none" w:sz="0" w:space="0" w:color="auto"/>
                <w:bottom w:val="none" w:sz="0" w:space="0" w:color="auto"/>
                <w:right w:val="none" w:sz="0" w:space="0" w:color="auto"/>
              </w:divBdr>
            </w:div>
            <w:div w:id="257949756">
              <w:marLeft w:val="0"/>
              <w:marRight w:val="0"/>
              <w:marTop w:val="0"/>
              <w:marBottom w:val="0"/>
              <w:divBdr>
                <w:top w:val="none" w:sz="0" w:space="0" w:color="auto"/>
                <w:left w:val="none" w:sz="0" w:space="0" w:color="auto"/>
                <w:bottom w:val="none" w:sz="0" w:space="0" w:color="auto"/>
                <w:right w:val="none" w:sz="0" w:space="0" w:color="auto"/>
              </w:divBdr>
            </w:div>
            <w:div w:id="399134216">
              <w:marLeft w:val="0"/>
              <w:marRight w:val="0"/>
              <w:marTop w:val="0"/>
              <w:marBottom w:val="0"/>
              <w:divBdr>
                <w:top w:val="none" w:sz="0" w:space="0" w:color="auto"/>
                <w:left w:val="none" w:sz="0" w:space="0" w:color="auto"/>
                <w:bottom w:val="none" w:sz="0" w:space="0" w:color="auto"/>
                <w:right w:val="none" w:sz="0" w:space="0" w:color="auto"/>
              </w:divBdr>
            </w:div>
            <w:div w:id="697121859">
              <w:marLeft w:val="0"/>
              <w:marRight w:val="0"/>
              <w:marTop w:val="0"/>
              <w:marBottom w:val="0"/>
              <w:divBdr>
                <w:top w:val="none" w:sz="0" w:space="0" w:color="auto"/>
                <w:left w:val="none" w:sz="0" w:space="0" w:color="auto"/>
                <w:bottom w:val="none" w:sz="0" w:space="0" w:color="auto"/>
                <w:right w:val="none" w:sz="0" w:space="0" w:color="auto"/>
              </w:divBdr>
            </w:div>
            <w:div w:id="31420489">
              <w:marLeft w:val="0"/>
              <w:marRight w:val="0"/>
              <w:marTop w:val="0"/>
              <w:marBottom w:val="0"/>
              <w:divBdr>
                <w:top w:val="none" w:sz="0" w:space="0" w:color="auto"/>
                <w:left w:val="none" w:sz="0" w:space="0" w:color="auto"/>
                <w:bottom w:val="none" w:sz="0" w:space="0" w:color="auto"/>
                <w:right w:val="none" w:sz="0" w:space="0" w:color="auto"/>
              </w:divBdr>
            </w:div>
            <w:div w:id="1349258334">
              <w:marLeft w:val="0"/>
              <w:marRight w:val="0"/>
              <w:marTop w:val="0"/>
              <w:marBottom w:val="0"/>
              <w:divBdr>
                <w:top w:val="none" w:sz="0" w:space="0" w:color="auto"/>
                <w:left w:val="none" w:sz="0" w:space="0" w:color="auto"/>
                <w:bottom w:val="none" w:sz="0" w:space="0" w:color="auto"/>
                <w:right w:val="none" w:sz="0" w:space="0" w:color="auto"/>
              </w:divBdr>
            </w:div>
            <w:div w:id="1941910075">
              <w:marLeft w:val="0"/>
              <w:marRight w:val="0"/>
              <w:marTop w:val="0"/>
              <w:marBottom w:val="0"/>
              <w:divBdr>
                <w:top w:val="none" w:sz="0" w:space="0" w:color="auto"/>
                <w:left w:val="none" w:sz="0" w:space="0" w:color="auto"/>
                <w:bottom w:val="none" w:sz="0" w:space="0" w:color="auto"/>
                <w:right w:val="none" w:sz="0" w:space="0" w:color="auto"/>
              </w:divBdr>
            </w:div>
            <w:div w:id="560294426">
              <w:marLeft w:val="0"/>
              <w:marRight w:val="0"/>
              <w:marTop w:val="0"/>
              <w:marBottom w:val="0"/>
              <w:divBdr>
                <w:top w:val="none" w:sz="0" w:space="0" w:color="auto"/>
                <w:left w:val="none" w:sz="0" w:space="0" w:color="auto"/>
                <w:bottom w:val="none" w:sz="0" w:space="0" w:color="auto"/>
                <w:right w:val="none" w:sz="0" w:space="0" w:color="auto"/>
              </w:divBdr>
            </w:div>
            <w:div w:id="464009515">
              <w:marLeft w:val="0"/>
              <w:marRight w:val="0"/>
              <w:marTop w:val="0"/>
              <w:marBottom w:val="0"/>
              <w:divBdr>
                <w:top w:val="none" w:sz="0" w:space="0" w:color="auto"/>
                <w:left w:val="none" w:sz="0" w:space="0" w:color="auto"/>
                <w:bottom w:val="none" w:sz="0" w:space="0" w:color="auto"/>
                <w:right w:val="none" w:sz="0" w:space="0" w:color="auto"/>
              </w:divBdr>
            </w:div>
            <w:div w:id="1387142202">
              <w:marLeft w:val="0"/>
              <w:marRight w:val="0"/>
              <w:marTop w:val="0"/>
              <w:marBottom w:val="0"/>
              <w:divBdr>
                <w:top w:val="none" w:sz="0" w:space="0" w:color="auto"/>
                <w:left w:val="none" w:sz="0" w:space="0" w:color="auto"/>
                <w:bottom w:val="none" w:sz="0" w:space="0" w:color="auto"/>
                <w:right w:val="none" w:sz="0" w:space="0" w:color="auto"/>
              </w:divBdr>
            </w:div>
            <w:div w:id="1539782351">
              <w:marLeft w:val="0"/>
              <w:marRight w:val="0"/>
              <w:marTop w:val="0"/>
              <w:marBottom w:val="0"/>
              <w:divBdr>
                <w:top w:val="none" w:sz="0" w:space="0" w:color="auto"/>
                <w:left w:val="none" w:sz="0" w:space="0" w:color="auto"/>
                <w:bottom w:val="none" w:sz="0" w:space="0" w:color="auto"/>
                <w:right w:val="none" w:sz="0" w:space="0" w:color="auto"/>
              </w:divBdr>
            </w:div>
            <w:div w:id="918558195">
              <w:marLeft w:val="0"/>
              <w:marRight w:val="0"/>
              <w:marTop w:val="0"/>
              <w:marBottom w:val="0"/>
              <w:divBdr>
                <w:top w:val="none" w:sz="0" w:space="0" w:color="auto"/>
                <w:left w:val="none" w:sz="0" w:space="0" w:color="auto"/>
                <w:bottom w:val="none" w:sz="0" w:space="0" w:color="auto"/>
                <w:right w:val="none" w:sz="0" w:space="0" w:color="auto"/>
              </w:divBdr>
            </w:div>
            <w:div w:id="149031419">
              <w:marLeft w:val="0"/>
              <w:marRight w:val="0"/>
              <w:marTop w:val="0"/>
              <w:marBottom w:val="0"/>
              <w:divBdr>
                <w:top w:val="none" w:sz="0" w:space="0" w:color="auto"/>
                <w:left w:val="none" w:sz="0" w:space="0" w:color="auto"/>
                <w:bottom w:val="none" w:sz="0" w:space="0" w:color="auto"/>
                <w:right w:val="none" w:sz="0" w:space="0" w:color="auto"/>
              </w:divBdr>
            </w:div>
            <w:div w:id="1990815780">
              <w:marLeft w:val="0"/>
              <w:marRight w:val="0"/>
              <w:marTop w:val="0"/>
              <w:marBottom w:val="0"/>
              <w:divBdr>
                <w:top w:val="none" w:sz="0" w:space="0" w:color="auto"/>
                <w:left w:val="none" w:sz="0" w:space="0" w:color="auto"/>
                <w:bottom w:val="none" w:sz="0" w:space="0" w:color="auto"/>
                <w:right w:val="none" w:sz="0" w:space="0" w:color="auto"/>
              </w:divBdr>
            </w:div>
            <w:div w:id="876282601">
              <w:marLeft w:val="0"/>
              <w:marRight w:val="0"/>
              <w:marTop w:val="0"/>
              <w:marBottom w:val="0"/>
              <w:divBdr>
                <w:top w:val="none" w:sz="0" w:space="0" w:color="auto"/>
                <w:left w:val="none" w:sz="0" w:space="0" w:color="auto"/>
                <w:bottom w:val="none" w:sz="0" w:space="0" w:color="auto"/>
                <w:right w:val="none" w:sz="0" w:space="0" w:color="auto"/>
              </w:divBdr>
            </w:div>
            <w:div w:id="630594398">
              <w:marLeft w:val="0"/>
              <w:marRight w:val="0"/>
              <w:marTop w:val="0"/>
              <w:marBottom w:val="0"/>
              <w:divBdr>
                <w:top w:val="none" w:sz="0" w:space="0" w:color="auto"/>
                <w:left w:val="none" w:sz="0" w:space="0" w:color="auto"/>
                <w:bottom w:val="none" w:sz="0" w:space="0" w:color="auto"/>
                <w:right w:val="none" w:sz="0" w:space="0" w:color="auto"/>
              </w:divBdr>
            </w:div>
            <w:div w:id="1734818311">
              <w:marLeft w:val="0"/>
              <w:marRight w:val="0"/>
              <w:marTop w:val="0"/>
              <w:marBottom w:val="0"/>
              <w:divBdr>
                <w:top w:val="none" w:sz="0" w:space="0" w:color="auto"/>
                <w:left w:val="none" w:sz="0" w:space="0" w:color="auto"/>
                <w:bottom w:val="none" w:sz="0" w:space="0" w:color="auto"/>
                <w:right w:val="none" w:sz="0" w:space="0" w:color="auto"/>
              </w:divBdr>
            </w:div>
            <w:div w:id="738862638">
              <w:marLeft w:val="0"/>
              <w:marRight w:val="0"/>
              <w:marTop w:val="0"/>
              <w:marBottom w:val="0"/>
              <w:divBdr>
                <w:top w:val="none" w:sz="0" w:space="0" w:color="auto"/>
                <w:left w:val="none" w:sz="0" w:space="0" w:color="auto"/>
                <w:bottom w:val="none" w:sz="0" w:space="0" w:color="auto"/>
                <w:right w:val="none" w:sz="0" w:space="0" w:color="auto"/>
              </w:divBdr>
            </w:div>
            <w:div w:id="898857127">
              <w:marLeft w:val="0"/>
              <w:marRight w:val="0"/>
              <w:marTop w:val="0"/>
              <w:marBottom w:val="0"/>
              <w:divBdr>
                <w:top w:val="none" w:sz="0" w:space="0" w:color="auto"/>
                <w:left w:val="none" w:sz="0" w:space="0" w:color="auto"/>
                <w:bottom w:val="none" w:sz="0" w:space="0" w:color="auto"/>
                <w:right w:val="none" w:sz="0" w:space="0" w:color="auto"/>
              </w:divBdr>
            </w:div>
            <w:div w:id="982544457">
              <w:marLeft w:val="0"/>
              <w:marRight w:val="0"/>
              <w:marTop w:val="0"/>
              <w:marBottom w:val="0"/>
              <w:divBdr>
                <w:top w:val="none" w:sz="0" w:space="0" w:color="auto"/>
                <w:left w:val="none" w:sz="0" w:space="0" w:color="auto"/>
                <w:bottom w:val="none" w:sz="0" w:space="0" w:color="auto"/>
                <w:right w:val="none" w:sz="0" w:space="0" w:color="auto"/>
              </w:divBdr>
            </w:div>
            <w:div w:id="1280650154">
              <w:marLeft w:val="0"/>
              <w:marRight w:val="0"/>
              <w:marTop w:val="0"/>
              <w:marBottom w:val="0"/>
              <w:divBdr>
                <w:top w:val="none" w:sz="0" w:space="0" w:color="auto"/>
                <w:left w:val="none" w:sz="0" w:space="0" w:color="auto"/>
                <w:bottom w:val="none" w:sz="0" w:space="0" w:color="auto"/>
                <w:right w:val="none" w:sz="0" w:space="0" w:color="auto"/>
              </w:divBdr>
            </w:div>
            <w:div w:id="698313133">
              <w:marLeft w:val="0"/>
              <w:marRight w:val="0"/>
              <w:marTop w:val="0"/>
              <w:marBottom w:val="0"/>
              <w:divBdr>
                <w:top w:val="none" w:sz="0" w:space="0" w:color="auto"/>
                <w:left w:val="none" w:sz="0" w:space="0" w:color="auto"/>
                <w:bottom w:val="none" w:sz="0" w:space="0" w:color="auto"/>
                <w:right w:val="none" w:sz="0" w:space="0" w:color="auto"/>
              </w:divBdr>
            </w:div>
            <w:div w:id="1171526016">
              <w:marLeft w:val="0"/>
              <w:marRight w:val="0"/>
              <w:marTop w:val="0"/>
              <w:marBottom w:val="0"/>
              <w:divBdr>
                <w:top w:val="none" w:sz="0" w:space="0" w:color="auto"/>
                <w:left w:val="none" w:sz="0" w:space="0" w:color="auto"/>
                <w:bottom w:val="none" w:sz="0" w:space="0" w:color="auto"/>
                <w:right w:val="none" w:sz="0" w:space="0" w:color="auto"/>
              </w:divBdr>
            </w:div>
            <w:div w:id="1491141801">
              <w:marLeft w:val="0"/>
              <w:marRight w:val="0"/>
              <w:marTop w:val="0"/>
              <w:marBottom w:val="0"/>
              <w:divBdr>
                <w:top w:val="none" w:sz="0" w:space="0" w:color="auto"/>
                <w:left w:val="none" w:sz="0" w:space="0" w:color="auto"/>
                <w:bottom w:val="none" w:sz="0" w:space="0" w:color="auto"/>
                <w:right w:val="none" w:sz="0" w:space="0" w:color="auto"/>
              </w:divBdr>
            </w:div>
            <w:div w:id="1519394462">
              <w:marLeft w:val="0"/>
              <w:marRight w:val="0"/>
              <w:marTop w:val="0"/>
              <w:marBottom w:val="0"/>
              <w:divBdr>
                <w:top w:val="none" w:sz="0" w:space="0" w:color="auto"/>
                <w:left w:val="none" w:sz="0" w:space="0" w:color="auto"/>
                <w:bottom w:val="none" w:sz="0" w:space="0" w:color="auto"/>
                <w:right w:val="none" w:sz="0" w:space="0" w:color="auto"/>
              </w:divBdr>
            </w:div>
            <w:div w:id="644506669">
              <w:marLeft w:val="0"/>
              <w:marRight w:val="0"/>
              <w:marTop w:val="0"/>
              <w:marBottom w:val="0"/>
              <w:divBdr>
                <w:top w:val="none" w:sz="0" w:space="0" w:color="auto"/>
                <w:left w:val="none" w:sz="0" w:space="0" w:color="auto"/>
                <w:bottom w:val="none" w:sz="0" w:space="0" w:color="auto"/>
                <w:right w:val="none" w:sz="0" w:space="0" w:color="auto"/>
              </w:divBdr>
            </w:div>
            <w:div w:id="1085110459">
              <w:marLeft w:val="0"/>
              <w:marRight w:val="0"/>
              <w:marTop w:val="0"/>
              <w:marBottom w:val="0"/>
              <w:divBdr>
                <w:top w:val="none" w:sz="0" w:space="0" w:color="auto"/>
                <w:left w:val="none" w:sz="0" w:space="0" w:color="auto"/>
                <w:bottom w:val="none" w:sz="0" w:space="0" w:color="auto"/>
                <w:right w:val="none" w:sz="0" w:space="0" w:color="auto"/>
              </w:divBdr>
            </w:div>
            <w:div w:id="958537623">
              <w:marLeft w:val="0"/>
              <w:marRight w:val="0"/>
              <w:marTop w:val="0"/>
              <w:marBottom w:val="0"/>
              <w:divBdr>
                <w:top w:val="none" w:sz="0" w:space="0" w:color="auto"/>
                <w:left w:val="none" w:sz="0" w:space="0" w:color="auto"/>
                <w:bottom w:val="none" w:sz="0" w:space="0" w:color="auto"/>
                <w:right w:val="none" w:sz="0" w:space="0" w:color="auto"/>
              </w:divBdr>
            </w:div>
            <w:div w:id="1915237989">
              <w:marLeft w:val="0"/>
              <w:marRight w:val="0"/>
              <w:marTop w:val="0"/>
              <w:marBottom w:val="0"/>
              <w:divBdr>
                <w:top w:val="none" w:sz="0" w:space="0" w:color="auto"/>
                <w:left w:val="none" w:sz="0" w:space="0" w:color="auto"/>
                <w:bottom w:val="none" w:sz="0" w:space="0" w:color="auto"/>
                <w:right w:val="none" w:sz="0" w:space="0" w:color="auto"/>
              </w:divBdr>
            </w:div>
            <w:div w:id="1282034596">
              <w:marLeft w:val="0"/>
              <w:marRight w:val="0"/>
              <w:marTop w:val="0"/>
              <w:marBottom w:val="0"/>
              <w:divBdr>
                <w:top w:val="none" w:sz="0" w:space="0" w:color="auto"/>
                <w:left w:val="none" w:sz="0" w:space="0" w:color="auto"/>
                <w:bottom w:val="none" w:sz="0" w:space="0" w:color="auto"/>
                <w:right w:val="none" w:sz="0" w:space="0" w:color="auto"/>
              </w:divBdr>
            </w:div>
            <w:div w:id="2106419651">
              <w:marLeft w:val="0"/>
              <w:marRight w:val="0"/>
              <w:marTop w:val="0"/>
              <w:marBottom w:val="0"/>
              <w:divBdr>
                <w:top w:val="none" w:sz="0" w:space="0" w:color="auto"/>
                <w:left w:val="none" w:sz="0" w:space="0" w:color="auto"/>
                <w:bottom w:val="none" w:sz="0" w:space="0" w:color="auto"/>
                <w:right w:val="none" w:sz="0" w:space="0" w:color="auto"/>
              </w:divBdr>
            </w:div>
            <w:div w:id="121775488">
              <w:marLeft w:val="0"/>
              <w:marRight w:val="0"/>
              <w:marTop w:val="0"/>
              <w:marBottom w:val="0"/>
              <w:divBdr>
                <w:top w:val="none" w:sz="0" w:space="0" w:color="auto"/>
                <w:left w:val="none" w:sz="0" w:space="0" w:color="auto"/>
                <w:bottom w:val="none" w:sz="0" w:space="0" w:color="auto"/>
                <w:right w:val="none" w:sz="0" w:space="0" w:color="auto"/>
              </w:divBdr>
            </w:div>
            <w:div w:id="767458303">
              <w:marLeft w:val="0"/>
              <w:marRight w:val="0"/>
              <w:marTop w:val="0"/>
              <w:marBottom w:val="0"/>
              <w:divBdr>
                <w:top w:val="none" w:sz="0" w:space="0" w:color="auto"/>
                <w:left w:val="none" w:sz="0" w:space="0" w:color="auto"/>
                <w:bottom w:val="none" w:sz="0" w:space="0" w:color="auto"/>
                <w:right w:val="none" w:sz="0" w:space="0" w:color="auto"/>
              </w:divBdr>
            </w:div>
            <w:div w:id="481390813">
              <w:marLeft w:val="0"/>
              <w:marRight w:val="0"/>
              <w:marTop w:val="0"/>
              <w:marBottom w:val="0"/>
              <w:divBdr>
                <w:top w:val="none" w:sz="0" w:space="0" w:color="auto"/>
                <w:left w:val="none" w:sz="0" w:space="0" w:color="auto"/>
                <w:bottom w:val="none" w:sz="0" w:space="0" w:color="auto"/>
                <w:right w:val="none" w:sz="0" w:space="0" w:color="auto"/>
              </w:divBdr>
            </w:div>
            <w:div w:id="1995643899">
              <w:marLeft w:val="0"/>
              <w:marRight w:val="0"/>
              <w:marTop w:val="0"/>
              <w:marBottom w:val="0"/>
              <w:divBdr>
                <w:top w:val="none" w:sz="0" w:space="0" w:color="auto"/>
                <w:left w:val="none" w:sz="0" w:space="0" w:color="auto"/>
                <w:bottom w:val="none" w:sz="0" w:space="0" w:color="auto"/>
                <w:right w:val="none" w:sz="0" w:space="0" w:color="auto"/>
              </w:divBdr>
            </w:div>
            <w:div w:id="183130881">
              <w:marLeft w:val="0"/>
              <w:marRight w:val="0"/>
              <w:marTop w:val="0"/>
              <w:marBottom w:val="0"/>
              <w:divBdr>
                <w:top w:val="none" w:sz="0" w:space="0" w:color="auto"/>
                <w:left w:val="none" w:sz="0" w:space="0" w:color="auto"/>
                <w:bottom w:val="none" w:sz="0" w:space="0" w:color="auto"/>
                <w:right w:val="none" w:sz="0" w:space="0" w:color="auto"/>
              </w:divBdr>
            </w:div>
            <w:div w:id="1762725038">
              <w:marLeft w:val="0"/>
              <w:marRight w:val="0"/>
              <w:marTop w:val="0"/>
              <w:marBottom w:val="0"/>
              <w:divBdr>
                <w:top w:val="none" w:sz="0" w:space="0" w:color="auto"/>
                <w:left w:val="none" w:sz="0" w:space="0" w:color="auto"/>
                <w:bottom w:val="none" w:sz="0" w:space="0" w:color="auto"/>
                <w:right w:val="none" w:sz="0" w:space="0" w:color="auto"/>
              </w:divBdr>
            </w:div>
            <w:div w:id="1809081064">
              <w:marLeft w:val="0"/>
              <w:marRight w:val="0"/>
              <w:marTop w:val="0"/>
              <w:marBottom w:val="0"/>
              <w:divBdr>
                <w:top w:val="none" w:sz="0" w:space="0" w:color="auto"/>
                <w:left w:val="none" w:sz="0" w:space="0" w:color="auto"/>
                <w:bottom w:val="none" w:sz="0" w:space="0" w:color="auto"/>
                <w:right w:val="none" w:sz="0" w:space="0" w:color="auto"/>
              </w:divBdr>
            </w:div>
            <w:div w:id="36054752">
              <w:marLeft w:val="0"/>
              <w:marRight w:val="0"/>
              <w:marTop w:val="0"/>
              <w:marBottom w:val="0"/>
              <w:divBdr>
                <w:top w:val="none" w:sz="0" w:space="0" w:color="auto"/>
                <w:left w:val="none" w:sz="0" w:space="0" w:color="auto"/>
                <w:bottom w:val="none" w:sz="0" w:space="0" w:color="auto"/>
                <w:right w:val="none" w:sz="0" w:space="0" w:color="auto"/>
              </w:divBdr>
            </w:div>
            <w:div w:id="2118792334">
              <w:marLeft w:val="0"/>
              <w:marRight w:val="0"/>
              <w:marTop w:val="0"/>
              <w:marBottom w:val="0"/>
              <w:divBdr>
                <w:top w:val="none" w:sz="0" w:space="0" w:color="auto"/>
                <w:left w:val="none" w:sz="0" w:space="0" w:color="auto"/>
                <w:bottom w:val="none" w:sz="0" w:space="0" w:color="auto"/>
                <w:right w:val="none" w:sz="0" w:space="0" w:color="auto"/>
              </w:divBdr>
            </w:div>
            <w:div w:id="1324044165">
              <w:marLeft w:val="0"/>
              <w:marRight w:val="0"/>
              <w:marTop w:val="0"/>
              <w:marBottom w:val="0"/>
              <w:divBdr>
                <w:top w:val="none" w:sz="0" w:space="0" w:color="auto"/>
                <w:left w:val="none" w:sz="0" w:space="0" w:color="auto"/>
                <w:bottom w:val="none" w:sz="0" w:space="0" w:color="auto"/>
                <w:right w:val="none" w:sz="0" w:space="0" w:color="auto"/>
              </w:divBdr>
            </w:div>
            <w:div w:id="847870613">
              <w:marLeft w:val="0"/>
              <w:marRight w:val="0"/>
              <w:marTop w:val="0"/>
              <w:marBottom w:val="0"/>
              <w:divBdr>
                <w:top w:val="none" w:sz="0" w:space="0" w:color="auto"/>
                <w:left w:val="none" w:sz="0" w:space="0" w:color="auto"/>
                <w:bottom w:val="none" w:sz="0" w:space="0" w:color="auto"/>
                <w:right w:val="none" w:sz="0" w:space="0" w:color="auto"/>
              </w:divBdr>
            </w:div>
            <w:div w:id="1501652439">
              <w:marLeft w:val="0"/>
              <w:marRight w:val="0"/>
              <w:marTop w:val="0"/>
              <w:marBottom w:val="0"/>
              <w:divBdr>
                <w:top w:val="none" w:sz="0" w:space="0" w:color="auto"/>
                <w:left w:val="none" w:sz="0" w:space="0" w:color="auto"/>
                <w:bottom w:val="none" w:sz="0" w:space="0" w:color="auto"/>
                <w:right w:val="none" w:sz="0" w:space="0" w:color="auto"/>
              </w:divBdr>
            </w:div>
            <w:div w:id="2126385506">
              <w:marLeft w:val="0"/>
              <w:marRight w:val="0"/>
              <w:marTop w:val="0"/>
              <w:marBottom w:val="0"/>
              <w:divBdr>
                <w:top w:val="none" w:sz="0" w:space="0" w:color="auto"/>
                <w:left w:val="none" w:sz="0" w:space="0" w:color="auto"/>
                <w:bottom w:val="none" w:sz="0" w:space="0" w:color="auto"/>
                <w:right w:val="none" w:sz="0" w:space="0" w:color="auto"/>
              </w:divBdr>
            </w:div>
            <w:div w:id="1993899801">
              <w:marLeft w:val="0"/>
              <w:marRight w:val="0"/>
              <w:marTop w:val="0"/>
              <w:marBottom w:val="0"/>
              <w:divBdr>
                <w:top w:val="none" w:sz="0" w:space="0" w:color="auto"/>
                <w:left w:val="none" w:sz="0" w:space="0" w:color="auto"/>
                <w:bottom w:val="none" w:sz="0" w:space="0" w:color="auto"/>
                <w:right w:val="none" w:sz="0" w:space="0" w:color="auto"/>
              </w:divBdr>
            </w:div>
            <w:div w:id="18560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2404">
      <w:bodyDiv w:val="1"/>
      <w:marLeft w:val="0"/>
      <w:marRight w:val="0"/>
      <w:marTop w:val="0"/>
      <w:marBottom w:val="0"/>
      <w:divBdr>
        <w:top w:val="none" w:sz="0" w:space="0" w:color="auto"/>
        <w:left w:val="none" w:sz="0" w:space="0" w:color="auto"/>
        <w:bottom w:val="none" w:sz="0" w:space="0" w:color="auto"/>
        <w:right w:val="none" w:sz="0" w:space="0" w:color="auto"/>
      </w:divBdr>
      <w:divsChild>
        <w:div w:id="1083182479">
          <w:marLeft w:val="0"/>
          <w:marRight w:val="0"/>
          <w:marTop w:val="0"/>
          <w:marBottom w:val="0"/>
          <w:divBdr>
            <w:top w:val="none" w:sz="0" w:space="0" w:color="auto"/>
            <w:left w:val="none" w:sz="0" w:space="0" w:color="auto"/>
            <w:bottom w:val="none" w:sz="0" w:space="0" w:color="auto"/>
            <w:right w:val="none" w:sz="0" w:space="0" w:color="auto"/>
          </w:divBdr>
          <w:divsChild>
            <w:div w:id="1409573912">
              <w:marLeft w:val="0"/>
              <w:marRight w:val="0"/>
              <w:marTop w:val="0"/>
              <w:marBottom w:val="0"/>
              <w:divBdr>
                <w:top w:val="none" w:sz="0" w:space="0" w:color="auto"/>
                <w:left w:val="none" w:sz="0" w:space="0" w:color="auto"/>
                <w:bottom w:val="none" w:sz="0" w:space="0" w:color="auto"/>
                <w:right w:val="none" w:sz="0" w:space="0" w:color="auto"/>
              </w:divBdr>
            </w:div>
            <w:div w:id="2145003042">
              <w:marLeft w:val="0"/>
              <w:marRight w:val="0"/>
              <w:marTop w:val="0"/>
              <w:marBottom w:val="0"/>
              <w:divBdr>
                <w:top w:val="none" w:sz="0" w:space="0" w:color="auto"/>
                <w:left w:val="none" w:sz="0" w:space="0" w:color="auto"/>
                <w:bottom w:val="none" w:sz="0" w:space="0" w:color="auto"/>
                <w:right w:val="none" w:sz="0" w:space="0" w:color="auto"/>
              </w:divBdr>
            </w:div>
            <w:div w:id="82142395">
              <w:marLeft w:val="0"/>
              <w:marRight w:val="0"/>
              <w:marTop w:val="0"/>
              <w:marBottom w:val="0"/>
              <w:divBdr>
                <w:top w:val="none" w:sz="0" w:space="0" w:color="auto"/>
                <w:left w:val="none" w:sz="0" w:space="0" w:color="auto"/>
                <w:bottom w:val="none" w:sz="0" w:space="0" w:color="auto"/>
                <w:right w:val="none" w:sz="0" w:space="0" w:color="auto"/>
              </w:divBdr>
            </w:div>
            <w:div w:id="214894014">
              <w:marLeft w:val="0"/>
              <w:marRight w:val="0"/>
              <w:marTop w:val="0"/>
              <w:marBottom w:val="0"/>
              <w:divBdr>
                <w:top w:val="none" w:sz="0" w:space="0" w:color="auto"/>
                <w:left w:val="none" w:sz="0" w:space="0" w:color="auto"/>
                <w:bottom w:val="none" w:sz="0" w:space="0" w:color="auto"/>
                <w:right w:val="none" w:sz="0" w:space="0" w:color="auto"/>
              </w:divBdr>
            </w:div>
            <w:div w:id="1271205362">
              <w:marLeft w:val="0"/>
              <w:marRight w:val="0"/>
              <w:marTop w:val="0"/>
              <w:marBottom w:val="0"/>
              <w:divBdr>
                <w:top w:val="none" w:sz="0" w:space="0" w:color="auto"/>
                <w:left w:val="none" w:sz="0" w:space="0" w:color="auto"/>
                <w:bottom w:val="none" w:sz="0" w:space="0" w:color="auto"/>
                <w:right w:val="none" w:sz="0" w:space="0" w:color="auto"/>
              </w:divBdr>
            </w:div>
            <w:div w:id="2083680090">
              <w:marLeft w:val="0"/>
              <w:marRight w:val="0"/>
              <w:marTop w:val="0"/>
              <w:marBottom w:val="0"/>
              <w:divBdr>
                <w:top w:val="none" w:sz="0" w:space="0" w:color="auto"/>
                <w:left w:val="none" w:sz="0" w:space="0" w:color="auto"/>
                <w:bottom w:val="none" w:sz="0" w:space="0" w:color="auto"/>
                <w:right w:val="none" w:sz="0" w:space="0" w:color="auto"/>
              </w:divBdr>
            </w:div>
            <w:div w:id="1712416377">
              <w:marLeft w:val="0"/>
              <w:marRight w:val="0"/>
              <w:marTop w:val="0"/>
              <w:marBottom w:val="0"/>
              <w:divBdr>
                <w:top w:val="none" w:sz="0" w:space="0" w:color="auto"/>
                <w:left w:val="none" w:sz="0" w:space="0" w:color="auto"/>
                <w:bottom w:val="none" w:sz="0" w:space="0" w:color="auto"/>
                <w:right w:val="none" w:sz="0" w:space="0" w:color="auto"/>
              </w:divBdr>
            </w:div>
            <w:div w:id="1348409205">
              <w:marLeft w:val="0"/>
              <w:marRight w:val="0"/>
              <w:marTop w:val="0"/>
              <w:marBottom w:val="0"/>
              <w:divBdr>
                <w:top w:val="none" w:sz="0" w:space="0" w:color="auto"/>
                <w:left w:val="none" w:sz="0" w:space="0" w:color="auto"/>
                <w:bottom w:val="none" w:sz="0" w:space="0" w:color="auto"/>
                <w:right w:val="none" w:sz="0" w:space="0" w:color="auto"/>
              </w:divBdr>
            </w:div>
            <w:div w:id="1988976410">
              <w:marLeft w:val="0"/>
              <w:marRight w:val="0"/>
              <w:marTop w:val="0"/>
              <w:marBottom w:val="0"/>
              <w:divBdr>
                <w:top w:val="none" w:sz="0" w:space="0" w:color="auto"/>
                <w:left w:val="none" w:sz="0" w:space="0" w:color="auto"/>
                <w:bottom w:val="none" w:sz="0" w:space="0" w:color="auto"/>
                <w:right w:val="none" w:sz="0" w:space="0" w:color="auto"/>
              </w:divBdr>
            </w:div>
            <w:div w:id="30112977">
              <w:marLeft w:val="0"/>
              <w:marRight w:val="0"/>
              <w:marTop w:val="0"/>
              <w:marBottom w:val="0"/>
              <w:divBdr>
                <w:top w:val="none" w:sz="0" w:space="0" w:color="auto"/>
                <w:left w:val="none" w:sz="0" w:space="0" w:color="auto"/>
                <w:bottom w:val="none" w:sz="0" w:space="0" w:color="auto"/>
                <w:right w:val="none" w:sz="0" w:space="0" w:color="auto"/>
              </w:divBdr>
            </w:div>
            <w:div w:id="217520883">
              <w:marLeft w:val="0"/>
              <w:marRight w:val="0"/>
              <w:marTop w:val="0"/>
              <w:marBottom w:val="0"/>
              <w:divBdr>
                <w:top w:val="none" w:sz="0" w:space="0" w:color="auto"/>
                <w:left w:val="none" w:sz="0" w:space="0" w:color="auto"/>
                <w:bottom w:val="none" w:sz="0" w:space="0" w:color="auto"/>
                <w:right w:val="none" w:sz="0" w:space="0" w:color="auto"/>
              </w:divBdr>
            </w:div>
            <w:div w:id="1736467618">
              <w:marLeft w:val="0"/>
              <w:marRight w:val="0"/>
              <w:marTop w:val="0"/>
              <w:marBottom w:val="0"/>
              <w:divBdr>
                <w:top w:val="none" w:sz="0" w:space="0" w:color="auto"/>
                <w:left w:val="none" w:sz="0" w:space="0" w:color="auto"/>
                <w:bottom w:val="none" w:sz="0" w:space="0" w:color="auto"/>
                <w:right w:val="none" w:sz="0" w:space="0" w:color="auto"/>
              </w:divBdr>
            </w:div>
            <w:div w:id="1102263187">
              <w:marLeft w:val="0"/>
              <w:marRight w:val="0"/>
              <w:marTop w:val="0"/>
              <w:marBottom w:val="0"/>
              <w:divBdr>
                <w:top w:val="none" w:sz="0" w:space="0" w:color="auto"/>
                <w:left w:val="none" w:sz="0" w:space="0" w:color="auto"/>
                <w:bottom w:val="none" w:sz="0" w:space="0" w:color="auto"/>
                <w:right w:val="none" w:sz="0" w:space="0" w:color="auto"/>
              </w:divBdr>
            </w:div>
            <w:div w:id="798454551">
              <w:marLeft w:val="0"/>
              <w:marRight w:val="0"/>
              <w:marTop w:val="0"/>
              <w:marBottom w:val="0"/>
              <w:divBdr>
                <w:top w:val="none" w:sz="0" w:space="0" w:color="auto"/>
                <w:left w:val="none" w:sz="0" w:space="0" w:color="auto"/>
                <w:bottom w:val="none" w:sz="0" w:space="0" w:color="auto"/>
                <w:right w:val="none" w:sz="0" w:space="0" w:color="auto"/>
              </w:divBdr>
            </w:div>
            <w:div w:id="1461921887">
              <w:marLeft w:val="0"/>
              <w:marRight w:val="0"/>
              <w:marTop w:val="0"/>
              <w:marBottom w:val="0"/>
              <w:divBdr>
                <w:top w:val="none" w:sz="0" w:space="0" w:color="auto"/>
                <w:left w:val="none" w:sz="0" w:space="0" w:color="auto"/>
                <w:bottom w:val="none" w:sz="0" w:space="0" w:color="auto"/>
                <w:right w:val="none" w:sz="0" w:space="0" w:color="auto"/>
              </w:divBdr>
            </w:div>
            <w:div w:id="1728919586">
              <w:marLeft w:val="0"/>
              <w:marRight w:val="0"/>
              <w:marTop w:val="0"/>
              <w:marBottom w:val="0"/>
              <w:divBdr>
                <w:top w:val="none" w:sz="0" w:space="0" w:color="auto"/>
                <w:left w:val="none" w:sz="0" w:space="0" w:color="auto"/>
                <w:bottom w:val="none" w:sz="0" w:space="0" w:color="auto"/>
                <w:right w:val="none" w:sz="0" w:space="0" w:color="auto"/>
              </w:divBdr>
            </w:div>
            <w:div w:id="290525190">
              <w:marLeft w:val="0"/>
              <w:marRight w:val="0"/>
              <w:marTop w:val="0"/>
              <w:marBottom w:val="0"/>
              <w:divBdr>
                <w:top w:val="none" w:sz="0" w:space="0" w:color="auto"/>
                <w:left w:val="none" w:sz="0" w:space="0" w:color="auto"/>
                <w:bottom w:val="none" w:sz="0" w:space="0" w:color="auto"/>
                <w:right w:val="none" w:sz="0" w:space="0" w:color="auto"/>
              </w:divBdr>
            </w:div>
            <w:div w:id="1161191452">
              <w:marLeft w:val="0"/>
              <w:marRight w:val="0"/>
              <w:marTop w:val="0"/>
              <w:marBottom w:val="0"/>
              <w:divBdr>
                <w:top w:val="none" w:sz="0" w:space="0" w:color="auto"/>
                <w:left w:val="none" w:sz="0" w:space="0" w:color="auto"/>
                <w:bottom w:val="none" w:sz="0" w:space="0" w:color="auto"/>
                <w:right w:val="none" w:sz="0" w:space="0" w:color="auto"/>
              </w:divBdr>
            </w:div>
            <w:div w:id="659502580">
              <w:marLeft w:val="0"/>
              <w:marRight w:val="0"/>
              <w:marTop w:val="0"/>
              <w:marBottom w:val="0"/>
              <w:divBdr>
                <w:top w:val="none" w:sz="0" w:space="0" w:color="auto"/>
                <w:left w:val="none" w:sz="0" w:space="0" w:color="auto"/>
                <w:bottom w:val="none" w:sz="0" w:space="0" w:color="auto"/>
                <w:right w:val="none" w:sz="0" w:space="0" w:color="auto"/>
              </w:divBdr>
            </w:div>
            <w:div w:id="1830511913">
              <w:marLeft w:val="0"/>
              <w:marRight w:val="0"/>
              <w:marTop w:val="0"/>
              <w:marBottom w:val="0"/>
              <w:divBdr>
                <w:top w:val="none" w:sz="0" w:space="0" w:color="auto"/>
                <w:left w:val="none" w:sz="0" w:space="0" w:color="auto"/>
                <w:bottom w:val="none" w:sz="0" w:space="0" w:color="auto"/>
                <w:right w:val="none" w:sz="0" w:space="0" w:color="auto"/>
              </w:divBdr>
            </w:div>
            <w:div w:id="1961910915">
              <w:marLeft w:val="0"/>
              <w:marRight w:val="0"/>
              <w:marTop w:val="0"/>
              <w:marBottom w:val="0"/>
              <w:divBdr>
                <w:top w:val="none" w:sz="0" w:space="0" w:color="auto"/>
                <w:left w:val="none" w:sz="0" w:space="0" w:color="auto"/>
                <w:bottom w:val="none" w:sz="0" w:space="0" w:color="auto"/>
                <w:right w:val="none" w:sz="0" w:space="0" w:color="auto"/>
              </w:divBdr>
            </w:div>
            <w:div w:id="1713378733">
              <w:marLeft w:val="0"/>
              <w:marRight w:val="0"/>
              <w:marTop w:val="0"/>
              <w:marBottom w:val="0"/>
              <w:divBdr>
                <w:top w:val="none" w:sz="0" w:space="0" w:color="auto"/>
                <w:left w:val="none" w:sz="0" w:space="0" w:color="auto"/>
                <w:bottom w:val="none" w:sz="0" w:space="0" w:color="auto"/>
                <w:right w:val="none" w:sz="0" w:space="0" w:color="auto"/>
              </w:divBdr>
            </w:div>
            <w:div w:id="546337294">
              <w:marLeft w:val="0"/>
              <w:marRight w:val="0"/>
              <w:marTop w:val="0"/>
              <w:marBottom w:val="0"/>
              <w:divBdr>
                <w:top w:val="none" w:sz="0" w:space="0" w:color="auto"/>
                <w:left w:val="none" w:sz="0" w:space="0" w:color="auto"/>
                <w:bottom w:val="none" w:sz="0" w:space="0" w:color="auto"/>
                <w:right w:val="none" w:sz="0" w:space="0" w:color="auto"/>
              </w:divBdr>
            </w:div>
            <w:div w:id="876313122">
              <w:marLeft w:val="0"/>
              <w:marRight w:val="0"/>
              <w:marTop w:val="0"/>
              <w:marBottom w:val="0"/>
              <w:divBdr>
                <w:top w:val="none" w:sz="0" w:space="0" w:color="auto"/>
                <w:left w:val="none" w:sz="0" w:space="0" w:color="auto"/>
                <w:bottom w:val="none" w:sz="0" w:space="0" w:color="auto"/>
                <w:right w:val="none" w:sz="0" w:space="0" w:color="auto"/>
              </w:divBdr>
            </w:div>
            <w:div w:id="592468972">
              <w:marLeft w:val="0"/>
              <w:marRight w:val="0"/>
              <w:marTop w:val="0"/>
              <w:marBottom w:val="0"/>
              <w:divBdr>
                <w:top w:val="none" w:sz="0" w:space="0" w:color="auto"/>
                <w:left w:val="none" w:sz="0" w:space="0" w:color="auto"/>
                <w:bottom w:val="none" w:sz="0" w:space="0" w:color="auto"/>
                <w:right w:val="none" w:sz="0" w:space="0" w:color="auto"/>
              </w:divBdr>
            </w:div>
            <w:div w:id="269629567">
              <w:marLeft w:val="0"/>
              <w:marRight w:val="0"/>
              <w:marTop w:val="0"/>
              <w:marBottom w:val="0"/>
              <w:divBdr>
                <w:top w:val="none" w:sz="0" w:space="0" w:color="auto"/>
                <w:left w:val="none" w:sz="0" w:space="0" w:color="auto"/>
                <w:bottom w:val="none" w:sz="0" w:space="0" w:color="auto"/>
                <w:right w:val="none" w:sz="0" w:space="0" w:color="auto"/>
              </w:divBdr>
            </w:div>
            <w:div w:id="42367025">
              <w:marLeft w:val="0"/>
              <w:marRight w:val="0"/>
              <w:marTop w:val="0"/>
              <w:marBottom w:val="0"/>
              <w:divBdr>
                <w:top w:val="none" w:sz="0" w:space="0" w:color="auto"/>
                <w:left w:val="none" w:sz="0" w:space="0" w:color="auto"/>
                <w:bottom w:val="none" w:sz="0" w:space="0" w:color="auto"/>
                <w:right w:val="none" w:sz="0" w:space="0" w:color="auto"/>
              </w:divBdr>
            </w:div>
            <w:div w:id="772823336">
              <w:marLeft w:val="0"/>
              <w:marRight w:val="0"/>
              <w:marTop w:val="0"/>
              <w:marBottom w:val="0"/>
              <w:divBdr>
                <w:top w:val="none" w:sz="0" w:space="0" w:color="auto"/>
                <w:left w:val="none" w:sz="0" w:space="0" w:color="auto"/>
                <w:bottom w:val="none" w:sz="0" w:space="0" w:color="auto"/>
                <w:right w:val="none" w:sz="0" w:space="0" w:color="auto"/>
              </w:divBdr>
            </w:div>
            <w:div w:id="1960335788">
              <w:marLeft w:val="0"/>
              <w:marRight w:val="0"/>
              <w:marTop w:val="0"/>
              <w:marBottom w:val="0"/>
              <w:divBdr>
                <w:top w:val="none" w:sz="0" w:space="0" w:color="auto"/>
                <w:left w:val="none" w:sz="0" w:space="0" w:color="auto"/>
                <w:bottom w:val="none" w:sz="0" w:space="0" w:color="auto"/>
                <w:right w:val="none" w:sz="0" w:space="0" w:color="auto"/>
              </w:divBdr>
            </w:div>
            <w:div w:id="1243829224">
              <w:marLeft w:val="0"/>
              <w:marRight w:val="0"/>
              <w:marTop w:val="0"/>
              <w:marBottom w:val="0"/>
              <w:divBdr>
                <w:top w:val="none" w:sz="0" w:space="0" w:color="auto"/>
                <w:left w:val="none" w:sz="0" w:space="0" w:color="auto"/>
                <w:bottom w:val="none" w:sz="0" w:space="0" w:color="auto"/>
                <w:right w:val="none" w:sz="0" w:space="0" w:color="auto"/>
              </w:divBdr>
            </w:div>
            <w:div w:id="416560388">
              <w:marLeft w:val="0"/>
              <w:marRight w:val="0"/>
              <w:marTop w:val="0"/>
              <w:marBottom w:val="0"/>
              <w:divBdr>
                <w:top w:val="none" w:sz="0" w:space="0" w:color="auto"/>
                <w:left w:val="none" w:sz="0" w:space="0" w:color="auto"/>
                <w:bottom w:val="none" w:sz="0" w:space="0" w:color="auto"/>
                <w:right w:val="none" w:sz="0" w:space="0" w:color="auto"/>
              </w:divBdr>
            </w:div>
            <w:div w:id="1631939188">
              <w:marLeft w:val="0"/>
              <w:marRight w:val="0"/>
              <w:marTop w:val="0"/>
              <w:marBottom w:val="0"/>
              <w:divBdr>
                <w:top w:val="none" w:sz="0" w:space="0" w:color="auto"/>
                <w:left w:val="none" w:sz="0" w:space="0" w:color="auto"/>
                <w:bottom w:val="none" w:sz="0" w:space="0" w:color="auto"/>
                <w:right w:val="none" w:sz="0" w:space="0" w:color="auto"/>
              </w:divBdr>
            </w:div>
            <w:div w:id="50158014">
              <w:marLeft w:val="0"/>
              <w:marRight w:val="0"/>
              <w:marTop w:val="0"/>
              <w:marBottom w:val="0"/>
              <w:divBdr>
                <w:top w:val="none" w:sz="0" w:space="0" w:color="auto"/>
                <w:left w:val="none" w:sz="0" w:space="0" w:color="auto"/>
                <w:bottom w:val="none" w:sz="0" w:space="0" w:color="auto"/>
                <w:right w:val="none" w:sz="0" w:space="0" w:color="auto"/>
              </w:divBdr>
            </w:div>
            <w:div w:id="1756703808">
              <w:marLeft w:val="0"/>
              <w:marRight w:val="0"/>
              <w:marTop w:val="0"/>
              <w:marBottom w:val="0"/>
              <w:divBdr>
                <w:top w:val="none" w:sz="0" w:space="0" w:color="auto"/>
                <w:left w:val="none" w:sz="0" w:space="0" w:color="auto"/>
                <w:bottom w:val="none" w:sz="0" w:space="0" w:color="auto"/>
                <w:right w:val="none" w:sz="0" w:space="0" w:color="auto"/>
              </w:divBdr>
            </w:div>
            <w:div w:id="829294333">
              <w:marLeft w:val="0"/>
              <w:marRight w:val="0"/>
              <w:marTop w:val="0"/>
              <w:marBottom w:val="0"/>
              <w:divBdr>
                <w:top w:val="none" w:sz="0" w:space="0" w:color="auto"/>
                <w:left w:val="none" w:sz="0" w:space="0" w:color="auto"/>
                <w:bottom w:val="none" w:sz="0" w:space="0" w:color="auto"/>
                <w:right w:val="none" w:sz="0" w:space="0" w:color="auto"/>
              </w:divBdr>
            </w:div>
            <w:div w:id="463667576">
              <w:marLeft w:val="0"/>
              <w:marRight w:val="0"/>
              <w:marTop w:val="0"/>
              <w:marBottom w:val="0"/>
              <w:divBdr>
                <w:top w:val="none" w:sz="0" w:space="0" w:color="auto"/>
                <w:left w:val="none" w:sz="0" w:space="0" w:color="auto"/>
                <w:bottom w:val="none" w:sz="0" w:space="0" w:color="auto"/>
                <w:right w:val="none" w:sz="0" w:space="0" w:color="auto"/>
              </w:divBdr>
            </w:div>
            <w:div w:id="1462111716">
              <w:marLeft w:val="0"/>
              <w:marRight w:val="0"/>
              <w:marTop w:val="0"/>
              <w:marBottom w:val="0"/>
              <w:divBdr>
                <w:top w:val="none" w:sz="0" w:space="0" w:color="auto"/>
                <w:left w:val="none" w:sz="0" w:space="0" w:color="auto"/>
                <w:bottom w:val="none" w:sz="0" w:space="0" w:color="auto"/>
                <w:right w:val="none" w:sz="0" w:space="0" w:color="auto"/>
              </w:divBdr>
            </w:div>
            <w:div w:id="1750538489">
              <w:marLeft w:val="0"/>
              <w:marRight w:val="0"/>
              <w:marTop w:val="0"/>
              <w:marBottom w:val="0"/>
              <w:divBdr>
                <w:top w:val="none" w:sz="0" w:space="0" w:color="auto"/>
                <w:left w:val="none" w:sz="0" w:space="0" w:color="auto"/>
                <w:bottom w:val="none" w:sz="0" w:space="0" w:color="auto"/>
                <w:right w:val="none" w:sz="0" w:space="0" w:color="auto"/>
              </w:divBdr>
            </w:div>
            <w:div w:id="346057726">
              <w:marLeft w:val="0"/>
              <w:marRight w:val="0"/>
              <w:marTop w:val="0"/>
              <w:marBottom w:val="0"/>
              <w:divBdr>
                <w:top w:val="none" w:sz="0" w:space="0" w:color="auto"/>
                <w:left w:val="none" w:sz="0" w:space="0" w:color="auto"/>
                <w:bottom w:val="none" w:sz="0" w:space="0" w:color="auto"/>
                <w:right w:val="none" w:sz="0" w:space="0" w:color="auto"/>
              </w:divBdr>
            </w:div>
            <w:div w:id="532576711">
              <w:marLeft w:val="0"/>
              <w:marRight w:val="0"/>
              <w:marTop w:val="0"/>
              <w:marBottom w:val="0"/>
              <w:divBdr>
                <w:top w:val="none" w:sz="0" w:space="0" w:color="auto"/>
                <w:left w:val="none" w:sz="0" w:space="0" w:color="auto"/>
                <w:bottom w:val="none" w:sz="0" w:space="0" w:color="auto"/>
                <w:right w:val="none" w:sz="0" w:space="0" w:color="auto"/>
              </w:divBdr>
            </w:div>
            <w:div w:id="94207479">
              <w:marLeft w:val="0"/>
              <w:marRight w:val="0"/>
              <w:marTop w:val="0"/>
              <w:marBottom w:val="0"/>
              <w:divBdr>
                <w:top w:val="none" w:sz="0" w:space="0" w:color="auto"/>
                <w:left w:val="none" w:sz="0" w:space="0" w:color="auto"/>
                <w:bottom w:val="none" w:sz="0" w:space="0" w:color="auto"/>
                <w:right w:val="none" w:sz="0" w:space="0" w:color="auto"/>
              </w:divBdr>
            </w:div>
            <w:div w:id="604967603">
              <w:marLeft w:val="0"/>
              <w:marRight w:val="0"/>
              <w:marTop w:val="0"/>
              <w:marBottom w:val="0"/>
              <w:divBdr>
                <w:top w:val="none" w:sz="0" w:space="0" w:color="auto"/>
                <w:left w:val="none" w:sz="0" w:space="0" w:color="auto"/>
                <w:bottom w:val="none" w:sz="0" w:space="0" w:color="auto"/>
                <w:right w:val="none" w:sz="0" w:space="0" w:color="auto"/>
              </w:divBdr>
            </w:div>
            <w:div w:id="1776247504">
              <w:marLeft w:val="0"/>
              <w:marRight w:val="0"/>
              <w:marTop w:val="0"/>
              <w:marBottom w:val="0"/>
              <w:divBdr>
                <w:top w:val="none" w:sz="0" w:space="0" w:color="auto"/>
                <w:left w:val="none" w:sz="0" w:space="0" w:color="auto"/>
                <w:bottom w:val="none" w:sz="0" w:space="0" w:color="auto"/>
                <w:right w:val="none" w:sz="0" w:space="0" w:color="auto"/>
              </w:divBdr>
            </w:div>
            <w:div w:id="1733195246">
              <w:marLeft w:val="0"/>
              <w:marRight w:val="0"/>
              <w:marTop w:val="0"/>
              <w:marBottom w:val="0"/>
              <w:divBdr>
                <w:top w:val="none" w:sz="0" w:space="0" w:color="auto"/>
                <w:left w:val="none" w:sz="0" w:space="0" w:color="auto"/>
                <w:bottom w:val="none" w:sz="0" w:space="0" w:color="auto"/>
                <w:right w:val="none" w:sz="0" w:space="0" w:color="auto"/>
              </w:divBdr>
            </w:div>
            <w:div w:id="1504053596">
              <w:marLeft w:val="0"/>
              <w:marRight w:val="0"/>
              <w:marTop w:val="0"/>
              <w:marBottom w:val="0"/>
              <w:divBdr>
                <w:top w:val="none" w:sz="0" w:space="0" w:color="auto"/>
                <w:left w:val="none" w:sz="0" w:space="0" w:color="auto"/>
                <w:bottom w:val="none" w:sz="0" w:space="0" w:color="auto"/>
                <w:right w:val="none" w:sz="0" w:space="0" w:color="auto"/>
              </w:divBdr>
            </w:div>
            <w:div w:id="388654890">
              <w:marLeft w:val="0"/>
              <w:marRight w:val="0"/>
              <w:marTop w:val="0"/>
              <w:marBottom w:val="0"/>
              <w:divBdr>
                <w:top w:val="none" w:sz="0" w:space="0" w:color="auto"/>
                <w:left w:val="none" w:sz="0" w:space="0" w:color="auto"/>
                <w:bottom w:val="none" w:sz="0" w:space="0" w:color="auto"/>
                <w:right w:val="none" w:sz="0" w:space="0" w:color="auto"/>
              </w:divBdr>
            </w:div>
            <w:div w:id="1540897067">
              <w:marLeft w:val="0"/>
              <w:marRight w:val="0"/>
              <w:marTop w:val="0"/>
              <w:marBottom w:val="0"/>
              <w:divBdr>
                <w:top w:val="none" w:sz="0" w:space="0" w:color="auto"/>
                <w:left w:val="none" w:sz="0" w:space="0" w:color="auto"/>
                <w:bottom w:val="none" w:sz="0" w:space="0" w:color="auto"/>
                <w:right w:val="none" w:sz="0" w:space="0" w:color="auto"/>
              </w:divBdr>
            </w:div>
            <w:div w:id="966471177">
              <w:marLeft w:val="0"/>
              <w:marRight w:val="0"/>
              <w:marTop w:val="0"/>
              <w:marBottom w:val="0"/>
              <w:divBdr>
                <w:top w:val="none" w:sz="0" w:space="0" w:color="auto"/>
                <w:left w:val="none" w:sz="0" w:space="0" w:color="auto"/>
                <w:bottom w:val="none" w:sz="0" w:space="0" w:color="auto"/>
                <w:right w:val="none" w:sz="0" w:space="0" w:color="auto"/>
              </w:divBdr>
            </w:div>
            <w:div w:id="911502985">
              <w:marLeft w:val="0"/>
              <w:marRight w:val="0"/>
              <w:marTop w:val="0"/>
              <w:marBottom w:val="0"/>
              <w:divBdr>
                <w:top w:val="none" w:sz="0" w:space="0" w:color="auto"/>
                <w:left w:val="none" w:sz="0" w:space="0" w:color="auto"/>
                <w:bottom w:val="none" w:sz="0" w:space="0" w:color="auto"/>
                <w:right w:val="none" w:sz="0" w:space="0" w:color="auto"/>
              </w:divBdr>
            </w:div>
            <w:div w:id="664095341">
              <w:marLeft w:val="0"/>
              <w:marRight w:val="0"/>
              <w:marTop w:val="0"/>
              <w:marBottom w:val="0"/>
              <w:divBdr>
                <w:top w:val="none" w:sz="0" w:space="0" w:color="auto"/>
                <w:left w:val="none" w:sz="0" w:space="0" w:color="auto"/>
                <w:bottom w:val="none" w:sz="0" w:space="0" w:color="auto"/>
                <w:right w:val="none" w:sz="0" w:space="0" w:color="auto"/>
              </w:divBdr>
            </w:div>
            <w:div w:id="1728606136">
              <w:marLeft w:val="0"/>
              <w:marRight w:val="0"/>
              <w:marTop w:val="0"/>
              <w:marBottom w:val="0"/>
              <w:divBdr>
                <w:top w:val="none" w:sz="0" w:space="0" w:color="auto"/>
                <w:left w:val="none" w:sz="0" w:space="0" w:color="auto"/>
                <w:bottom w:val="none" w:sz="0" w:space="0" w:color="auto"/>
                <w:right w:val="none" w:sz="0" w:space="0" w:color="auto"/>
              </w:divBdr>
            </w:div>
            <w:div w:id="34694237">
              <w:marLeft w:val="0"/>
              <w:marRight w:val="0"/>
              <w:marTop w:val="0"/>
              <w:marBottom w:val="0"/>
              <w:divBdr>
                <w:top w:val="none" w:sz="0" w:space="0" w:color="auto"/>
                <w:left w:val="none" w:sz="0" w:space="0" w:color="auto"/>
                <w:bottom w:val="none" w:sz="0" w:space="0" w:color="auto"/>
                <w:right w:val="none" w:sz="0" w:space="0" w:color="auto"/>
              </w:divBdr>
            </w:div>
            <w:div w:id="1943762059">
              <w:marLeft w:val="0"/>
              <w:marRight w:val="0"/>
              <w:marTop w:val="0"/>
              <w:marBottom w:val="0"/>
              <w:divBdr>
                <w:top w:val="none" w:sz="0" w:space="0" w:color="auto"/>
                <w:left w:val="none" w:sz="0" w:space="0" w:color="auto"/>
                <w:bottom w:val="none" w:sz="0" w:space="0" w:color="auto"/>
                <w:right w:val="none" w:sz="0" w:space="0" w:color="auto"/>
              </w:divBdr>
            </w:div>
            <w:div w:id="859129557">
              <w:marLeft w:val="0"/>
              <w:marRight w:val="0"/>
              <w:marTop w:val="0"/>
              <w:marBottom w:val="0"/>
              <w:divBdr>
                <w:top w:val="none" w:sz="0" w:space="0" w:color="auto"/>
                <w:left w:val="none" w:sz="0" w:space="0" w:color="auto"/>
                <w:bottom w:val="none" w:sz="0" w:space="0" w:color="auto"/>
                <w:right w:val="none" w:sz="0" w:space="0" w:color="auto"/>
              </w:divBdr>
            </w:div>
            <w:div w:id="1697735894">
              <w:marLeft w:val="0"/>
              <w:marRight w:val="0"/>
              <w:marTop w:val="0"/>
              <w:marBottom w:val="0"/>
              <w:divBdr>
                <w:top w:val="none" w:sz="0" w:space="0" w:color="auto"/>
                <w:left w:val="none" w:sz="0" w:space="0" w:color="auto"/>
                <w:bottom w:val="none" w:sz="0" w:space="0" w:color="auto"/>
                <w:right w:val="none" w:sz="0" w:space="0" w:color="auto"/>
              </w:divBdr>
            </w:div>
            <w:div w:id="284778746">
              <w:marLeft w:val="0"/>
              <w:marRight w:val="0"/>
              <w:marTop w:val="0"/>
              <w:marBottom w:val="0"/>
              <w:divBdr>
                <w:top w:val="none" w:sz="0" w:space="0" w:color="auto"/>
                <w:left w:val="none" w:sz="0" w:space="0" w:color="auto"/>
                <w:bottom w:val="none" w:sz="0" w:space="0" w:color="auto"/>
                <w:right w:val="none" w:sz="0" w:space="0" w:color="auto"/>
              </w:divBdr>
            </w:div>
            <w:div w:id="2058115260">
              <w:marLeft w:val="0"/>
              <w:marRight w:val="0"/>
              <w:marTop w:val="0"/>
              <w:marBottom w:val="0"/>
              <w:divBdr>
                <w:top w:val="none" w:sz="0" w:space="0" w:color="auto"/>
                <w:left w:val="none" w:sz="0" w:space="0" w:color="auto"/>
                <w:bottom w:val="none" w:sz="0" w:space="0" w:color="auto"/>
                <w:right w:val="none" w:sz="0" w:space="0" w:color="auto"/>
              </w:divBdr>
            </w:div>
            <w:div w:id="1318076382">
              <w:marLeft w:val="0"/>
              <w:marRight w:val="0"/>
              <w:marTop w:val="0"/>
              <w:marBottom w:val="0"/>
              <w:divBdr>
                <w:top w:val="none" w:sz="0" w:space="0" w:color="auto"/>
                <w:left w:val="none" w:sz="0" w:space="0" w:color="auto"/>
                <w:bottom w:val="none" w:sz="0" w:space="0" w:color="auto"/>
                <w:right w:val="none" w:sz="0" w:space="0" w:color="auto"/>
              </w:divBdr>
            </w:div>
            <w:div w:id="1105461575">
              <w:marLeft w:val="0"/>
              <w:marRight w:val="0"/>
              <w:marTop w:val="0"/>
              <w:marBottom w:val="0"/>
              <w:divBdr>
                <w:top w:val="none" w:sz="0" w:space="0" w:color="auto"/>
                <w:left w:val="none" w:sz="0" w:space="0" w:color="auto"/>
                <w:bottom w:val="none" w:sz="0" w:space="0" w:color="auto"/>
                <w:right w:val="none" w:sz="0" w:space="0" w:color="auto"/>
              </w:divBdr>
            </w:div>
            <w:div w:id="1987933836">
              <w:marLeft w:val="0"/>
              <w:marRight w:val="0"/>
              <w:marTop w:val="0"/>
              <w:marBottom w:val="0"/>
              <w:divBdr>
                <w:top w:val="none" w:sz="0" w:space="0" w:color="auto"/>
                <w:left w:val="none" w:sz="0" w:space="0" w:color="auto"/>
                <w:bottom w:val="none" w:sz="0" w:space="0" w:color="auto"/>
                <w:right w:val="none" w:sz="0" w:space="0" w:color="auto"/>
              </w:divBdr>
            </w:div>
            <w:div w:id="172258064">
              <w:marLeft w:val="0"/>
              <w:marRight w:val="0"/>
              <w:marTop w:val="0"/>
              <w:marBottom w:val="0"/>
              <w:divBdr>
                <w:top w:val="none" w:sz="0" w:space="0" w:color="auto"/>
                <w:left w:val="none" w:sz="0" w:space="0" w:color="auto"/>
                <w:bottom w:val="none" w:sz="0" w:space="0" w:color="auto"/>
                <w:right w:val="none" w:sz="0" w:space="0" w:color="auto"/>
              </w:divBdr>
            </w:div>
            <w:div w:id="1368524728">
              <w:marLeft w:val="0"/>
              <w:marRight w:val="0"/>
              <w:marTop w:val="0"/>
              <w:marBottom w:val="0"/>
              <w:divBdr>
                <w:top w:val="none" w:sz="0" w:space="0" w:color="auto"/>
                <w:left w:val="none" w:sz="0" w:space="0" w:color="auto"/>
                <w:bottom w:val="none" w:sz="0" w:space="0" w:color="auto"/>
                <w:right w:val="none" w:sz="0" w:space="0" w:color="auto"/>
              </w:divBdr>
            </w:div>
            <w:div w:id="961885629">
              <w:marLeft w:val="0"/>
              <w:marRight w:val="0"/>
              <w:marTop w:val="0"/>
              <w:marBottom w:val="0"/>
              <w:divBdr>
                <w:top w:val="none" w:sz="0" w:space="0" w:color="auto"/>
                <w:left w:val="none" w:sz="0" w:space="0" w:color="auto"/>
                <w:bottom w:val="none" w:sz="0" w:space="0" w:color="auto"/>
                <w:right w:val="none" w:sz="0" w:space="0" w:color="auto"/>
              </w:divBdr>
            </w:div>
            <w:div w:id="841817997">
              <w:marLeft w:val="0"/>
              <w:marRight w:val="0"/>
              <w:marTop w:val="0"/>
              <w:marBottom w:val="0"/>
              <w:divBdr>
                <w:top w:val="none" w:sz="0" w:space="0" w:color="auto"/>
                <w:left w:val="none" w:sz="0" w:space="0" w:color="auto"/>
                <w:bottom w:val="none" w:sz="0" w:space="0" w:color="auto"/>
                <w:right w:val="none" w:sz="0" w:space="0" w:color="auto"/>
              </w:divBdr>
            </w:div>
            <w:div w:id="1982998540">
              <w:marLeft w:val="0"/>
              <w:marRight w:val="0"/>
              <w:marTop w:val="0"/>
              <w:marBottom w:val="0"/>
              <w:divBdr>
                <w:top w:val="none" w:sz="0" w:space="0" w:color="auto"/>
                <w:left w:val="none" w:sz="0" w:space="0" w:color="auto"/>
                <w:bottom w:val="none" w:sz="0" w:space="0" w:color="auto"/>
                <w:right w:val="none" w:sz="0" w:space="0" w:color="auto"/>
              </w:divBdr>
            </w:div>
            <w:div w:id="1710765133">
              <w:marLeft w:val="0"/>
              <w:marRight w:val="0"/>
              <w:marTop w:val="0"/>
              <w:marBottom w:val="0"/>
              <w:divBdr>
                <w:top w:val="none" w:sz="0" w:space="0" w:color="auto"/>
                <w:left w:val="none" w:sz="0" w:space="0" w:color="auto"/>
                <w:bottom w:val="none" w:sz="0" w:space="0" w:color="auto"/>
                <w:right w:val="none" w:sz="0" w:space="0" w:color="auto"/>
              </w:divBdr>
            </w:div>
            <w:div w:id="342587574">
              <w:marLeft w:val="0"/>
              <w:marRight w:val="0"/>
              <w:marTop w:val="0"/>
              <w:marBottom w:val="0"/>
              <w:divBdr>
                <w:top w:val="none" w:sz="0" w:space="0" w:color="auto"/>
                <w:left w:val="none" w:sz="0" w:space="0" w:color="auto"/>
                <w:bottom w:val="none" w:sz="0" w:space="0" w:color="auto"/>
                <w:right w:val="none" w:sz="0" w:space="0" w:color="auto"/>
              </w:divBdr>
            </w:div>
            <w:div w:id="290283126">
              <w:marLeft w:val="0"/>
              <w:marRight w:val="0"/>
              <w:marTop w:val="0"/>
              <w:marBottom w:val="0"/>
              <w:divBdr>
                <w:top w:val="none" w:sz="0" w:space="0" w:color="auto"/>
                <w:left w:val="none" w:sz="0" w:space="0" w:color="auto"/>
                <w:bottom w:val="none" w:sz="0" w:space="0" w:color="auto"/>
                <w:right w:val="none" w:sz="0" w:space="0" w:color="auto"/>
              </w:divBdr>
            </w:div>
            <w:div w:id="1944878510">
              <w:marLeft w:val="0"/>
              <w:marRight w:val="0"/>
              <w:marTop w:val="0"/>
              <w:marBottom w:val="0"/>
              <w:divBdr>
                <w:top w:val="none" w:sz="0" w:space="0" w:color="auto"/>
                <w:left w:val="none" w:sz="0" w:space="0" w:color="auto"/>
                <w:bottom w:val="none" w:sz="0" w:space="0" w:color="auto"/>
                <w:right w:val="none" w:sz="0" w:space="0" w:color="auto"/>
              </w:divBdr>
            </w:div>
            <w:div w:id="427580615">
              <w:marLeft w:val="0"/>
              <w:marRight w:val="0"/>
              <w:marTop w:val="0"/>
              <w:marBottom w:val="0"/>
              <w:divBdr>
                <w:top w:val="none" w:sz="0" w:space="0" w:color="auto"/>
                <w:left w:val="none" w:sz="0" w:space="0" w:color="auto"/>
                <w:bottom w:val="none" w:sz="0" w:space="0" w:color="auto"/>
                <w:right w:val="none" w:sz="0" w:space="0" w:color="auto"/>
              </w:divBdr>
            </w:div>
            <w:div w:id="1792628057">
              <w:marLeft w:val="0"/>
              <w:marRight w:val="0"/>
              <w:marTop w:val="0"/>
              <w:marBottom w:val="0"/>
              <w:divBdr>
                <w:top w:val="none" w:sz="0" w:space="0" w:color="auto"/>
                <w:left w:val="none" w:sz="0" w:space="0" w:color="auto"/>
                <w:bottom w:val="none" w:sz="0" w:space="0" w:color="auto"/>
                <w:right w:val="none" w:sz="0" w:space="0" w:color="auto"/>
              </w:divBdr>
            </w:div>
            <w:div w:id="1534883662">
              <w:marLeft w:val="0"/>
              <w:marRight w:val="0"/>
              <w:marTop w:val="0"/>
              <w:marBottom w:val="0"/>
              <w:divBdr>
                <w:top w:val="none" w:sz="0" w:space="0" w:color="auto"/>
                <w:left w:val="none" w:sz="0" w:space="0" w:color="auto"/>
                <w:bottom w:val="none" w:sz="0" w:space="0" w:color="auto"/>
                <w:right w:val="none" w:sz="0" w:space="0" w:color="auto"/>
              </w:divBdr>
            </w:div>
            <w:div w:id="277680981">
              <w:marLeft w:val="0"/>
              <w:marRight w:val="0"/>
              <w:marTop w:val="0"/>
              <w:marBottom w:val="0"/>
              <w:divBdr>
                <w:top w:val="none" w:sz="0" w:space="0" w:color="auto"/>
                <w:left w:val="none" w:sz="0" w:space="0" w:color="auto"/>
                <w:bottom w:val="none" w:sz="0" w:space="0" w:color="auto"/>
                <w:right w:val="none" w:sz="0" w:space="0" w:color="auto"/>
              </w:divBdr>
            </w:div>
            <w:div w:id="898594439">
              <w:marLeft w:val="0"/>
              <w:marRight w:val="0"/>
              <w:marTop w:val="0"/>
              <w:marBottom w:val="0"/>
              <w:divBdr>
                <w:top w:val="none" w:sz="0" w:space="0" w:color="auto"/>
                <w:left w:val="none" w:sz="0" w:space="0" w:color="auto"/>
                <w:bottom w:val="none" w:sz="0" w:space="0" w:color="auto"/>
                <w:right w:val="none" w:sz="0" w:space="0" w:color="auto"/>
              </w:divBdr>
            </w:div>
            <w:div w:id="1451360787">
              <w:marLeft w:val="0"/>
              <w:marRight w:val="0"/>
              <w:marTop w:val="0"/>
              <w:marBottom w:val="0"/>
              <w:divBdr>
                <w:top w:val="none" w:sz="0" w:space="0" w:color="auto"/>
                <w:left w:val="none" w:sz="0" w:space="0" w:color="auto"/>
                <w:bottom w:val="none" w:sz="0" w:space="0" w:color="auto"/>
                <w:right w:val="none" w:sz="0" w:space="0" w:color="auto"/>
              </w:divBdr>
            </w:div>
            <w:div w:id="712192956">
              <w:marLeft w:val="0"/>
              <w:marRight w:val="0"/>
              <w:marTop w:val="0"/>
              <w:marBottom w:val="0"/>
              <w:divBdr>
                <w:top w:val="none" w:sz="0" w:space="0" w:color="auto"/>
                <w:left w:val="none" w:sz="0" w:space="0" w:color="auto"/>
                <w:bottom w:val="none" w:sz="0" w:space="0" w:color="auto"/>
                <w:right w:val="none" w:sz="0" w:space="0" w:color="auto"/>
              </w:divBdr>
            </w:div>
            <w:div w:id="1150438491">
              <w:marLeft w:val="0"/>
              <w:marRight w:val="0"/>
              <w:marTop w:val="0"/>
              <w:marBottom w:val="0"/>
              <w:divBdr>
                <w:top w:val="none" w:sz="0" w:space="0" w:color="auto"/>
                <w:left w:val="none" w:sz="0" w:space="0" w:color="auto"/>
                <w:bottom w:val="none" w:sz="0" w:space="0" w:color="auto"/>
                <w:right w:val="none" w:sz="0" w:space="0" w:color="auto"/>
              </w:divBdr>
            </w:div>
            <w:div w:id="1516535799">
              <w:marLeft w:val="0"/>
              <w:marRight w:val="0"/>
              <w:marTop w:val="0"/>
              <w:marBottom w:val="0"/>
              <w:divBdr>
                <w:top w:val="none" w:sz="0" w:space="0" w:color="auto"/>
                <w:left w:val="none" w:sz="0" w:space="0" w:color="auto"/>
                <w:bottom w:val="none" w:sz="0" w:space="0" w:color="auto"/>
                <w:right w:val="none" w:sz="0" w:space="0" w:color="auto"/>
              </w:divBdr>
            </w:div>
            <w:div w:id="1190682884">
              <w:marLeft w:val="0"/>
              <w:marRight w:val="0"/>
              <w:marTop w:val="0"/>
              <w:marBottom w:val="0"/>
              <w:divBdr>
                <w:top w:val="none" w:sz="0" w:space="0" w:color="auto"/>
                <w:left w:val="none" w:sz="0" w:space="0" w:color="auto"/>
                <w:bottom w:val="none" w:sz="0" w:space="0" w:color="auto"/>
                <w:right w:val="none" w:sz="0" w:space="0" w:color="auto"/>
              </w:divBdr>
            </w:div>
            <w:div w:id="31931594">
              <w:marLeft w:val="0"/>
              <w:marRight w:val="0"/>
              <w:marTop w:val="0"/>
              <w:marBottom w:val="0"/>
              <w:divBdr>
                <w:top w:val="none" w:sz="0" w:space="0" w:color="auto"/>
                <w:left w:val="none" w:sz="0" w:space="0" w:color="auto"/>
                <w:bottom w:val="none" w:sz="0" w:space="0" w:color="auto"/>
                <w:right w:val="none" w:sz="0" w:space="0" w:color="auto"/>
              </w:divBdr>
            </w:div>
            <w:div w:id="914700622">
              <w:marLeft w:val="0"/>
              <w:marRight w:val="0"/>
              <w:marTop w:val="0"/>
              <w:marBottom w:val="0"/>
              <w:divBdr>
                <w:top w:val="none" w:sz="0" w:space="0" w:color="auto"/>
                <w:left w:val="none" w:sz="0" w:space="0" w:color="auto"/>
                <w:bottom w:val="none" w:sz="0" w:space="0" w:color="auto"/>
                <w:right w:val="none" w:sz="0" w:space="0" w:color="auto"/>
              </w:divBdr>
            </w:div>
            <w:div w:id="167840539">
              <w:marLeft w:val="0"/>
              <w:marRight w:val="0"/>
              <w:marTop w:val="0"/>
              <w:marBottom w:val="0"/>
              <w:divBdr>
                <w:top w:val="none" w:sz="0" w:space="0" w:color="auto"/>
                <w:left w:val="none" w:sz="0" w:space="0" w:color="auto"/>
                <w:bottom w:val="none" w:sz="0" w:space="0" w:color="auto"/>
                <w:right w:val="none" w:sz="0" w:space="0" w:color="auto"/>
              </w:divBdr>
            </w:div>
            <w:div w:id="105317049">
              <w:marLeft w:val="0"/>
              <w:marRight w:val="0"/>
              <w:marTop w:val="0"/>
              <w:marBottom w:val="0"/>
              <w:divBdr>
                <w:top w:val="none" w:sz="0" w:space="0" w:color="auto"/>
                <w:left w:val="none" w:sz="0" w:space="0" w:color="auto"/>
                <w:bottom w:val="none" w:sz="0" w:space="0" w:color="auto"/>
                <w:right w:val="none" w:sz="0" w:space="0" w:color="auto"/>
              </w:divBdr>
            </w:div>
            <w:div w:id="110905274">
              <w:marLeft w:val="0"/>
              <w:marRight w:val="0"/>
              <w:marTop w:val="0"/>
              <w:marBottom w:val="0"/>
              <w:divBdr>
                <w:top w:val="none" w:sz="0" w:space="0" w:color="auto"/>
                <w:left w:val="none" w:sz="0" w:space="0" w:color="auto"/>
                <w:bottom w:val="none" w:sz="0" w:space="0" w:color="auto"/>
                <w:right w:val="none" w:sz="0" w:space="0" w:color="auto"/>
              </w:divBdr>
            </w:div>
            <w:div w:id="1175611683">
              <w:marLeft w:val="0"/>
              <w:marRight w:val="0"/>
              <w:marTop w:val="0"/>
              <w:marBottom w:val="0"/>
              <w:divBdr>
                <w:top w:val="none" w:sz="0" w:space="0" w:color="auto"/>
                <w:left w:val="none" w:sz="0" w:space="0" w:color="auto"/>
                <w:bottom w:val="none" w:sz="0" w:space="0" w:color="auto"/>
                <w:right w:val="none" w:sz="0" w:space="0" w:color="auto"/>
              </w:divBdr>
            </w:div>
            <w:div w:id="197931706">
              <w:marLeft w:val="0"/>
              <w:marRight w:val="0"/>
              <w:marTop w:val="0"/>
              <w:marBottom w:val="0"/>
              <w:divBdr>
                <w:top w:val="none" w:sz="0" w:space="0" w:color="auto"/>
                <w:left w:val="none" w:sz="0" w:space="0" w:color="auto"/>
                <w:bottom w:val="none" w:sz="0" w:space="0" w:color="auto"/>
                <w:right w:val="none" w:sz="0" w:space="0" w:color="auto"/>
              </w:divBdr>
            </w:div>
            <w:div w:id="789472186">
              <w:marLeft w:val="0"/>
              <w:marRight w:val="0"/>
              <w:marTop w:val="0"/>
              <w:marBottom w:val="0"/>
              <w:divBdr>
                <w:top w:val="none" w:sz="0" w:space="0" w:color="auto"/>
                <w:left w:val="none" w:sz="0" w:space="0" w:color="auto"/>
                <w:bottom w:val="none" w:sz="0" w:space="0" w:color="auto"/>
                <w:right w:val="none" w:sz="0" w:space="0" w:color="auto"/>
              </w:divBdr>
            </w:div>
            <w:div w:id="1789156219">
              <w:marLeft w:val="0"/>
              <w:marRight w:val="0"/>
              <w:marTop w:val="0"/>
              <w:marBottom w:val="0"/>
              <w:divBdr>
                <w:top w:val="none" w:sz="0" w:space="0" w:color="auto"/>
                <w:left w:val="none" w:sz="0" w:space="0" w:color="auto"/>
                <w:bottom w:val="none" w:sz="0" w:space="0" w:color="auto"/>
                <w:right w:val="none" w:sz="0" w:space="0" w:color="auto"/>
              </w:divBdr>
            </w:div>
            <w:div w:id="681056634">
              <w:marLeft w:val="0"/>
              <w:marRight w:val="0"/>
              <w:marTop w:val="0"/>
              <w:marBottom w:val="0"/>
              <w:divBdr>
                <w:top w:val="none" w:sz="0" w:space="0" w:color="auto"/>
                <w:left w:val="none" w:sz="0" w:space="0" w:color="auto"/>
                <w:bottom w:val="none" w:sz="0" w:space="0" w:color="auto"/>
                <w:right w:val="none" w:sz="0" w:space="0" w:color="auto"/>
              </w:divBdr>
            </w:div>
            <w:div w:id="2066441533">
              <w:marLeft w:val="0"/>
              <w:marRight w:val="0"/>
              <w:marTop w:val="0"/>
              <w:marBottom w:val="0"/>
              <w:divBdr>
                <w:top w:val="none" w:sz="0" w:space="0" w:color="auto"/>
                <w:left w:val="none" w:sz="0" w:space="0" w:color="auto"/>
                <w:bottom w:val="none" w:sz="0" w:space="0" w:color="auto"/>
                <w:right w:val="none" w:sz="0" w:space="0" w:color="auto"/>
              </w:divBdr>
            </w:div>
            <w:div w:id="1757095845">
              <w:marLeft w:val="0"/>
              <w:marRight w:val="0"/>
              <w:marTop w:val="0"/>
              <w:marBottom w:val="0"/>
              <w:divBdr>
                <w:top w:val="none" w:sz="0" w:space="0" w:color="auto"/>
                <w:left w:val="none" w:sz="0" w:space="0" w:color="auto"/>
                <w:bottom w:val="none" w:sz="0" w:space="0" w:color="auto"/>
                <w:right w:val="none" w:sz="0" w:space="0" w:color="auto"/>
              </w:divBdr>
            </w:div>
            <w:div w:id="1873616696">
              <w:marLeft w:val="0"/>
              <w:marRight w:val="0"/>
              <w:marTop w:val="0"/>
              <w:marBottom w:val="0"/>
              <w:divBdr>
                <w:top w:val="none" w:sz="0" w:space="0" w:color="auto"/>
                <w:left w:val="none" w:sz="0" w:space="0" w:color="auto"/>
                <w:bottom w:val="none" w:sz="0" w:space="0" w:color="auto"/>
                <w:right w:val="none" w:sz="0" w:space="0" w:color="auto"/>
              </w:divBdr>
            </w:div>
            <w:div w:id="645090950">
              <w:marLeft w:val="0"/>
              <w:marRight w:val="0"/>
              <w:marTop w:val="0"/>
              <w:marBottom w:val="0"/>
              <w:divBdr>
                <w:top w:val="none" w:sz="0" w:space="0" w:color="auto"/>
                <w:left w:val="none" w:sz="0" w:space="0" w:color="auto"/>
                <w:bottom w:val="none" w:sz="0" w:space="0" w:color="auto"/>
                <w:right w:val="none" w:sz="0" w:space="0" w:color="auto"/>
              </w:divBdr>
            </w:div>
            <w:div w:id="422654361">
              <w:marLeft w:val="0"/>
              <w:marRight w:val="0"/>
              <w:marTop w:val="0"/>
              <w:marBottom w:val="0"/>
              <w:divBdr>
                <w:top w:val="none" w:sz="0" w:space="0" w:color="auto"/>
                <w:left w:val="none" w:sz="0" w:space="0" w:color="auto"/>
                <w:bottom w:val="none" w:sz="0" w:space="0" w:color="auto"/>
                <w:right w:val="none" w:sz="0" w:space="0" w:color="auto"/>
              </w:divBdr>
            </w:div>
            <w:div w:id="1163815130">
              <w:marLeft w:val="0"/>
              <w:marRight w:val="0"/>
              <w:marTop w:val="0"/>
              <w:marBottom w:val="0"/>
              <w:divBdr>
                <w:top w:val="none" w:sz="0" w:space="0" w:color="auto"/>
                <w:left w:val="none" w:sz="0" w:space="0" w:color="auto"/>
                <w:bottom w:val="none" w:sz="0" w:space="0" w:color="auto"/>
                <w:right w:val="none" w:sz="0" w:space="0" w:color="auto"/>
              </w:divBdr>
            </w:div>
            <w:div w:id="508250498">
              <w:marLeft w:val="0"/>
              <w:marRight w:val="0"/>
              <w:marTop w:val="0"/>
              <w:marBottom w:val="0"/>
              <w:divBdr>
                <w:top w:val="none" w:sz="0" w:space="0" w:color="auto"/>
                <w:left w:val="none" w:sz="0" w:space="0" w:color="auto"/>
                <w:bottom w:val="none" w:sz="0" w:space="0" w:color="auto"/>
                <w:right w:val="none" w:sz="0" w:space="0" w:color="auto"/>
              </w:divBdr>
            </w:div>
            <w:div w:id="438110567">
              <w:marLeft w:val="0"/>
              <w:marRight w:val="0"/>
              <w:marTop w:val="0"/>
              <w:marBottom w:val="0"/>
              <w:divBdr>
                <w:top w:val="none" w:sz="0" w:space="0" w:color="auto"/>
                <w:left w:val="none" w:sz="0" w:space="0" w:color="auto"/>
                <w:bottom w:val="none" w:sz="0" w:space="0" w:color="auto"/>
                <w:right w:val="none" w:sz="0" w:space="0" w:color="auto"/>
              </w:divBdr>
            </w:div>
            <w:div w:id="913703738">
              <w:marLeft w:val="0"/>
              <w:marRight w:val="0"/>
              <w:marTop w:val="0"/>
              <w:marBottom w:val="0"/>
              <w:divBdr>
                <w:top w:val="none" w:sz="0" w:space="0" w:color="auto"/>
                <w:left w:val="none" w:sz="0" w:space="0" w:color="auto"/>
                <w:bottom w:val="none" w:sz="0" w:space="0" w:color="auto"/>
                <w:right w:val="none" w:sz="0" w:space="0" w:color="auto"/>
              </w:divBdr>
            </w:div>
            <w:div w:id="1634754374">
              <w:marLeft w:val="0"/>
              <w:marRight w:val="0"/>
              <w:marTop w:val="0"/>
              <w:marBottom w:val="0"/>
              <w:divBdr>
                <w:top w:val="none" w:sz="0" w:space="0" w:color="auto"/>
                <w:left w:val="none" w:sz="0" w:space="0" w:color="auto"/>
                <w:bottom w:val="none" w:sz="0" w:space="0" w:color="auto"/>
                <w:right w:val="none" w:sz="0" w:space="0" w:color="auto"/>
              </w:divBdr>
            </w:div>
            <w:div w:id="591863012">
              <w:marLeft w:val="0"/>
              <w:marRight w:val="0"/>
              <w:marTop w:val="0"/>
              <w:marBottom w:val="0"/>
              <w:divBdr>
                <w:top w:val="none" w:sz="0" w:space="0" w:color="auto"/>
                <w:left w:val="none" w:sz="0" w:space="0" w:color="auto"/>
                <w:bottom w:val="none" w:sz="0" w:space="0" w:color="auto"/>
                <w:right w:val="none" w:sz="0" w:space="0" w:color="auto"/>
              </w:divBdr>
            </w:div>
            <w:div w:id="1681735775">
              <w:marLeft w:val="0"/>
              <w:marRight w:val="0"/>
              <w:marTop w:val="0"/>
              <w:marBottom w:val="0"/>
              <w:divBdr>
                <w:top w:val="none" w:sz="0" w:space="0" w:color="auto"/>
                <w:left w:val="none" w:sz="0" w:space="0" w:color="auto"/>
                <w:bottom w:val="none" w:sz="0" w:space="0" w:color="auto"/>
                <w:right w:val="none" w:sz="0" w:space="0" w:color="auto"/>
              </w:divBdr>
            </w:div>
            <w:div w:id="640960015">
              <w:marLeft w:val="0"/>
              <w:marRight w:val="0"/>
              <w:marTop w:val="0"/>
              <w:marBottom w:val="0"/>
              <w:divBdr>
                <w:top w:val="none" w:sz="0" w:space="0" w:color="auto"/>
                <w:left w:val="none" w:sz="0" w:space="0" w:color="auto"/>
                <w:bottom w:val="none" w:sz="0" w:space="0" w:color="auto"/>
                <w:right w:val="none" w:sz="0" w:space="0" w:color="auto"/>
              </w:divBdr>
            </w:div>
            <w:div w:id="1307928050">
              <w:marLeft w:val="0"/>
              <w:marRight w:val="0"/>
              <w:marTop w:val="0"/>
              <w:marBottom w:val="0"/>
              <w:divBdr>
                <w:top w:val="none" w:sz="0" w:space="0" w:color="auto"/>
                <w:left w:val="none" w:sz="0" w:space="0" w:color="auto"/>
                <w:bottom w:val="none" w:sz="0" w:space="0" w:color="auto"/>
                <w:right w:val="none" w:sz="0" w:space="0" w:color="auto"/>
              </w:divBdr>
            </w:div>
            <w:div w:id="468979872">
              <w:marLeft w:val="0"/>
              <w:marRight w:val="0"/>
              <w:marTop w:val="0"/>
              <w:marBottom w:val="0"/>
              <w:divBdr>
                <w:top w:val="none" w:sz="0" w:space="0" w:color="auto"/>
                <w:left w:val="none" w:sz="0" w:space="0" w:color="auto"/>
                <w:bottom w:val="none" w:sz="0" w:space="0" w:color="auto"/>
                <w:right w:val="none" w:sz="0" w:space="0" w:color="auto"/>
              </w:divBdr>
            </w:div>
            <w:div w:id="1325087298">
              <w:marLeft w:val="0"/>
              <w:marRight w:val="0"/>
              <w:marTop w:val="0"/>
              <w:marBottom w:val="0"/>
              <w:divBdr>
                <w:top w:val="none" w:sz="0" w:space="0" w:color="auto"/>
                <w:left w:val="none" w:sz="0" w:space="0" w:color="auto"/>
                <w:bottom w:val="none" w:sz="0" w:space="0" w:color="auto"/>
                <w:right w:val="none" w:sz="0" w:space="0" w:color="auto"/>
              </w:divBdr>
            </w:div>
            <w:div w:id="519008105">
              <w:marLeft w:val="0"/>
              <w:marRight w:val="0"/>
              <w:marTop w:val="0"/>
              <w:marBottom w:val="0"/>
              <w:divBdr>
                <w:top w:val="none" w:sz="0" w:space="0" w:color="auto"/>
                <w:left w:val="none" w:sz="0" w:space="0" w:color="auto"/>
                <w:bottom w:val="none" w:sz="0" w:space="0" w:color="auto"/>
                <w:right w:val="none" w:sz="0" w:space="0" w:color="auto"/>
              </w:divBdr>
            </w:div>
            <w:div w:id="782381394">
              <w:marLeft w:val="0"/>
              <w:marRight w:val="0"/>
              <w:marTop w:val="0"/>
              <w:marBottom w:val="0"/>
              <w:divBdr>
                <w:top w:val="none" w:sz="0" w:space="0" w:color="auto"/>
                <w:left w:val="none" w:sz="0" w:space="0" w:color="auto"/>
                <w:bottom w:val="none" w:sz="0" w:space="0" w:color="auto"/>
                <w:right w:val="none" w:sz="0" w:space="0" w:color="auto"/>
              </w:divBdr>
            </w:div>
            <w:div w:id="748770832">
              <w:marLeft w:val="0"/>
              <w:marRight w:val="0"/>
              <w:marTop w:val="0"/>
              <w:marBottom w:val="0"/>
              <w:divBdr>
                <w:top w:val="none" w:sz="0" w:space="0" w:color="auto"/>
                <w:left w:val="none" w:sz="0" w:space="0" w:color="auto"/>
                <w:bottom w:val="none" w:sz="0" w:space="0" w:color="auto"/>
                <w:right w:val="none" w:sz="0" w:space="0" w:color="auto"/>
              </w:divBdr>
            </w:div>
            <w:div w:id="1274940091">
              <w:marLeft w:val="0"/>
              <w:marRight w:val="0"/>
              <w:marTop w:val="0"/>
              <w:marBottom w:val="0"/>
              <w:divBdr>
                <w:top w:val="none" w:sz="0" w:space="0" w:color="auto"/>
                <w:left w:val="none" w:sz="0" w:space="0" w:color="auto"/>
                <w:bottom w:val="none" w:sz="0" w:space="0" w:color="auto"/>
                <w:right w:val="none" w:sz="0" w:space="0" w:color="auto"/>
              </w:divBdr>
            </w:div>
            <w:div w:id="776027200">
              <w:marLeft w:val="0"/>
              <w:marRight w:val="0"/>
              <w:marTop w:val="0"/>
              <w:marBottom w:val="0"/>
              <w:divBdr>
                <w:top w:val="none" w:sz="0" w:space="0" w:color="auto"/>
                <w:left w:val="none" w:sz="0" w:space="0" w:color="auto"/>
                <w:bottom w:val="none" w:sz="0" w:space="0" w:color="auto"/>
                <w:right w:val="none" w:sz="0" w:space="0" w:color="auto"/>
              </w:divBdr>
            </w:div>
            <w:div w:id="1825508742">
              <w:marLeft w:val="0"/>
              <w:marRight w:val="0"/>
              <w:marTop w:val="0"/>
              <w:marBottom w:val="0"/>
              <w:divBdr>
                <w:top w:val="none" w:sz="0" w:space="0" w:color="auto"/>
                <w:left w:val="none" w:sz="0" w:space="0" w:color="auto"/>
                <w:bottom w:val="none" w:sz="0" w:space="0" w:color="auto"/>
                <w:right w:val="none" w:sz="0" w:space="0" w:color="auto"/>
              </w:divBdr>
            </w:div>
            <w:div w:id="1292442009">
              <w:marLeft w:val="0"/>
              <w:marRight w:val="0"/>
              <w:marTop w:val="0"/>
              <w:marBottom w:val="0"/>
              <w:divBdr>
                <w:top w:val="none" w:sz="0" w:space="0" w:color="auto"/>
                <w:left w:val="none" w:sz="0" w:space="0" w:color="auto"/>
                <w:bottom w:val="none" w:sz="0" w:space="0" w:color="auto"/>
                <w:right w:val="none" w:sz="0" w:space="0" w:color="auto"/>
              </w:divBdr>
            </w:div>
            <w:div w:id="128788664">
              <w:marLeft w:val="0"/>
              <w:marRight w:val="0"/>
              <w:marTop w:val="0"/>
              <w:marBottom w:val="0"/>
              <w:divBdr>
                <w:top w:val="none" w:sz="0" w:space="0" w:color="auto"/>
                <w:left w:val="none" w:sz="0" w:space="0" w:color="auto"/>
                <w:bottom w:val="none" w:sz="0" w:space="0" w:color="auto"/>
                <w:right w:val="none" w:sz="0" w:space="0" w:color="auto"/>
              </w:divBdr>
            </w:div>
            <w:div w:id="711687352">
              <w:marLeft w:val="0"/>
              <w:marRight w:val="0"/>
              <w:marTop w:val="0"/>
              <w:marBottom w:val="0"/>
              <w:divBdr>
                <w:top w:val="none" w:sz="0" w:space="0" w:color="auto"/>
                <w:left w:val="none" w:sz="0" w:space="0" w:color="auto"/>
                <w:bottom w:val="none" w:sz="0" w:space="0" w:color="auto"/>
                <w:right w:val="none" w:sz="0" w:space="0" w:color="auto"/>
              </w:divBdr>
            </w:div>
            <w:div w:id="1332565973">
              <w:marLeft w:val="0"/>
              <w:marRight w:val="0"/>
              <w:marTop w:val="0"/>
              <w:marBottom w:val="0"/>
              <w:divBdr>
                <w:top w:val="none" w:sz="0" w:space="0" w:color="auto"/>
                <w:left w:val="none" w:sz="0" w:space="0" w:color="auto"/>
                <w:bottom w:val="none" w:sz="0" w:space="0" w:color="auto"/>
                <w:right w:val="none" w:sz="0" w:space="0" w:color="auto"/>
              </w:divBdr>
            </w:div>
            <w:div w:id="772670947">
              <w:marLeft w:val="0"/>
              <w:marRight w:val="0"/>
              <w:marTop w:val="0"/>
              <w:marBottom w:val="0"/>
              <w:divBdr>
                <w:top w:val="none" w:sz="0" w:space="0" w:color="auto"/>
                <w:left w:val="none" w:sz="0" w:space="0" w:color="auto"/>
                <w:bottom w:val="none" w:sz="0" w:space="0" w:color="auto"/>
                <w:right w:val="none" w:sz="0" w:space="0" w:color="auto"/>
              </w:divBdr>
            </w:div>
            <w:div w:id="1773433089">
              <w:marLeft w:val="0"/>
              <w:marRight w:val="0"/>
              <w:marTop w:val="0"/>
              <w:marBottom w:val="0"/>
              <w:divBdr>
                <w:top w:val="none" w:sz="0" w:space="0" w:color="auto"/>
                <w:left w:val="none" w:sz="0" w:space="0" w:color="auto"/>
                <w:bottom w:val="none" w:sz="0" w:space="0" w:color="auto"/>
                <w:right w:val="none" w:sz="0" w:space="0" w:color="auto"/>
              </w:divBdr>
            </w:div>
            <w:div w:id="1877887561">
              <w:marLeft w:val="0"/>
              <w:marRight w:val="0"/>
              <w:marTop w:val="0"/>
              <w:marBottom w:val="0"/>
              <w:divBdr>
                <w:top w:val="none" w:sz="0" w:space="0" w:color="auto"/>
                <w:left w:val="none" w:sz="0" w:space="0" w:color="auto"/>
                <w:bottom w:val="none" w:sz="0" w:space="0" w:color="auto"/>
                <w:right w:val="none" w:sz="0" w:space="0" w:color="auto"/>
              </w:divBdr>
            </w:div>
            <w:div w:id="1650818425">
              <w:marLeft w:val="0"/>
              <w:marRight w:val="0"/>
              <w:marTop w:val="0"/>
              <w:marBottom w:val="0"/>
              <w:divBdr>
                <w:top w:val="none" w:sz="0" w:space="0" w:color="auto"/>
                <w:left w:val="none" w:sz="0" w:space="0" w:color="auto"/>
                <w:bottom w:val="none" w:sz="0" w:space="0" w:color="auto"/>
                <w:right w:val="none" w:sz="0" w:space="0" w:color="auto"/>
              </w:divBdr>
            </w:div>
            <w:div w:id="629866988">
              <w:marLeft w:val="0"/>
              <w:marRight w:val="0"/>
              <w:marTop w:val="0"/>
              <w:marBottom w:val="0"/>
              <w:divBdr>
                <w:top w:val="none" w:sz="0" w:space="0" w:color="auto"/>
                <w:left w:val="none" w:sz="0" w:space="0" w:color="auto"/>
                <w:bottom w:val="none" w:sz="0" w:space="0" w:color="auto"/>
                <w:right w:val="none" w:sz="0" w:space="0" w:color="auto"/>
              </w:divBdr>
            </w:div>
            <w:div w:id="959803659">
              <w:marLeft w:val="0"/>
              <w:marRight w:val="0"/>
              <w:marTop w:val="0"/>
              <w:marBottom w:val="0"/>
              <w:divBdr>
                <w:top w:val="none" w:sz="0" w:space="0" w:color="auto"/>
                <w:left w:val="none" w:sz="0" w:space="0" w:color="auto"/>
                <w:bottom w:val="none" w:sz="0" w:space="0" w:color="auto"/>
                <w:right w:val="none" w:sz="0" w:space="0" w:color="auto"/>
              </w:divBdr>
            </w:div>
            <w:div w:id="1773891320">
              <w:marLeft w:val="0"/>
              <w:marRight w:val="0"/>
              <w:marTop w:val="0"/>
              <w:marBottom w:val="0"/>
              <w:divBdr>
                <w:top w:val="none" w:sz="0" w:space="0" w:color="auto"/>
                <w:left w:val="none" w:sz="0" w:space="0" w:color="auto"/>
                <w:bottom w:val="none" w:sz="0" w:space="0" w:color="auto"/>
                <w:right w:val="none" w:sz="0" w:space="0" w:color="auto"/>
              </w:divBdr>
            </w:div>
            <w:div w:id="921724491">
              <w:marLeft w:val="0"/>
              <w:marRight w:val="0"/>
              <w:marTop w:val="0"/>
              <w:marBottom w:val="0"/>
              <w:divBdr>
                <w:top w:val="none" w:sz="0" w:space="0" w:color="auto"/>
                <w:left w:val="none" w:sz="0" w:space="0" w:color="auto"/>
                <w:bottom w:val="none" w:sz="0" w:space="0" w:color="auto"/>
                <w:right w:val="none" w:sz="0" w:space="0" w:color="auto"/>
              </w:divBdr>
            </w:div>
            <w:div w:id="2007660156">
              <w:marLeft w:val="0"/>
              <w:marRight w:val="0"/>
              <w:marTop w:val="0"/>
              <w:marBottom w:val="0"/>
              <w:divBdr>
                <w:top w:val="none" w:sz="0" w:space="0" w:color="auto"/>
                <w:left w:val="none" w:sz="0" w:space="0" w:color="auto"/>
                <w:bottom w:val="none" w:sz="0" w:space="0" w:color="auto"/>
                <w:right w:val="none" w:sz="0" w:space="0" w:color="auto"/>
              </w:divBdr>
            </w:div>
            <w:div w:id="379786646">
              <w:marLeft w:val="0"/>
              <w:marRight w:val="0"/>
              <w:marTop w:val="0"/>
              <w:marBottom w:val="0"/>
              <w:divBdr>
                <w:top w:val="none" w:sz="0" w:space="0" w:color="auto"/>
                <w:left w:val="none" w:sz="0" w:space="0" w:color="auto"/>
                <w:bottom w:val="none" w:sz="0" w:space="0" w:color="auto"/>
                <w:right w:val="none" w:sz="0" w:space="0" w:color="auto"/>
              </w:divBdr>
            </w:div>
            <w:div w:id="688607456">
              <w:marLeft w:val="0"/>
              <w:marRight w:val="0"/>
              <w:marTop w:val="0"/>
              <w:marBottom w:val="0"/>
              <w:divBdr>
                <w:top w:val="none" w:sz="0" w:space="0" w:color="auto"/>
                <w:left w:val="none" w:sz="0" w:space="0" w:color="auto"/>
                <w:bottom w:val="none" w:sz="0" w:space="0" w:color="auto"/>
                <w:right w:val="none" w:sz="0" w:space="0" w:color="auto"/>
              </w:divBdr>
            </w:div>
            <w:div w:id="1400396526">
              <w:marLeft w:val="0"/>
              <w:marRight w:val="0"/>
              <w:marTop w:val="0"/>
              <w:marBottom w:val="0"/>
              <w:divBdr>
                <w:top w:val="none" w:sz="0" w:space="0" w:color="auto"/>
                <w:left w:val="none" w:sz="0" w:space="0" w:color="auto"/>
                <w:bottom w:val="none" w:sz="0" w:space="0" w:color="auto"/>
                <w:right w:val="none" w:sz="0" w:space="0" w:color="auto"/>
              </w:divBdr>
            </w:div>
            <w:div w:id="33888468">
              <w:marLeft w:val="0"/>
              <w:marRight w:val="0"/>
              <w:marTop w:val="0"/>
              <w:marBottom w:val="0"/>
              <w:divBdr>
                <w:top w:val="none" w:sz="0" w:space="0" w:color="auto"/>
                <w:left w:val="none" w:sz="0" w:space="0" w:color="auto"/>
                <w:bottom w:val="none" w:sz="0" w:space="0" w:color="auto"/>
                <w:right w:val="none" w:sz="0" w:space="0" w:color="auto"/>
              </w:divBdr>
            </w:div>
            <w:div w:id="328018250">
              <w:marLeft w:val="0"/>
              <w:marRight w:val="0"/>
              <w:marTop w:val="0"/>
              <w:marBottom w:val="0"/>
              <w:divBdr>
                <w:top w:val="none" w:sz="0" w:space="0" w:color="auto"/>
                <w:left w:val="none" w:sz="0" w:space="0" w:color="auto"/>
                <w:bottom w:val="none" w:sz="0" w:space="0" w:color="auto"/>
                <w:right w:val="none" w:sz="0" w:space="0" w:color="auto"/>
              </w:divBdr>
            </w:div>
            <w:div w:id="260994003">
              <w:marLeft w:val="0"/>
              <w:marRight w:val="0"/>
              <w:marTop w:val="0"/>
              <w:marBottom w:val="0"/>
              <w:divBdr>
                <w:top w:val="none" w:sz="0" w:space="0" w:color="auto"/>
                <w:left w:val="none" w:sz="0" w:space="0" w:color="auto"/>
                <w:bottom w:val="none" w:sz="0" w:space="0" w:color="auto"/>
                <w:right w:val="none" w:sz="0" w:space="0" w:color="auto"/>
              </w:divBdr>
            </w:div>
            <w:div w:id="436410225">
              <w:marLeft w:val="0"/>
              <w:marRight w:val="0"/>
              <w:marTop w:val="0"/>
              <w:marBottom w:val="0"/>
              <w:divBdr>
                <w:top w:val="none" w:sz="0" w:space="0" w:color="auto"/>
                <w:left w:val="none" w:sz="0" w:space="0" w:color="auto"/>
                <w:bottom w:val="none" w:sz="0" w:space="0" w:color="auto"/>
                <w:right w:val="none" w:sz="0" w:space="0" w:color="auto"/>
              </w:divBdr>
            </w:div>
            <w:div w:id="1433086855">
              <w:marLeft w:val="0"/>
              <w:marRight w:val="0"/>
              <w:marTop w:val="0"/>
              <w:marBottom w:val="0"/>
              <w:divBdr>
                <w:top w:val="none" w:sz="0" w:space="0" w:color="auto"/>
                <w:left w:val="none" w:sz="0" w:space="0" w:color="auto"/>
                <w:bottom w:val="none" w:sz="0" w:space="0" w:color="auto"/>
                <w:right w:val="none" w:sz="0" w:space="0" w:color="auto"/>
              </w:divBdr>
            </w:div>
            <w:div w:id="1721321141">
              <w:marLeft w:val="0"/>
              <w:marRight w:val="0"/>
              <w:marTop w:val="0"/>
              <w:marBottom w:val="0"/>
              <w:divBdr>
                <w:top w:val="none" w:sz="0" w:space="0" w:color="auto"/>
                <w:left w:val="none" w:sz="0" w:space="0" w:color="auto"/>
                <w:bottom w:val="none" w:sz="0" w:space="0" w:color="auto"/>
                <w:right w:val="none" w:sz="0" w:space="0" w:color="auto"/>
              </w:divBdr>
            </w:div>
            <w:div w:id="841317219">
              <w:marLeft w:val="0"/>
              <w:marRight w:val="0"/>
              <w:marTop w:val="0"/>
              <w:marBottom w:val="0"/>
              <w:divBdr>
                <w:top w:val="none" w:sz="0" w:space="0" w:color="auto"/>
                <w:left w:val="none" w:sz="0" w:space="0" w:color="auto"/>
                <w:bottom w:val="none" w:sz="0" w:space="0" w:color="auto"/>
                <w:right w:val="none" w:sz="0" w:space="0" w:color="auto"/>
              </w:divBdr>
            </w:div>
            <w:div w:id="667902607">
              <w:marLeft w:val="0"/>
              <w:marRight w:val="0"/>
              <w:marTop w:val="0"/>
              <w:marBottom w:val="0"/>
              <w:divBdr>
                <w:top w:val="none" w:sz="0" w:space="0" w:color="auto"/>
                <w:left w:val="none" w:sz="0" w:space="0" w:color="auto"/>
                <w:bottom w:val="none" w:sz="0" w:space="0" w:color="auto"/>
                <w:right w:val="none" w:sz="0" w:space="0" w:color="auto"/>
              </w:divBdr>
            </w:div>
            <w:div w:id="7989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817">
      <w:bodyDiv w:val="1"/>
      <w:marLeft w:val="0"/>
      <w:marRight w:val="0"/>
      <w:marTop w:val="0"/>
      <w:marBottom w:val="0"/>
      <w:divBdr>
        <w:top w:val="none" w:sz="0" w:space="0" w:color="auto"/>
        <w:left w:val="none" w:sz="0" w:space="0" w:color="auto"/>
        <w:bottom w:val="none" w:sz="0" w:space="0" w:color="auto"/>
        <w:right w:val="none" w:sz="0" w:space="0" w:color="auto"/>
      </w:divBdr>
      <w:divsChild>
        <w:div w:id="1069964646">
          <w:marLeft w:val="0"/>
          <w:marRight w:val="0"/>
          <w:marTop w:val="0"/>
          <w:marBottom w:val="0"/>
          <w:divBdr>
            <w:top w:val="none" w:sz="0" w:space="0" w:color="auto"/>
            <w:left w:val="none" w:sz="0" w:space="0" w:color="auto"/>
            <w:bottom w:val="none" w:sz="0" w:space="0" w:color="auto"/>
            <w:right w:val="none" w:sz="0" w:space="0" w:color="auto"/>
          </w:divBdr>
          <w:divsChild>
            <w:div w:id="1582519943">
              <w:marLeft w:val="0"/>
              <w:marRight w:val="0"/>
              <w:marTop w:val="0"/>
              <w:marBottom w:val="0"/>
              <w:divBdr>
                <w:top w:val="none" w:sz="0" w:space="0" w:color="auto"/>
                <w:left w:val="none" w:sz="0" w:space="0" w:color="auto"/>
                <w:bottom w:val="none" w:sz="0" w:space="0" w:color="auto"/>
                <w:right w:val="none" w:sz="0" w:space="0" w:color="auto"/>
              </w:divBdr>
            </w:div>
            <w:div w:id="248588287">
              <w:marLeft w:val="0"/>
              <w:marRight w:val="0"/>
              <w:marTop w:val="0"/>
              <w:marBottom w:val="0"/>
              <w:divBdr>
                <w:top w:val="none" w:sz="0" w:space="0" w:color="auto"/>
                <w:left w:val="none" w:sz="0" w:space="0" w:color="auto"/>
                <w:bottom w:val="none" w:sz="0" w:space="0" w:color="auto"/>
                <w:right w:val="none" w:sz="0" w:space="0" w:color="auto"/>
              </w:divBdr>
            </w:div>
            <w:div w:id="1700620320">
              <w:marLeft w:val="0"/>
              <w:marRight w:val="0"/>
              <w:marTop w:val="0"/>
              <w:marBottom w:val="0"/>
              <w:divBdr>
                <w:top w:val="none" w:sz="0" w:space="0" w:color="auto"/>
                <w:left w:val="none" w:sz="0" w:space="0" w:color="auto"/>
                <w:bottom w:val="none" w:sz="0" w:space="0" w:color="auto"/>
                <w:right w:val="none" w:sz="0" w:space="0" w:color="auto"/>
              </w:divBdr>
            </w:div>
            <w:div w:id="727266296">
              <w:marLeft w:val="0"/>
              <w:marRight w:val="0"/>
              <w:marTop w:val="0"/>
              <w:marBottom w:val="0"/>
              <w:divBdr>
                <w:top w:val="none" w:sz="0" w:space="0" w:color="auto"/>
                <w:left w:val="none" w:sz="0" w:space="0" w:color="auto"/>
                <w:bottom w:val="none" w:sz="0" w:space="0" w:color="auto"/>
                <w:right w:val="none" w:sz="0" w:space="0" w:color="auto"/>
              </w:divBdr>
            </w:div>
            <w:div w:id="1074662080">
              <w:marLeft w:val="0"/>
              <w:marRight w:val="0"/>
              <w:marTop w:val="0"/>
              <w:marBottom w:val="0"/>
              <w:divBdr>
                <w:top w:val="none" w:sz="0" w:space="0" w:color="auto"/>
                <w:left w:val="none" w:sz="0" w:space="0" w:color="auto"/>
                <w:bottom w:val="none" w:sz="0" w:space="0" w:color="auto"/>
                <w:right w:val="none" w:sz="0" w:space="0" w:color="auto"/>
              </w:divBdr>
            </w:div>
            <w:div w:id="1825009416">
              <w:marLeft w:val="0"/>
              <w:marRight w:val="0"/>
              <w:marTop w:val="0"/>
              <w:marBottom w:val="0"/>
              <w:divBdr>
                <w:top w:val="none" w:sz="0" w:space="0" w:color="auto"/>
                <w:left w:val="none" w:sz="0" w:space="0" w:color="auto"/>
                <w:bottom w:val="none" w:sz="0" w:space="0" w:color="auto"/>
                <w:right w:val="none" w:sz="0" w:space="0" w:color="auto"/>
              </w:divBdr>
            </w:div>
            <w:div w:id="722874929">
              <w:marLeft w:val="0"/>
              <w:marRight w:val="0"/>
              <w:marTop w:val="0"/>
              <w:marBottom w:val="0"/>
              <w:divBdr>
                <w:top w:val="none" w:sz="0" w:space="0" w:color="auto"/>
                <w:left w:val="none" w:sz="0" w:space="0" w:color="auto"/>
                <w:bottom w:val="none" w:sz="0" w:space="0" w:color="auto"/>
                <w:right w:val="none" w:sz="0" w:space="0" w:color="auto"/>
              </w:divBdr>
            </w:div>
            <w:div w:id="722826179">
              <w:marLeft w:val="0"/>
              <w:marRight w:val="0"/>
              <w:marTop w:val="0"/>
              <w:marBottom w:val="0"/>
              <w:divBdr>
                <w:top w:val="none" w:sz="0" w:space="0" w:color="auto"/>
                <w:left w:val="none" w:sz="0" w:space="0" w:color="auto"/>
                <w:bottom w:val="none" w:sz="0" w:space="0" w:color="auto"/>
                <w:right w:val="none" w:sz="0" w:space="0" w:color="auto"/>
              </w:divBdr>
            </w:div>
            <w:div w:id="633491380">
              <w:marLeft w:val="0"/>
              <w:marRight w:val="0"/>
              <w:marTop w:val="0"/>
              <w:marBottom w:val="0"/>
              <w:divBdr>
                <w:top w:val="none" w:sz="0" w:space="0" w:color="auto"/>
                <w:left w:val="none" w:sz="0" w:space="0" w:color="auto"/>
                <w:bottom w:val="none" w:sz="0" w:space="0" w:color="auto"/>
                <w:right w:val="none" w:sz="0" w:space="0" w:color="auto"/>
              </w:divBdr>
            </w:div>
            <w:div w:id="1074358701">
              <w:marLeft w:val="0"/>
              <w:marRight w:val="0"/>
              <w:marTop w:val="0"/>
              <w:marBottom w:val="0"/>
              <w:divBdr>
                <w:top w:val="none" w:sz="0" w:space="0" w:color="auto"/>
                <w:left w:val="none" w:sz="0" w:space="0" w:color="auto"/>
                <w:bottom w:val="none" w:sz="0" w:space="0" w:color="auto"/>
                <w:right w:val="none" w:sz="0" w:space="0" w:color="auto"/>
              </w:divBdr>
            </w:div>
            <w:div w:id="962007201">
              <w:marLeft w:val="0"/>
              <w:marRight w:val="0"/>
              <w:marTop w:val="0"/>
              <w:marBottom w:val="0"/>
              <w:divBdr>
                <w:top w:val="none" w:sz="0" w:space="0" w:color="auto"/>
                <w:left w:val="none" w:sz="0" w:space="0" w:color="auto"/>
                <w:bottom w:val="none" w:sz="0" w:space="0" w:color="auto"/>
                <w:right w:val="none" w:sz="0" w:space="0" w:color="auto"/>
              </w:divBdr>
            </w:div>
            <w:div w:id="1838767165">
              <w:marLeft w:val="0"/>
              <w:marRight w:val="0"/>
              <w:marTop w:val="0"/>
              <w:marBottom w:val="0"/>
              <w:divBdr>
                <w:top w:val="none" w:sz="0" w:space="0" w:color="auto"/>
                <w:left w:val="none" w:sz="0" w:space="0" w:color="auto"/>
                <w:bottom w:val="none" w:sz="0" w:space="0" w:color="auto"/>
                <w:right w:val="none" w:sz="0" w:space="0" w:color="auto"/>
              </w:divBdr>
            </w:div>
            <w:div w:id="631791525">
              <w:marLeft w:val="0"/>
              <w:marRight w:val="0"/>
              <w:marTop w:val="0"/>
              <w:marBottom w:val="0"/>
              <w:divBdr>
                <w:top w:val="none" w:sz="0" w:space="0" w:color="auto"/>
                <w:left w:val="none" w:sz="0" w:space="0" w:color="auto"/>
                <w:bottom w:val="none" w:sz="0" w:space="0" w:color="auto"/>
                <w:right w:val="none" w:sz="0" w:space="0" w:color="auto"/>
              </w:divBdr>
            </w:div>
            <w:div w:id="1471897943">
              <w:marLeft w:val="0"/>
              <w:marRight w:val="0"/>
              <w:marTop w:val="0"/>
              <w:marBottom w:val="0"/>
              <w:divBdr>
                <w:top w:val="none" w:sz="0" w:space="0" w:color="auto"/>
                <w:left w:val="none" w:sz="0" w:space="0" w:color="auto"/>
                <w:bottom w:val="none" w:sz="0" w:space="0" w:color="auto"/>
                <w:right w:val="none" w:sz="0" w:space="0" w:color="auto"/>
              </w:divBdr>
            </w:div>
            <w:div w:id="1685933477">
              <w:marLeft w:val="0"/>
              <w:marRight w:val="0"/>
              <w:marTop w:val="0"/>
              <w:marBottom w:val="0"/>
              <w:divBdr>
                <w:top w:val="none" w:sz="0" w:space="0" w:color="auto"/>
                <w:left w:val="none" w:sz="0" w:space="0" w:color="auto"/>
                <w:bottom w:val="none" w:sz="0" w:space="0" w:color="auto"/>
                <w:right w:val="none" w:sz="0" w:space="0" w:color="auto"/>
              </w:divBdr>
            </w:div>
            <w:div w:id="1265504763">
              <w:marLeft w:val="0"/>
              <w:marRight w:val="0"/>
              <w:marTop w:val="0"/>
              <w:marBottom w:val="0"/>
              <w:divBdr>
                <w:top w:val="none" w:sz="0" w:space="0" w:color="auto"/>
                <w:left w:val="none" w:sz="0" w:space="0" w:color="auto"/>
                <w:bottom w:val="none" w:sz="0" w:space="0" w:color="auto"/>
                <w:right w:val="none" w:sz="0" w:space="0" w:color="auto"/>
              </w:divBdr>
            </w:div>
            <w:div w:id="1162817678">
              <w:marLeft w:val="0"/>
              <w:marRight w:val="0"/>
              <w:marTop w:val="0"/>
              <w:marBottom w:val="0"/>
              <w:divBdr>
                <w:top w:val="none" w:sz="0" w:space="0" w:color="auto"/>
                <w:left w:val="none" w:sz="0" w:space="0" w:color="auto"/>
                <w:bottom w:val="none" w:sz="0" w:space="0" w:color="auto"/>
                <w:right w:val="none" w:sz="0" w:space="0" w:color="auto"/>
              </w:divBdr>
            </w:div>
            <w:div w:id="1297448746">
              <w:marLeft w:val="0"/>
              <w:marRight w:val="0"/>
              <w:marTop w:val="0"/>
              <w:marBottom w:val="0"/>
              <w:divBdr>
                <w:top w:val="none" w:sz="0" w:space="0" w:color="auto"/>
                <w:left w:val="none" w:sz="0" w:space="0" w:color="auto"/>
                <w:bottom w:val="none" w:sz="0" w:space="0" w:color="auto"/>
                <w:right w:val="none" w:sz="0" w:space="0" w:color="auto"/>
              </w:divBdr>
            </w:div>
            <w:div w:id="757411648">
              <w:marLeft w:val="0"/>
              <w:marRight w:val="0"/>
              <w:marTop w:val="0"/>
              <w:marBottom w:val="0"/>
              <w:divBdr>
                <w:top w:val="none" w:sz="0" w:space="0" w:color="auto"/>
                <w:left w:val="none" w:sz="0" w:space="0" w:color="auto"/>
                <w:bottom w:val="none" w:sz="0" w:space="0" w:color="auto"/>
                <w:right w:val="none" w:sz="0" w:space="0" w:color="auto"/>
              </w:divBdr>
            </w:div>
            <w:div w:id="798038895">
              <w:marLeft w:val="0"/>
              <w:marRight w:val="0"/>
              <w:marTop w:val="0"/>
              <w:marBottom w:val="0"/>
              <w:divBdr>
                <w:top w:val="none" w:sz="0" w:space="0" w:color="auto"/>
                <w:left w:val="none" w:sz="0" w:space="0" w:color="auto"/>
                <w:bottom w:val="none" w:sz="0" w:space="0" w:color="auto"/>
                <w:right w:val="none" w:sz="0" w:space="0" w:color="auto"/>
              </w:divBdr>
            </w:div>
            <w:div w:id="300577950">
              <w:marLeft w:val="0"/>
              <w:marRight w:val="0"/>
              <w:marTop w:val="0"/>
              <w:marBottom w:val="0"/>
              <w:divBdr>
                <w:top w:val="none" w:sz="0" w:space="0" w:color="auto"/>
                <w:left w:val="none" w:sz="0" w:space="0" w:color="auto"/>
                <w:bottom w:val="none" w:sz="0" w:space="0" w:color="auto"/>
                <w:right w:val="none" w:sz="0" w:space="0" w:color="auto"/>
              </w:divBdr>
            </w:div>
            <w:div w:id="1843003873">
              <w:marLeft w:val="0"/>
              <w:marRight w:val="0"/>
              <w:marTop w:val="0"/>
              <w:marBottom w:val="0"/>
              <w:divBdr>
                <w:top w:val="none" w:sz="0" w:space="0" w:color="auto"/>
                <w:left w:val="none" w:sz="0" w:space="0" w:color="auto"/>
                <w:bottom w:val="none" w:sz="0" w:space="0" w:color="auto"/>
                <w:right w:val="none" w:sz="0" w:space="0" w:color="auto"/>
              </w:divBdr>
            </w:div>
            <w:div w:id="349576437">
              <w:marLeft w:val="0"/>
              <w:marRight w:val="0"/>
              <w:marTop w:val="0"/>
              <w:marBottom w:val="0"/>
              <w:divBdr>
                <w:top w:val="none" w:sz="0" w:space="0" w:color="auto"/>
                <w:left w:val="none" w:sz="0" w:space="0" w:color="auto"/>
                <w:bottom w:val="none" w:sz="0" w:space="0" w:color="auto"/>
                <w:right w:val="none" w:sz="0" w:space="0" w:color="auto"/>
              </w:divBdr>
            </w:div>
            <w:div w:id="1788892289">
              <w:marLeft w:val="0"/>
              <w:marRight w:val="0"/>
              <w:marTop w:val="0"/>
              <w:marBottom w:val="0"/>
              <w:divBdr>
                <w:top w:val="none" w:sz="0" w:space="0" w:color="auto"/>
                <w:left w:val="none" w:sz="0" w:space="0" w:color="auto"/>
                <w:bottom w:val="none" w:sz="0" w:space="0" w:color="auto"/>
                <w:right w:val="none" w:sz="0" w:space="0" w:color="auto"/>
              </w:divBdr>
            </w:div>
            <w:div w:id="1834838055">
              <w:marLeft w:val="0"/>
              <w:marRight w:val="0"/>
              <w:marTop w:val="0"/>
              <w:marBottom w:val="0"/>
              <w:divBdr>
                <w:top w:val="none" w:sz="0" w:space="0" w:color="auto"/>
                <w:left w:val="none" w:sz="0" w:space="0" w:color="auto"/>
                <w:bottom w:val="none" w:sz="0" w:space="0" w:color="auto"/>
                <w:right w:val="none" w:sz="0" w:space="0" w:color="auto"/>
              </w:divBdr>
            </w:div>
            <w:div w:id="1417170002">
              <w:marLeft w:val="0"/>
              <w:marRight w:val="0"/>
              <w:marTop w:val="0"/>
              <w:marBottom w:val="0"/>
              <w:divBdr>
                <w:top w:val="none" w:sz="0" w:space="0" w:color="auto"/>
                <w:left w:val="none" w:sz="0" w:space="0" w:color="auto"/>
                <w:bottom w:val="none" w:sz="0" w:space="0" w:color="auto"/>
                <w:right w:val="none" w:sz="0" w:space="0" w:color="auto"/>
              </w:divBdr>
            </w:div>
            <w:div w:id="2029061325">
              <w:marLeft w:val="0"/>
              <w:marRight w:val="0"/>
              <w:marTop w:val="0"/>
              <w:marBottom w:val="0"/>
              <w:divBdr>
                <w:top w:val="none" w:sz="0" w:space="0" w:color="auto"/>
                <w:left w:val="none" w:sz="0" w:space="0" w:color="auto"/>
                <w:bottom w:val="none" w:sz="0" w:space="0" w:color="auto"/>
                <w:right w:val="none" w:sz="0" w:space="0" w:color="auto"/>
              </w:divBdr>
            </w:div>
            <w:div w:id="702443210">
              <w:marLeft w:val="0"/>
              <w:marRight w:val="0"/>
              <w:marTop w:val="0"/>
              <w:marBottom w:val="0"/>
              <w:divBdr>
                <w:top w:val="none" w:sz="0" w:space="0" w:color="auto"/>
                <w:left w:val="none" w:sz="0" w:space="0" w:color="auto"/>
                <w:bottom w:val="none" w:sz="0" w:space="0" w:color="auto"/>
                <w:right w:val="none" w:sz="0" w:space="0" w:color="auto"/>
              </w:divBdr>
            </w:div>
            <w:div w:id="1434399096">
              <w:marLeft w:val="0"/>
              <w:marRight w:val="0"/>
              <w:marTop w:val="0"/>
              <w:marBottom w:val="0"/>
              <w:divBdr>
                <w:top w:val="none" w:sz="0" w:space="0" w:color="auto"/>
                <w:left w:val="none" w:sz="0" w:space="0" w:color="auto"/>
                <w:bottom w:val="none" w:sz="0" w:space="0" w:color="auto"/>
                <w:right w:val="none" w:sz="0" w:space="0" w:color="auto"/>
              </w:divBdr>
            </w:div>
            <w:div w:id="1713385148">
              <w:marLeft w:val="0"/>
              <w:marRight w:val="0"/>
              <w:marTop w:val="0"/>
              <w:marBottom w:val="0"/>
              <w:divBdr>
                <w:top w:val="none" w:sz="0" w:space="0" w:color="auto"/>
                <w:left w:val="none" w:sz="0" w:space="0" w:color="auto"/>
                <w:bottom w:val="none" w:sz="0" w:space="0" w:color="auto"/>
                <w:right w:val="none" w:sz="0" w:space="0" w:color="auto"/>
              </w:divBdr>
            </w:div>
            <w:div w:id="1696661646">
              <w:marLeft w:val="0"/>
              <w:marRight w:val="0"/>
              <w:marTop w:val="0"/>
              <w:marBottom w:val="0"/>
              <w:divBdr>
                <w:top w:val="none" w:sz="0" w:space="0" w:color="auto"/>
                <w:left w:val="none" w:sz="0" w:space="0" w:color="auto"/>
                <w:bottom w:val="none" w:sz="0" w:space="0" w:color="auto"/>
                <w:right w:val="none" w:sz="0" w:space="0" w:color="auto"/>
              </w:divBdr>
            </w:div>
            <w:div w:id="1600940648">
              <w:marLeft w:val="0"/>
              <w:marRight w:val="0"/>
              <w:marTop w:val="0"/>
              <w:marBottom w:val="0"/>
              <w:divBdr>
                <w:top w:val="none" w:sz="0" w:space="0" w:color="auto"/>
                <w:left w:val="none" w:sz="0" w:space="0" w:color="auto"/>
                <w:bottom w:val="none" w:sz="0" w:space="0" w:color="auto"/>
                <w:right w:val="none" w:sz="0" w:space="0" w:color="auto"/>
              </w:divBdr>
            </w:div>
            <w:div w:id="1285116618">
              <w:marLeft w:val="0"/>
              <w:marRight w:val="0"/>
              <w:marTop w:val="0"/>
              <w:marBottom w:val="0"/>
              <w:divBdr>
                <w:top w:val="none" w:sz="0" w:space="0" w:color="auto"/>
                <w:left w:val="none" w:sz="0" w:space="0" w:color="auto"/>
                <w:bottom w:val="none" w:sz="0" w:space="0" w:color="auto"/>
                <w:right w:val="none" w:sz="0" w:space="0" w:color="auto"/>
              </w:divBdr>
            </w:div>
            <w:div w:id="950742895">
              <w:marLeft w:val="0"/>
              <w:marRight w:val="0"/>
              <w:marTop w:val="0"/>
              <w:marBottom w:val="0"/>
              <w:divBdr>
                <w:top w:val="none" w:sz="0" w:space="0" w:color="auto"/>
                <w:left w:val="none" w:sz="0" w:space="0" w:color="auto"/>
                <w:bottom w:val="none" w:sz="0" w:space="0" w:color="auto"/>
                <w:right w:val="none" w:sz="0" w:space="0" w:color="auto"/>
              </w:divBdr>
            </w:div>
            <w:div w:id="1389912635">
              <w:marLeft w:val="0"/>
              <w:marRight w:val="0"/>
              <w:marTop w:val="0"/>
              <w:marBottom w:val="0"/>
              <w:divBdr>
                <w:top w:val="none" w:sz="0" w:space="0" w:color="auto"/>
                <w:left w:val="none" w:sz="0" w:space="0" w:color="auto"/>
                <w:bottom w:val="none" w:sz="0" w:space="0" w:color="auto"/>
                <w:right w:val="none" w:sz="0" w:space="0" w:color="auto"/>
              </w:divBdr>
            </w:div>
            <w:div w:id="468208595">
              <w:marLeft w:val="0"/>
              <w:marRight w:val="0"/>
              <w:marTop w:val="0"/>
              <w:marBottom w:val="0"/>
              <w:divBdr>
                <w:top w:val="none" w:sz="0" w:space="0" w:color="auto"/>
                <w:left w:val="none" w:sz="0" w:space="0" w:color="auto"/>
                <w:bottom w:val="none" w:sz="0" w:space="0" w:color="auto"/>
                <w:right w:val="none" w:sz="0" w:space="0" w:color="auto"/>
              </w:divBdr>
            </w:div>
            <w:div w:id="1900508262">
              <w:marLeft w:val="0"/>
              <w:marRight w:val="0"/>
              <w:marTop w:val="0"/>
              <w:marBottom w:val="0"/>
              <w:divBdr>
                <w:top w:val="none" w:sz="0" w:space="0" w:color="auto"/>
                <w:left w:val="none" w:sz="0" w:space="0" w:color="auto"/>
                <w:bottom w:val="none" w:sz="0" w:space="0" w:color="auto"/>
                <w:right w:val="none" w:sz="0" w:space="0" w:color="auto"/>
              </w:divBdr>
            </w:div>
            <w:div w:id="396827060">
              <w:marLeft w:val="0"/>
              <w:marRight w:val="0"/>
              <w:marTop w:val="0"/>
              <w:marBottom w:val="0"/>
              <w:divBdr>
                <w:top w:val="none" w:sz="0" w:space="0" w:color="auto"/>
                <w:left w:val="none" w:sz="0" w:space="0" w:color="auto"/>
                <w:bottom w:val="none" w:sz="0" w:space="0" w:color="auto"/>
                <w:right w:val="none" w:sz="0" w:space="0" w:color="auto"/>
              </w:divBdr>
            </w:div>
            <w:div w:id="597326030">
              <w:marLeft w:val="0"/>
              <w:marRight w:val="0"/>
              <w:marTop w:val="0"/>
              <w:marBottom w:val="0"/>
              <w:divBdr>
                <w:top w:val="none" w:sz="0" w:space="0" w:color="auto"/>
                <w:left w:val="none" w:sz="0" w:space="0" w:color="auto"/>
                <w:bottom w:val="none" w:sz="0" w:space="0" w:color="auto"/>
                <w:right w:val="none" w:sz="0" w:space="0" w:color="auto"/>
              </w:divBdr>
            </w:div>
            <w:div w:id="463932857">
              <w:marLeft w:val="0"/>
              <w:marRight w:val="0"/>
              <w:marTop w:val="0"/>
              <w:marBottom w:val="0"/>
              <w:divBdr>
                <w:top w:val="none" w:sz="0" w:space="0" w:color="auto"/>
                <w:left w:val="none" w:sz="0" w:space="0" w:color="auto"/>
                <w:bottom w:val="none" w:sz="0" w:space="0" w:color="auto"/>
                <w:right w:val="none" w:sz="0" w:space="0" w:color="auto"/>
              </w:divBdr>
            </w:div>
            <w:div w:id="1851603430">
              <w:marLeft w:val="0"/>
              <w:marRight w:val="0"/>
              <w:marTop w:val="0"/>
              <w:marBottom w:val="0"/>
              <w:divBdr>
                <w:top w:val="none" w:sz="0" w:space="0" w:color="auto"/>
                <w:left w:val="none" w:sz="0" w:space="0" w:color="auto"/>
                <w:bottom w:val="none" w:sz="0" w:space="0" w:color="auto"/>
                <w:right w:val="none" w:sz="0" w:space="0" w:color="auto"/>
              </w:divBdr>
            </w:div>
            <w:div w:id="923028746">
              <w:marLeft w:val="0"/>
              <w:marRight w:val="0"/>
              <w:marTop w:val="0"/>
              <w:marBottom w:val="0"/>
              <w:divBdr>
                <w:top w:val="none" w:sz="0" w:space="0" w:color="auto"/>
                <w:left w:val="none" w:sz="0" w:space="0" w:color="auto"/>
                <w:bottom w:val="none" w:sz="0" w:space="0" w:color="auto"/>
                <w:right w:val="none" w:sz="0" w:space="0" w:color="auto"/>
              </w:divBdr>
            </w:div>
            <w:div w:id="224801038">
              <w:marLeft w:val="0"/>
              <w:marRight w:val="0"/>
              <w:marTop w:val="0"/>
              <w:marBottom w:val="0"/>
              <w:divBdr>
                <w:top w:val="none" w:sz="0" w:space="0" w:color="auto"/>
                <w:left w:val="none" w:sz="0" w:space="0" w:color="auto"/>
                <w:bottom w:val="none" w:sz="0" w:space="0" w:color="auto"/>
                <w:right w:val="none" w:sz="0" w:space="0" w:color="auto"/>
              </w:divBdr>
            </w:div>
            <w:div w:id="2064676593">
              <w:marLeft w:val="0"/>
              <w:marRight w:val="0"/>
              <w:marTop w:val="0"/>
              <w:marBottom w:val="0"/>
              <w:divBdr>
                <w:top w:val="none" w:sz="0" w:space="0" w:color="auto"/>
                <w:left w:val="none" w:sz="0" w:space="0" w:color="auto"/>
                <w:bottom w:val="none" w:sz="0" w:space="0" w:color="auto"/>
                <w:right w:val="none" w:sz="0" w:space="0" w:color="auto"/>
              </w:divBdr>
            </w:div>
            <w:div w:id="435637193">
              <w:marLeft w:val="0"/>
              <w:marRight w:val="0"/>
              <w:marTop w:val="0"/>
              <w:marBottom w:val="0"/>
              <w:divBdr>
                <w:top w:val="none" w:sz="0" w:space="0" w:color="auto"/>
                <w:left w:val="none" w:sz="0" w:space="0" w:color="auto"/>
                <w:bottom w:val="none" w:sz="0" w:space="0" w:color="auto"/>
                <w:right w:val="none" w:sz="0" w:space="0" w:color="auto"/>
              </w:divBdr>
            </w:div>
            <w:div w:id="1999768593">
              <w:marLeft w:val="0"/>
              <w:marRight w:val="0"/>
              <w:marTop w:val="0"/>
              <w:marBottom w:val="0"/>
              <w:divBdr>
                <w:top w:val="none" w:sz="0" w:space="0" w:color="auto"/>
                <w:left w:val="none" w:sz="0" w:space="0" w:color="auto"/>
                <w:bottom w:val="none" w:sz="0" w:space="0" w:color="auto"/>
                <w:right w:val="none" w:sz="0" w:space="0" w:color="auto"/>
              </w:divBdr>
            </w:div>
            <w:div w:id="1688559851">
              <w:marLeft w:val="0"/>
              <w:marRight w:val="0"/>
              <w:marTop w:val="0"/>
              <w:marBottom w:val="0"/>
              <w:divBdr>
                <w:top w:val="none" w:sz="0" w:space="0" w:color="auto"/>
                <w:left w:val="none" w:sz="0" w:space="0" w:color="auto"/>
                <w:bottom w:val="none" w:sz="0" w:space="0" w:color="auto"/>
                <w:right w:val="none" w:sz="0" w:space="0" w:color="auto"/>
              </w:divBdr>
            </w:div>
            <w:div w:id="951477379">
              <w:marLeft w:val="0"/>
              <w:marRight w:val="0"/>
              <w:marTop w:val="0"/>
              <w:marBottom w:val="0"/>
              <w:divBdr>
                <w:top w:val="none" w:sz="0" w:space="0" w:color="auto"/>
                <w:left w:val="none" w:sz="0" w:space="0" w:color="auto"/>
                <w:bottom w:val="none" w:sz="0" w:space="0" w:color="auto"/>
                <w:right w:val="none" w:sz="0" w:space="0" w:color="auto"/>
              </w:divBdr>
            </w:div>
            <w:div w:id="157119276">
              <w:marLeft w:val="0"/>
              <w:marRight w:val="0"/>
              <w:marTop w:val="0"/>
              <w:marBottom w:val="0"/>
              <w:divBdr>
                <w:top w:val="none" w:sz="0" w:space="0" w:color="auto"/>
                <w:left w:val="none" w:sz="0" w:space="0" w:color="auto"/>
                <w:bottom w:val="none" w:sz="0" w:space="0" w:color="auto"/>
                <w:right w:val="none" w:sz="0" w:space="0" w:color="auto"/>
              </w:divBdr>
            </w:div>
            <w:div w:id="94517048">
              <w:marLeft w:val="0"/>
              <w:marRight w:val="0"/>
              <w:marTop w:val="0"/>
              <w:marBottom w:val="0"/>
              <w:divBdr>
                <w:top w:val="none" w:sz="0" w:space="0" w:color="auto"/>
                <w:left w:val="none" w:sz="0" w:space="0" w:color="auto"/>
                <w:bottom w:val="none" w:sz="0" w:space="0" w:color="auto"/>
                <w:right w:val="none" w:sz="0" w:space="0" w:color="auto"/>
              </w:divBdr>
            </w:div>
            <w:div w:id="1692297148">
              <w:marLeft w:val="0"/>
              <w:marRight w:val="0"/>
              <w:marTop w:val="0"/>
              <w:marBottom w:val="0"/>
              <w:divBdr>
                <w:top w:val="none" w:sz="0" w:space="0" w:color="auto"/>
                <w:left w:val="none" w:sz="0" w:space="0" w:color="auto"/>
                <w:bottom w:val="none" w:sz="0" w:space="0" w:color="auto"/>
                <w:right w:val="none" w:sz="0" w:space="0" w:color="auto"/>
              </w:divBdr>
            </w:div>
            <w:div w:id="752625406">
              <w:marLeft w:val="0"/>
              <w:marRight w:val="0"/>
              <w:marTop w:val="0"/>
              <w:marBottom w:val="0"/>
              <w:divBdr>
                <w:top w:val="none" w:sz="0" w:space="0" w:color="auto"/>
                <w:left w:val="none" w:sz="0" w:space="0" w:color="auto"/>
                <w:bottom w:val="none" w:sz="0" w:space="0" w:color="auto"/>
                <w:right w:val="none" w:sz="0" w:space="0" w:color="auto"/>
              </w:divBdr>
            </w:div>
            <w:div w:id="1990817321">
              <w:marLeft w:val="0"/>
              <w:marRight w:val="0"/>
              <w:marTop w:val="0"/>
              <w:marBottom w:val="0"/>
              <w:divBdr>
                <w:top w:val="none" w:sz="0" w:space="0" w:color="auto"/>
                <w:left w:val="none" w:sz="0" w:space="0" w:color="auto"/>
                <w:bottom w:val="none" w:sz="0" w:space="0" w:color="auto"/>
                <w:right w:val="none" w:sz="0" w:space="0" w:color="auto"/>
              </w:divBdr>
            </w:div>
            <w:div w:id="495849755">
              <w:marLeft w:val="0"/>
              <w:marRight w:val="0"/>
              <w:marTop w:val="0"/>
              <w:marBottom w:val="0"/>
              <w:divBdr>
                <w:top w:val="none" w:sz="0" w:space="0" w:color="auto"/>
                <w:left w:val="none" w:sz="0" w:space="0" w:color="auto"/>
                <w:bottom w:val="none" w:sz="0" w:space="0" w:color="auto"/>
                <w:right w:val="none" w:sz="0" w:space="0" w:color="auto"/>
              </w:divBdr>
            </w:div>
            <w:div w:id="941575327">
              <w:marLeft w:val="0"/>
              <w:marRight w:val="0"/>
              <w:marTop w:val="0"/>
              <w:marBottom w:val="0"/>
              <w:divBdr>
                <w:top w:val="none" w:sz="0" w:space="0" w:color="auto"/>
                <w:left w:val="none" w:sz="0" w:space="0" w:color="auto"/>
                <w:bottom w:val="none" w:sz="0" w:space="0" w:color="auto"/>
                <w:right w:val="none" w:sz="0" w:space="0" w:color="auto"/>
              </w:divBdr>
            </w:div>
            <w:div w:id="456266075">
              <w:marLeft w:val="0"/>
              <w:marRight w:val="0"/>
              <w:marTop w:val="0"/>
              <w:marBottom w:val="0"/>
              <w:divBdr>
                <w:top w:val="none" w:sz="0" w:space="0" w:color="auto"/>
                <w:left w:val="none" w:sz="0" w:space="0" w:color="auto"/>
                <w:bottom w:val="none" w:sz="0" w:space="0" w:color="auto"/>
                <w:right w:val="none" w:sz="0" w:space="0" w:color="auto"/>
              </w:divBdr>
            </w:div>
            <w:div w:id="1515456369">
              <w:marLeft w:val="0"/>
              <w:marRight w:val="0"/>
              <w:marTop w:val="0"/>
              <w:marBottom w:val="0"/>
              <w:divBdr>
                <w:top w:val="none" w:sz="0" w:space="0" w:color="auto"/>
                <w:left w:val="none" w:sz="0" w:space="0" w:color="auto"/>
                <w:bottom w:val="none" w:sz="0" w:space="0" w:color="auto"/>
                <w:right w:val="none" w:sz="0" w:space="0" w:color="auto"/>
              </w:divBdr>
            </w:div>
            <w:div w:id="2018582039">
              <w:marLeft w:val="0"/>
              <w:marRight w:val="0"/>
              <w:marTop w:val="0"/>
              <w:marBottom w:val="0"/>
              <w:divBdr>
                <w:top w:val="none" w:sz="0" w:space="0" w:color="auto"/>
                <w:left w:val="none" w:sz="0" w:space="0" w:color="auto"/>
                <w:bottom w:val="none" w:sz="0" w:space="0" w:color="auto"/>
                <w:right w:val="none" w:sz="0" w:space="0" w:color="auto"/>
              </w:divBdr>
            </w:div>
            <w:div w:id="1534226468">
              <w:marLeft w:val="0"/>
              <w:marRight w:val="0"/>
              <w:marTop w:val="0"/>
              <w:marBottom w:val="0"/>
              <w:divBdr>
                <w:top w:val="none" w:sz="0" w:space="0" w:color="auto"/>
                <w:left w:val="none" w:sz="0" w:space="0" w:color="auto"/>
                <w:bottom w:val="none" w:sz="0" w:space="0" w:color="auto"/>
                <w:right w:val="none" w:sz="0" w:space="0" w:color="auto"/>
              </w:divBdr>
            </w:div>
            <w:div w:id="1082987548">
              <w:marLeft w:val="0"/>
              <w:marRight w:val="0"/>
              <w:marTop w:val="0"/>
              <w:marBottom w:val="0"/>
              <w:divBdr>
                <w:top w:val="none" w:sz="0" w:space="0" w:color="auto"/>
                <w:left w:val="none" w:sz="0" w:space="0" w:color="auto"/>
                <w:bottom w:val="none" w:sz="0" w:space="0" w:color="auto"/>
                <w:right w:val="none" w:sz="0" w:space="0" w:color="auto"/>
              </w:divBdr>
            </w:div>
            <w:div w:id="260917445">
              <w:marLeft w:val="0"/>
              <w:marRight w:val="0"/>
              <w:marTop w:val="0"/>
              <w:marBottom w:val="0"/>
              <w:divBdr>
                <w:top w:val="none" w:sz="0" w:space="0" w:color="auto"/>
                <w:left w:val="none" w:sz="0" w:space="0" w:color="auto"/>
                <w:bottom w:val="none" w:sz="0" w:space="0" w:color="auto"/>
                <w:right w:val="none" w:sz="0" w:space="0" w:color="auto"/>
              </w:divBdr>
            </w:div>
            <w:div w:id="1100373257">
              <w:marLeft w:val="0"/>
              <w:marRight w:val="0"/>
              <w:marTop w:val="0"/>
              <w:marBottom w:val="0"/>
              <w:divBdr>
                <w:top w:val="none" w:sz="0" w:space="0" w:color="auto"/>
                <w:left w:val="none" w:sz="0" w:space="0" w:color="auto"/>
                <w:bottom w:val="none" w:sz="0" w:space="0" w:color="auto"/>
                <w:right w:val="none" w:sz="0" w:space="0" w:color="auto"/>
              </w:divBdr>
            </w:div>
            <w:div w:id="943612560">
              <w:marLeft w:val="0"/>
              <w:marRight w:val="0"/>
              <w:marTop w:val="0"/>
              <w:marBottom w:val="0"/>
              <w:divBdr>
                <w:top w:val="none" w:sz="0" w:space="0" w:color="auto"/>
                <w:left w:val="none" w:sz="0" w:space="0" w:color="auto"/>
                <w:bottom w:val="none" w:sz="0" w:space="0" w:color="auto"/>
                <w:right w:val="none" w:sz="0" w:space="0" w:color="auto"/>
              </w:divBdr>
            </w:div>
            <w:div w:id="1145657391">
              <w:marLeft w:val="0"/>
              <w:marRight w:val="0"/>
              <w:marTop w:val="0"/>
              <w:marBottom w:val="0"/>
              <w:divBdr>
                <w:top w:val="none" w:sz="0" w:space="0" w:color="auto"/>
                <w:left w:val="none" w:sz="0" w:space="0" w:color="auto"/>
                <w:bottom w:val="none" w:sz="0" w:space="0" w:color="auto"/>
                <w:right w:val="none" w:sz="0" w:space="0" w:color="auto"/>
              </w:divBdr>
            </w:div>
            <w:div w:id="617642468">
              <w:marLeft w:val="0"/>
              <w:marRight w:val="0"/>
              <w:marTop w:val="0"/>
              <w:marBottom w:val="0"/>
              <w:divBdr>
                <w:top w:val="none" w:sz="0" w:space="0" w:color="auto"/>
                <w:left w:val="none" w:sz="0" w:space="0" w:color="auto"/>
                <w:bottom w:val="none" w:sz="0" w:space="0" w:color="auto"/>
                <w:right w:val="none" w:sz="0" w:space="0" w:color="auto"/>
              </w:divBdr>
            </w:div>
            <w:div w:id="1584073696">
              <w:marLeft w:val="0"/>
              <w:marRight w:val="0"/>
              <w:marTop w:val="0"/>
              <w:marBottom w:val="0"/>
              <w:divBdr>
                <w:top w:val="none" w:sz="0" w:space="0" w:color="auto"/>
                <w:left w:val="none" w:sz="0" w:space="0" w:color="auto"/>
                <w:bottom w:val="none" w:sz="0" w:space="0" w:color="auto"/>
                <w:right w:val="none" w:sz="0" w:space="0" w:color="auto"/>
              </w:divBdr>
            </w:div>
            <w:div w:id="673992780">
              <w:marLeft w:val="0"/>
              <w:marRight w:val="0"/>
              <w:marTop w:val="0"/>
              <w:marBottom w:val="0"/>
              <w:divBdr>
                <w:top w:val="none" w:sz="0" w:space="0" w:color="auto"/>
                <w:left w:val="none" w:sz="0" w:space="0" w:color="auto"/>
                <w:bottom w:val="none" w:sz="0" w:space="0" w:color="auto"/>
                <w:right w:val="none" w:sz="0" w:space="0" w:color="auto"/>
              </w:divBdr>
            </w:div>
            <w:div w:id="590503297">
              <w:marLeft w:val="0"/>
              <w:marRight w:val="0"/>
              <w:marTop w:val="0"/>
              <w:marBottom w:val="0"/>
              <w:divBdr>
                <w:top w:val="none" w:sz="0" w:space="0" w:color="auto"/>
                <w:left w:val="none" w:sz="0" w:space="0" w:color="auto"/>
                <w:bottom w:val="none" w:sz="0" w:space="0" w:color="auto"/>
                <w:right w:val="none" w:sz="0" w:space="0" w:color="auto"/>
              </w:divBdr>
            </w:div>
            <w:div w:id="1168865872">
              <w:marLeft w:val="0"/>
              <w:marRight w:val="0"/>
              <w:marTop w:val="0"/>
              <w:marBottom w:val="0"/>
              <w:divBdr>
                <w:top w:val="none" w:sz="0" w:space="0" w:color="auto"/>
                <w:left w:val="none" w:sz="0" w:space="0" w:color="auto"/>
                <w:bottom w:val="none" w:sz="0" w:space="0" w:color="auto"/>
                <w:right w:val="none" w:sz="0" w:space="0" w:color="auto"/>
              </w:divBdr>
            </w:div>
            <w:div w:id="139423426">
              <w:marLeft w:val="0"/>
              <w:marRight w:val="0"/>
              <w:marTop w:val="0"/>
              <w:marBottom w:val="0"/>
              <w:divBdr>
                <w:top w:val="none" w:sz="0" w:space="0" w:color="auto"/>
                <w:left w:val="none" w:sz="0" w:space="0" w:color="auto"/>
                <w:bottom w:val="none" w:sz="0" w:space="0" w:color="auto"/>
                <w:right w:val="none" w:sz="0" w:space="0" w:color="auto"/>
              </w:divBdr>
            </w:div>
            <w:div w:id="659694728">
              <w:marLeft w:val="0"/>
              <w:marRight w:val="0"/>
              <w:marTop w:val="0"/>
              <w:marBottom w:val="0"/>
              <w:divBdr>
                <w:top w:val="none" w:sz="0" w:space="0" w:color="auto"/>
                <w:left w:val="none" w:sz="0" w:space="0" w:color="auto"/>
                <w:bottom w:val="none" w:sz="0" w:space="0" w:color="auto"/>
                <w:right w:val="none" w:sz="0" w:space="0" w:color="auto"/>
              </w:divBdr>
            </w:div>
            <w:div w:id="189951310">
              <w:marLeft w:val="0"/>
              <w:marRight w:val="0"/>
              <w:marTop w:val="0"/>
              <w:marBottom w:val="0"/>
              <w:divBdr>
                <w:top w:val="none" w:sz="0" w:space="0" w:color="auto"/>
                <w:left w:val="none" w:sz="0" w:space="0" w:color="auto"/>
                <w:bottom w:val="none" w:sz="0" w:space="0" w:color="auto"/>
                <w:right w:val="none" w:sz="0" w:space="0" w:color="auto"/>
              </w:divBdr>
            </w:div>
            <w:div w:id="2003270646">
              <w:marLeft w:val="0"/>
              <w:marRight w:val="0"/>
              <w:marTop w:val="0"/>
              <w:marBottom w:val="0"/>
              <w:divBdr>
                <w:top w:val="none" w:sz="0" w:space="0" w:color="auto"/>
                <w:left w:val="none" w:sz="0" w:space="0" w:color="auto"/>
                <w:bottom w:val="none" w:sz="0" w:space="0" w:color="auto"/>
                <w:right w:val="none" w:sz="0" w:space="0" w:color="auto"/>
              </w:divBdr>
            </w:div>
            <w:div w:id="912931428">
              <w:marLeft w:val="0"/>
              <w:marRight w:val="0"/>
              <w:marTop w:val="0"/>
              <w:marBottom w:val="0"/>
              <w:divBdr>
                <w:top w:val="none" w:sz="0" w:space="0" w:color="auto"/>
                <w:left w:val="none" w:sz="0" w:space="0" w:color="auto"/>
                <w:bottom w:val="none" w:sz="0" w:space="0" w:color="auto"/>
                <w:right w:val="none" w:sz="0" w:space="0" w:color="auto"/>
              </w:divBdr>
            </w:div>
            <w:div w:id="777869348">
              <w:marLeft w:val="0"/>
              <w:marRight w:val="0"/>
              <w:marTop w:val="0"/>
              <w:marBottom w:val="0"/>
              <w:divBdr>
                <w:top w:val="none" w:sz="0" w:space="0" w:color="auto"/>
                <w:left w:val="none" w:sz="0" w:space="0" w:color="auto"/>
                <w:bottom w:val="none" w:sz="0" w:space="0" w:color="auto"/>
                <w:right w:val="none" w:sz="0" w:space="0" w:color="auto"/>
              </w:divBdr>
            </w:div>
            <w:div w:id="73406771">
              <w:marLeft w:val="0"/>
              <w:marRight w:val="0"/>
              <w:marTop w:val="0"/>
              <w:marBottom w:val="0"/>
              <w:divBdr>
                <w:top w:val="none" w:sz="0" w:space="0" w:color="auto"/>
                <w:left w:val="none" w:sz="0" w:space="0" w:color="auto"/>
                <w:bottom w:val="none" w:sz="0" w:space="0" w:color="auto"/>
                <w:right w:val="none" w:sz="0" w:space="0" w:color="auto"/>
              </w:divBdr>
            </w:div>
            <w:div w:id="1242370927">
              <w:marLeft w:val="0"/>
              <w:marRight w:val="0"/>
              <w:marTop w:val="0"/>
              <w:marBottom w:val="0"/>
              <w:divBdr>
                <w:top w:val="none" w:sz="0" w:space="0" w:color="auto"/>
                <w:left w:val="none" w:sz="0" w:space="0" w:color="auto"/>
                <w:bottom w:val="none" w:sz="0" w:space="0" w:color="auto"/>
                <w:right w:val="none" w:sz="0" w:space="0" w:color="auto"/>
              </w:divBdr>
            </w:div>
            <w:div w:id="89619284">
              <w:marLeft w:val="0"/>
              <w:marRight w:val="0"/>
              <w:marTop w:val="0"/>
              <w:marBottom w:val="0"/>
              <w:divBdr>
                <w:top w:val="none" w:sz="0" w:space="0" w:color="auto"/>
                <w:left w:val="none" w:sz="0" w:space="0" w:color="auto"/>
                <w:bottom w:val="none" w:sz="0" w:space="0" w:color="auto"/>
                <w:right w:val="none" w:sz="0" w:space="0" w:color="auto"/>
              </w:divBdr>
            </w:div>
            <w:div w:id="2112626933">
              <w:marLeft w:val="0"/>
              <w:marRight w:val="0"/>
              <w:marTop w:val="0"/>
              <w:marBottom w:val="0"/>
              <w:divBdr>
                <w:top w:val="none" w:sz="0" w:space="0" w:color="auto"/>
                <w:left w:val="none" w:sz="0" w:space="0" w:color="auto"/>
                <w:bottom w:val="none" w:sz="0" w:space="0" w:color="auto"/>
                <w:right w:val="none" w:sz="0" w:space="0" w:color="auto"/>
              </w:divBdr>
            </w:div>
            <w:div w:id="1940142229">
              <w:marLeft w:val="0"/>
              <w:marRight w:val="0"/>
              <w:marTop w:val="0"/>
              <w:marBottom w:val="0"/>
              <w:divBdr>
                <w:top w:val="none" w:sz="0" w:space="0" w:color="auto"/>
                <w:left w:val="none" w:sz="0" w:space="0" w:color="auto"/>
                <w:bottom w:val="none" w:sz="0" w:space="0" w:color="auto"/>
                <w:right w:val="none" w:sz="0" w:space="0" w:color="auto"/>
              </w:divBdr>
            </w:div>
            <w:div w:id="1417097453">
              <w:marLeft w:val="0"/>
              <w:marRight w:val="0"/>
              <w:marTop w:val="0"/>
              <w:marBottom w:val="0"/>
              <w:divBdr>
                <w:top w:val="none" w:sz="0" w:space="0" w:color="auto"/>
                <w:left w:val="none" w:sz="0" w:space="0" w:color="auto"/>
                <w:bottom w:val="none" w:sz="0" w:space="0" w:color="auto"/>
                <w:right w:val="none" w:sz="0" w:space="0" w:color="auto"/>
              </w:divBdr>
            </w:div>
            <w:div w:id="108937196">
              <w:marLeft w:val="0"/>
              <w:marRight w:val="0"/>
              <w:marTop w:val="0"/>
              <w:marBottom w:val="0"/>
              <w:divBdr>
                <w:top w:val="none" w:sz="0" w:space="0" w:color="auto"/>
                <w:left w:val="none" w:sz="0" w:space="0" w:color="auto"/>
                <w:bottom w:val="none" w:sz="0" w:space="0" w:color="auto"/>
                <w:right w:val="none" w:sz="0" w:space="0" w:color="auto"/>
              </w:divBdr>
            </w:div>
            <w:div w:id="1680933052">
              <w:marLeft w:val="0"/>
              <w:marRight w:val="0"/>
              <w:marTop w:val="0"/>
              <w:marBottom w:val="0"/>
              <w:divBdr>
                <w:top w:val="none" w:sz="0" w:space="0" w:color="auto"/>
                <w:left w:val="none" w:sz="0" w:space="0" w:color="auto"/>
                <w:bottom w:val="none" w:sz="0" w:space="0" w:color="auto"/>
                <w:right w:val="none" w:sz="0" w:space="0" w:color="auto"/>
              </w:divBdr>
            </w:div>
            <w:div w:id="660810364">
              <w:marLeft w:val="0"/>
              <w:marRight w:val="0"/>
              <w:marTop w:val="0"/>
              <w:marBottom w:val="0"/>
              <w:divBdr>
                <w:top w:val="none" w:sz="0" w:space="0" w:color="auto"/>
                <w:left w:val="none" w:sz="0" w:space="0" w:color="auto"/>
                <w:bottom w:val="none" w:sz="0" w:space="0" w:color="auto"/>
                <w:right w:val="none" w:sz="0" w:space="0" w:color="auto"/>
              </w:divBdr>
            </w:div>
            <w:div w:id="2110814521">
              <w:marLeft w:val="0"/>
              <w:marRight w:val="0"/>
              <w:marTop w:val="0"/>
              <w:marBottom w:val="0"/>
              <w:divBdr>
                <w:top w:val="none" w:sz="0" w:space="0" w:color="auto"/>
                <w:left w:val="none" w:sz="0" w:space="0" w:color="auto"/>
                <w:bottom w:val="none" w:sz="0" w:space="0" w:color="auto"/>
                <w:right w:val="none" w:sz="0" w:space="0" w:color="auto"/>
              </w:divBdr>
            </w:div>
            <w:div w:id="676467847">
              <w:marLeft w:val="0"/>
              <w:marRight w:val="0"/>
              <w:marTop w:val="0"/>
              <w:marBottom w:val="0"/>
              <w:divBdr>
                <w:top w:val="none" w:sz="0" w:space="0" w:color="auto"/>
                <w:left w:val="none" w:sz="0" w:space="0" w:color="auto"/>
                <w:bottom w:val="none" w:sz="0" w:space="0" w:color="auto"/>
                <w:right w:val="none" w:sz="0" w:space="0" w:color="auto"/>
              </w:divBdr>
            </w:div>
            <w:div w:id="2052264972">
              <w:marLeft w:val="0"/>
              <w:marRight w:val="0"/>
              <w:marTop w:val="0"/>
              <w:marBottom w:val="0"/>
              <w:divBdr>
                <w:top w:val="none" w:sz="0" w:space="0" w:color="auto"/>
                <w:left w:val="none" w:sz="0" w:space="0" w:color="auto"/>
                <w:bottom w:val="none" w:sz="0" w:space="0" w:color="auto"/>
                <w:right w:val="none" w:sz="0" w:space="0" w:color="auto"/>
              </w:divBdr>
            </w:div>
            <w:div w:id="593326545">
              <w:marLeft w:val="0"/>
              <w:marRight w:val="0"/>
              <w:marTop w:val="0"/>
              <w:marBottom w:val="0"/>
              <w:divBdr>
                <w:top w:val="none" w:sz="0" w:space="0" w:color="auto"/>
                <w:left w:val="none" w:sz="0" w:space="0" w:color="auto"/>
                <w:bottom w:val="none" w:sz="0" w:space="0" w:color="auto"/>
                <w:right w:val="none" w:sz="0" w:space="0" w:color="auto"/>
              </w:divBdr>
            </w:div>
            <w:div w:id="384523102">
              <w:marLeft w:val="0"/>
              <w:marRight w:val="0"/>
              <w:marTop w:val="0"/>
              <w:marBottom w:val="0"/>
              <w:divBdr>
                <w:top w:val="none" w:sz="0" w:space="0" w:color="auto"/>
                <w:left w:val="none" w:sz="0" w:space="0" w:color="auto"/>
                <w:bottom w:val="none" w:sz="0" w:space="0" w:color="auto"/>
                <w:right w:val="none" w:sz="0" w:space="0" w:color="auto"/>
              </w:divBdr>
            </w:div>
            <w:div w:id="897785454">
              <w:marLeft w:val="0"/>
              <w:marRight w:val="0"/>
              <w:marTop w:val="0"/>
              <w:marBottom w:val="0"/>
              <w:divBdr>
                <w:top w:val="none" w:sz="0" w:space="0" w:color="auto"/>
                <w:left w:val="none" w:sz="0" w:space="0" w:color="auto"/>
                <w:bottom w:val="none" w:sz="0" w:space="0" w:color="auto"/>
                <w:right w:val="none" w:sz="0" w:space="0" w:color="auto"/>
              </w:divBdr>
            </w:div>
            <w:div w:id="5133169">
              <w:marLeft w:val="0"/>
              <w:marRight w:val="0"/>
              <w:marTop w:val="0"/>
              <w:marBottom w:val="0"/>
              <w:divBdr>
                <w:top w:val="none" w:sz="0" w:space="0" w:color="auto"/>
                <w:left w:val="none" w:sz="0" w:space="0" w:color="auto"/>
                <w:bottom w:val="none" w:sz="0" w:space="0" w:color="auto"/>
                <w:right w:val="none" w:sz="0" w:space="0" w:color="auto"/>
              </w:divBdr>
            </w:div>
            <w:div w:id="1217203395">
              <w:marLeft w:val="0"/>
              <w:marRight w:val="0"/>
              <w:marTop w:val="0"/>
              <w:marBottom w:val="0"/>
              <w:divBdr>
                <w:top w:val="none" w:sz="0" w:space="0" w:color="auto"/>
                <w:left w:val="none" w:sz="0" w:space="0" w:color="auto"/>
                <w:bottom w:val="none" w:sz="0" w:space="0" w:color="auto"/>
                <w:right w:val="none" w:sz="0" w:space="0" w:color="auto"/>
              </w:divBdr>
            </w:div>
            <w:div w:id="689263814">
              <w:marLeft w:val="0"/>
              <w:marRight w:val="0"/>
              <w:marTop w:val="0"/>
              <w:marBottom w:val="0"/>
              <w:divBdr>
                <w:top w:val="none" w:sz="0" w:space="0" w:color="auto"/>
                <w:left w:val="none" w:sz="0" w:space="0" w:color="auto"/>
                <w:bottom w:val="none" w:sz="0" w:space="0" w:color="auto"/>
                <w:right w:val="none" w:sz="0" w:space="0" w:color="auto"/>
              </w:divBdr>
            </w:div>
            <w:div w:id="1115640499">
              <w:marLeft w:val="0"/>
              <w:marRight w:val="0"/>
              <w:marTop w:val="0"/>
              <w:marBottom w:val="0"/>
              <w:divBdr>
                <w:top w:val="none" w:sz="0" w:space="0" w:color="auto"/>
                <w:left w:val="none" w:sz="0" w:space="0" w:color="auto"/>
                <w:bottom w:val="none" w:sz="0" w:space="0" w:color="auto"/>
                <w:right w:val="none" w:sz="0" w:space="0" w:color="auto"/>
              </w:divBdr>
            </w:div>
            <w:div w:id="742719666">
              <w:marLeft w:val="0"/>
              <w:marRight w:val="0"/>
              <w:marTop w:val="0"/>
              <w:marBottom w:val="0"/>
              <w:divBdr>
                <w:top w:val="none" w:sz="0" w:space="0" w:color="auto"/>
                <w:left w:val="none" w:sz="0" w:space="0" w:color="auto"/>
                <w:bottom w:val="none" w:sz="0" w:space="0" w:color="auto"/>
                <w:right w:val="none" w:sz="0" w:space="0" w:color="auto"/>
              </w:divBdr>
            </w:div>
            <w:div w:id="1097553535">
              <w:marLeft w:val="0"/>
              <w:marRight w:val="0"/>
              <w:marTop w:val="0"/>
              <w:marBottom w:val="0"/>
              <w:divBdr>
                <w:top w:val="none" w:sz="0" w:space="0" w:color="auto"/>
                <w:left w:val="none" w:sz="0" w:space="0" w:color="auto"/>
                <w:bottom w:val="none" w:sz="0" w:space="0" w:color="auto"/>
                <w:right w:val="none" w:sz="0" w:space="0" w:color="auto"/>
              </w:divBdr>
            </w:div>
            <w:div w:id="1676610951">
              <w:marLeft w:val="0"/>
              <w:marRight w:val="0"/>
              <w:marTop w:val="0"/>
              <w:marBottom w:val="0"/>
              <w:divBdr>
                <w:top w:val="none" w:sz="0" w:space="0" w:color="auto"/>
                <w:left w:val="none" w:sz="0" w:space="0" w:color="auto"/>
                <w:bottom w:val="none" w:sz="0" w:space="0" w:color="auto"/>
                <w:right w:val="none" w:sz="0" w:space="0" w:color="auto"/>
              </w:divBdr>
            </w:div>
            <w:div w:id="297730886">
              <w:marLeft w:val="0"/>
              <w:marRight w:val="0"/>
              <w:marTop w:val="0"/>
              <w:marBottom w:val="0"/>
              <w:divBdr>
                <w:top w:val="none" w:sz="0" w:space="0" w:color="auto"/>
                <w:left w:val="none" w:sz="0" w:space="0" w:color="auto"/>
                <w:bottom w:val="none" w:sz="0" w:space="0" w:color="auto"/>
                <w:right w:val="none" w:sz="0" w:space="0" w:color="auto"/>
              </w:divBdr>
            </w:div>
            <w:div w:id="738476495">
              <w:marLeft w:val="0"/>
              <w:marRight w:val="0"/>
              <w:marTop w:val="0"/>
              <w:marBottom w:val="0"/>
              <w:divBdr>
                <w:top w:val="none" w:sz="0" w:space="0" w:color="auto"/>
                <w:left w:val="none" w:sz="0" w:space="0" w:color="auto"/>
                <w:bottom w:val="none" w:sz="0" w:space="0" w:color="auto"/>
                <w:right w:val="none" w:sz="0" w:space="0" w:color="auto"/>
              </w:divBdr>
            </w:div>
            <w:div w:id="1054700278">
              <w:marLeft w:val="0"/>
              <w:marRight w:val="0"/>
              <w:marTop w:val="0"/>
              <w:marBottom w:val="0"/>
              <w:divBdr>
                <w:top w:val="none" w:sz="0" w:space="0" w:color="auto"/>
                <w:left w:val="none" w:sz="0" w:space="0" w:color="auto"/>
                <w:bottom w:val="none" w:sz="0" w:space="0" w:color="auto"/>
                <w:right w:val="none" w:sz="0" w:space="0" w:color="auto"/>
              </w:divBdr>
            </w:div>
            <w:div w:id="1702051918">
              <w:marLeft w:val="0"/>
              <w:marRight w:val="0"/>
              <w:marTop w:val="0"/>
              <w:marBottom w:val="0"/>
              <w:divBdr>
                <w:top w:val="none" w:sz="0" w:space="0" w:color="auto"/>
                <w:left w:val="none" w:sz="0" w:space="0" w:color="auto"/>
                <w:bottom w:val="none" w:sz="0" w:space="0" w:color="auto"/>
                <w:right w:val="none" w:sz="0" w:space="0" w:color="auto"/>
              </w:divBdr>
            </w:div>
            <w:div w:id="239023821">
              <w:marLeft w:val="0"/>
              <w:marRight w:val="0"/>
              <w:marTop w:val="0"/>
              <w:marBottom w:val="0"/>
              <w:divBdr>
                <w:top w:val="none" w:sz="0" w:space="0" w:color="auto"/>
                <w:left w:val="none" w:sz="0" w:space="0" w:color="auto"/>
                <w:bottom w:val="none" w:sz="0" w:space="0" w:color="auto"/>
                <w:right w:val="none" w:sz="0" w:space="0" w:color="auto"/>
              </w:divBdr>
            </w:div>
            <w:div w:id="2143038179">
              <w:marLeft w:val="0"/>
              <w:marRight w:val="0"/>
              <w:marTop w:val="0"/>
              <w:marBottom w:val="0"/>
              <w:divBdr>
                <w:top w:val="none" w:sz="0" w:space="0" w:color="auto"/>
                <w:left w:val="none" w:sz="0" w:space="0" w:color="auto"/>
                <w:bottom w:val="none" w:sz="0" w:space="0" w:color="auto"/>
                <w:right w:val="none" w:sz="0" w:space="0" w:color="auto"/>
              </w:divBdr>
            </w:div>
            <w:div w:id="1258439379">
              <w:marLeft w:val="0"/>
              <w:marRight w:val="0"/>
              <w:marTop w:val="0"/>
              <w:marBottom w:val="0"/>
              <w:divBdr>
                <w:top w:val="none" w:sz="0" w:space="0" w:color="auto"/>
                <w:left w:val="none" w:sz="0" w:space="0" w:color="auto"/>
                <w:bottom w:val="none" w:sz="0" w:space="0" w:color="auto"/>
                <w:right w:val="none" w:sz="0" w:space="0" w:color="auto"/>
              </w:divBdr>
            </w:div>
            <w:div w:id="890579243">
              <w:marLeft w:val="0"/>
              <w:marRight w:val="0"/>
              <w:marTop w:val="0"/>
              <w:marBottom w:val="0"/>
              <w:divBdr>
                <w:top w:val="none" w:sz="0" w:space="0" w:color="auto"/>
                <w:left w:val="none" w:sz="0" w:space="0" w:color="auto"/>
                <w:bottom w:val="none" w:sz="0" w:space="0" w:color="auto"/>
                <w:right w:val="none" w:sz="0" w:space="0" w:color="auto"/>
              </w:divBdr>
            </w:div>
            <w:div w:id="1784693316">
              <w:marLeft w:val="0"/>
              <w:marRight w:val="0"/>
              <w:marTop w:val="0"/>
              <w:marBottom w:val="0"/>
              <w:divBdr>
                <w:top w:val="none" w:sz="0" w:space="0" w:color="auto"/>
                <w:left w:val="none" w:sz="0" w:space="0" w:color="auto"/>
                <w:bottom w:val="none" w:sz="0" w:space="0" w:color="auto"/>
                <w:right w:val="none" w:sz="0" w:space="0" w:color="auto"/>
              </w:divBdr>
            </w:div>
            <w:div w:id="1033459968">
              <w:marLeft w:val="0"/>
              <w:marRight w:val="0"/>
              <w:marTop w:val="0"/>
              <w:marBottom w:val="0"/>
              <w:divBdr>
                <w:top w:val="none" w:sz="0" w:space="0" w:color="auto"/>
                <w:left w:val="none" w:sz="0" w:space="0" w:color="auto"/>
                <w:bottom w:val="none" w:sz="0" w:space="0" w:color="auto"/>
                <w:right w:val="none" w:sz="0" w:space="0" w:color="auto"/>
              </w:divBdr>
            </w:div>
            <w:div w:id="34817234">
              <w:marLeft w:val="0"/>
              <w:marRight w:val="0"/>
              <w:marTop w:val="0"/>
              <w:marBottom w:val="0"/>
              <w:divBdr>
                <w:top w:val="none" w:sz="0" w:space="0" w:color="auto"/>
                <w:left w:val="none" w:sz="0" w:space="0" w:color="auto"/>
                <w:bottom w:val="none" w:sz="0" w:space="0" w:color="auto"/>
                <w:right w:val="none" w:sz="0" w:space="0" w:color="auto"/>
              </w:divBdr>
            </w:div>
            <w:div w:id="1416706829">
              <w:marLeft w:val="0"/>
              <w:marRight w:val="0"/>
              <w:marTop w:val="0"/>
              <w:marBottom w:val="0"/>
              <w:divBdr>
                <w:top w:val="none" w:sz="0" w:space="0" w:color="auto"/>
                <w:left w:val="none" w:sz="0" w:space="0" w:color="auto"/>
                <w:bottom w:val="none" w:sz="0" w:space="0" w:color="auto"/>
                <w:right w:val="none" w:sz="0" w:space="0" w:color="auto"/>
              </w:divBdr>
            </w:div>
            <w:div w:id="2056076216">
              <w:marLeft w:val="0"/>
              <w:marRight w:val="0"/>
              <w:marTop w:val="0"/>
              <w:marBottom w:val="0"/>
              <w:divBdr>
                <w:top w:val="none" w:sz="0" w:space="0" w:color="auto"/>
                <w:left w:val="none" w:sz="0" w:space="0" w:color="auto"/>
                <w:bottom w:val="none" w:sz="0" w:space="0" w:color="auto"/>
                <w:right w:val="none" w:sz="0" w:space="0" w:color="auto"/>
              </w:divBdr>
            </w:div>
            <w:div w:id="346105372">
              <w:marLeft w:val="0"/>
              <w:marRight w:val="0"/>
              <w:marTop w:val="0"/>
              <w:marBottom w:val="0"/>
              <w:divBdr>
                <w:top w:val="none" w:sz="0" w:space="0" w:color="auto"/>
                <w:left w:val="none" w:sz="0" w:space="0" w:color="auto"/>
                <w:bottom w:val="none" w:sz="0" w:space="0" w:color="auto"/>
                <w:right w:val="none" w:sz="0" w:space="0" w:color="auto"/>
              </w:divBdr>
            </w:div>
            <w:div w:id="349648317">
              <w:marLeft w:val="0"/>
              <w:marRight w:val="0"/>
              <w:marTop w:val="0"/>
              <w:marBottom w:val="0"/>
              <w:divBdr>
                <w:top w:val="none" w:sz="0" w:space="0" w:color="auto"/>
                <w:left w:val="none" w:sz="0" w:space="0" w:color="auto"/>
                <w:bottom w:val="none" w:sz="0" w:space="0" w:color="auto"/>
                <w:right w:val="none" w:sz="0" w:space="0" w:color="auto"/>
              </w:divBdr>
            </w:div>
            <w:div w:id="792212692">
              <w:marLeft w:val="0"/>
              <w:marRight w:val="0"/>
              <w:marTop w:val="0"/>
              <w:marBottom w:val="0"/>
              <w:divBdr>
                <w:top w:val="none" w:sz="0" w:space="0" w:color="auto"/>
                <w:left w:val="none" w:sz="0" w:space="0" w:color="auto"/>
                <w:bottom w:val="none" w:sz="0" w:space="0" w:color="auto"/>
                <w:right w:val="none" w:sz="0" w:space="0" w:color="auto"/>
              </w:divBdr>
            </w:div>
            <w:div w:id="1099641111">
              <w:marLeft w:val="0"/>
              <w:marRight w:val="0"/>
              <w:marTop w:val="0"/>
              <w:marBottom w:val="0"/>
              <w:divBdr>
                <w:top w:val="none" w:sz="0" w:space="0" w:color="auto"/>
                <w:left w:val="none" w:sz="0" w:space="0" w:color="auto"/>
                <w:bottom w:val="none" w:sz="0" w:space="0" w:color="auto"/>
                <w:right w:val="none" w:sz="0" w:space="0" w:color="auto"/>
              </w:divBdr>
            </w:div>
            <w:div w:id="1492066800">
              <w:marLeft w:val="0"/>
              <w:marRight w:val="0"/>
              <w:marTop w:val="0"/>
              <w:marBottom w:val="0"/>
              <w:divBdr>
                <w:top w:val="none" w:sz="0" w:space="0" w:color="auto"/>
                <w:left w:val="none" w:sz="0" w:space="0" w:color="auto"/>
                <w:bottom w:val="none" w:sz="0" w:space="0" w:color="auto"/>
                <w:right w:val="none" w:sz="0" w:space="0" w:color="auto"/>
              </w:divBdr>
            </w:div>
            <w:div w:id="1933857122">
              <w:marLeft w:val="0"/>
              <w:marRight w:val="0"/>
              <w:marTop w:val="0"/>
              <w:marBottom w:val="0"/>
              <w:divBdr>
                <w:top w:val="none" w:sz="0" w:space="0" w:color="auto"/>
                <w:left w:val="none" w:sz="0" w:space="0" w:color="auto"/>
                <w:bottom w:val="none" w:sz="0" w:space="0" w:color="auto"/>
                <w:right w:val="none" w:sz="0" w:space="0" w:color="auto"/>
              </w:divBdr>
            </w:div>
            <w:div w:id="1028675625">
              <w:marLeft w:val="0"/>
              <w:marRight w:val="0"/>
              <w:marTop w:val="0"/>
              <w:marBottom w:val="0"/>
              <w:divBdr>
                <w:top w:val="none" w:sz="0" w:space="0" w:color="auto"/>
                <w:left w:val="none" w:sz="0" w:space="0" w:color="auto"/>
                <w:bottom w:val="none" w:sz="0" w:space="0" w:color="auto"/>
                <w:right w:val="none" w:sz="0" w:space="0" w:color="auto"/>
              </w:divBdr>
            </w:div>
            <w:div w:id="1330326160">
              <w:marLeft w:val="0"/>
              <w:marRight w:val="0"/>
              <w:marTop w:val="0"/>
              <w:marBottom w:val="0"/>
              <w:divBdr>
                <w:top w:val="none" w:sz="0" w:space="0" w:color="auto"/>
                <w:left w:val="none" w:sz="0" w:space="0" w:color="auto"/>
                <w:bottom w:val="none" w:sz="0" w:space="0" w:color="auto"/>
                <w:right w:val="none" w:sz="0" w:space="0" w:color="auto"/>
              </w:divBdr>
            </w:div>
            <w:div w:id="1697349050">
              <w:marLeft w:val="0"/>
              <w:marRight w:val="0"/>
              <w:marTop w:val="0"/>
              <w:marBottom w:val="0"/>
              <w:divBdr>
                <w:top w:val="none" w:sz="0" w:space="0" w:color="auto"/>
                <w:left w:val="none" w:sz="0" w:space="0" w:color="auto"/>
                <w:bottom w:val="none" w:sz="0" w:space="0" w:color="auto"/>
                <w:right w:val="none" w:sz="0" w:space="0" w:color="auto"/>
              </w:divBdr>
            </w:div>
            <w:div w:id="31196005">
              <w:marLeft w:val="0"/>
              <w:marRight w:val="0"/>
              <w:marTop w:val="0"/>
              <w:marBottom w:val="0"/>
              <w:divBdr>
                <w:top w:val="none" w:sz="0" w:space="0" w:color="auto"/>
                <w:left w:val="none" w:sz="0" w:space="0" w:color="auto"/>
                <w:bottom w:val="none" w:sz="0" w:space="0" w:color="auto"/>
                <w:right w:val="none" w:sz="0" w:space="0" w:color="auto"/>
              </w:divBdr>
            </w:div>
            <w:div w:id="816537206">
              <w:marLeft w:val="0"/>
              <w:marRight w:val="0"/>
              <w:marTop w:val="0"/>
              <w:marBottom w:val="0"/>
              <w:divBdr>
                <w:top w:val="none" w:sz="0" w:space="0" w:color="auto"/>
                <w:left w:val="none" w:sz="0" w:space="0" w:color="auto"/>
                <w:bottom w:val="none" w:sz="0" w:space="0" w:color="auto"/>
                <w:right w:val="none" w:sz="0" w:space="0" w:color="auto"/>
              </w:divBdr>
            </w:div>
            <w:div w:id="2094428548">
              <w:marLeft w:val="0"/>
              <w:marRight w:val="0"/>
              <w:marTop w:val="0"/>
              <w:marBottom w:val="0"/>
              <w:divBdr>
                <w:top w:val="none" w:sz="0" w:space="0" w:color="auto"/>
                <w:left w:val="none" w:sz="0" w:space="0" w:color="auto"/>
                <w:bottom w:val="none" w:sz="0" w:space="0" w:color="auto"/>
                <w:right w:val="none" w:sz="0" w:space="0" w:color="auto"/>
              </w:divBdr>
            </w:div>
            <w:div w:id="2124687976">
              <w:marLeft w:val="0"/>
              <w:marRight w:val="0"/>
              <w:marTop w:val="0"/>
              <w:marBottom w:val="0"/>
              <w:divBdr>
                <w:top w:val="none" w:sz="0" w:space="0" w:color="auto"/>
                <w:left w:val="none" w:sz="0" w:space="0" w:color="auto"/>
                <w:bottom w:val="none" w:sz="0" w:space="0" w:color="auto"/>
                <w:right w:val="none" w:sz="0" w:space="0" w:color="auto"/>
              </w:divBdr>
            </w:div>
            <w:div w:id="1533492121">
              <w:marLeft w:val="0"/>
              <w:marRight w:val="0"/>
              <w:marTop w:val="0"/>
              <w:marBottom w:val="0"/>
              <w:divBdr>
                <w:top w:val="none" w:sz="0" w:space="0" w:color="auto"/>
                <w:left w:val="none" w:sz="0" w:space="0" w:color="auto"/>
                <w:bottom w:val="none" w:sz="0" w:space="0" w:color="auto"/>
                <w:right w:val="none" w:sz="0" w:space="0" w:color="auto"/>
              </w:divBdr>
            </w:div>
            <w:div w:id="2069647076">
              <w:marLeft w:val="0"/>
              <w:marRight w:val="0"/>
              <w:marTop w:val="0"/>
              <w:marBottom w:val="0"/>
              <w:divBdr>
                <w:top w:val="none" w:sz="0" w:space="0" w:color="auto"/>
                <w:left w:val="none" w:sz="0" w:space="0" w:color="auto"/>
                <w:bottom w:val="none" w:sz="0" w:space="0" w:color="auto"/>
                <w:right w:val="none" w:sz="0" w:space="0" w:color="auto"/>
              </w:divBdr>
            </w:div>
            <w:div w:id="847410240">
              <w:marLeft w:val="0"/>
              <w:marRight w:val="0"/>
              <w:marTop w:val="0"/>
              <w:marBottom w:val="0"/>
              <w:divBdr>
                <w:top w:val="none" w:sz="0" w:space="0" w:color="auto"/>
                <w:left w:val="none" w:sz="0" w:space="0" w:color="auto"/>
                <w:bottom w:val="none" w:sz="0" w:space="0" w:color="auto"/>
                <w:right w:val="none" w:sz="0" w:space="0" w:color="auto"/>
              </w:divBdr>
            </w:div>
            <w:div w:id="1823496215">
              <w:marLeft w:val="0"/>
              <w:marRight w:val="0"/>
              <w:marTop w:val="0"/>
              <w:marBottom w:val="0"/>
              <w:divBdr>
                <w:top w:val="none" w:sz="0" w:space="0" w:color="auto"/>
                <w:left w:val="none" w:sz="0" w:space="0" w:color="auto"/>
                <w:bottom w:val="none" w:sz="0" w:space="0" w:color="auto"/>
                <w:right w:val="none" w:sz="0" w:space="0" w:color="auto"/>
              </w:divBdr>
            </w:div>
            <w:div w:id="216013162">
              <w:marLeft w:val="0"/>
              <w:marRight w:val="0"/>
              <w:marTop w:val="0"/>
              <w:marBottom w:val="0"/>
              <w:divBdr>
                <w:top w:val="none" w:sz="0" w:space="0" w:color="auto"/>
                <w:left w:val="none" w:sz="0" w:space="0" w:color="auto"/>
                <w:bottom w:val="none" w:sz="0" w:space="0" w:color="auto"/>
                <w:right w:val="none" w:sz="0" w:space="0" w:color="auto"/>
              </w:divBdr>
            </w:div>
            <w:div w:id="2134131372">
              <w:marLeft w:val="0"/>
              <w:marRight w:val="0"/>
              <w:marTop w:val="0"/>
              <w:marBottom w:val="0"/>
              <w:divBdr>
                <w:top w:val="none" w:sz="0" w:space="0" w:color="auto"/>
                <w:left w:val="none" w:sz="0" w:space="0" w:color="auto"/>
                <w:bottom w:val="none" w:sz="0" w:space="0" w:color="auto"/>
                <w:right w:val="none" w:sz="0" w:space="0" w:color="auto"/>
              </w:divBdr>
            </w:div>
            <w:div w:id="1421297507">
              <w:marLeft w:val="0"/>
              <w:marRight w:val="0"/>
              <w:marTop w:val="0"/>
              <w:marBottom w:val="0"/>
              <w:divBdr>
                <w:top w:val="none" w:sz="0" w:space="0" w:color="auto"/>
                <w:left w:val="none" w:sz="0" w:space="0" w:color="auto"/>
                <w:bottom w:val="none" w:sz="0" w:space="0" w:color="auto"/>
                <w:right w:val="none" w:sz="0" w:space="0" w:color="auto"/>
              </w:divBdr>
            </w:div>
            <w:div w:id="1333603673">
              <w:marLeft w:val="0"/>
              <w:marRight w:val="0"/>
              <w:marTop w:val="0"/>
              <w:marBottom w:val="0"/>
              <w:divBdr>
                <w:top w:val="none" w:sz="0" w:space="0" w:color="auto"/>
                <w:left w:val="none" w:sz="0" w:space="0" w:color="auto"/>
                <w:bottom w:val="none" w:sz="0" w:space="0" w:color="auto"/>
                <w:right w:val="none" w:sz="0" w:space="0" w:color="auto"/>
              </w:divBdr>
            </w:div>
            <w:div w:id="1030181935">
              <w:marLeft w:val="0"/>
              <w:marRight w:val="0"/>
              <w:marTop w:val="0"/>
              <w:marBottom w:val="0"/>
              <w:divBdr>
                <w:top w:val="none" w:sz="0" w:space="0" w:color="auto"/>
                <w:left w:val="none" w:sz="0" w:space="0" w:color="auto"/>
                <w:bottom w:val="none" w:sz="0" w:space="0" w:color="auto"/>
                <w:right w:val="none" w:sz="0" w:space="0" w:color="auto"/>
              </w:divBdr>
            </w:div>
            <w:div w:id="786126085">
              <w:marLeft w:val="0"/>
              <w:marRight w:val="0"/>
              <w:marTop w:val="0"/>
              <w:marBottom w:val="0"/>
              <w:divBdr>
                <w:top w:val="none" w:sz="0" w:space="0" w:color="auto"/>
                <w:left w:val="none" w:sz="0" w:space="0" w:color="auto"/>
                <w:bottom w:val="none" w:sz="0" w:space="0" w:color="auto"/>
                <w:right w:val="none" w:sz="0" w:space="0" w:color="auto"/>
              </w:divBdr>
            </w:div>
            <w:div w:id="1271158798">
              <w:marLeft w:val="0"/>
              <w:marRight w:val="0"/>
              <w:marTop w:val="0"/>
              <w:marBottom w:val="0"/>
              <w:divBdr>
                <w:top w:val="none" w:sz="0" w:space="0" w:color="auto"/>
                <w:left w:val="none" w:sz="0" w:space="0" w:color="auto"/>
                <w:bottom w:val="none" w:sz="0" w:space="0" w:color="auto"/>
                <w:right w:val="none" w:sz="0" w:space="0" w:color="auto"/>
              </w:divBdr>
            </w:div>
            <w:div w:id="1014725945">
              <w:marLeft w:val="0"/>
              <w:marRight w:val="0"/>
              <w:marTop w:val="0"/>
              <w:marBottom w:val="0"/>
              <w:divBdr>
                <w:top w:val="none" w:sz="0" w:space="0" w:color="auto"/>
                <w:left w:val="none" w:sz="0" w:space="0" w:color="auto"/>
                <w:bottom w:val="none" w:sz="0" w:space="0" w:color="auto"/>
                <w:right w:val="none" w:sz="0" w:space="0" w:color="auto"/>
              </w:divBdr>
            </w:div>
            <w:div w:id="261650021">
              <w:marLeft w:val="0"/>
              <w:marRight w:val="0"/>
              <w:marTop w:val="0"/>
              <w:marBottom w:val="0"/>
              <w:divBdr>
                <w:top w:val="none" w:sz="0" w:space="0" w:color="auto"/>
                <w:left w:val="none" w:sz="0" w:space="0" w:color="auto"/>
                <w:bottom w:val="none" w:sz="0" w:space="0" w:color="auto"/>
                <w:right w:val="none" w:sz="0" w:space="0" w:color="auto"/>
              </w:divBdr>
            </w:div>
            <w:div w:id="632637334">
              <w:marLeft w:val="0"/>
              <w:marRight w:val="0"/>
              <w:marTop w:val="0"/>
              <w:marBottom w:val="0"/>
              <w:divBdr>
                <w:top w:val="none" w:sz="0" w:space="0" w:color="auto"/>
                <w:left w:val="none" w:sz="0" w:space="0" w:color="auto"/>
                <w:bottom w:val="none" w:sz="0" w:space="0" w:color="auto"/>
                <w:right w:val="none" w:sz="0" w:space="0" w:color="auto"/>
              </w:divBdr>
            </w:div>
            <w:div w:id="1603294221">
              <w:marLeft w:val="0"/>
              <w:marRight w:val="0"/>
              <w:marTop w:val="0"/>
              <w:marBottom w:val="0"/>
              <w:divBdr>
                <w:top w:val="none" w:sz="0" w:space="0" w:color="auto"/>
                <w:left w:val="none" w:sz="0" w:space="0" w:color="auto"/>
                <w:bottom w:val="none" w:sz="0" w:space="0" w:color="auto"/>
                <w:right w:val="none" w:sz="0" w:space="0" w:color="auto"/>
              </w:divBdr>
            </w:div>
            <w:div w:id="585848555">
              <w:marLeft w:val="0"/>
              <w:marRight w:val="0"/>
              <w:marTop w:val="0"/>
              <w:marBottom w:val="0"/>
              <w:divBdr>
                <w:top w:val="none" w:sz="0" w:space="0" w:color="auto"/>
                <w:left w:val="none" w:sz="0" w:space="0" w:color="auto"/>
                <w:bottom w:val="none" w:sz="0" w:space="0" w:color="auto"/>
                <w:right w:val="none" w:sz="0" w:space="0" w:color="auto"/>
              </w:divBdr>
            </w:div>
            <w:div w:id="392965315">
              <w:marLeft w:val="0"/>
              <w:marRight w:val="0"/>
              <w:marTop w:val="0"/>
              <w:marBottom w:val="0"/>
              <w:divBdr>
                <w:top w:val="none" w:sz="0" w:space="0" w:color="auto"/>
                <w:left w:val="none" w:sz="0" w:space="0" w:color="auto"/>
                <w:bottom w:val="none" w:sz="0" w:space="0" w:color="auto"/>
                <w:right w:val="none" w:sz="0" w:space="0" w:color="auto"/>
              </w:divBdr>
            </w:div>
            <w:div w:id="1287466531">
              <w:marLeft w:val="0"/>
              <w:marRight w:val="0"/>
              <w:marTop w:val="0"/>
              <w:marBottom w:val="0"/>
              <w:divBdr>
                <w:top w:val="none" w:sz="0" w:space="0" w:color="auto"/>
                <w:left w:val="none" w:sz="0" w:space="0" w:color="auto"/>
                <w:bottom w:val="none" w:sz="0" w:space="0" w:color="auto"/>
                <w:right w:val="none" w:sz="0" w:space="0" w:color="auto"/>
              </w:divBdr>
            </w:div>
            <w:div w:id="410738937">
              <w:marLeft w:val="0"/>
              <w:marRight w:val="0"/>
              <w:marTop w:val="0"/>
              <w:marBottom w:val="0"/>
              <w:divBdr>
                <w:top w:val="none" w:sz="0" w:space="0" w:color="auto"/>
                <w:left w:val="none" w:sz="0" w:space="0" w:color="auto"/>
                <w:bottom w:val="none" w:sz="0" w:space="0" w:color="auto"/>
                <w:right w:val="none" w:sz="0" w:space="0" w:color="auto"/>
              </w:divBdr>
            </w:div>
            <w:div w:id="1676609650">
              <w:marLeft w:val="0"/>
              <w:marRight w:val="0"/>
              <w:marTop w:val="0"/>
              <w:marBottom w:val="0"/>
              <w:divBdr>
                <w:top w:val="none" w:sz="0" w:space="0" w:color="auto"/>
                <w:left w:val="none" w:sz="0" w:space="0" w:color="auto"/>
                <w:bottom w:val="none" w:sz="0" w:space="0" w:color="auto"/>
                <w:right w:val="none" w:sz="0" w:space="0" w:color="auto"/>
              </w:divBdr>
            </w:div>
            <w:div w:id="2010134931">
              <w:marLeft w:val="0"/>
              <w:marRight w:val="0"/>
              <w:marTop w:val="0"/>
              <w:marBottom w:val="0"/>
              <w:divBdr>
                <w:top w:val="none" w:sz="0" w:space="0" w:color="auto"/>
                <w:left w:val="none" w:sz="0" w:space="0" w:color="auto"/>
                <w:bottom w:val="none" w:sz="0" w:space="0" w:color="auto"/>
                <w:right w:val="none" w:sz="0" w:space="0" w:color="auto"/>
              </w:divBdr>
            </w:div>
            <w:div w:id="1669865959">
              <w:marLeft w:val="0"/>
              <w:marRight w:val="0"/>
              <w:marTop w:val="0"/>
              <w:marBottom w:val="0"/>
              <w:divBdr>
                <w:top w:val="none" w:sz="0" w:space="0" w:color="auto"/>
                <w:left w:val="none" w:sz="0" w:space="0" w:color="auto"/>
                <w:bottom w:val="none" w:sz="0" w:space="0" w:color="auto"/>
                <w:right w:val="none" w:sz="0" w:space="0" w:color="auto"/>
              </w:divBdr>
            </w:div>
            <w:div w:id="902646438">
              <w:marLeft w:val="0"/>
              <w:marRight w:val="0"/>
              <w:marTop w:val="0"/>
              <w:marBottom w:val="0"/>
              <w:divBdr>
                <w:top w:val="none" w:sz="0" w:space="0" w:color="auto"/>
                <w:left w:val="none" w:sz="0" w:space="0" w:color="auto"/>
                <w:bottom w:val="none" w:sz="0" w:space="0" w:color="auto"/>
                <w:right w:val="none" w:sz="0" w:space="0" w:color="auto"/>
              </w:divBdr>
            </w:div>
            <w:div w:id="1820727397">
              <w:marLeft w:val="0"/>
              <w:marRight w:val="0"/>
              <w:marTop w:val="0"/>
              <w:marBottom w:val="0"/>
              <w:divBdr>
                <w:top w:val="none" w:sz="0" w:space="0" w:color="auto"/>
                <w:left w:val="none" w:sz="0" w:space="0" w:color="auto"/>
                <w:bottom w:val="none" w:sz="0" w:space="0" w:color="auto"/>
                <w:right w:val="none" w:sz="0" w:space="0" w:color="auto"/>
              </w:divBdr>
            </w:div>
            <w:div w:id="1533612545">
              <w:marLeft w:val="0"/>
              <w:marRight w:val="0"/>
              <w:marTop w:val="0"/>
              <w:marBottom w:val="0"/>
              <w:divBdr>
                <w:top w:val="none" w:sz="0" w:space="0" w:color="auto"/>
                <w:left w:val="none" w:sz="0" w:space="0" w:color="auto"/>
                <w:bottom w:val="none" w:sz="0" w:space="0" w:color="auto"/>
                <w:right w:val="none" w:sz="0" w:space="0" w:color="auto"/>
              </w:divBdr>
            </w:div>
            <w:div w:id="1314263161">
              <w:marLeft w:val="0"/>
              <w:marRight w:val="0"/>
              <w:marTop w:val="0"/>
              <w:marBottom w:val="0"/>
              <w:divBdr>
                <w:top w:val="none" w:sz="0" w:space="0" w:color="auto"/>
                <w:left w:val="none" w:sz="0" w:space="0" w:color="auto"/>
                <w:bottom w:val="none" w:sz="0" w:space="0" w:color="auto"/>
                <w:right w:val="none" w:sz="0" w:space="0" w:color="auto"/>
              </w:divBdr>
            </w:div>
            <w:div w:id="289555337">
              <w:marLeft w:val="0"/>
              <w:marRight w:val="0"/>
              <w:marTop w:val="0"/>
              <w:marBottom w:val="0"/>
              <w:divBdr>
                <w:top w:val="none" w:sz="0" w:space="0" w:color="auto"/>
                <w:left w:val="none" w:sz="0" w:space="0" w:color="auto"/>
                <w:bottom w:val="none" w:sz="0" w:space="0" w:color="auto"/>
                <w:right w:val="none" w:sz="0" w:space="0" w:color="auto"/>
              </w:divBdr>
            </w:div>
            <w:div w:id="1832872087">
              <w:marLeft w:val="0"/>
              <w:marRight w:val="0"/>
              <w:marTop w:val="0"/>
              <w:marBottom w:val="0"/>
              <w:divBdr>
                <w:top w:val="none" w:sz="0" w:space="0" w:color="auto"/>
                <w:left w:val="none" w:sz="0" w:space="0" w:color="auto"/>
                <w:bottom w:val="none" w:sz="0" w:space="0" w:color="auto"/>
                <w:right w:val="none" w:sz="0" w:space="0" w:color="auto"/>
              </w:divBdr>
            </w:div>
            <w:div w:id="257300006">
              <w:marLeft w:val="0"/>
              <w:marRight w:val="0"/>
              <w:marTop w:val="0"/>
              <w:marBottom w:val="0"/>
              <w:divBdr>
                <w:top w:val="none" w:sz="0" w:space="0" w:color="auto"/>
                <w:left w:val="none" w:sz="0" w:space="0" w:color="auto"/>
                <w:bottom w:val="none" w:sz="0" w:space="0" w:color="auto"/>
                <w:right w:val="none" w:sz="0" w:space="0" w:color="auto"/>
              </w:divBdr>
            </w:div>
            <w:div w:id="736198609">
              <w:marLeft w:val="0"/>
              <w:marRight w:val="0"/>
              <w:marTop w:val="0"/>
              <w:marBottom w:val="0"/>
              <w:divBdr>
                <w:top w:val="none" w:sz="0" w:space="0" w:color="auto"/>
                <w:left w:val="none" w:sz="0" w:space="0" w:color="auto"/>
                <w:bottom w:val="none" w:sz="0" w:space="0" w:color="auto"/>
                <w:right w:val="none" w:sz="0" w:space="0" w:color="auto"/>
              </w:divBdr>
            </w:div>
            <w:div w:id="509103977">
              <w:marLeft w:val="0"/>
              <w:marRight w:val="0"/>
              <w:marTop w:val="0"/>
              <w:marBottom w:val="0"/>
              <w:divBdr>
                <w:top w:val="none" w:sz="0" w:space="0" w:color="auto"/>
                <w:left w:val="none" w:sz="0" w:space="0" w:color="auto"/>
                <w:bottom w:val="none" w:sz="0" w:space="0" w:color="auto"/>
                <w:right w:val="none" w:sz="0" w:space="0" w:color="auto"/>
              </w:divBdr>
            </w:div>
            <w:div w:id="193619765">
              <w:marLeft w:val="0"/>
              <w:marRight w:val="0"/>
              <w:marTop w:val="0"/>
              <w:marBottom w:val="0"/>
              <w:divBdr>
                <w:top w:val="none" w:sz="0" w:space="0" w:color="auto"/>
                <w:left w:val="none" w:sz="0" w:space="0" w:color="auto"/>
                <w:bottom w:val="none" w:sz="0" w:space="0" w:color="auto"/>
                <w:right w:val="none" w:sz="0" w:space="0" w:color="auto"/>
              </w:divBdr>
            </w:div>
            <w:div w:id="239994553">
              <w:marLeft w:val="0"/>
              <w:marRight w:val="0"/>
              <w:marTop w:val="0"/>
              <w:marBottom w:val="0"/>
              <w:divBdr>
                <w:top w:val="none" w:sz="0" w:space="0" w:color="auto"/>
                <w:left w:val="none" w:sz="0" w:space="0" w:color="auto"/>
                <w:bottom w:val="none" w:sz="0" w:space="0" w:color="auto"/>
                <w:right w:val="none" w:sz="0" w:space="0" w:color="auto"/>
              </w:divBdr>
            </w:div>
            <w:div w:id="1636832131">
              <w:marLeft w:val="0"/>
              <w:marRight w:val="0"/>
              <w:marTop w:val="0"/>
              <w:marBottom w:val="0"/>
              <w:divBdr>
                <w:top w:val="none" w:sz="0" w:space="0" w:color="auto"/>
                <w:left w:val="none" w:sz="0" w:space="0" w:color="auto"/>
                <w:bottom w:val="none" w:sz="0" w:space="0" w:color="auto"/>
                <w:right w:val="none" w:sz="0" w:space="0" w:color="auto"/>
              </w:divBdr>
            </w:div>
            <w:div w:id="634868008">
              <w:marLeft w:val="0"/>
              <w:marRight w:val="0"/>
              <w:marTop w:val="0"/>
              <w:marBottom w:val="0"/>
              <w:divBdr>
                <w:top w:val="none" w:sz="0" w:space="0" w:color="auto"/>
                <w:left w:val="none" w:sz="0" w:space="0" w:color="auto"/>
                <w:bottom w:val="none" w:sz="0" w:space="0" w:color="auto"/>
                <w:right w:val="none" w:sz="0" w:space="0" w:color="auto"/>
              </w:divBdr>
            </w:div>
            <w:div w:id="2043941236">
              <w:marLeft w:val="0"/>
              <w:marRight w:val="0"/>
              <w:marTop w:val="0"/>
              <w:marBottom w:val="0"/>
              <w:divBdr>
                <w:top w:val="none" w:sz="0" w:space="0" w:color="auto"/>
                <w:left w:val="none" w:sz="0" w:space="0" w:color="auto"/>
                <w:bottom w:val="none" w:sz="0" w:space="0" w:color="auto"/>
                <w:right w:val="none" w:sz="0" w:space="0" w:color="auto"/>
              </w:divBdr>
            </w:div>
            <w:div w:id="318968242">
              <w:marLeft w:val="0"/>
              <w:marRight w:val="0"/>
              <w:marTop w:val="0"/>
              <w:marBottom w:val="0"/>
              <w:divBdr>
                <w:top w:val="none" w:sz="0" w:space="0" w:color="auto"/>
                <w:left w:val="none" w:sz="0" w:space="0" w:color="auto"/>
                <w:bottom w:val="none" w:sz="0" w:space="0" w:color="auto"/>
                <w:right w:val="none" w:sz="0" w:space="0" w:color="auto"/>
              </w:divBdr>
            </w:div>
            <w:div w:id="2044555446">
              <w:marLeft w:val="0"/>
              <w:marRight w:val="0"/>
              <w:marTop w:val="0"/>
              <w:marBottom w:val="0"/>
              <w:divBdr>
                <w:top w:val="none" w:sz="0" w:space="0" w:color="auto"/>
                <w:left w:val="none" w:sz="0" w:space="0" w:color="auto"/>
                <w:bottom w:val="none" w:sz="0" w:space="0" w:color="auto"/>
                <w:right w:val="none" w:sz="0" w:space="0" w:color="auto"/>
              </w:divBdr>
            </w:div>
            <w:div w:id="458383536">
              <w:marLeft w:val="0"/>
              <w:marRight w:val="0"/>
              <w:marTop w:val="0"/>
              <w:marBottom w:val="0"/>
              <w:divBdr>
                <w:top w:val="none" w:sz="0" w:space="0" w:color="auto"/>
                <w:left w:val="none" w:sz="0" w:space="0" w:color="auto"/>
                <w:bottom w:val="none" w:sz="0" w:space="0" w:color="auto"/>
                <w:right w:val="none" w:sz="0" w:space="0" w:color="auto"/>
              </w:divBdr>
            </w:div>
            <w:div w:id="1998535763">
              <w:marLeft w:val="0"/>
              <w:marRight w:val="0"/>
              <w:marTop w:val="0"/>
              <w:marBottom w:val="0"/>
              <w:divBdr>
                <w:top w:val="none" w:sz="0" w:space="0" w:color="auto"/>
                <w:left w:val="none" w:sz="0" w:space="0" w:color="auto"/>
                <w:bottom w:val="none" w:sz="0" w:space="0" w:color="auto"/>
                <w:right w:val="none" w:sz="0" w:space="0" w:color="auto"/>
              </w:divBdr>
            </w:div>
            <w:div w:id="1588297566">
              <w:marLeft w:val="0"/>
              <w:marRight w:val="0"/>
              <w:marTop w:val="0"/>
              <w:marBottom w:val="0"/>
              <w:divBdr>
                <w:top w:val="none" w:sz="0" w:space="0" w:color="auto"/>
                <w:left w:val="none" w:sz="0" w:space="0" w:color="auto"/>
                <w:bottom w:val="none" w:sz="0" w:space="0" w:color="auto"/>
                <w:right w:val="none" w:sz="0" w:space="0" w:color="auto"/>
              </w:divBdr>
            </w:div>
            <w:div w:id="1816289258">
              <w:marLeft w:val="0"/>
              <w:marRight w:val="0"/>
              <w:marTop w:val="0"/>
              <w:marBottom w:val="0"/>
              <w:divBdr>
                <w:top w:val="none" w:sz="0" w:space="0" w:color="auto"/>
                <w:left w:val="none" w:sz="0" w:space="0" w:color="auto"/>
                <w:bottom w:val="none" w:sz="0" w:space="0" w:color="auto"/>
                <w:right w:val="none" w:sz="0" w:space="0" w:color="auto"/>
              </w:divBdr>
            </w:div>
            <w:div w:id="820658362">
              <w:marLeft w:val="0"/>
              <w:marRight w:val="0"/>
              <w:marTop w:val="0"/>
              <w:marBottom w:val="0"/>
              <w:divBdr>
                <w:top w:val="none" w:sz="0" w:space="0" w:color="auto"/>
                <w:left w:val="none" w:sz="0" w:space="0" w:color="auto"/>
                <w:bottom w:val="none" w:sz="0" w:space="0" w:color="auto"/>
                <w:right w:val="none" w:sz="0" w:space="0" w:color="auto"/>
              </w:divBdr>
            </w:div>
            <w:div w:id="735973696">
              <w:marLeft w:val="0"/>
              <w:marRight w:val="0"/>
              <w:marTop w:val="0"/>
              <w:marBottom w:val="0"/>
              <w:divBdr>
                <w:top w:val="none" w:sz="0" w:space="0" w:color="auto"/>
                <w:left w:val="none" w:sz="0" w:space="0" w:color="auto"/>
                <w:bottom w:val="none" w:sz="0" w:space="0" w:color="auto"/>
                <w:right w:val="none" w:sz="0" w:space="0" w:color="auto"/>
              </w:divBdr>
            </w:div>
            <w:div w:id="1671255100">
              <w:marLeft w:val="0"/>
              <w:marRight w:val="0"/>
              <w:marTop w:val="0"/>
              <w:marBottom w:val="0"/>
              <w:divBdr>
                <w:top w:val="none" w:sz="0" w:space="0" w:color="auto"/>
                <w:left w:val="none" w:sz="0" w:space="0" w:color="auto"/>
                <w:bottom w:val="none" w:sz="0" w:space="0" w:color="auto"/>
                <w:right w:val="none" w:sz="0" w:space="0" w:color="auto"/>
              </w:divBdr>
            </w:div>
            <w:div w:id="775439895">
              <w:marLeft w:val="0"/>
              <w:marRight w:val="0"/>
              <w:marTop w:val="0"/>
              <w:marBottom w:val="0"/>
              <w:divBdr>
                <w:top w:val="none" w:sz="0" w:space="0" w:color="auto"/>
                <w:left w:val="none" w:sz="0" w:space="0" w:color="auto"/>
                <w:bottom w:val="none" w:sz="0" w:space="0" w:color="auto"/>
                <w:right w:val="none" w:sz="0" w:space="0" w:color="auto"/>
              </w:divBdr>
            </w:div>
            <w:div w:id="2141461057">
              <w:marLeft w:val="0"/>
              <w:marRight w:val="0"/>
              <w:marTop w:val="0"/>
              <w:marBottom w:val="0"/>
              <w:divBdr>
                <w:top w:val="none" w:sz="0" w:space="0" w:color="auto"/>
                <w:left w:val="none" w:sz="0" w:space="0" w:color="auto"/>
                <w:bottom w:val="none" w:sz="0" w:space="0" w:color="auto"/>
                <w:right w:val="none" w:sz="0" w:space="0" w:color="auto"/>
              </w:divBdr>
            </w:div>
            <w:div w:id="1166674604">
              <w:marLeft w:val="0"/>
              <w:marRight w:val="0"/>
              <w:marTop w:val="0"/>
              <w:marBottom w:val="0"/>
              <w:divBdr>
                <w:top w:val="none" w:sz="0" w:space="0" w:color="auto"/>
                <w:left w:val="none" w:sz="0" w:space="0" w:color="auto"/>
                <w:bottom w:val="none" w:sz="0" w:space="0" w:color="auto"/>
                <w:right w:val="none" w:sz="0" w:space="0" w:color="auto"/>
              </w:divBdr>
            </w:div>
            <w:div w:id="18897255">
              <w:marLeft w:val="0"/>
              <w:marRight w:val="0"/>
              <w:marTop w:val="0"/>
              <w:marBottom w:val="0"/>
              <w:divBdr>
                <w:top w:val="none" w:sz="0" w:space="0" w:color="auto"/>
                <w:left w:val="none" w:sz="0" w:space="0" w:color="auto"/>
                <w:bottom w:val="none" w:sz="0" w:space="0" w:color="auto"/>
                <w:right w:val="none" w:sz="0" w:space="0" w:color="auto"/>
              </w:divBdr>
            </w:div>
            <w:div w:id="1810439172">
              <w:marLeft w:val="0"/>
              <w:marRight w:val="0"/>
              <w:marTop w:val="0"/>
              <w:marBottom w:val="0"/>
              <w:divBdr>
                <w:top w:val="none" w:sz="0" w:space="0" w:color="auto"/>
                <w:left w:val="none" w:sz="0" w:space="0" w:color="auto"/>
                <w:bottom w:val="none" w:sz="0" w:space="0" w:color="auto"/>
                <w:right w:val="none" w:sz="0" w:space="0" w:color="auto"/>
              </w:divBdr>
            </w:div>
            <w:div w:id="1215969133">
              <w:marLeft w:val="0"/>
              <w:marRight w:val="0"/>
              <w:marTop w:val="0"/>
              <w:marBottom w:val="0"/>
              <w:divBdr>
                <w:top w:val="none" w:sz="0" w:space="0" w:color="auto"/>
                <w:left w:val="none" w:sz="0" w:space="0" w:color="auto"/>
                <w:bottom w:val="none" w:sz="0" w:space="0" w:color="auto"/>
                <w:right w:val="none" w:sz="0" w:space="0" w:color="auto"/>
              </w:divBdr>
            </w:div>
            <w:div w:id="1630938779">
              <w:marLeft w:val="0"/>
              <w:marRight w:val="0"/>
              <w:marTop w:val="0"/>
              <w:marBottom w:val="0"/>
              <w:divBdr>
                <w:top w:val="none" w:sz="0" w:space="0" w:color="auto"/>
                <w:left w:val="none" w:sz="0" w:space="0" w:color="auto"/>
                <w:bottom w:val="none" w:sz="0" w:space="0" w:color="auto"/>
                <w:right w:val="none" w:sz="0" w:space="0" w:color="auto"/>
              </w:divBdr>
            </w:div>
            <w:div w:id="754516152">
              <w:marLeft w:val="0"/>
              <w:marRight w:val="0"/>
              <w:marTop w:val="0"/>
              <w:marBottom w:val="0"/>
              <w:divBdr>
                <w:top w:val="none" w:sz="0" w:space="0" w:color="auto"/>
                <w:left w:val="none" w:sz="0" w:space="0" w:color="auto"/>
                <w:bottom w:val="none" w:sz="0" w:space="0" w:color="auto"/>
                <w:right w:val="none" w:sz="0" w:space="0" w:color="auto"/>
              </w:divBdr>
            </w:div>
            <w:div w:id="643897532">
              <w:marLeft w:val="0"/>
              <w:marRight w:val="0"/>
              <w:marTop w:val="0"/>
              <w:marBottom w:val="0"/>
              <w:divBdr>
                <w:top w:val="none" w:sz="0" w:space="0" w:color="auto"/>
                <w:left w:val="none" w:sz="0" w:space="0" w:color="auto"/>
                <w:bottom w:val="none" w:sz="0" w:space="0" w:color="auto"/>
                <w:right w:val="none" w:sz="0" w:space="0" w:color="auto"/>
              </w:divBdr>
            </w:div>
            <w:div w:id="1781341727">
              <w:marLeft w:val="0"/>
              <w:marRight w:val="0"/>
              <w:marTop w:val="0"/>
              <w:marBottom w:val="0"/>
              <w:divBdr>
                <w:top w:val="none" w:sz="0" w:space="0" w:color="auto"/>
                <w:left w:val="none" w:sz="0" w:space="0" w:color="auto"/>
                <w:bottom w:val="none" w:sz="0" w:space="0" w:color="auto"/>
                <w:right w:val="none" w:sz="0" w:space="0" w:color="auto"/>
              </w:divBdr>
            </w:div>
            <w:div w:id="203980598">
              <w:marLeft w:val="0"/>
              <w:marRight w:val="0"/>
              <w:marTop w:val="0"/>
              <w:marBottom w:val="0"/>
              <w:divBdr>
                <w:top w:val="none" w:sz="0" w:space="0" w:color="auto"/>
                <w:left w:val="none" w:sz="0" w:space="0" w:color="auto"/>
                <w:bottom w:val="none" w:sz="0" w:space="0" w:color="auto"/>
                <w:right w:val="none" w:sz="0" w:space="0" w:color="auto"/>
              </w:divBdr>
            </w:div>
            <w:div w:id="1481776309">
              <w:marLeft w:val="0"/>
              <w:marRight w:val="0"/>
              <w:marTop w:val="0"/>
              <w:marBottom w:val="0"/>
              <w:divBdr>
                <w:top w:val="none" w:sz="0" w:space="0" w:color="auto"/>
                <w:left w:val="none" w:sz="0" w:space="0" w:color="auto"/>
                <w:bottom w:val="none" w:sz="0" w:space="0" w:color="auto"/>
                <w:right w:val="none" w:sz="0" w:space="0" w:color="auto"/>
              </w:divBdr>
            </w:div>
            <w:div w:id="1829982791">
              <w:marLeft w:val="0"/>
              <w:marRight w:val="0"/>
              <w:marTop w:val="0"/>
              <w:marBottom w:val="0"/>
              <w:divBdr>
                <w:top w:val="none" w:sz="0" w:space="0" w:color="auto"/>
                <w:left w:val="none" w:sz="0" w:space="0" w:color="auto"/>
                <w:bottom w:val="none" w:sz="0" w:space="0" w:color="auto"/>
                <w:right w:val="none" w:sz="0" w:space="0" w:color="auto"/>
              </w:divBdr>
            </w:div>
            <w:div w:id="403456890">
              <w:marLeft w:val="0"/>
              <w:marRight w:val="0"/>
              <w:marTop w:val="0"/>
              <w:marBottom w:val="0"/>
              <w:divBdr>
                <w:top w:val="none" w:sz="0" w:space="0" w:color="auto"/>
                <w:left w:val="none" w:sz="0" w:space="0" w:color="auto"/>
                <w:bottom w:val="none" w:sz="0" w:space="0" w:color="auto"/>
                <w:right w:val="none" w:sz="0" w:space="0" w:color="auto"/>
              </w:divBdr>
            </w:div>
            <w:div w:id="1086414244">
              <w:marLeft w:val="0"/>
              <w:marRight w:val="0"/>
              <w:marTop w:val="0"/>
              <w:marBottom w:val="0"/>
              <w:divBdr>
                <w:top w:val="none" w:sz="0" w:space="0" w:color="auto"/>
                <w:left w:val="none" w:sz="0" w:space="0" w:color="auto"/>
                <w:bottom w:val="none" w:sz="0" w:space="0" w:color="auto"/>
                <w:right w:val="none" w:sz="0" w:space="0" w:color="auto"/>
              </w:divBdr>
            </w:div>
            <w:div w:id="1894541454">
              <w:marLeft w:val="0"/>
              <w:marRight w:val="0"/>
              <w:marTop w:val="0"/>
              <w:marBottom w:val="0"/>
              <w:divBdr>
                <w:top w:val="none" w:sz="0" w:space="0" w:color="auto"/>
                <w:left w:val="none" w:sz="0" w:space="0" w:color="auto"/>
                <w:bottom w:val="none" w:sz="0" w:space="0" w:color="auto"/>
                <w:right w:val="none" w:sz="0" w:space="0" w:color="auto"/>
              </w:divBdr>
            </w:div>
            <w:div w:id="1054962631">
              <w:marLeft w:val="0"/>
              <w:marRight w:val="0"/>
              <w:marTop w:val="0"/>
              <w:marBottom w:val="0"/>
              <w:divBdr>
                <w:top w:val="none" w:sz="0" w:space="0" w:color="auto"/>
                <w:left w:val="none" w:sz="0" w:space="0" w:color="auto"/>
                <w:bottom w:val="none" w:sz="0" w:space="0" w:color="auto"/>
                <w:right w:val="none" w:sz="0" w:space="0" w:color="auto"/>
              </w:divBdr>
            </w:div>
            <w:div w:id="1065372813">
              <w:marLeft w:val="0"/>
              <w:marRight w:val="0"/>
              <w:marTop w:val="0"/>
              <w:marBottom w:val="0"/>
              <w:divBdr>
                <w:top w:val="none" w:sz="0" w:space="0" w:color="auto"/>
                <w:left w:val="none" w:sz="0" w:space="0" w:color="auto"/>
                <w:bottom w:val="none" w:sz="0" w:space="0" w:color="auto"/>
                <w:right w:val="none" w:sz="0" w:space="0" w:color="auto"/>
              </w:divBdr>
            </w:div>
            <w:div w:id="1790321561">
              <w:marLeft w:val="0"/>
              <w:marRight w:val="0"/>
              <w:marTop w:val="0"/>
              <w:marBottom w:val="0"/>
              <w:divBdr>
                <w:top w:val="none" w:sz="0" w:space="0" w:color="auto"/>
                <w:left w:val="none" w:sz="0" w:space="0" w:color="auto"/>
                <w:bottom w:val="none" w:sz="0" w:space="0" w:color="auto"/>
                <w:right w:val="none" w:sz="0" w:space="0" w:color="auto"/>
              </w:divBdr>
            </w:div>
            <w:div w:id="997540323">
              <w:marLeft w:val="0"/>
              <w:marRight w:val="0"/>
              <w:marTop w:val="0"/>
              <w:marBottom w:val="0"/>
              <w:divBdr>
                <w:top w:val="none" w:sz="0" w:space="0" w:color="auto"/>
                <w:left w:val="none" w:sz="0" w:space="0" w:color="auto"/>
                <w:bottom w:val="none" w:sz="0" w:space="0" w:color="auto"/>
                <w:right w:val="none" w:sz="0" w:space="0" w:color="auto"/>
              </w:divBdr>
            </w:div>
            <w:div w:id="1142235213">
              <w:marLeft w:val="0"/>
              <w:marRight w:val="0"/>
              <w:marTop w:val="0"/>
              <w:marBottom w:val="0"/>
              <w:divBdr>
                <w:top w:val="none" w:sz="0" w:space="0" w:color="auto"/>
                <w:left w:val="none" w:sz="0" w:space="0" w:color="auto"/>
                <w:bottom w:val="none" w:sz="0" w:space="0" w:color="auto"/>
                <w:right w:val="none" w:sz="0" w:space="0" w:color="auto"/>
              </w:divBdr>
            </w:div>
            <w:div w:id="1011495019">
              <w:marLeft w:val="0"/>
              <w:marRight w:val="0"/>
              <w:marTop w:val="0"/>
              <w:marBottom w:val="0"/>
              <w:divBdr>
                <w:top w:val="none" w:sz="0" w:space="0" w:color="auto"/>
                <w:left w:val="none" w:sz="0" w:space="0" w:color="auto"/>
                <w:bottom w:val="none" w:sz="0" w:space="0" w:color="auto"/>
                <w:right w:val="none" w:sz="0" w:space="0" w:color="auto"/>
              </w:divBdr>
            </w:div>
            <w:div w:id="200437643">
              <w:marLeft w:val="0"/>
              <w:marRight w:val="0"/>
              <w:marTop w:val="0"/>
              <w:marBottom w:val="0"/>
              <w:divBdr>
                <w:top w:val="none" w:sz="0" w:space="0" w:color="auto"/>
                <w:left w:val="none" w:sz="0" w:space="0" w:color="auto"/>
                <w:bottom w:val="none" w:sz="0" w:space="0" w:color="auto"/>
                <w:right w:val="none" w:sz="0" w:space="0" w:color="auto"/>
              </w:divBdr>
            </w:div>
            <w:div w:id="1231890548">
              <w:marLeft w:val="0"/>
              <w:marRight w:val="0"/>
              <w:marTop w:val="0"/>
              <w:marBottom w:val="0"/>
              <w:divBdr>
                <w:top w:val="none" w:sz="0" w:space="0" w:color="auto"/>
                <w:left w:val="none" w:sz="0" w:space="0" w:color="auto"/>
                <w:bottom w:val="none" w:sz="0" w:space="0" w:color="auto"/>
                <w:right w:val="none" w:sz="0" w:space="0" w:color="auto"/>
              </w:divBdr>
            </w:div>
            <w:div w:id="1896625803">
              <w:marLeft w:val="0"/>
              <w:marRight w:val="0"/>
              <w:marTop w:val="0"/>
              <w:marBottom w:val="0"/>
              <w:divBdr>
                <w:top w:val="none" w:sz="0" w:space="0" w:color="auto"/>
                <w:left w:val="none" w:sz="0" w:space="0" w:color="auto"/>
                <w:bottom w:val="none" w:sz="0" w:space="0" w:color="auto"/>
                <w:right w:val="none" w:sz="0" w:space="0" w:color="auto"/>
              </w:divBdr>
            </w:div>
            <w:div w:id="473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2482">
      <w:bodyDiv w:val="1"/>
      <w:marLeft w:val="0"/>
      <w:marRight w:val="0"/>
      <w:marTop w:val="0"/>
      <w:marBottom w:val="0"/>
      <w:divBdr>
        <w:top w:val="none" w:sz="0" w:space="0" w:color="auto"/>
        <w:left w:val="none" w:sz="0" w:space="0" w:color="auto"/>
        <w:bottom w:val="none" w:sz="0" w:space="0" w:color="auto"/>
        <w:right w:val="none" w:sz="0" w:space="0" w:color="auto"/>
      </w:divBdr>
      <w:divsChild>
        <w:div w:id="208808884">
          <w:marLeft w:val="0"/>
          <w:marRight w:val="0"/>
          <w:marTop w:val="0"/>
          <w:marBottom w:val="0"/>
          <w:divBdr>
            <w:top w:val="none" w:sz="0" w:space="0" w:color="auto"/>
            <w:left w:val="none" w:sz="0" w:space="0" w:color="auto"/>
            <w:bottom w:val="none" w:sz="0" w:space="0" w:color="auto"/>
            <w:right w:val="none" w:sz="0" w:space="0" w:color="auto"/>
          </w:divBdr>
          <w:divsChild>
            <w:div w:id="1263877465">
              <w:marLeft w:val="0"/>
              <w:marRight w:val="0"/>
              <w:marTop w:val="0"/>
              <w:marBottom w:val="0"/>
              <w:divBdr>
                <w:top w:val="none" w:sz="0" w:space="0" w:color="auto"/>
                <w:left w:val="none" w:sz="0" w:space="0" w:color="auto"/>
                <w:bottom w:val="none" w:sz="0" w:space="0" w:color="auto"/>
                <w:right w:val="none" w:sz="0" w:space="0" w:color="auto"/>
              </w:divBdr>
            </w:div>
            <w:div w:id="301928448">
              <w:marLeft w:val="0"/>
              <w:marRight w:val="0"/>
              <w:marTop w:val="0"/>
              <w:marBottom w:val="0"/>
              <w:divBdr>
                <w:top w:val="none" w:sz="0" w:space="0" w:color="auto"/>
                <w:left w:val="none" w:sz="0" w:space="0" w:color="auto"/>
                <w:bottom w:val="none" w:sz="0" w:space="0" w:color="auto"/>
                <w:right w:val="none" w:sz="0" w:space="0" w:color="auto"/>
              </w:divBdr>
            </w:div>
            <w:div w:id="1342859198">
              <w:marLeft w:val="0"/>
              <w:marRight w:val="0"/>
              <w:marTop w:val="0"/>
              <w:marBottom w:val="0"/>
              <w:divBdr>
                <w:top w:val="none" w:sz="0" w:space="0" w:color="auto"/>
                <w:left w:val="none" w:sz="0" w:space="0" w:color="auto"/>
                <w:bottom w:val="none" w:sz="0" w:space="0" w:color="auto"/>
                <w:right w:val="none" w:sz="0" w:space="0" w:color="auto"/>
              </w:divBdr>
            </w:div>
            <w:div w:id="385643709">
              <w:marLeft w:val="0"/>
              <w:marRight w:val="0"/>
              <w:marTop w:val="0"/>
              <w:marBottom w:val="0"/>
              <w:divBdr>
                <w:top w:val="none" w:sz="0" w:space="0" w:color="auto"/>
                <w:left w:val="none" w:sz="0" w:space="0" w:color="auto"/>
                <w:bottom w:val="none" w:sz="0" w:space="0" w:color="auto"/>
                <w:right w:val="none" w:sz="0" w:space="0" w:color="auto"/>
              </w:divBdr>
            </w:div>
            <w:div w:id="271017473">
              <w:marLeft w:val="0"/>
              <w:marRight w:val="0"/>
              <w:marTop w:val="0"/>
              <w:marBottom w:val="0"/>
              <w:divBdr>
                <w:top w:val="none" w:sz="0" w:space="0" w:color="auto"/>
                <w:left w:val="none" w:sz="0" w:space="0" w:color="auto"/>
                <w:bottom w:val="none" w:sz="0" w:space="0" w:color="auto"/>
                <w:right w:val="none" w:sz="0" w:space="0" w:color="auto"/>
              </w:divBdr>
            </w:div>
            <w:div w:id="1795824513">
              <w:marLeft w:val="0"/>
              <w:marRight w:val="0"/>
              <w:marTop w:val="0"/>
              <w:marBottom w:val="0"/>
              <w:divBdr>
                <w:top w:val="none" w:sz="0" w:space="0" w:color="auto"/>
                <w:left w:val="none" w:sz="0" w:space="0" w:color="auto"/>
                <w:bottom w:val="none" w:sz="0" w:space="0" w:color="auto"/>
                <w:right w:val="none" w:sz="0" w:space="0" w:color="auto"/>
              </w:divBdr>
            </w:div>
            <w:div w:id="1040938602">
              <w:marLeft w:val="0"/>
              <w:marRight w:val="0"/>
              <w:marTop w:val="0"/>
              <w:marBottom w:val="0"/>
              <w:divBdr>
                <w:top w:val="none" w:sz="0" w:space="0" w:color="auto"/>
                <w:left w:val="none" w:sz="0" w:space="0" w:color="auto"/>
                <w:bottom w:val="none" w:sz="0" w:space="0" w:color="auto"/>
                <w:right w:val="none" w:sz="0" w:space="0" w:color="auto"/>
              </w:divBdr>
            </w:div>
            <w:div w:id="1618874491">
              <w:marLeft w:val="0"/>
              <w:marRight w:val="0"/>
              <w:marTop w:val="0"/>
              <w:marBottom w:val="0"/>
              <w:divBdr>
                <w:top w:val="none" w:sz="0" w:space="0" w:color="auto"/>
                <w:left w:val="none" w:sz="0" w:space="0" w:color="auto"/>
                <w:bottom w:val="none" w:sz="0" w:space="0" w:color="auto"/>
                <w:right w:val="none" w:sz="0" w:space="0" w:color="auto"/>
              </w:divBdr>
            </w:div>
            <w:div w:id="1413431735">
              <w:marLeft w:val="0"/>
              <w:marRight w:val="0"/>
              <w:marTop w:val="0"/>
              <w:marBottom w:val="0"/>
              <w:divBdr>
                <w:top w:val="none" w:sz="0" w:space="0" w:color="auto"/>
                <w:left w:val="none" w:sz="0" w:space="0" w:color="auto"/>
                <w:bottom w:val="none" w:sz="0" w:space="0" w:color="auto"/>
                <w:right w:val="none" w:sz="0" w:space="0" w:color="auto"/>
              </w:divBdr>
            </w:div>
            <w:div w:id="626860271">
              <w:marLeft w:val="0"/>
              <w:marRight w:val="0"/>
              <w:marTop w:val="0"/>
              <w:marBottom w:val="0"/>
              <w:divBdr>
                <w:top w:val="none" w:sz="0" w:space="0" w:color="auto"/>
                <w:left w:val="none" w:sz="0" w:space="0" w:color="auto"/>
                <w:bottom w:val="none" w:sz="0" w:space="0" w:color="auto"/>
                <w:right w:val="none" w:sz="0" w:space="0" w:color="auto"/>
              </w:divBdr>
            </w:div>
            <w:div w:id="2141847578">
              <w:marLeft w:val="0"/>
              <w:marRight w:val="0"/>
              <w:marTop w:val="0"/>
              <w:marBottom w:val="0"/>
              <w:divBdr>
                <w:top w:val="none" w:sz="0" w:space="0" w:color="auto"/>
                <w:left w:val="none" w:sz="0" w:space="0" w:color="auto"/>
                <w:bottom w:val="none" w:sz="0" w:space="0" w:color="auto"/>
                <w:right w:val="none" w:sz="0" w:space="0" w:color="auto"/>
              </w:divBdr>
            </w:div>
            <w:div w:id="2121417126">
              <w:marLeft w:val="0"/>
              <w:marRight w:val="0"/>
              <w:marTop w:val="0"/>
              <w:marBottom w:val="0"/>
              <w:divBdr>
                <w:top w:val="none" w:sz="0" w:space="0" w:color="auto"/>
                <w:left w:val="none" w:sz="0" w:space="0" w:color="auto"/>
                <w:bottom w:val="none" w:sz="0" w:space="0" w:color="auto"/>
                <w:right w:val="none" w:sz="0" w:space="0" w:color="auto"/>
              </w:divBdr>
            </w:div>
            <w:div w:id="490872482">
              <w:marLeft w:val="0"/>
              <w:marRight w:val="0"/>
              <w:marTop w:val="0"/>
              <w:marBottom w:val="0"/>
              <w:divBdr>
                <w:top w:val="none" w:sz="0" w:space="0" w:color="auto"/>
                <w:left w:val="none" w:sz="0" w:space="0" w:color="auto"/>
                <w:bottom w:val="none" w:sz="0" w:space="0" w:color="auto"/>
                <w:right w:val="none" w:sz="0" w:space="0" w:color="auto"/>
              </w:divBdr>
            </w:div>
            <w:div w:id="1188064335">
              <w:marLeft w:val="0"/>
              <w:marRight w:val="0"/>
              <w:marTop w:val="0"/>
              <w:marBottom w:val="0"/>
              <w:divBdr>
                <w:top w:val="none" w:sz="0" w:space="0" w:color="auto"/>
                <w:left w:val="none" w:sz="0" w:space="0" w:color="auto"/>
                <w:bottom w:val="none" w:sz="0" w:space="0" w:color="auto"/>
                <w:right w:val="none" w:sz="0" w:space="0" w:color="auto"/>
              </w:divBdr>
            </w:div>
            <w:div w:id="709493599">
              <w:marLeft w:val="0"/>
              <w:marRight w:val="0"/>
              <w:marTop w:val="0"/>
              <w:marBottom w:val="0"/>
              <w:divBdr>
                <w:top w:val="none" w:sz="0" w:space="0" w:color="auto"/>
                <w:left w:val="none" w:sz="0" w:space="0" w:color="auto"/>
                <w:bottom w:val="none" w:sz="0" w:space="0" w:color="auto"/>
                <w:right w:val="none" w:sz="0" w:space="0" w:color="auto"/>
              </w:divBdr>
            </w:div>
            <w:div w:id="1308171254">
              <w:marLeft w:val="0"/>
              <w:marRight w:val="0"/>
              <w:marTop w:val="0"/>
              <w:marBottom w:val="0"/>
              <w:divBdr>
                <w:top w:val="none" w:sz="0" w:space="0" w:color="auto"/>
                <w:left w:val="none" w:sz="0" w:space="0" w:color="auto"/>
                <w:bottom w:val="none" w:sz="0" w:space="0" w:color="auto"/>
                <w:right w:val="none" w:sz="0" w:space="0" w:color="auto"/>
              </w:divBdr>
            </w:div>
            <w:div w:id="697435786">
              <w:marLeft w:val="0"/>
              <w:marRight w:val="0"/>
              <w:marTop w:val="0"/>
              <w:marBottom w:val="0"/>
              <w:divBdr>
                <w:top w:val="none" w:sz="0" w:space="0" w:color="auto"/>
                <w:left w:val="none" w:sz="0" w:space="0" w:color="auto"/>
                <w:bottom w:val="none" w:sz="0" w:space="0" w:color="auto"/>
                <w:right w:val="none" w:sz="0" w:space="0" w:color="auto"/>
              </w:divBdr>
            </w:div>
            <w:div w:id="1441755882">
              <w:marLeft w:val="0"/>
              <w:marRight w:val="0"/>
              <w:marTop w:val="0"/>
              <w:marBottom w:val="0"/>
              <w:divBdr>
                <w:top w:val="none" w:sz="0" w:space="0" w:color="auto"/>
                <w:left w:val="none" w:sz="0" w:space="0" w:color="auto"/>
                <w:bottom w:val="none" w:sz="0" w:space="0" w:color="auto"/>
                <w:right w:val="none" w:sz="0" w:space="0" w:color="auto"/>
              </w:divBdr>
            </w:div>
            <w:div w:id="497884046">
              <w:marLeft w:val="0"/>
              <w:marRight w:val="0"/>
              <w:marTop w:val="0"/>
              <w:marBottom w:val="0"/>
              <w:divBdr>
                <w:top w:val="none" w:sz="0" w:space="0" w:color="auto"/>
                <w:left w:val="none" w:sz="0" w:space="0" w:color="auto"/>
                <w:bottom w:val="none" w:sz="0" w:space="0" w:color="auto"/>
                <w:right w:val="none" w:sz="0" w:space="0" w:color="auto"/>
              </w:divBdr>
            </w:div>
            <w:div w:id="715353413">
              <w:marLeft w:val="0"/>
              <w:marRight w:val="0"/>
              <w:marTop w:val="0"/>
              <w:marBottom w:val="0"/>
              <w:divBdr>
                <w:top w:val="none" w:sz="0" w:space="0" w:color="auto"/>
                <w:left w:val="none" w:sz="0" w:space="0" w:color="auto"/>
                <w:bottom w:val="none" w:sz="0" w:space="0" w:color="auto"/>
                <w:right w:val="none" w:sz="0" w:space="0" w:color="auto"/>
              </w:divBdr>
            </w:div>
            <w:div w:id="280847043">
              <w:marLeft w:val="0"/>
              <w:marRight w:val="0"/>
              <w:marTop w:val="0"/>
              <w:marBottom w:val="0"/>
              <w:divBdr>
                <w:top w:val="none" w:sz="0" w:space="0" w:color="auto"/>
                <w:left w:val="none" w:sz="0" w:space="0" w:color="auto"/>
                <w:bottom w:val="none" w:sz="0" w:space="0" w:color="auto"/>
                <w:right w:val="none" w:sz="0" w:space="0" w:color="auto"/>
              </w:divBdr>
            </w:div>
            <w:div w:id="1916742086">
              <w:marLeft w:val="0"/>
              <w:marRight w:val="0"/>
              <w:marTop w:val="0"/>
              <w:marBottom w:val="0"/>
              <w:divBdr>
                <w:top w:val="none" w:sz="0" w:space="0" w:color="auto"/>
                <w:left w:val="none" w:sz="0" w:space="0" w:color="auto"/>
                <w:bottom w:val="none" w:sz="0" w:space="0" w:color="auto"/>
                <w:right w:val="none" w:sz="0" w:space="0" w:color="auto"/>
              </w:divBdr>
            </w:div>
            <w:div w:id="365252899">
              <w:marLeft w:val="0"/>
              <w:marRight w:val="0"/>
              <w:marTop w:val="0"/>
              <w:marBottom w:val="0"/>
              <w:divBdr>
                <w:top w:val="none" w:sz="0" w:space="0" w:color="auto"/>
                <w:left w:val="none" w:sz="0" w:space="0" w:color="auto"/>
                <w:bottom w:val="none" w:sz="0" w:space="0" w:color="auto"/>
                <w:right w:val="none" w:sz="0" w:space="0" w:color="auto"/>
              </w:divBdr>
            </w:div>
            <w:div w:id="1299217342">
              <w:marLeft w:val="0"/>
              <w:marRight w:val="0"/>
              <w:marTop w:val="0"/>
              <w:marBottom w:val="0"/>
              <w:divBdr>
                <w:top w:val="none" w:sz="0" w:space="0" w:color="auto"/>
                <w:left w:val="none" w:sz="0" w:space="0" w:color="auto"/>
                <w:bottom w:val="none" w:sz="0" w:space="0" w:color="auto"/>
                <w:right w:val="none" w:sz="0" w:space="0" w:color="auto"/>
              </w:divBdr>
            </w:div>
            <w:div w:id="1265571023">
              <w:marLeft w:val="0"/>
              <w:marRight w:val="0"/>
              <w:marTop w:val="0"/>
              <w:marBottom w:val="0"/>
              <w:divBdr>
                <w:top w:val="none" w:sz="0" w:space="0" w:color="auto"/>
                <w:left w:val="none" w:sz="0" w:space="0" w:color="auto"/>
                <w:bottom w:val="none" w:sz="0" w:space="0" w:color="auto"/>
                <w:right w:val="none" w:sz="0" w:space="0" w:color="auto"/>
              </w:divBdr>
            </w:div>
            <w:div w:id="1446271339">
              <w:marLeft w:val="0"/>
              <w:marRight w:val="0"/>
              <w:marTop w:val="0"/>
              <w:marBottom w:val="0"/>
              <w:divBdr>
                <w:top w:val="none" w:sz="0" w:space="0" w:color="auto"/>
                <w:left w:val="none" w:sz="0" w:space="0" w:color="auto"/>
                <w:bottom w:val="none" w:sz="0" w:space="0" w:color="auto"/>
                <w:right w:val="none" w:sz="0" w:space="0" w:color="auto"/>
              </w:divBdr>
            </w:div>
            <w:div w:id="1874921026">
              <w:marLeft w:val="0"/>
              <w:marRight w:val="0"/>
              <w:marTop w:val="0"/>
              <w:marBottom w:val="0"/>
              <w:divBdr>
                <w:top w:val="none" w:sz="0" w:space="0" w:color="auto"/>
                <w:left w:val="none" w:sz="0" w:space="0" w:color="auto"/>
                <w:bottom w:val="none" w:sz="0" w:space="0" w:color="auto"/>
                <w:right w:val="none" w:sz="0" w:space="0" w:color="auto"/>
              </w:divBdr>
            </w:div>
            <w:div w:id="218132876">
              <w:marLeft w:val="0"/>
              <w:marRight w:val="0"/>
              <w:marTop w:val="0"/>
              <w:marBottom w:val="0"/>
              <w:divBdr>
                <w:top w:val="none" w:sz="0" w:space="0" w:color="auto"/>
                <w:left w:val="none" w:sz="0" w:space="0" w:color="auto"/>
                <w:bottom w:val="none" w:sz="0" w:space="0" w:color="auto"/>
                <w:right w:val="none" w:sz="0" w:space="0" w:color="auto"/>
              </w:divBdr>
            </w:div>
            <w:div w:id="567302292">
              <w:marLeft w:val="0"/>
              <w:marRight w:val="0"/>
              <w:marTop w:val="0"/>
              <w:marBottom w:val="0"/>
              <w:divBdr>
                <w:top w:val="none" w:sz="0" w:space="0" w:color="auto"/>
                <w:left w:val="none" w:sz="0" w:space="0" w:color="auto"/>
                <w:bottom w:val="none" w:sz="0" w:space="0" w:color="auto"/>
                <w:right w:val="none" w:sz="0" w:space="0" w:color="auto"/>
              </w:divBdr>
            </w:div>
            <w:div w:id="1521510337">
              <w:marLeft w:val="0"/>
              <w:marRight w:val="0"/>
              <w:marTop w:val="0"/>
              <w:marBottom w:val="0"/>
              <w:divBdr>
                <w:top w:val="none" w:sz="0" w:space="0" w:color="auto"/>
                <w:left w:val="none" w:sz="0" w:space="0" w:color="auto"/>
                <w:bottom w:val="none" w:sz="0" w:space="0" w:color="auto"/>
                <w:right w:val="none" w:sz="0" w:space="0" w:color="auto"/>
              </w:divBdr>
            </w:div>
            <w:div w:id="1803960355">
              <w:marLeft w:val="0"/>
              <w:marRight w:val="0"/>
              <w:marTop w:val="0"/>
              <w:marBottom w:val="0"/>
              <w:divBdr>
                <w:top w:val="none" w:sz="0" w:space="0" w:color="auto"/>
                <w:left w:val="none" w:sz="0" w:space="0" w:color="auto"/>
                <w:bottom w:val="none" w:sz="0" w:space="0" w:color="auto"/>
                <w:right w:val="none" w:sz="0" w:space="0" w:color="auto"/>
              </w:divBdr>
            </w:div>
            <w:div w:id="726412895">
              <w:marLeft w:val="0"/>
              <w:marRight w:val="0"/>
              <w:marTop w:val="0"/>
              <w:marBottom w:val="0"/>
              <w:divBdr>
                <w:top w:val="none" w:sz="0" w:space="0" w:color="auto"/>
                <w:left w:val="none" w:sz="0" w:space="0" w:color="auto"/>
                <w:bottom w:val="none" w:sz="0" w:space="0" w:color="auto"/>
                <w:right w:val="none" w:sz="0" w:space="0" w:color="auto"/>
              </w:divBdr>
            </w:div>
            <w:div w:id="288053022">
              <w:marLeft w:val="0"/>
              <w:marRight w:val="0"/>
              <w:marTop w:val="0"/>
              <w:marBottom w:val="0"/>
              <w:divBdr>
                <w:top w:val="none" w:sz="0" w:space="0" w:color="auto"/>
                <w:left w:val="none" w:sz="0" w:space="0" w:color="auto"/>
                <w:bottom w:val="none" w:sz="0" w:space="0" w:color="auto"/>
                <w:right w:val="none" w:sz="0" w:space="0" w:color="auto"/>
              </w:divBdr>
            </w:div>
            <w:div w:id="1174300964">
              <w:marLeft w:val="0"/>
              <w:marRight w:val="0"/>
              <w:marTop w:val="0"/>
              <w:marBottom w:val="0"/>
              <w:divBdr>
                <w:top w:val="none" w:sz="0" w:space="0" w:color="auto"/>
                <w:left w:val="none" w:sz="0" w:space="0" w:color="auto"/>
                <w:bottom w:val="none" w:sz="0" w:space="0" w:color="auto"/>
                <w:right w:val="none" w:sz="0" w:space="0" w:color="auto"/>
              </w:divBdr>
            </w:div>
            <w:div w:id="673726114">
              <w:marLeft w:val="0"/>
              <w:marRight w:val="0"/>
              <w:marTop w:val="0"/>
              <w:marBottom w:val="0"/>
              <w:divBdr>
                <w:top w:val="none" w:sz="0" w:space="0" w:color="auto"/>
                <w:left w:val="none" w:sz="0" w:space="0" w:color="auto"/>
                <w:bottom w:val="none" w:sz="0" w:space="0" w:color="auto"/>
                <w:right w:val="none" w:sz="0" w:space="0" w:color="auto"/>
              </w:divBdr>
            </w:div>
            <w:div w:id="2006661324">
              <w:marLeft w:val="0"/>
              <w:marRight w:val="0"/>
              <w:marTop w:val="0"/>
              <w:marBottom w:val="0"/>
              <w:divBdr>
                <w:top w:val="none" w:sz="0" w:space="0" w:color="auto"/>
                <w:left w:val="none" w:sz="0" w:space="0" w:color="auto"/>
                <w:bottom w:val="none" w:sz="0" w:space="0" w:color="auto"/>
                <w:right w:val="none" w:sz="0" w:space="0" w:color="auto"/>
              </w:divBdr>
            </w:div>
            <w:div w:id="2100369657">
              <w:marLeft w:val="0"/>
              <w:marRight w:val="0"/>
              <w:marTop w:val="0"/>
              <w:marBottom w:val="0"/>
              <w:divBdr>
                <w:top w:val="none" w:sz="0" w:space="0" w:color="auto"/>
                <w:left w:val="none" w:sz="0" w:space="0" w:color="auto"/>
                <w:bottom w:val="none" w:sz="0" w:space="0" w:color="auto"/>
                <w:right w:val="none" w:sz="0" w:space="0" w:color="auto"/>
              </w:divBdr>
            </w:div>
            <w:div w:id="527107226">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503855651">
              <w:marLeft w:val="0"/>
              <w:marRight w:val="0"/>
              <w:marTop w:val="0"/>
              <w:marBottom w:val="0"/>
              <w:divBdr>
                <w:top w:val="none" w:sz="0" w:space="0" w:color="auto"/>
                <w:left w:val="none" w:sz="0" w:space="0" w:color="auto"/>
                <w:bottom w:val="none" w:sz="0" w:space="0" w:color="auto"/>
                <w:right w:val="none" w:sz="0" w:space="0" w:color="auto"/>
              </w:divBdr>
            </w:div>
            <w:div w:id="1024282161">
              <w:marLeft w:val="0"/>
              <w:marRight w:val="0"/>
              <w:marTop w:val="0"/>
              <w:marBottom w:val="0"/>
              <w:divBdr>
                <w:top w:val="none" w:sz="0" w:space="0" w:color="auto"/>
                <w:left w:val="none" w:sz="0" w:space="0" w:color="auto"/>
                <w:bottom w:val="none" w:sz="0" w:space="0" w:color="auto"/>
                <w:right w:val="none" w:sz="0" w:space="0" w:color="auto"/>
              </w:divBdr>
            </w:div>
            <w:div w:id="1121339891">
              <w:marLeft w:val="0"/>
              <w:marRight w:val="0"/>
              <w:marTop w:val="0"/>
              <w:marBottom w:val="0"/>
              <w:divBdr>
                <w:top w:val="none" w:sz="0" w:space="0" w:color="auto"/>
                <w:left w:val="none" w:sz="0" w:space="0" w:color="auto"/>
                <w:bottom w:val="none" w:sz="0" w:space="0" w:color="auto"/>
                <w:right w:val="none" w:sz="0" w:space="0" w:color="auto"/>
              </w:divBdr>
            </w:div>
            <w:div w:id="536163330">
              <w:marLeft w:val="0"/>
              <w:marRight w:val="0"/>
              <w:marTop w:val="0"/>
              <w:marBottom w:val="0"/>
              <w:divBdr>
                <w:top w:val="none" w:sz="0" w:space="0" w:color="auto"/>
                <w:left w:val="none" w:sz="0" w:space="0" w:color="auto"/>
                <w:bottom w:val="none" w:sz="0" w:space="0" w:color="auto"/>
                <w:right w:val="none" w:sz="0" w:space="0" w:color="auto"/>
              </w:divBdr>
            </w:div>
            <w:div w:id="1035890734">
              <w:marLeft w:val="0"/>
              <w:marRight w:val="0"/>
              <w:marTop w:val="0"/>
              <w:marBottom w:val="0"/>
              <w:divBdr>
                <w:top w:val="none" w:sz="0" w:space="0" w:color="auto"/>
                <w:left w:val="none" w:sz="0" w:space="0" w:color="auto"/>
                <w:bottom w:val="none" w:sz="0" w:space="0" w:color="auto"/>
                <w:right w:val="none" w:sz="0" w:space="0" w:color="auto"/>
              </w:divBdr>
            </w:div>
            <w:div w:id="1325619585">
              <w:marLeft w:val="0"/>
              <w:marRight w:val="0"/>
              <w:marTop w:val="0"/>
              <w:marBottom w:val="0"/>
              <w:divBdr>
                <w:top w:val="none" w:sz="0" w:space="0" w:color="auto"/>
                <w:left w:val="none" w:sz="0" w:space="0" w:color="auto"/>
                <w:bottom w:val="none" w:sz="0" w:space="0" w:color="auto"/>
                <w:right w:val="none" w:sz="0" w:space="0" w:color="auto"/>
              </w:divBdr>
            </w:div>
            <w:div w:id="1352105460">
              <w:marLeft w:val="0"/>
              <w:marRight w:val="0"/>
              <w:marTop w:val="0"/>
              <w:marBottom w:val="0"/>
              <w:divBdr>
                <w:top w:val="none" w:sz="0" w:space="0" w:color="auto"/>
                <w:left w:val="none" w:sz="0" w:space="0" w:color="auto"/>
                <w:bottom w:val="none" w:sz="0" w:space="0" w:color="auto"/>
                <w:right w:val="none" w:sz="0" w:space="0" w:color="auto"/>
              </w:divBdr>
            </w:div>
            <w:div w:id="499123891">
              <w:marLeft w:val="0"/>
              <w:marRight w:val="0"/>
              <w:marTop w:val="0"/>
              <w:marBottom w:val="0"/>
              <w:divBdr>
                <w:top w:val="none" w:sz="0" w:space="0" w:color="auto"/>
                <w:left w:val="none" w:sz="0" w:space="0" w:color="auto"/>
                <w:bottom w:val="none" w:sz="0" w:space="0" w:color="auto"/>
                <w:right w:val="none" w:sz="0" w:space="0" w:color="auto"/>
              </w:divBdr>
            </w:div>
            <w:div w:id="56126976">
              <w:marLeft w:val="0"/>
              <w:marRight w:val="0"/>
              <w:marTop w:val="0"/>
              <w:marBottom w:val="0"/>
              <w:divBdr>
                <w:top w:val="none" w:sz="0" w:space="0" w:color="auto"/>
                <w:left w:val="none" w:sz="0" w:space="0" w:color="auto"/>
                <w:bottom w:val="none" w:sz="0" w:space="0" w:color="auto"/>
                <w:right w:val="none" w:sz="0" w:space="0" w:color="auto"/>
              </w:divBdr>
            </w:div>
            <w:div w:id="415519826">
              <w:marLeft w:val="0"/>
              <w:marRight w:val="0"/>
              <w:marTop w:val="0"/>
              <w:marBottom w:val="0"/>
              <w:divBdr>
                <w:top w:val="none" w:sz="0" w:space="0" w:color="auto"/>
                <w:left w:val="none" w:sz="0" w:space="0" w:color="auto"/>
                <w:bottom w:val="none" w:sz="0" w:space="0" w:color="auto"/>
                <w:right w:val="none" w:sz="0" w:space="0" w:color="auto"/>
              </w:divBdr>
            </w:div>
            <w:div w:id="1832520673">
              <w:marLeft w:val="0"/>
              <w:marRight w:val="0"/>
              <w:marTop w:val="0"/>
              <w:marBottom w:val="0"/>
              <w:divBdr>
                <w:top w:val="none" w:sz="0" w:space="0" w:color="auto"/>
                <w:left w:val="none" w:sz="0" w:space="0" w:color="auto"/>
                <w:bottom w:val="none" w:sz="0" w:space="0" w:color="auto"/>
                <w:right w:val="none" w:sz="0" w:space="0" w:color="auto"/>
              </w:divBdr>
            </w:div>
            <w:div w:id="858271881">
              <w:marLeft w:val="0"/>
              <w:marRight w:val="0"/>
              <w:marTop w:val="0"/>
              <w:marBottom w:val="0"/>
              <w:divBdr>
                <w:top w:val="none" w:sz="0" w:space="0" w:color="auto"/>
                <w:left w:val="none" w:sz="0" w:space="0" w:color="auto"/>
                <w:bottom w:val="none" w:sz="0" w:space="0" w:color="auto"/>
                <w:right w:val="none" w:sz="0" w:space="0" w:color="auto"/>
              </w:divBdr>
            </w:div>
            <w:div w:id="2077317052">
              <w:marLeft w:val="0"/>
              <w:marRight w:val="0"/>
              <w:marTop w:val="0"/>
              <w:marBottom w:val="0"/>
              <w:divBdr>
                <w:top w:val="none" w:sz="0" w:space="0" w:color="auto"/>
                <w:left w:val="none" w:sz="0" w:space="0" w:color="auto"/>
                <w:bottom w:val="none" w:sz="0" w:space="0" w:color="auto"/>
                <w:right w:val="none" w:sz="0" w:space="0" w:color="auto"/>
              </w:divBdr>
            </w:div>
            <w:div w:id="1849905687">
              <w:marLeft w:val="0"/>
              <w:marRight w:val="0"/>
              <w:marTop w:val="0"/>
              <w:marBottom w:val="0"/>
              <w:divBdr>
                <w:top w:val="none" w:sz="0" w:space="0" w:color="auto"/>
                <w:left w:val="none" w:sz="0" w:space="0" w:color="auto"/>
                <w:bottom w:val="none" w:sz="0" w:space="0" w:color="auto"/>
                <w:right w:val="none" w:sz="0" w:space="0" w:color="auto"/>
              </w:divBdr>
            </w:div>
            <w:div w:id="1702047223">
              <w:marLeft w:val="0"/>
              <w:marRight w:val="0"/>
              <w:marTop w:val="0"/>
              <w:marBottom w:val="0"/>
              <w:divBdr>
                <w:top w:val="none" w:sz="0" w:space="0" w:color="auto"/>
                <w:left w:val="none" w:sz="0" w:space="0" w:color="auto"/>
                <w:bottom w:val="none" w:sz="0" w:space="0" w:color="auto"/>
                <w:right w:val="none" w:sz="0" w:space="0" w:color="auto"/>
              </w:divBdr>
            </w:div>
            <w:div w:id="1973439875">
              <w:marLeft w:val="0"/>
              <w:marRight w:val="0"/>
              <w:marTop w:val="0"/>
              <w:marBottom w:val="0"/>
              <w:divBdr>
                <w:top w:val="none" w:sz="0" w:space="0" w:color="auto"/>
                <w:left w:val="none" w:sz="0" w:space="0" w:color="auto"/>
                <w:bottom w:val="none" w:sz="0" w:space="0" w:color="auto"/>
                <w:right w:val="none" w:sz="0" w:space="0" w:color="auto"/>
              </w:divBdr>
            </w:div>
            <w:div w:id="657080048">
              <w:marLeft w:val="0"/>
              <w:marRight w:val="0"/>
              <w:marTop w:val="0"/>
              <w:marBottom w:val="0"/>
              <w:divBdr>
                <w:top w:val="none" w:sz="0" w:space="0" w:color="auto"/>
                <w:left w:val="none" w:sz="0" w:space="0" w:color="auto"/>
                <w:bottom w:val="none" w:sz="0" w:space="0" w:color="auto"/>
                <w:right w:val="none" w:sz="0" w:space="0" w:color="auto"/>
              </w:divBdr>
            </w:div>
            <w:div w:id="148399247">
              <w:marLeft w:val="0"/>
              <w:marRight w:val="0"/>
              <w:marTop w:val="0"/>
              <w:marBottom w:val="0"/>
              <w:divBdr>
                <w:top w:val="none" w:sz="0" w:space="0" w:color="auto"/>
                <w:left w:val="none" w:sz="0" w:space="0" w:color="auto"/>
                <w:bottom w:val="none" w:sz="0" w:space="0" w:color="auto"/>
                <w:right w:val="none" w:sz="0" w:space="0" w:color="auto"/>
              </w:divBdr>
            </w:div>
            <w:div w:id="1478954249">
              <w:marLeft w:val="0"/>
              <w:marRight w:val="0"/>
              <w:marTop w:val="0"/>
              <w:marBottom w:val="0"/>
              <w:divBdr>
                <w:top w:val="none" w:sz="0" w:space="0" w:color="auto"/>
                <w:left w:val="none" w:sz="0" w:space="0" w:color="auto"/>
                <w:bottom w:val="none" w:sz="0" w:space="0" w:color="auto"/>
                <w:right w:val="none" w:sz="0" w:space="0" w:color="auto"/>
              </w:divBdr>
            </w:div>
            <w:div w:id="793526266">
              <w:marLeft w:val="0"/>
              <w:marRight w:val="0"/>
              <w:marTop w:val="0"/>
              <w:marBottom w:val="0"/>
              <w:divBdr>
                <w:top w:val="none" w:sz="0" w:space="0" w:color="auto"/>
                <w:left w:val="none" w:sz="0" w:space="0" w:color="auto"/>
                <w:bottom w:val="none" w:sz="0" w:space="0" w:color="auto"/>
                <w:right w:val="none" w:sz="0" w:space="0" w:color="auto"/>
              </w:divBdr>
            </w:div>
            <w:div w:id="1912764354">
              <w:marLeft w:val="0"/>
              <w:marRight w:val="0"/>
              <w:marTop w:val="0"/>
              <w:marBottom w:val="0"/>
              <w:divBdr>
                <w:top w:val="none" w:sz="0" w:space="0" w:color="auto"/>
                <w:left w:val="none" w:sz="0" w:space="0" w:color="auto"/>
                <w:bottom w:val="none" w:sz="0" w:space="0" w:color="auto"/>
                <w:right w:val="none" w:sz="0" w:space="0" w:color="auto"/>
              </w:divBdr>
            </w:div>
            <w:div w:id="2113091599">
              <w:marLeft w:val="0"/>
              <w:marRight w:val="0"/>
              <w:marTop w:val="0"/>
              <w:marBottom w:val="0"/>
              <w:divBdr>
                <w:top w:val="none" w:sz="0" w:space="0" w:color="auto"/>
                <w:left w:val="none" w:sz="0" w:space="0" w:color="auto"/>
                <w:bottom w:val="none" w:sz="0" w:space="0" w:color="auto"/>
                <w:right w:val="none" w:sz="0" w:space="0" w:color="auto"/>
              </w:divBdr>
            </w:div>
            <w:div w:id="807092094">
              <w:marLeft w:val="0"/>
              <w:marRight w:val="0"/>
              <w:marTop w:val="0"/>
              <w:marBottom w:val="0"/>
              <w:divBdr>
                <w:top w:val="none" w:sz="0" w:space="0" w:color="auto"/>
                <w:left w:val="none" w:sz="0" w:space="0" w:color="auto"/>
                <w:bottom w:val="none" w:sz="0" w:space="0" w:color="auto"/>
                <w:right w:val="none" w:sz="0" w:space="0" w:color="auto"/>
              </w:divBdr>
            </w:div>
            <w:div w:id="1491746983">
              <w:marLeft w:val="0"/>
              <w:marRight w:val="0"/>
              <w:marTop w:val="0"/>
              <w:marBottom w:val="0"/>
              <w:divBdr>
                <w:top w:val="none" w:sz="0" w:space="0" w:color="auto"/>
                <w:left w:val="none" w:sz="0" w:space="0" w:color="auto"/>
                <w:bottom w:val="none" w:sz="0" w:space="0" w:color="auto"/>
                <w:right w:val="none" w:sz="0" w:space="0" w:color="auto"/>
              </w:divBdr>
            </w:div>
            <w:div w:id="1872449967">
              <w:marLeft w:val="0"/>
              <w:marRight w:val="0"/>
              <w:marTop w:val="0"/>
              <w:marBottom w:val="0"/>
              <w:divBdr>
                <w:top w:val="none" w:sz="0" w:space="0" w:color="auto"/>
                <w:left w:val="none" w:sz="0" w:space="0" w:color="auto"/>
                <w:bottom w:val="none" w:sz="0" w:space="0" w:color="auto"/>
                <w:right w:val="none" w:sz="0" w:space="0" w:color="auto"/>
              </w:divBdr>
            </w:div>
            <w:div w:id="1319992929">
              <w:marLeft w:val="0"/>
              <w:marRight w:val="0"/>
              <w:marTop w:val="0"/>
              <w:marBottom w:val="0"/>
              <w:divBdr>
                <w:top w:val="none" w:sz="0" w:space="0" w:color="auto"/>
                <w:left w:val="none" w:sz="0" w:space="0" w:color="auto"/>
                <w:bottom w:val="none" w:sz="0" w:space="0" w:color="auto"/>
                <w:right w:val="none" w:sz="0" w:space="0" w:color="auto"/>
              </w:divBdr>
            </w:div>
            <w:div w:id="22635381">
              <w:marLeft w:val="0"/>
              <w:marRight w:val="0"/>
              <w:marTop w:val="0"/>
              <w:marBottom w:val="0"/>
              <w:divBdr>
                <w:top w:val="none" w:sz="0" w:space="0" w:color="auto"/>
                <w:left w:val="none" w:sz="0" w:space="0" w:color="auto"/>
                <w:bottom w:val="none" w:sz="0" w:space="0" w:color="auto"/>
                <w:right w:val="none" w:sz="0" w:space="0" w:color="auto"/>
              </w:divBdr>
            </w:div>
            <w:div w:id="358431060">
              <w:marLeft w:val="0"/>
              <w:marRight w:val="0"/>
              <w:marTop w:val="0"/>
              <w:marBottom w:val="0"/>
              <w:divBdr>
                <w:top w:val="none" w:sz="0" w:space="0" w:color="auto"/>
                <w:left w:val="none" w:sz="0" w:space="0" w:color="auto"/>
                <w:bottom w:val="none" w:sz="0" w:space="0" w:color="auto"/>
                <w:right w:val="none" w:sz="0" w:space="0" w:color="auto"/>
              </w:divBdr>
            </w:div>
            <w:div w:id="1574895768">
              <w:marLeft w:val="0"/>
              <w:marRight w:val="0"/>
              <w:marTop w:val="0"/>
              <w:marBottom w:val="0"/>
              <w:divBdr>
                <w:top w:val="none" w:sz="0" w:space="0" w:color="auto"/>
                <w:left w:val="none" w:sz="0" w:space="0" w:color="auto"/>
                <w:bottom w:val="none" w:sz="0" w:space="0" w:color="auto"/>
                <w:right w:val="none" w:sz="0" w:space="0" w:color="auto"/>
              </w:divBdr>
            </w:div>
            <w:div w:id="1294680515">
              <w:marLeft w:val="0"/>
              <w:marRight w:val="0"/>
              <w:marTop w:val="0"/>
              <w:marBottom w:val="0"/>
              <w:divBdr>
                <w:top w:val="none" w:sz="0" w:space="0" w:color="auto"/>
                <w:left w:val="none" w:sz="0" w:space="0" w:color="auto"/>
                <w:bottom w:val="none" w:sz="0" w:space="0" w:color="auto"/>
                <w:right w:val="none" w:sz="0" w:space="0" w:color="auto"/>
              </w:divBdr>
            </w:div>
            <w:div w:id="59326923">
              <w:marLeft w:val="0"/>
              <w:marRight w:val="0"/>
              <w:marTop w:val="0"/>
              <w:marBottom w:val="0"/>
              <w:divBdr>
                <w:top w:val="none" w:sz="0" w:space="0" w:color="auto"/>
                <w:left w:val="none" w:sz="0" w:space="0" w:color="auto"/>
                <w:bottom w:val="none" w:sz="0" w:space="0" w:color="auto"/>
                <w:right w:val="none" w:sz="0" w:space="0" w:color="auto"/>
              </w:divBdr>
            </w:div>
            <w:div w:id="892422621">
              <w:marLeft w:val="0"/>
              <w:marRight w:val="0"/>
              <w:marTop w:val="0"/>
              <w:marBottom w:val="0"/>
              <w:divBdr>
                <w:top w:val="none" w:sz="0" w:space="0" w:color="auto"/>
                <w:left w:val="none" w:sz="0" w:space="0" w:color="auto"/>
                <w:bottom w:val="none" w:sz="0" w:space="0" w:color="auto"/>
                <w:right w:val="none" w:sz="0" w:space="0" w:color="auto"/>
              </w:divBdr>
            </w:div>
            <w:div w:id="975259654">
              <w:marLeft w:val="0"/>
              <w:marRight w:val="0"/>
              <w:marTop w:val="0"/>
              <w:marBottom w:val="0"/>
              <w:divBdr>
                <w:top w:val="none" w:sz="0" w:space="0" w:color="auto"/>
                <w:left w:val="none" w:sz="0" w:space="0" w:color="auto"/>
                <w:bottom w:val="none" w:sz="0" w:space="0" w:color="auto"/>
                <w:right w:val="none" w:sz="0" w:space="0" w:color="auto"/>
              </w:divBdr>
            </w:div>
            <w:div w:id="1039814516">
              <w:marLeft w:val="0"/>
              <w:marRight w:val="0"/>
              <w:marTop w:val="0"/>
              <w:marBottom w:val="0"/>
              <w:divBdr>
                <w:top w:val="none" w:sz="0" w:space="0" w:color="auto"/>
                <w:left w:val="none" w:sz="0" w:space="0" w:color="auto"/>
                <w:bottom w:val="none" w:sz="0" w:space="0" w:color="auto"/>
                <w:right w:val="none" w:sz="0" w:space="0" w:color="auto"/>
              </w:divBdr>
            </w:div>
            <w:div w:id="1162892535">
              <w:marLeft w:val="0"/>
              <w:marRight w:val="0"/>
              <w:marTop w:val="0"/>
              <w:marBottom w:val="0"/>
              <w:divBdr>
                <w:top w:val="none" w:sz="0" w:space="0" w:color="auto"/>
                <w:left w:val="none" w:sz="0" w:space="0" w:color="auto"/>
                <w:bottom w:val="none" w:sz="0" w:space="0" w:color="auto"/>
                <w:right w:val="none" w:sz="0" w:space="0" w:color="auto"/>
              </w:divBdr>
            </w:div>
            <w:div w:id="942765580">
              <w:marLeft w:val="0"/>
              <w:marRight w:val="0"/>
              <w:marTop w:val="0"/>
              <w:marBottom w:val="0"/>
              <w:divBdr>
                <w:top w:val="none" w:sz="0" w:space="0" w:color="auto"/>
                <w:left w:val="none" w:sz="0" w:space="0" w:color="auto"/>
                <w:bottom w:val="none" w:sz="0" w:space="0" w:color="auto"/>
                <w:right w:val="none" w:sz="0" w:space="0" w:color="auto"/>
              </w:divBdr>
            </w:div>
            <w:div w:id="1559701359">
              <w:marLeft w:val="0"/>
              <w:marRight w:val="0"/>
              <w:marTop w:val="0"/>
              <w:marBottom w:val="0"/>
              <w:divBdr>
                <w:top w:val="none" w:sz="0" w:space="0" w:color="auto"/>
                <w:left w:val="none" w:sz="0" w:space="0" w:color="auto"/>
                <w:bottom w:val="none" w:sz="0" w:space="0" w:color="auto"/>
                <w:right w:val="none" w:sz="0" w:space="0" w:color="auto"/>
              </w:divBdr>
            </w:div>
            <w:div w:id="1395203156">
              <w:marLeft w:val="0"/>
              <w:marRight w:val="0"/>
              <w:marTop w:val="0"/>
              <w:marBottom w:val="0"/>
              <w:divBdr>
                <w:top w:val="none" w:sz="0" w:space="0" w:color="auto"/>
                <w:left w:val="none" w:sz="0" w:space="0" w:color="auto"/>
                <w:bottom w:val="none" w:sz="0" w:space="0" w:color="auto"/>
                <w:right w:val="none" w:sz="0" w:space="0" w:color="auto"/>
              </w:divBdr>
            </w:div>
            <w:div w:id="1387415402">
              <w:marLeft w:val="0"/>
              <w:marRight w:val="0"/>
              <w:marTop w:val="0"/>
              <w:marBottom w:val="0"/>
              <w:divBdr>
                <w:top w:val="none" w:sz="0" w:space="0" w:color="auto"/>
                <w:left w:val="none" w:sz="0" w:space="0" w:color="auto"/>
                <w:bottom w:val="none" w:sz="0" w:space="0" w:color="auto"/>
                <w:right w:val="none" w:sz="0" w:space="0" w:color="auto"/>
              </w:divBdr>
            </w:div>
            <w:div w:id="1228147363">
              <w:marLeft w:val="0"/>
              <w:marRight w:val="0"/>
              <w:marTop w:val="0"/>
              <w:marBottom w:val="0"/>
              <w:divBdr>
                <w:top w:val="none" w:sz="0" w:space="0" w:color="auto"/>
                <w:left w:val="none" w:sz="0" w:space="0" w:color="auto"/>
                <w:bottom w:val="none" w:sz="0" w:space="0" w:color="auto"/>
                <w:right w:val="none" w:sz="0" w:space="0" w:color="auto"/>
              </w:divBdr>
            </w:div>
            <w:div w:id="401877899">
              <w:marLeft w:val="0"/>
              <w:marRight w:val="0"/>
              <w:marTop w:val="0"/>
              <w:marBottom w:val="0"/>
              <w:divBdr>
                <w:top w:val="none" w:sz="0" w:space="0" w:color="auto"/>
                <w:left w:val="none" w:sz="0" w:space="0" w:color="auto"/>
                <w:bottom w:val="none" w:sz="0" w:space="0" w:color="auto"/>
                <w:right w:val="none" w:sz="0" w:space="0" w:color="auto"/>
              </w:divBdr>
            </w:div>
            <w:div w:id="434448896">
              <w:marLeft w:val="0"/>
              <w:marRight w:val="0"/>
              <w:marTop w:val="0"/>
              <w:marBottom w:val="0"/>
              <w:divBdr>
                <w:top w:val="none" w:sz="0" w:space="0" w:color="auto"/>
                <w:left w:val="none" w:sz="0" w:space="0" w:color="auto"/>
                <w:bottom w:val="none" w:sz="0" w:space="0" w:color="auto"/>
                <w:right w:val="none" w:sz="0" w:space="0" w:color="auto"/>
              </w:divBdr>
            </w:div>
            <w:div w:id="1167095160">
              <w:marLeft w:val="0"/>
              <w:marRight w:val="0"/>
              <w:marTop w:val="0"/>
              <w:marBottom w:val="0"/>
              <w:divBdr>
                <w:top w:val="none" w:sz="0" w:space="0" w:color="auto"/>
                <w:left w:val="none" w:sz="0" w:space="0" w:color="auto"/>
                <w:bottom w:val="none" w:sz="0" w:space="0" w:color="auto"/>
                <w:right w:val="none" w:sz="0" w:space="0" w:color="auto"/>
              </w:divBdr>
            </w:div>
            <w:div w:id="402139010">
              <w:marLeft w:val="0"/>
              <w:marRight w:val="0"/>
              <w:marTop w:val="0"/>
              <w:marBottom w:val="0"/>
              <w:divBdr>
                <w:top w:val="none" w:sz="0" w:space="0" w:color="auto"/>
                <w:left w:val="none" w:sz="0" w:space="0" w:color="auto"/>
                <w:bottom w:val="none" w:sz="0" w:space="0" w:color="auto"/>
                <w:right w:val="none" w:sz="0" w:space="0" w:color="auto"/>
              </w:divBdr>
            </w:div>
            <w:div w:id="1191410147">
              <w:marLeft w:val="0"/>
              <w:marRight w:val="0"/>
              <w:marTop w:val="0"/>
              <w:marBottom w:val="0"/>
              <w:divBdr>
                <w:top w:val="none" w:sz="0" w:space="0" w:color="auto"/>
                <w:left w:val="none" w:sz="0" w:space="0" w:color="auto"/>
                <w:bottom w:val="none" w:sz="0" w:space="0" w:color="auto"/>
                <w:right w:val="none" w:sz="0" w:space="0" w:color="auto"/>
              </w:divBdr>
            </w:div>
            <w:div w:id="346442836">
              <w:marLeft w:val="0"/>
              <w:marRight w:val="0"/>
              <w:marTop w:val="0"/>
              <w:marBottom w:val="0"/>
              <w:divBdr>
                <w:top w:val="none" w:sz="0" w:space="0" w:color="auto"/>
                <w:left w:val="none" w:sz="0" w:space="0" w:color="auto"/>
                <w:bottom w:val="none" w:sz="0" w:space="0" w:color="auto"/>
                <w:right w:val="none" w:sz="0" w:space="0" w:color="auto"/>
              </w:divBdr>
            </w:div>
            <w:div w:id="1121411796">
              <w:marLeft w:val="0"/>
              <w:marRight w:val="0"/>
              <w:marTop w:val="0"/>
              <w:marBottom w:val="0"/>
              <w:divBdr>
                <w:top w:val="none" w:sz="0" w:space="0" w:color="auto"/>
                <w:left w:val="none" w:sz="0" w:space="0" w:color="auto"/>
                <w:bottom w:val="none" w:sz="0" w:space="0" w:color="auto"/>
                <w:right w:val="none" w:sz="0" w:space="0" w:color="auto"/>
              </w:divBdr>
            </w:div>
            <w:div w:id="123083346">
              <w:marLeft w:val="0"/>
              <w:marRight w:val="0"/>
              <w:marTop w:val="0"/>
              <w:marBottom w:val="0"/>
              <w:divBdr>
                <w:top w:val="none" w:sz="0" w:space="0" w:color="auto"/>
                <w:left w:val="none" w:sz="0" w:space="0" w:color="auto"/>
                <w:bottom w:val="none" w:sz="0" w:space="0" w:color="auto"/>
                <w:right w:val="none" w:sz="0" w:space="0" w:color="auto"/>
              </w:divBdr>
            </w:div>
            <w:div w:id="1145272684">
              <w:marLeft w:val="0"/>
              <w:marRight w:val="0"/>
              <w:marTop w:val="0"/>
              <w:marBottom w:val="0"/>
              <w:divBdr>
                <w:top w:val="none" w:sz="0" w:space="0" w:color="auto"/>
                <w:left w:val="none" w:sz="0" w:space="0" w:color="auto"/>
                <w:bottom w:val="none" w:sz="0" w:space="0" w:color="auto"/>
                <w:right w:val="none" w:sz="0" w:space="0" w:color="auto"/>
              </w:divBdr>
            </w:div>
            <w:div w:id="1467430397">
              <w:marLeft w:val="0"/>
              <w:marRight w:val="0"/>
              <w:marTop w:val="0"/>
              <w:marBottom w:val="0"/>
              <w:divBdr>
                <w:top w:val="none" w:sz="0" w:space="0" w:color="auto"/>
                <w:left w:val="none" w:sz="0" w:space="0" w:color="auto"/>
                <w:bottom w:val="none" w:sz="0" w:space="0" w:color="auto"/>
                <w:right w:val="none" w:sz="0" w:space="0" w:color="auto"/>
              </w:divBdr>
            </w:div>
            <w:div w:id="1273711723">
              <w:marLeft w:val="0"/>
              <w:marRight w:val="0"/>
              <w:marTop w:val="0"/>
              <w:marBottom w:val="0"/>
              <w:divBdr>
                <w:top w:val="none" w:sz="0" w:space="0" w:color="auto"/>
                <w:left w:val="none" w:sz="0" w:space="0" w:color="auto"/>
                <w:bottom w:val="none" w:sz="0" w:space="0" w:color="auto"/>
                <w:right w:val="none" w:sz="0" w:space="0" w:color="auto"/>
              </w:divBdr>
            </w:div>
            <w:div w:id="1034235456">
              <w:marLeft w:val="0"/>
              <w:marRight w:val="0"/>
              <w:marTop w:val="0"/>
              <w:marBottom w:val="0"/>
              <w:divBdr>
                <w:top w:val="none" w:sz="0" w:space="0" w:color="auto"/>
                <w:left w:val="none" w:sz="0" w:space="0" w:color="auto"/>
                <w:bottom w:val="none" w:sz="0" w:space="0" w:color="auto"/>
                <w:right w:val="none" w:sz="0" w:space="0" w:color="auto"/>
              </w:divBdr>
            </w:div>
            <w:div w:id="1474372532">
              <w:marLeft w:val="0"/>
              <w:marRight w:val="0"/>
              <w:marTop w:val="0"/>
              <w:marBottom w:val="0"/>
              <w:divBdr>
                <w:top w:val="none" w:sz="0" w:space="0" w:color="auto"/>
                <w:left w:val="none" w:sz="0" w:space="0" w:color="auto"/>
                <w:bottom w:val="none" w:sz="0" w:space="0" w:color="auto"/>
                <w:right w:val="none" w:sz="0" w:space="0" w:color="auto"/>
              </w:divBdr>
            </w:div>
            <w:div w:id="1199052183">
              <w:marLeft w:val="0"/>
              <w:marRight w:val="0"/>
              <w:marTop w:val="0"/>
              <w:marBottom w:val="0"/>
              <w:divBdr>
                <w:top w:val="none" w:sz="0" w:space="0" w:color="auto"/>
                <w:left w:val="none" w:sz="0" w:space="0" w:color="auto"/>
                <w:bottom w:val="none" w:sz="0" w:space="0" w:color="auto"/>
                <w:right w:val="none" w:sz="0" w:space="0" w:color="auto"/>
              </w:divBdr>
            </w:div>
            <w:div w:id="1550990589">
              <w:marLeft w:val="0"/>
              <w:marRight w:val="0"/>
              <w:marTop w:val="0"/>
              <w:marBottom w:val="0"/>
              <w:divBdr>
                <w:top w:val="none" w:sz="0" w:space="0" w:color="auto"/>
                <w:left w:val="none" w:sz="0" w:space="0" w:color="auto"/>
                <w:bottom w:val="none" w:sz="0" w:space="0" w:color="auto"/>
                <w:right w:val="none" w:sz="0" w:space="0" w:color="auto"/>
              </w:divBdr>
            </w:div>
            <w:div w:id="1320964150">
              <w:marLeft w:val="0"/>
              <w:marRight w:val="0"/>
              <w:marTop w:val="0"/>
              <w:marBottom w:val="0"/>
              <w:divBdr>
                <w:top w:val="none" w:sz="0" w:space="0" w:color="auto"/>
                <w:left w:val="none" w:sz="0" w:space="0" w:color="auto"/>
                <w:bottom w:val="none" w:sz="0" w:space="0" w:color="auto"/>
                <w:right w:val="none" w:sz="0" w:space="0" w:color="auto"/>
              </w:divBdr>
            </w:div>
            <w:div w:id="1129283177">
              <w:marLeft w:val="0"/>
              <w:marRight w:val="0"/>
              <w:marTop w:val="0"/>
              <w:marBottom w:val="0"/>
              <w:divBdr>
                <w:top w:val="none" w:sz="0" w:space="0" w:color="auto"/>
                <w:left w:val="none" w:sz="0" w:space="0" w:color="auto"/>
                <w:bottom w:val="none" w:sz="0" w:space="0" w:color="auto"/>
                <w:right w:val="none" w:sz="0" w:space="0" w:color="auto"/>
              </w:divBdr>
            </w:div>
            <w:div w:id="979115742">
              <w:marLeft w:val="0"/>
              <w:marRight w:val="0"/>
              <w:marTop w:val="0"/>
              <w:marBottom w:val="0"/>
              <w:divBdr>
                <w:top w:val="none" w:sz="0" w:space="0" w:color="auto"/>
                <w:left w:val="none" w:sz="0" w:space="0" w:color="auto"/>
                <w:bottom w:val="none" w:sz="0" w:space="0" w:color="auto"/>
                <w:right w:val="none" w:sz="0" w:space="0" w:color="auto"/>
              </w:divBdr>
            </w:div>
            <w:div w:id="1098210998">
              <w:marLeft w:val="0"/>
              <w:marRight w:val="0"/>
              <w:marTop w:val="0"/>
              <w:marBottom w:val="0"/>
              <w:divBdr>
                <w:top w:val="none" w:sz="0" w:space="0" w:color="auto"/>
                <w:left w:val="none" w:sz="0" w:space="0" w:color="auto"/>
                <w:bottom w:val="none" w:sz="0" w:space="0" w:color="auto"/>
                <w:right w:val="none" w:sz="0" w:space="0" w:color="auto"/>
              </w:divBdr>
            </w:div>
            <w:div w:id="2146699358">
              <w:marLeft w:val="0"/>
              <w:marRight w:val="0"/>
              <w:marTop w:val="0"/>
              <w:marBottom w:val="0"/>
              <w:divBdr>
                <w:top w:val="none" w:sz="0" w:space="0" w:color="auto"/>
                <w:left w:val="none" w:sz="0" w:space="0" w:color="auto"/>
                <w:bottom w:val="none" w:sz="0" w:space="0" w:color="auto"/>
                <w:right w:val="none" w:sz="0" w:space="0" w:color="auto"/>
              </w:divBdr>
            </w:div>
            <w:div w:id="298149287">
              <w:marLeft w:val="0"/>
              <w:marRight w:val="0"/>
              <w:marTop w:val="0"/>
              <w:marBottom w:val="0"/>
              <w:divBdr>
                <w:top w:val="none" w:sz="0" w:space="0" w:color="auto"/>
                <w:left w:val="none" w:sz="0" w:space="0" w:color="auto"/>
                <w:bottom w:val="none" w:sz="0" w:space="0" w:color="auto"/>
                <w:right w:val="none" w:sz="0" w:space="0" w:color="auto"/>
              </w:divBdr>
            </w:div>
            <w:div w:id="1307081485">
              <w:marLeft w:val="0"/>
              <w:marRight w:val="0"/>
              <w:marTop w:val="0"/>
              <w:marBottom w:val="0"/>
              <w:divBdr>
                <w:top w:val="none" w:sz="0" w:space="0" w:color="auto"/>
                <w:left w:val="none" w:sz="0" w:space="0" w:color="auto"/>
                <w:bottom w:val="none" w:sz="0" w:space="0" w:color="auto"/>
                <w:right w:val="none" w:sz="0" w:space="0" w:color="auto"/>
              </w:divBdr>
            </w:div>
            <w:div w:id="1487437044">
              <w:marLeft w:val="0"/>
              <w:marRight w:val="0"/>
              <w:marTop w:val="0"/>
              <w:marBottom w:val="0"/>
              <w:divBdr>
                <w:top w:val="none" w:sz="0" w:space="0" w:color="auto"/>
                <w:left w:val="none" w:sz="0" w:space="0" w:color="auto"/>
                <w:bottom w:val="none" w:sz="0" w:space="0" w:color="auto"/>
                <w:right w:val="none" w:sz="0" w:space="0" w:color="auto"/>
              </w:divBdr>
            </w:div>
            <w:div w:id="1397623983">
              <w:marLeft w:val="0"/>
              <w:marRight w:val="0"/>
              <w:marTop w:val="0"/>
              <w:marBottom w:val="0"/>
              <w:divBdr>
                <w:top w:val="none" w:sz="0" w:space="0" w:color="auto"/>
                <w:left w:val="none" w:sz="0" w:space="0" w:color="auto"/>
                <w:bottom w:val="none" w:sz="0" w:space="0" w:color="auto"/>
                <w:right w:val="none" w:sz="0" w:space="0" w:color="auto"/>
              </w:divBdr>
            </w:div>
            <w:div w:id="490415386">
              <w:marLeft w:val="0"/>
              <w:marRight w:val="0"/>
              <w:marTop w:val="0"/>
              <w:marBottom w:val="0"/>
              <w:divBdr>
                <w:top w:val="none" w:sz="0" w:space="0" w:color="auto"/>
                <w:left w:val="none" w:sz="0" w:space="0" w:color="auto"/>
                <w:bottom w:val="none" w:sz="0" w:space="0" w:color="auto"/>
                <w:right w:val="none" w:sz="0" w:space="0" w:color="auto"/>
              </w:divBdr>
            </w:div>
            <w:div w:id="1860468245">
              <w:marLeft w:val="0"/>
              <w:marRight w:val="0"/>
              <w:marTop w:val="0"/>
              <w:marBottom w:val="0"/>
              <w:divBdr>
                <w:top w:val="none" w:sz="0" w:space="0" w:color="auto"/>
                <w:left w:val="none" w:sz="0" w:space="0" w:color="auto"/>
                <w:bottom w:val="none" w:sz="0" w:space="0" w:color="auto"/>
                <w:right w:val="none" w:sz="0" w:space="0" w:color="auto"/>
              </w:divBdr>
            </w:div>
            <w:div w:id="271786850">
              <w:marLeft w:val="0"/>
              <w:marRight w:val="0"/>
              <w:marTop w:val="0"/>
              <w:marBottom w:val="0"/>
              <w:divBdr>
                <w:top w:val="none" w:sz="0" w:space="0" w:color="auto"/>
                <w:left w:val="none" w:sz="0" w:space="0" w:color="auto"/>
                <w:bottom w:val="none" w:sz="0" w:space="0" w:color="auto"/>
                <w:right w:val="none" w:sz="0" w:space="0" w:color="auto"/>
              </w:divBdr>
            </w:div>
            <w:div w:id="1835101291">
              <w:marLeft w:val="0"/>
              <w:marRight w:val="0"/>
              <w:marTop w:val="0"/>
              <w:marBottom w:val="0"/>
              <w:divBdr>
                <w:top w:val="none" w:sz="0" w:space="0" w:color="auto"/>
                <w:left w:val="none" w:sz="0" w:space="0" w:color="auto"/>
                <w:bottom w:val="none" w:sz="0" w:space="0" w:color="auto"/>
                <w:right w:val="none" w:sz="0" w:space="0" w:color="auto"/>
              </w:divBdr>
            </w:div>
            <w:div w:id="1952324255">
              <w:marLeft w:val="0"/>
              <w:marRight w:val="0"/>
              <w:marTop w:val="0"/>
              <w:marBottom w:val="0"/>
              <w:divBdr>
                <w:top w:val="none" w:sz="0" w:space="0" w:color="auto"/>
                <w:left w:val="none" w:sz="0" w:space="0" w:color="auto"/>
                <w:bottom w:val="none" w:sz="0" w:space="0" w:color="auto"/>
                <w:right w:val="none" w:sz="0" w:space="0" w:color="auto"/>
              </w:divBdr>
            </w:div>
            <w:div w:id="1225415400">
              <w:marLeft w:val="0"/>
              <w:marRight w:val="0"/>
              <w:marTop w:val="0"/>
              <w:marBottom w:val="0"/>
              <w:divBdr>
                <w:top w:val="none" w:sz="0" w:space="0" w:color="auto"/>
                <w:left w:val="none" w:sz="0" w:space="0" w:color="auto"/>
                <w:bottom w:val="none" w:sz="0" w:space="0" w:color="auto"/>
                <w:right w:val="none" w:sz="0" w:space="0" w:color="auto"/>
              </w:divBdr>
            </w:div>
            <w:div w:id="358899293">
              <w:marLeft w:val="0"/>
              <w:marRight w:val="0"/>
              <w:marTop w:val="0"/>
              <w:marBottom w:val="0"/>
              <w:divBdr>
                <w:top w:val="none" w:sz="0" w:space="0" w:color="auto"/>
                <w:left w:val="none" w:sz="0" w:space="0" w:color="auto"/>
                <w:bottom w:val="none" w:sz="0" w:space="0" w:color="auto"/>
                <w:right w:val="none" w:sz="0" w:space="0" w:color="auto"/>
              </w:divBdr>
            </w:div>
            <w:div w:id="880287961">
              <w:marLeft w:val="0"/>
              <w:marRight w:val="0"/>
              <w:marTop w:val="0"/>
              <w:marBottom w:val="0"/>
              <w:divBdr>
                <w:top w:val="none" w:sz="0" w:space="0" w:color="auto"/>
                <w:left w:val="none" w:sz="0" w:space="0" w:color="auto"/>
                <w:bottom w:val="none" w:sz="0" w:space="0" w:color="auto"/>
                <w:right w:val="none" w:sz="0" w:space="0" w:color="auto"/>
              </w:divBdr>
            </w:div>
            <w:div w:id="1051423579">
              <w:marLeft w:val="0"/>
              <w:marRight w:val="0"/>
              <w:marTop w:val="0"/>
              <w:marBottom w:val="0"/>
              <w:divBdr>
                <w:top w:val="none" w:sz="0" w:space="0" w:color="auto"/>
                <w:left w:val="none" w:sz="0" w:space="0" w:color="auto"/>
                <w:bottom w:val="none" w:sz="0" w:space="0" w:color="auto"/>
                <w:right w:val="none" w:sz="0" w:space="0" w:color="auto"/>
              </w:divBdr>
            </w:div>
            <w:div w:id="175576951">
              <w:marLeft w:val="0"/>
              <w:marRight w:val="0"/>
              <w:marTop w:val="0"/>
              <w:marBottom w:val="0"/>
              <w:divBdr>
                <w:top w:val="none" w:sz="0" w:space="0" w:color="auto"/>
                <w:left w:val="none" w:sz="0" w:space="0" w:color="auto"/>
                <w:bottom w:val="none" w:sz="0" w:space="0" w:color="auto"/>
                <w:right w:val="none" w:sz="0" w:space="0" w:color="auto"/>
              </w:divBdr>
            </w:div>
            <w:div w:id="1128084994">
              <w:marLeft w:val="0"/>
              <w:marRight w:val="0"/>
              <w:marTop w:val="0"/>
              <w:marBottom w:val="0"/>
              <w:divBdr>
                <w:top w:val="none" w:sz="0" w:space="0" w:color="auto"/>
                <w:left w:val="none" w:sz="0" w:space="0" w:color="auto"/>
                <w:bottom w:val="none" w:sz="0" w:space="0" w:color="auto"/>
                <w:right w:val="none" w:sz="0" w:space="0" w:color="auto"/>
              </w:divBdr>
            </w:div>
            <w:div w:id="20784248">
              <w:marLeft w:val="0"/>
              <w:marRight w:val="0"/>
              <w:marTop w:val="0"/>
              <w:marBottom w:val="0"/>
              <w:divBdr>
                <w:top w:val="none" w:sz="0" w:space="0" w:color="auto"/>
                <w:left w:val="none" w:sz="0" w:space="0" w:color="auto"/>
                <w:bottom w:val="none" w:sz="0" w:space="0" w:color="auto"/>
                <w:right w:val="none" w:sz="0" w:space="0" w:color="auto"/>
              </w:divBdr>
            </w:div>
            <w:div w:id="376242825">
              <w:marLeft w:val="0"/>
              <w:marRight w:val="0"/>
              <w:marTop w:val="0"/>
              <w:marBottom w:val="0"/>
              <w:divBdr>
                <w:top w:val="none" w:sz="0" w:space="0" w:color="auto"/>
                <w:left w:val="none" w:sz="0" w:space="0" w:color="auto"/>
                <w:bottom w:val="none" w:sz="0" w:space="0" w:color="auto"/>
                <w:right w:val="none" w:sz="0" w:space="0" w:color="auto"/>
              </w:divBdr>
            </w:div>
            <w:div w:id="1486319683">
              <w:marLeft w:val="0"/>
              <w:marRight w:val="0"/>
              <w:marTop w:val="0"/>
              <w:marBottom w:val="0"/>
              <w:divBdr>
                <w:top w:val="none" w:sz="0" w:space="0" w:color="auto"/>
                <w:left w:val="none" w:sz="0" w:space="0" w:color="auto"/>
                <w:bottom w:val="none" w:sz="0" w:space="0" w:color="auto"/>
                <w:right w:val="none" w:sz="0" w:space="0" w:color="auto"/>
              </w:divBdr>
            </w:div>
            <w:div w:id="1650010922">
              <w:marLeft w:val="0"/>
              <w:marRight w:val="0"/>
              <w:marTop w:val="0"/>
              <w:marBottom w:val="0"/>
              <w:divBdr>
                <w:top w:val="none" w:sz="0" w:space="0" w:color="auto"/>
                <w:left w:val="none" w:sz="0" w:space="0" w:color="auto"/>
                <w:bottom w:val="none" w:sz="0" w:space="0" w:color="auto"/>
                <w:right w:val="none" w:sz="0" w:space="0" w:color="auto"/>
              </w:divBdr>
            </w:div>
            <w:div w:id="2031947149">
              <w:marLeft w:val="0"/>
              <w:marRight w:val="0"/>
              <w:marTop w:val="0"/>
              <w:marBottom w:val="0"/>
              <w:divBdr>
                <w:top w:val="none" w:sz="0" w:space="0" w:color="auto"/>
                <w:left w:val="none" w:sz="0" w:space="0" w:color="auto"/>
                <w:bottom w:val="none" w:sz="0" w:space="0" w:color="auto"/>
                <w:right w:val="none" w:sz="0" w:space="0" w:color="auto"/>
              </w:divBdr>
            </w:div>
            <w:div w:id="1730765009">
              <w:marLeft w:val="0"/>
              <w:marRight w:val="0"/>
              <w:marTop w:val="0"/>
              <w:marBottom w:val="0"/>
              <w:divBdr>
                <w:top w:val="none" w:sz="0" w:space="0" w:color="auto"/>
                <w:left w:val="none" w:sz="0" w:space="0" w:color="auto"/>
                <w:bottom w:val="none" w:sz="0" w:space="0" w:color="auto"/>
                <w:right w:val="none" w:sz="0" w:space="0" w:color="auto"/>
              </w:divBdr>
            </w:div>
            <w:div w:id="1265841826">
              <w:marLeft w:val="0"/>
              <w:marRight w:val="0"/>
              <w:marTop w:val="0"/>
              <w:marBottom w:val="0"/>
              <w:divBdr>
                <w:top w:val="none" w:sz="0" w:space="0" w:color="auto"/>
                <w:left w:val="none" w:sz="0" w:space="0" w:color="auto"/>
                <w:bottom w:val="none" w:sz="0" w:space="0" w:color="auto"/>
                <w:right w:val="none" w:sz="0" w:space="0" w:color="auto"/>
              </w:divBdr>
            </w:div>
            <w:div w:id="1824739514">
              <w:marLeft w:val="0"/>
              <w:marRight w:val="0"/>
              <w:marTop w:val="0"/>
              <w:marBottom w:val="0"/>
              <w:divBdr>
                <w:top w:val="none" w:sz="0" w:space="0" w:color="auto"/>
                <w:left w:val="none" w:sz="0" w:space="0" w:color="auto"/>
                <w:bottom w:val="none" w:sz="0" w:space="0" w:color="auto"/>
                <w:right w:val="none" w:sz="0" w:space="0" w:color="auto"/>
              </w:divBdr>
            </w:div>
            <w:div w:id="385957228">
              <w:marLeft w:val="0"/>
              <w:marRight w:val="0"/>
              <w:marTop w:val="0"/>
              <w:marBottom w:val="0"/>
              <w:divBdr>
                <w:top w:val="none" w:sz="0" w:space="0" w:color="auto"/>
                <w:left w:val="none" w:sz="0" w:space="0" w:color="auto"/>
                <w:bottom w:val="none" w:sz="0" w:space="0" w:color="auto"/>
                <w:right w:val="none" w:sz="0" w:space="0" w:color="auto"/>
              </w:divBdr>
            </w:div>
            <w:div w:id="1755661697">
              <w:marLeft w:val="0"/>
              <w:marRight w:val="0"/>
              <w:marTop w:val="0"/>
              <w:marBottom w:val="0"/>
              <w:divBdr>
                <w:top w:val="none" w:sz="0" w:space="0" w:color="auto"/>
                <w:left w:val="none" w:sz="0" w:space="0" w:color="auto"/>
                <w:bottom w:val="none" w:sz="0" w:space="0" w:color="auto"/>
                <w:right w:val="none" w:sz="0" w:space="0" w:color="auto"/>
              </w:divBdr>
            </w:div>
            <w:div w:id="112792248">
              <w:marLeft w:val="0"/>
              <w:marRight w:val="0"/>
              <w:marTop w:val="0"/>
              <w:marBottom w:val="0"/>
              <w:divBdr>
                <w:top w:val="none" w:sz="0" w:space="0" w:color="auto"/>
                <w:left w:val="none" w:sz="0" w:space="0" w:color="auto"/>
                <w:bottom w:val="none" w:sz="0" w:space="0" w:color="auto"/>
                <w:right w:val="none" w:sz="0" w:space="0" w:color="auto"/>
              </w:divBdr>
            </w:div>
            <w:div w:id="820118618">
              <w:marLeft w:val="0"/>
              <w:marRight w:val="0"/>
              <w:marTop w:val="0"/>
              <w:marBottom w:val="0"/>
              <w:divBdr>
                <w:top w:val="none" w:sz="0" w:space="0" w:color="auto"/>
                <w:left w:val="none" w:sz="0" w:space="0" w:color="auto"/>
                <w:bottom w:val="none" w:sz="0" w:space="0" w:color="auto"/>
                <w:right w:val="none" w:sz="0" w:space="0" w:color="auto"/>
              </w:divBdr>
            </w:div>
            <w:div w:id="68816989">
              <w:marLeft w:val="0"/>
              <w:marRight w:val="0"/>
              <w:marTop w:val="0"/>
              <w:marBottom w:val="0"/>
              <w:divBdr>
                <w:top w:val="none" w:sz="0" w:space="0" w:color="auto"/>
                <w:left w:val="none" w:sz="0" w:space="0" w:color="auto"/>
                <w:bottom w:val="none" w:sz="0" w:space="0" w:color="auto"/>
                <w:right w:val="none" w:sz="0" w:space="0" w:color="auto"/>
              </w:divBdr>
            </w:div>
            <w:div w:id="965349581">
              <w:marLeft w:val="0"/>
              <w:marRight w:val="0"/>
              <w:marTop w:val="0"/>
              <w:marBottom w:val="0"/>
              <w:divBdr>
                <w:top w:val="none" w:sz="0" w:space="0" w:color="auto"/>
                <w:left w:val="none" w:sz="0" w:space="0" w:color="auto"/>
                <w:bottom w:val="none" w:sz="0" w:space="0" w:color="auto"/>
                <w:right w:val="none" w:sz="0" w:space="0" w:color="auto"/>
              </w:divBdr>
            </w:div>
            <w:div w:id="537594203">
              <w:marLeft w:val="0"/>
              <w:marRight w:val="0"/>
              <w:marTop w:val="0"/>
              <w:marBottom w:val="0"/>
              <w:divBdr>
                <w:top w:val="none" w:sz="0" w:space="0" w:color="auto"/>
                <w:left w:val="none" w:sz="0" w:space="0" w:color="auto"/>
                <w:bottom w:val="none" w:sz="0" w:space="0" w:color="auto"/>
                <w:right w:val="none" w:sz="0" w:space="0" w:color="auto"/>
              </w:divBdr>
            </w:div>
            <w:div w:id="1659772523">
              <w:marLeft w:val="0"/>
              <w:marRight w:val="0"/>
              <w:marTop w:val="0"/>
              <w:marBottom w:val="0"/>
              <w:divBdr>
                <w:top w:val="none" w:sz="0" w:space="0" w:color="auto"/>
                <w:left w:val="none" w:sz="0" w:space="0" w:color="auto"/>
                <w:bottom w:val="none" w:sz="0" w:space="0" w:color="auto"/>
                <w:right w:val="none" w:sz="0" w:space="0" w:color="auto"/>
              </w:divBdr>
            </w:div>
            <w:div w:id="26221841">
              <w:marLeft w:val="0"/>
              <w:marRight w:val="0"/>
              <w:marTop w:val="0"/>
              <w:marBottom w:val="0"/>
              <w:divBdr>
                <w:top w:val="none" w:sz="0" w:space="0" w:color="auto"/>
                <w:left w:val="none" w:sz="0" w:space="0" w:color="auto"/>
                <w:bottom w:val="none" w:sz="0" w:space="0" w:color="auto"/>
                <w:right w:val="none" w:sz="0" w:space="0" w:color="auto"/>
              </w:divBdr>
            </w:div>
            <w:div w:id="481775788">
              <w:marLeft w:val="0"/>
              <w:marRight w:val="0"/>
              <w:marTop w:val="0"/>
              <w:marBottom w:val="0"/>
              <w:divBdr>
                <w:top w:val="none" w:sz="0" w:space="0" w:color="auto"/>
                <w:left w:val="none" w:sz="0" w:space="0" w:color="auto"/>
                <w:bottom w:val="none" w:sz="0" w:space="0" w:color="auto"/>
                <w:right w:val="none" w:sz="0" w:space="0" w:color="auto"/>
              </w:divBdr>
            </w:div>
            <w:div w:id="42605208">
              <w:marLeft w:val="0"/>
              <w:marRight w:val="0"/>
              <w:marTop w:val="0"/>
              <w:marBottom w:val="0"/>
              <w:divBdr>
                <w:top w:val="none" w:sz="0" w:space="0" w:color="auto"/>
                <w:left w:val="none" w:sz="0" w:space="0" w:color="auto"/>
                <w:bottom w:val="none" w:sz="0" w:space="0" w:color="auto"/>
                <w:right w:val="none" w:sz="0" w:space="0" w:color="auto"/>
              </w:divBdr>
            </w:div>
            <w:div w:id="1326668296">
              <w:marLeft w:val="0"/>
              <w:marRight w:val="0"/>
              <w:marTop w:val="0"/>
              <w:marBottom w:val="0"/>
              <w:divBdr>
                <w:top w:val="none" w:sz="0" w:space="0" w:color="auto"/>
                <w:left w:val="none" w:sz="0" w:space="0" w:color="auto"/>
                <w:bottom w:val="none" w:sz="0" w:space="0" w:color="auto"/>
                <w:right w:val="none" w:sz="0" w:space="0" w:color="auto"/>
              </w:divBdr>
            </w:div>
            <w:div w:id="307170293">
              <w:marLeft w:val="0"/>
              <w:marRight w:val="0"/>
              <w:marTop w:val="0"/>
              <w:marBottom w:val="0"/>
              <w:divBdr>
                <w:top w:val="none" w:sz="0" w:space="0" w:color="auto"/>
                <w:left w:val="none" w:sz="0" w:space="0" w:color="auto"/>
                <w:bottom w:val="none" w:sz="0" w:space="0" w:color="auto"/>
                <w:right w:val="none" w:sz="0" w:space="0" w:color="auto"/>
              </w:divBdr>
            </w:div>
            <w:div w:id="1059130720">
              <w:marLeft w:val="0"/>
              <w:marRight w:val="0"/>
              <w:marTop w:val="0"/>
              <w:marBottom w:val="0"/>
              <w:divBdr>
                <w:top w:val="none" w:sz="0" w:space="0" w:color="auto"/>
                <w:left w:val="none" w:sz="0" w:space="0" w:color="auto"/>
                <w:bottom w:val="none" w:sz="0" w:space="0" w:color="auto"/>
                <w:right w:val="none" w:sz="0" w:space="0" w:color="auto"/>
              </w:divBdr>
            </w:div>
            <w:div w:id="928269401">
              <w:marLeft w:val="0"/>
              <w:marRight w:val="0"/>
              <w:marTop w:val="0"/>
              <w:marBottom w:val="0"/>
              <w:divBdr>
                <w:top w:val="none" w:sz="0" w:space="0" w:color="auto"/>
                <w:left w:val="none" w:sz="0" w:space="0" w:color="auto"/>
                <w:bottom w:val="none" w:sz="0" w:space="0" w:color="auto"/>
                <w:right w:val="none" w:sz="0" w:space="0" w:color="auto"/>
              </w:divBdr>
            </w:div>
            <w:div w:id="395781440">
              <w:marLeft w:val="0"/>
              <w:marRight w:val="0"/>
              <w:marTop w:val="0"/>
              <w:marBottom w:val="0"/>
              <w:divBdr>
                <w:top w:val="none" w:sz="0" w:space="0" w:color="auto"/>
                <w:left w:val="none" w:sz="0" w:space="0" w:color="auto"/>
                <w:bottom w:val="none" w:sz="0" w:space="0" w:color="auto"/>
                <w:right w:val="none" w:sz="0" w:space="0" w:color="auto"/>
              </w:divBdr>
            </w:div>
            <w:div w:id="645008519">
              <w:marLeft w:val="0"/>
              <w:marRight w:val="0"/>
              <w:marTop w:val="0"/>
              <w:marBottom w:val="0"/>
              <w:divBdr>
                <w:top w:val="none" w:sz="0" w:space="0" w:color="auto"/>
                <w:left w:val="none" w:sz="0" w:space="0" w:color="auto"/>
                <w:bottom w:val="none" w:sz="0" w:space="0" w:color="auto"/>
                <w:right w:val="none" w:sz="0" w:space="0" w:color="auto"/>
              </w:divBdr>
            </w:div>
            <w:div w:id="794713401">
              <w:marLeft w:val="0"/>
              <w:marRight w:val="0"/>
              <w:marTop w:val="0"/>
              <w:marBottom w:val="0"/>
              <w:divBdr>
                <w:top w:val="none" w:sz="0" w:space="0" w:color="auto"/>
                <w:left w:val="none" w:sz="0" w:space="0" w:color="auto"/>
                <w:bottom w:val="none" w:sz="0" w:space="0" w:color="auto"/>
                <w:right w:val="none" w:sz="0" w:space="0" w:color="auto"/>
              </w:divBdr>
            </w:div>
            <w:div w:id="2087725593">
              <w:marLeft w:val="0"/>
              <w:marRight w:val="0"/>
              <w:marTop w:val="0"/>
              <w:marBottom w:val="0"/>
              <w:divBdr>
                <w:top w:val="none" w:sz="0" w:space="0" w:color="auto"/>
                <w:left w:val="none" w:sz="0" w:space="0" w:color="auto"/>
                <w:bottom w:val="none" w:sz="0" w:space="0" w:color="auto"/>
                <w:right w:val="none" w:sz="0" w:space="0" w:color="auto"/>
              </w:divBdr>
            </w:div>
            <w:div w:id="103036685">
              <w:marLeft w:val="0"/>
              <w:marRight w:val="0"/>
              <w:marTop w:val="0"/>
              <w:marBottom w:val="0"/>
              <w:divBdr>
                <w:top w:val="none" w:sz="0" w:space="0" w:color="auto"/>
                <w:left w:val="none" w:sz="0" w:space="0" w:color="auto"/>
                <w:bottom w:val="none" w:sz="0" w:space="0" w:color="auto"/>
                <w:right w:val="none" w:sz="0" w:space="0" w:color="auto"/>
              </w:divBdr>
            </w:div>
            <w:div w:id="189071992">
              <w:marLeft w:val="0"/>
              <w:marRight w:val="0"/>
              <w:marTop w:val="0"/>
              <w:marBottom w:val="0"/>
              <w:divBdr>
                <w:top w:val="none" w:sz="0" w:space="0" w:color="auto"/>
                <w:left w:val="none" w:sz="0" w:space="0" w:color="auto"/>
                <w:bottom w:val="none" w:sz="0" w:space="0" w:color="auto"/>
                <w:right w:val="none" w:sz="0" w:space="0" w:color="auto"/>
              </w:divBdr>
            </w:div>
            <w:div w:id="819617384">
              <w:marLeft w:val="0"/>
              <w:marRight w:val="0"/>
              <w:marTop w:val="0"/>
              <w:marBottom w:val="0"/>
              <w:divBdr>
                <w:top w:val="none" w:sz="0" w:space="0" w:color="auto"/>
                <w:left w:val="none" w:sz="0" w:space="0" w:color="auto"/>
                <w:bottom w:val="none" w:sz="0" w:space="0" w:color="auto"/>
                <w:right w:val="none" w:sz="0" w:space="0" w:color="auto"/>
              </w:divBdr>
            </w:div>
            <w:div w:id="1895578718">
              <w:marLeft w:val="0"/>
              <w:marRight w:val="0"/>
              <w:marTop w:val="0"/>
              <w:marBottom w:val="0"/>
              <w:divBdr>
                <w:top w:val="none" w:sz="0" w:space="0" w:color="auto"/>
                <w:left w:val="none" w:sz="0" w:space="0" w:color="auto"/>
                <w:bottom w:val="none" w:sz="0" w:space="0" w:color="auto"/>
                <w:right w:val="none" w:sz="0" w:space="0" w:color="auto"/>
              </w:divBdr>
            </w:div>
            <w:div w:id="203954724">
              <w:marLeft w:val="0"/>
              <w:marRight w:val="0"/>
              <w:marTop w:val="0"/>
              <w:marBottom w:val="0"/>
              <w:divBdr>
                <w:top w:val="none" w:sz="0" w:space="0" w:color="auto"/>
                <w:left w:val="none" w:sz="0" w:space="0" w:color="auto"/>
                <w:bottom w:val="none" w:sz="0" w:space="0" w:color="auto"/>
                <w:right w:val="none" w:sz="0" w:space="0" w:color="auto"/>
              </w:divBdr>
            </w:div>
            <w:div w:id="1999650294">
              <w:marLeft w:val="0"/>
              <w:marRight w:val="0"/>
              <w:marTop w:val="0"/>
              <w:marBottom w:val="0"/>
              <w:divBdr>
                <w:top w:val="none" w:sz="0" w:space="0" w:color="auto"/>
                <w:left w:val="none" w:sz="0" w:space="0" w:color="auto"/>
                <w:bottom w:val="none" w:sz="0" w:space="0" w:color="auto"/>
                <w:right w:val="none" w:sz="0" w:space="0" w:color="auto"/>
              </w:divBdr>
            </w:div>
            <w:div w:id="398596238">
              <w:marLeft w:val="0"/>
              <w:marRight w:val="0"/>
              <w:marTop w:val="0"/>
              <w:marBottom w:val="0"/>
              <w:divBdr>
                <w:top w:val="none" w:sz="0" w:space="0" w:color="auto"/>
                <w:left w:val="none" w:sz="0" w:space="0" w:color="auto"/>
                <w:bottom w:val="none" w:sz="0" w:space="0" w:color="auto"/>
                <w:right w:val="none" w:sz="0" w:space="0" w:color="auto"/>
              </w:divBdr>
            </w:div>
            <w:div w:id="304162028">
              <w:marLeft w:val="0"/>
              <w:marRight w:val="0"/>
              <w:marTop w:val="0"/>
              <w:marBottom w:val="0"/>
              <w:divBdr>
                <w:top w:val="none" w:sz="0" w:space="0" w:color="auto"/>
                <w:left w:val="none" w:sz="0" w:space="0" w:color="auto"/>
                <w:bottom w:val="none" w:sz="0" w:space="0" w:color="auto"/>
                <w:right w:val="none" w:sz="0" w:space="0" w:color="auto"/>
              </w:divBdr>
            </w:div>
            <w:div w:id="2011905270">
              <w:marLeft w:val="0"/>
              <w:marRight w:val="0"/>
              <w:marTop w:val="0"/>
              <w:marBottom w:val="0"/>
              <w:divBdr>
                <w:top w:val="none" w:sz="0" w:space="0" w:color="auto"/>
                <w:left w:val="none" w:sz="0" w:space="0" w:color="auto"/>
                <w:bottom w:val="none" w:sz="0" w:space="0" w:color="auto"/>
                <w:right w:val="none" w:sz="0" w:space="0" w:color="auto"/>
              </w:divBdr>
            </w:div>
            <w:div w:id="981159543">
              <w:marLeft w:val="0"/>
              <w:marRight w:val="0"/>
              <w:marTop w:val="0"/>
              <w:marBottom w:val="0"/>
              <w:divBdr>
                <w:top w:val="none" w:sz="0" w:space="0" w:color="auto"/>
                <w:left w:val="none" w:sz="0" w:space="0" w:color="auto"/>
                <w:bottom w:val="none" w:sz="0" w:space="0" w:color="auto"/>
                <w:right w:val="none" w:sz="0" w:space="0" w:color="auto"/>
              </w:divBdr>
            </w:div>
            <w:div w:id="1026323669">
              <w:marLeft w:val="0"/>
              <w:marRight w:val="0"/>
              <w:marTop w:val="0"/>
              <w:marBottom w:val="0"/>
              <w:divBdr>
                <w:top w:val="none" w:sz="0" w:space="0" w:color="auto"/>
                <w:left w:val="none" w:sz="0" w:space="0" w:color="auto"/>
                <w:bottom w:val="none" w:sz="0" w:space="0" w:color="auto"/>
                <w:right w:val="none" w:sz="0" w:space="0" w:color="auto"/>
              </w:divBdr>
            </w:div>
            <w:div w:id="1206219382">
              <w:marLeft w:val="0"/>
              <w:marRight w:val="0"/>
              <w:marTop w:val="0"/>
              <w:marBottom w:val="0"/>
              <w:divBdr>
                <w:top w:val="none" w:sz="0" w:space="0" w:color="auto"/>
                <w:left w:val="none" w:sz="0" w:space="0" w:color="auto"/>
                <w:bottom w:val="none" w:sz="0" w:space="0" w:color="auto"/>
                <w:right w:val="none" w:sz="0" w:space="0" w:color="auto"/>
              </w:divBdr>
            </w:div>
            <w:div w:id="1364087630">
              <w:marLeft w:val="0"/>
              <w:marRight w:val="0"/>
              <w:marTop w:val="0"/>
              <w:marBottom w:val="0"/>
              <w:divBdr>
                <w:top w:val="none" w:sz="0" w:space="0" w:color="auto"/>
                <w:left w:val="none" w:sz="0" w:space="0" w:color="auto"/>
                <w:bottom w:val="none" w:sz="0" w:space="0" w:color="auto"/>
                <w:right w:val="none" w:sz="0" w:space="0" w:color="auto"/>
              </w:divBdr>
            </w:div>
            <w:div w:id="1831940788">
              <w:marLeft w:val="0"/>
              <w:marRight w:val="0"/>
              <w:marTop w:val="0"/>
              <w:marBottom w:val="0"/>
              <w:divBdr>
                <w:top w:val="none" w:sz="0" w:space="0" w:color="auto"/>
                <w:left w:val="none" w:sz="0" w:space="0" w:color="auto"/>
                <w:bottom w:val="none" w:sz="0" w:space="0" w:color="auto"/>
                <w:right w:val="none" w:sz="0" w:space="0" w:color="auto"/>
              </w:divBdr>
            </w:div>
            <w:div w:id="1088507003">
              <w:marLeft w:val="0"/>
              <w:marRight w:val="0"/>
              <w:marTop w:val="0"/>
              <w:marBottom w:val="0"/>
              <w:divBdr>
                <w:top w:val="none" w:sz="0" w:space="0" w:color="auto"/>
                <w:left w:val="none" w:sz="0" w:space="0" w:color="auto"/>
                <w:bottom w:val="none" w:sz="0" w:space="0" w:color="auto"/>
                <w:right w:val="none" w:sz="0" w:space="0" w:color="auto"/>
              </w:divBdr>
            </w:div>
            <w:div w:id="791481486">
              <w:marLeft w:val="0"/>
              <w:marRight w:val="0"/>
              <w:marTop w:val="0"/>
              <w:marBottom w:val="0"/>
              <w:divBdr>
                <w:top w:val="none" w:sz="0" w:space="0" w:color="auto"/>
                <w:left w:val="none" w:sz="0" w:space="0" w:color="auto"/>
                <w:bottom w:val="none" w:sz="0" w:space="0" w:color="auto"/>
                <w:right w:val="none" w:sz="0" w:space="0" w:color="auto"/>
              </w:divBdr>
            </w:div>
            <w:div w:id="687562660">
              <w:marLeft w:val="0"/>
              <w:marRight w:val="0"/>
              <w:marTop w:val="0"/>
              <w:marBottom w:val="0"/>
              <w:divBdr>
                <w:top w:val="none" w:sz="0" w:space="0" w:color="auto"/>
                <w:left w:val="none" w:sz="0" w:space="0" w:color="auto"/>
                <w:bottom w:val="none" w:sz="0" w:space="0" w:color="auto"/>
                <w:right w:val="none" w:sz="0" w:space="0" w:color="auto"/>
              </w:divBdr>
            </w:div>
            <w:div w:id="747582349">
              <w:marLeft w:val="0"/>
              <w:marRight w:val="0"/>
              <w:marTop w:val="0"/>
              <w:marBottom w:val="0"/>
              <w:divBdr>
                <w:top w:val="none" w:sz="0" w:space="0" w:color="auto"/>
                <w:left w:val="none" w:sz="0" w:space="0" w:color="auto"/>
                <w:bottom w:val="none" w:sz="0" w:space="0" w:color="auto"/>
                <w:right w:val="none" w:sz="0" w:space="0" w:color="auto"/>
              </w:divBdr>
            </w:div>
            <w:div w:id="1360549790">
              <w:marLeft w:val="0"/>
              <w:marRight w:val="0"/>
              <w:marTop w:val="0"/>
              <w:marBottom w:val="0"/>
              <w:divBdr>
                <w:top w:val="none" w:sz="0" w:space="0" w:color="auto"/>
                <w:left w:val="none" w:sz="0" w:space="0" w:color="auto"/>
                <w:bottom w:val="none" w:sz="0" w:space="0" w:color="auto"/>
                <w:right w:val="none" w:sz="0" w:space="0" w:color="auto"/>
              </w:divBdr>
            </w:div>
            <w:div w:id="1555042527">
              <w:marLeft w:val="0"/>
              <w:marRight w:val="0"/>
              <w:marTop w:val="0"/>
              <w:marBottom w:val="0"/>
              <w:divBdr>
                <w:top w:val="none" w:sz="0" w:space="0" w:color="auto"/>
                <w:left w:val="none" w:sz="0" w:space="0" w:color="auto"/>
                <w:bottom w:val="none" w:sz="0" w:space="0" w:color="auto"/>
                <w:right w:val="none" w:sz="0" w:space="0" w:color="auto"/>
              </w:divBdr>
            </w:div>
            <w:div w:id="1074742509">
              <w:marLeft w:val="0"/>
              <w:marRight w:val="0"/>
              <w:marTop w:val="0"/>
              <w:marBottom w:val="0"/>
              <w:divBdr>
                <w:top w:val="none" w:sz="0" w:space="0" w:color="auto"/>
                <w:left w:val="none" w:sz="0" w:space="0" w:color="auto"/>
                <w:bottom w:val="none" w:sz="0" w:space="0" w:color="auto"/>
                <w:right w:val="none" w:sz="0" w:space="0" w:color="auto"/>
              </w:divBdr>
            </w:div>
            <w:div w:id="1385789472">
              <w:marLeft w:val="0"/>
              <w:marRight w:val="0"/>
              <w:marTop w:val="0"/>
              <w:marBottom w:val="0"/>
              <w:divBdr>
                <w:top w:val="none" w:sz="0" w:space="0" w:color="auto"/>
                <w:left w:val="none" w:sz="0" w:space="0" w:color="auto"/>
                <w:bottom w:val="none" w:sz="0" w:space="0" w:color="auto"/>
                <w:right w:val="none" w:sz="0" w:space="0" w:color="auto"/>
              </w:divBdr>
            </w:div>
            <w:div w:id="487088455">
              <w:marLeft w:val="0"/>
              <w:marRight w:val="0"/>
              <w:marTop w:val="0"/>
              <w:marBottom w:val="0"/>
              <w:divBdr>
                <w:top w:val="none" w:sz="0" w:space="0" w:color="auto"/>
                <w:left w:val="none" w:sz="0" w:space="0" w:color="auto"/>
                <w:bottom w:val="none" w:sz="0" w:space="0" w:color="auto"/>
                <w:right w:val="none" w:sz="0" w:space="0" w:color="auto"/>
              </w:divBdr>
            </w:div>
            <w:div w:id="373778126">
              <w:marLeft w:val="0"/>
              <w:marRight w:val="0"/>
              <w:marTop w:val="0"/>
              <w:marBottom w:val="0"/>
              <w:divBdr>
                <w:top w:val="none" w:sz="0" w:space="0" w:color="auto"/>
                <w:left w:val="none" w:sz="0" w:space="0" w:color="auto"/>
                <w:bottom w:val="none" w:sz="0" w:space="0" w:color="auto"/>
                <w:right w:val="none" w:sz="0" w:space="0" w:color="auto"/>
              </w:divBdr>
            </w:div>
            <w:div w:id="318701811">
              <w:marLeft w:val="0"/>
              <w:marRight w:val="0"/>
              <w:marTop w:val="0"/>
              <w:marBottom w:val="0"/>
              <w:divBdr>
                <w:top w:val="none" w:sz="0" w:space="0" w:color="auto"/>
                <w:left w:val="none" w:sz="0" w:space="0" w:color="auto"/>
                <w:bottom w:val="none" w:sz="0" w:space="0" w:color="auto"/>
                <w:right w:val="none" w:sz="0" w:space="0" w:color="auto"/>
              </w:divBdr>
            </w:div>
            <w:div w:id="1806123979">
              <w:marLeft w:val="0"/>
              <w:marRight w:val="0"/>
              <w:marTop w:val="0"/>
              <w:marBottom w:val="0"/>
              <w:divBdr>
                <w:top w:val="none" w:sz="0" w:space="0" w:color="auto"/>
                <w:left w:val="none" w:sz="0" w:space="0" w:color="auto"/>
                <w:bottom w:val="none" w:sz="0" w:space="0" w:color="auto"/>
                <w:right w:val="none" w:sz="0" w:space="0" w:color="auto"/>
              </w:divBdr>
            </w:div>
            <w:div w:id="1855001148">
              <w:marLeft w:val="0"/>
              <w:marRight w:val="0"/>
              <w:marTop w:val="0"/>
              <w:marBottom w:val="0"/>
              <w:divBdr>
                <w:top w:val="none" w:sz="0" w:space="0" w:color="auto"/>
                <w:left w:val="none" w:sz="0" w:space="0" w:color="auto"/>
                <w:bottom w:val="none" w:sz="0" w:space="0" w:color="auto"/>
                <w:right w:val="none" w:sz="0" w:space="0" w:color="auto"/>
              </w:divBdr>
            </w:div>
            <w:div w:id="580018436">
              <w:marLeft w:val="0"/>
              <w:marRight w:val="0"/>
              <w:marTop w:val="0"/>
              <w:marBottom w:val="0"/>
              <w:divBdr>
                <w:top w:val="none" w:sz="0" w:space="0" w:color="auto"/>
                <w:left w:val="none" w:sz="0" w:space="0" w:color="auto"/>
                <w:bottom w:val="none" w:sz="0" w:space="0" w:color="auto"/>
                <w:right w:val="none" w:sz="0" w:space="0" w:color="auto"/>
              </w:divBdr>
            </w:div>
            <w:div w:id="186021985">
              <w:marLeft w:val="0"/>
              <w:marRight w:val="0"/>
              <w:marTop w:val="0"/>
              <w:marBottom w:val="0"/>
              <w:divBdr>
                <w:top w:val="none" w:sz="0" w:space="0" w:color="auto"/>
                <w:left w:val="none" w:sz="0" w:space="0" w:color="auto"/>
                <w:bottom w:val="none" w:sz="0" w:space="0" w:color="auto"/>
                <w:right w:val="none" w:sz="0" w:space="0" w:color="auto"/>
              </w:divBdr>
            </w:div>
            <w:div w:id="1007948647">
              <w:marLeft w:val="0"/>
              <w:marRight w:val="0"/>
              <w:marTop w:val="0"/>
              <w:marBottom w:val="0"/>
              <w:divBdr>
                <w:top w:val="none" w:sz="0" w:space="0" w:color="auto"/>
                <w:left w:val="none" w:sz="0" w:space="0" w:color="auto"/>
                <w:bottom w:val="none" w:sz="0" w:space="0" w:color="auto"/>
                <w:right w:val="none" w:sz="0" w:space="0" w:color="auto"/>
              </w:divBdr>
            </w:div>
            <w:div w:id="1445734106">
              <w:marLeft w:val="0"/>
              <w:marRight w:val="0"/>
              <w:marTop w:val="0"/>
              <w:marBottom w:val="0"/>
              <w:divBdr>
                <w:top w:val="none" w:sz="0" w:space="0" w:color="auto"/>
                <w:left w:val="none" w:sz="0" w:space="0" w:color="auto"/>
                <w:bottom w:val="none" w:sz="0" w:space="0" w:color="auto"/>
                <w:right w:val="none" w:sz="0" w:space="0" w:color="auto"/>
              </w:divBdr>
            </w:div>
            <w:div w:id="385950755">
              <w:marLeft w:val="0"/>
              <w:marRight w:val="0"/>
              <w:marTop w:val="0"/>
              <w:marBottom w:val="0"/>
              <w:divBdr>
                <w:top w:val="none" w:sz="0" w:space="0" w:color="auto"/>
                <w:left w:val="none" w:sz="0" w:space="0" w:color="auto"/>
                <w:bottom w:val="none" w:sz="0" w:space="0" w:color="auto"/>
                <w:right w:val="none" w:sz="0" w:space="0" w:color="auto"/>
              </w:divBdr>
            </w:div>
            <w:div w:id="1897935794">
              <w:marLeft w:val="0"/>
              <w:marRight w:val="0"/>
              <w:marTop w:val="0"/>
              <w:marBottom w:val="0"/>
              <w:divBdr>
                <w:top w:val="none" w:sz="0" w:space="0" w:color="auto"/>
                <w:left w:val="none" w:sz="0" w:space="0" w:color="auto"/>
                <w:bottom w:val="none" w:sz="0" w:space="0" w:color="auto"/>
                <w:right w:val="none" w:sz="0" w:space="0" w:color="auto"/>
              </w:divBdr>
            </w:div>
            <w:div w:id="999818865">
              <w:marLeft w:val="0"/>
              <w:marRight w:val="0"/>
              <w:marTop w:val="0"/>
              <w:marBottom w:val="0"/>
              <w:divBdr>
                <w:top w:val="none" w:sz="0" w:space="0" w:color="auto"/>
                <w:left w:val="none" w:sz="0" w:space="0" w:color="auto"/>
                <w:bottom w:val="none" w:sz="0" w:space="0" w:color="auto"/>
                <w:right w:val="none" w:sz="0" w:space="0" w:color="auto"/>
              </w:divBdr>
            </w:div>
            <w:div w:id="759527982">
              <w:marLeft w:val="0"/>
              <w:marRight w:val="0"/>
              <w:marTop w:val="0"/>
              <w:marBottom w:val="0"/>
              <w:divBdr>
                <w:top w:val="none" w:sz="0" w:space="0" w:color="auto"/>
                <w:left w:val="none" w:sz="0" w:space="0" w:color="auto"/>
                <w:bottom w:val="none" w:sz="0" w:space="0" w:color="auto"/>
                <w:right w:val="none" w:sz="0" w:space="0" w:color="auto"/>
              </w:divBdr>
            </w:div>
            <w:div w:id="1487824122">
              <w:marLeft w:val="0"/>
              <w:marRight w:val="0"/>
              <w:marTop w:val="0"/>
              <w:marBottom w:val="0"/>
              <w:divBdr>
                <w:top w:val="none" w:sz="0" w:space="0" w:color="auto"/>
                <w:left w:val="none" w:sz="0" w:space="0" w:color="auto"/>
                <w:bottom w:val="none" w:sz="0" w:space="0" w:color="auto"/>
                <w:right w:val="none" w:sz="0" w:space="0" w:color="auto"/>
              </w:divBdr>
            </w:div>
            <w:div w:id="1904632439">
              <w:marLeft w:val="0"/>
              <w:marRight w:val="0"/>
              <w:marTop w:val="0"/>
              <w:marBottom w:val="0"/>
              <w:divBdr>
                <w:top w:val="none" w:sz="0" w:space="0" w:color="auto"/>
                <w:left w:val="none" w:sz="0" w:space="0" w:color="auto"/>
                <w:bottom w:val="none" w:sz="0" w:space="0" w:color="auto"/>
                <w:right w:val="none" w:sz="0" w:space="0" w:color="auto"/>
              </w:divBdr>
            </w:div>
            <w:div w:id="588274112">
              <w:marLeft w:val="0"/>
              <w:marRight w:val="0"/>
              <w:marTop w:val="0"/>
              <w:marBottom w:val="0"/>
              <w:divBdr>
                <w:top w:val="none" w:sz="0" w:space="0" w:color="auto"/>
                <w:left w:val="none" w:sz="0" w:space="0" w:color="auto"/>
                <w:bottom w:val="none" w:sz="0" w:space="0" w:color="auto"/>
                <w:right w:val="none" w:sz="0" w:space="0" w:color="auto"/>
              </w:divBdr>
            </w:div>
            <w:div w:id="1143304412">
              <w:marLeft w:val="0"/>
              <w:marRight w:val="0"/>
              <w:marTop w:val="0"/>
              <w:marBottom w:val="0"/>
              <w:divBdr>
                <w:top w:val="none" w:sz="0" w:space="0" w:color="auto"/>
                <w:left w:val="none" w:sz="0" w:space="0" w:color="auto"/>
                <w:bottom w:val="none" w:sz="0" w:space="0" w:color="auto"/>
                <w:right w:val="none" w:sz="0" w:space="0" w:color="auto"/>
              </w:divBdr>
            </w:div>
            <w:div w:id="1446461488">
              <w:marLeft w:val="0"/>
              <w:marRight w:val="0"/>
              <w:marTop w:val="0"/>
              <w:marBottom w:val="0"/>
              <w:divBdr>
                <w:top w:val="none" w:sz="0" w:space="0" w:color="auto"/>
                <w:left w:val="none" w:sz="0" w:space="0" w:color="auto"/>
                <w:bottom w:val="none" w:sz="0" w:space="0" w:color="auto"/>
                <w:right w:val="none" w:sz="0" w:space="0" w:color="auto"/>
              </w:divBdr>
            </w:div>
            <w:div w:id="215047320">
              <w:marLeft w:val="0"/>
              <w:marRight w:val="0"/>
              <w:marTop w:val="0"/>
              <w:marBottom w:val="0"/>
              <w:divBdr>
                <w:top w:val="none" w:sz="0" w:space="0" w:color="auto"/>
                <w:left w:val="none" w:sz="0" w:space="0" w:color="auto"/>
                <w:bottom w:val="none" w:sz="0" w:space="0" w:color="auto"/>
                <w:right w:val="none" w:sz="0" w:space="0" w:color="auto"/>
              </w:divBdr>
            </w:div>
            <w:div w:id="1552300387">
              <w:marLeft w:val="0"/>
              <w:marRight w:val="0"/>
              <w:marTop w:val="0"/>
              <w:marBottom w:val="0"/>
              <w:divBdr>
                <w:top w:val="none" w:sz="0" w:space="0" w:color="auto"/>
                <w:left w:val="none" w:sz="0" w:space="0" w:color="auto"/>
                <w:bottom w:val="none" w:sz="0" w:space="0" w:color="auto"/>
                <w:right w:val="none" w:sz="0" w:space="0" w:color="auto"/>
              </w:divBdr>
            </w:div>
            <w:div w:id="313947084">
              <w:marLeft w:val="0"/>
              <w:marRight w:val="0"/>
              <w:marTop w:val="0"/>
              <w:marBottom w:val="0"/>
              <w:divBdr>
                <w:top w:val="none" w:sz="0" w:space="0" w:color="auto"/>
                <w:left w:val="none" w:sz="0" w:space="0" w:color="auto"/>
                <w:bottom w:val="none" w:sz="0" w:space="0" w:color="auto"/>
                <w:right w:val="none" w:sz="0" w:space="0" w:color="auto"/>
              </w:divBdr>
            </w:div>
            <w:div w:id="2089382508">
              <w:marLeft w:val="0"/>
              <w:marRight w:val="0"/>
              <w:marTop w:val="0"/>
              <w:marBottom w:val="0"/>
              <w:divBdr>
                <w:top w:val="none" w:sz="0" w:space="0" w:color="auto"/>
                <w:left w:val="none" w:sz="0" w:space="0" w:color="auto"/>
                <w:bottom w:val="none" w:sz="0" w:space="0" w:color="auto"/>
                <w:right w:val="none" w:sz="0" w:space="0" w:color="auto"/>
              </w:divBdr>
            </w:div>
            <w:div w:id="820849047">
              <w:marLeft w:val="0"/>
              <w:marRight w:val="0"/>
              <w:marTop w:val="0"/>
              <w:marBottom w:val="0"/>
              <w:divBdr>
                <w:top w:val="none" w:sz="0" w:space="0" w:color="auto"/>
                <w:left w:val="none" w:sz="0" w:space="0" w:color="auto"/>
                <w:bottom w:val="none" w:sz="0" w:space="0" w:color="auto"/>
                <w:right w:val="none" w:sz="0" w:space="0" w:color="auto"/>
              </w:divBdr>
            </w:div>
            <w:div w:id="731927931">
              <w:marLeft w:val="0"/>
              <w:marRight w:val="0"/>
              <w:marTop w:val="0"/>
              <w:marBottom w:val="0"/>
              <w:divBdr>
                <w:top w:val="none" w:sz="0" w:space="0" w:color="auto"/>
                <w:left w:val="none" w:sz="0" w:space="0" w:color="auto"/>
                <w:bottom w:val="none" w:sz="0" w:space="0" w:color="auto"/>
                <w:right w:val="none" w:sz="0" w:space="0" w:color="auto"/>
              </w:divBdr>
            </w:div>
            <w:div w:id="34698118">
              <w:marLeft w:val="0"/>
              <w:marRight w:val="0"/>
              <w:marTop w:val="0"/>
              <w:marBottom w:val="0"/>
              <w:divBdr>
                <w:top w:val="none" w:sz="0" w:space="0" w:color="auto"/>
                <w:left w:val="none" w:sz="0" w:space="0" w:color="auto"/>
                <w:bottom w:val="none" w:sz="0" w:space="0" w:color="auto"/>
                <w:right w:val="none" w:sz="0" w:space="0" w:color="auto"/>
              </w:divBdr>
            </w:div>
            <w:div w:id="355883661">
              <w:marLeft w:val="0"/>
              <w:marRight w:val="0"/>
              <w:marTop w:val="0"/>
              <w:marBottom w:val="0"/>
              <w:divBdr>
                <w:top w:val="none" w:sz="0" w:space="0" w:color="auto"/>
                <w:left w:val="none" w:sz="0" w:space="0" w:color="auto"/>
                <w:bottom w:val="none" w:sz="0" w:space="0" w:color="auto"/>
                <w:right w:val="none" w:sz="0" w:space="0" w:color="auto"/>
              </w:divBdr>
            </w:div>
            <w:div w:id="73860286">
              <w:marLeft w:val="0"/>
              <w:marRight w:val="0"/>
              <w:marTop w:val="0"/>
              <w:marBottom w:val="0"/>
              <w:divBdr>
                <w:top w:val="none" w:sz="0" w:space="0" w:color="auto"/>
                <w:left w:val="none" w:sz="0" w:space="0" w:color="auto"/>
                <w:bottom w:val="none" w:sz="0" w:space="0" w:color="auto"/>
                <w:right w:val="none" w:sz="0" w:space="0" w:color="auto"/>
              </w:divBdr>
            </w:div>
            <w:div w:id="98256831">
              <w:marLeft w:val="0"/>
              <w:marRight w:val="0"/>
              <w:marTop w:val="0"/>
              <w:marBottom w:val="0"/>
              <w:divBdr>
                <w:top w:val="none" w:sz="0" w:space="0" w:color="auto"/>
                <w:left w:val="none" w:sz="0" w:space="0" w:color="auto"/>
                <w:bottom w:val="none" w:sz="0" w:space="0" w:color="auto"/>
                <w:right w:val="none" w:sz="0" w:space="0" w:color="auto"/>
              </w:divBdr>
            </w:div>
            <w:div w:id="2011563952">
              <w:marLeft w:val="0"/>
              <w:marRight w:val="0"/>
              <w:marTop w:val="0"/>
              <w:marBottom w:val="0"/>
              <w:divBdr>
                <w:top w:val="none" w:sz="0" w:space="0" w:color="auto"/>
                <w:left w:val="none" w:sz="0" w:space="0" w:color="auto"/>
                <w:bottom w:val="none" w:sz="0" w:space="0" w:color="auto"/>
                <w:right w:val="none" w:sz="0" w:space="0" w:color="auto"/>
              </w:divBdr>
            </w:div>
            <w:div w:id="1716658532">
              <w:marLeft w:val="0"/>
              <w:marRight w:val="0"/>
              <w:marTop w:val="0"/>
              <w:marBottom w:val="0"/>
              <w:divBdr>
                <w:top w:val="none" w:sz="0" w:space="0" w:color="auto"/>
                <w:left w:val="none" w:sz="0" w:space="0" w:color="auto"/>
                <w:bottom w:val="none" w:sz="0" w:space="0" w:color="auto"/>
                <w:right w:val="none" w:sz="0" w:space="0" w:color="auto"/>
              </w:divBdr>
            </w:div>
            <w:div w:id="124739762">
              <w:marLeft w:val="0"/>
              <w:marRight w:val="0"/>
              <w:marTop w:val="0"/>
              <w:marBottom w:val="0"/>
              <w:divBdr>
                <w:top w:val="none" w:sz="0" w:space="0" w:color="auto"/>
                <w:left w:val="none" w:sz="0" w:space="0" w:color="auto"/>
                <w:bottom w:val="none" w:sz="0" w:space="0" w:color="auto"/>
                <w:right w:val="none" w:sz="0" w:space="0" w:color="auto"/>
              </w:divBdr>
            </w:div>
            <w:div w:id="1127744656">
              <w:marLeft w:val="0"/>
              <w:marRight w:val="0"/>
              <w:marTop w:val="0"/>
              <w:marBottom w:val="0"/>
              <w:divBdr>
                <w:top w:val="none" w:sz="0" w:space="0" w:color="auto"/>
                <w:left w:val="none" w:sz="0" w:space="0" w:color="auto"/>
                <w:bottom w:val="none" w:sz="0" w:space="0" w:color="auto"/>
                <w:right w:val="none" w:sz="0" w:space="0" w:color="auto"/>
              </w:divBdr>
            </w:div>
            <w:div w:id="466320814">
              <w:marLeft w:val="0"/>
              <w:marRight w:val="0"/>
              <w:marTop w:val="0"/>
              <w:marBottom w:val="0"/>
              <w:divBdr>
                <w:top w:val="none" w:sz="0" w:space="0" w:color="auto"/>
                <w:left w:val="none" w:sz="0" w:space="0" w:color="auto"/>
                <w:bottom w:val="none" w:sz="0" w:space="0" w:color="auto"/>
                <w:right w:val="none" w:sz="0" w:space="0" w:color="auto"/>
              </w:divBdr>
            </w:div>
            <w:div w:id="742527804">
              <w:marLeft w:val="0"/>
              <w:marRight w:val="0"/>
              <w:marTop w:val="0"/>
              <w:marBottom w:val="0"/>
              <w:divBdr>
                <w:top w:val="none" w:sz="0" w:space="0" w:color="auto"/>
                <w:left w:val="none" w:sz="0" w:space="0" w:color="auto"/>
                <w:bottom w:val="none" w:sz="0" w:space="0" w:color="auto"/>
                <w:right w:val="none" w:sz="0" w:space="0" w:color="auto"/>
              </w:divBdr>
            </w:div>
            <w:div w:id="2015716240">
              <w:marLeft w:val="0"/>
              <w:marRight w:val="0"/>
              <w:marTop w:val="0"/>
              <w:marBottom w:val="0"/>
              <w:divBdr>
                <w:top w:val="none" w:sz="0" w:space="0" w:color="auto"/>
                <w:left w:val="none" w:sz="0" w:space="0" w:color="auto"/>
                <w:bottom w:val="none" w:sz="0" w:space="0" w:color="auto"/>
                <w:right w:val="none" w:sz="0" w:space="0" w:color="auto"/>
              </w:divBdr>
            </w:div>
            <w:div w:id="793408894">
              <w:marLeft w:val="0"/>
              <w:marRight w:val="0"/>
              <w:marTop w:val="0"/>
              <w:marBottom w:val="0"/>
              <w:divBdr>
                <w:top w:val="none" w:sz="0" w:space="0" w:color="auto"/>
                <w:left w:val="none" w:sz="0" w:space="0" w:color="auto"/>
                <w:bottom w:val="none" w:sz="0" w:space="0" w:color="auto"/>
                <w:right w:val="none" w:sz="0" w:space="0" w:color="auto"/>
              </w:divBdr>
            </w:div>
            <w:div w:id="464734319">
              <w:marLeft w:val="0"/>
              <w:marRight w:val="0"/>
              <w:marTop w:val="0"/>
              <w:marBottom w:val="0"/>
              <w:divBdr>
                <w:top w:val="none" w:sz="0" w:space="0" w:color="auto"/>
                <w:left w:val="none" w:sz="0" w:space="0" w:color="auto"/>
                <w:bottom w:val="none" w:sz="0" w:space="0" w:color="auto"/>
                <w:right w:val="none" w:sz="0" w:space="0" w:color="auto"/>
              </w:divBdr>
            </w:div>
            <w:div w:id="1501311575">
              <w:marLeft w:val="0"/>
              <w:marRight w:val="0"/>
              <w:marTop w:val="0"/>
              <w:marBottom w:val="0"/>
              <w:divBdr>
                <w:top w:val="none" w:sz="0" w:space="0" w:color="auto"/>
                <w:left w:val="none" w:sz="0" w:space="0" w:color="auto"/>
                <w:bottom w:val="none" w:sz="0" w:space="0" w:color="auto"/>
                <w:right w:val="none" w:sz="0" w:space="0" w:color="auto"/>
              </w:divBdr>
            </w:div>
            <w:div w:id="1082873517">
              <w:marLeft w:val="0"/>
              <w:marRight w:val="0"/>
              <w:marTop w:val="0"/>
              <w:marBottom w:val="0"/>
              <w:divBdr>
                <w:top w:val="none" w:sz="0" w:space="0" w:color="auto"/>
                <w:left w:val="none" w:sz="0" w:space="0" w:color="auto"/>
                <w:bottom w:val="none" w:sz="0" w:space="0" w:color="auto"/>
                <w:right w:val="none" w:sz="0" w:space="0" w:color="auto"/>
              </w:divBdr>
            </w:div>
            <w:div w:id="1010834212">
              <w:marLeft w:val="0"/>
              <w:marRight w:val="0"/>
              <w:marTop w:val="0"/>
              <w:marBottom w:val="0"/>
              <w:divBdr>
                <w:top w:val="none" w:sz="0" w:space="0" w:color="auto"/>
                <w:left w:val="none" w:sz="0" w:space="0" w:color="auto"/>
                <w:bottom w:val="none" w:sz="0" w:space="0" w:color="auto"/>
                <w:right w:val="none" w:sz="0" w:space="0" w:color="auto"/>
              </w:divBdr>
            </w:div>
            <w:div w:id="1423258615">
              <w:marLeft w:val="0"/>
              <w:marRight w:val="0"/>
              <w:marTop w:val="0"/>
              <w:marBottom w:val="0"/>
              <w:divBdr>
                <w:top w:val="none" w:sz="0" w:space="0" w:color="auto"/>
                <w:left w:val="none" w:sz="0" w:space="0" w:color="auto"/>
                <w:bottom w:val="none" w:sz="0" w:space="0" w:color="auto"/>
                <w:right w:val="none" w:sz="0" w:space="0" w:color="auto"/>
              </w:divBdr>
            </w:div>
            <w:div w:id="740644112">
              <w:marLeft w:val="0"/>
              <w:marRight w:val="0"/>
              <w:marTop w:val="0"/>
              <w:marBottom w:val="0"/>
              <w:divBdr>
                <w:top w:val="none" w:sz="0" w:space="0" w:color="auto"/>
                <w:left w:val="none" w:sz="0" w:space="0" w:color="auto"/>
                <w:bottom w:val="none" w:sz="0" w:space="0" w:color="auto"/>
                <w:right w:val="none" w:sz="0" w:space="0" w:color="auto"/>
              </w:divBdr>
            </w:div>
            <w:div w:id="1523593224">
              <w:marLeft w:val="0"/>
              <w:marRight w:val="0"/>
              <w:marTop w:val="0"/>
              <w:marBottom w:val="0"/>
              <w:divBdr>
                <w:top w:val="none" w:sz="0" w:space="0" w:color="auto"/>
                <w:left w:val="none" w:sz="0" w:space="0" w:color="auto"/>
                <w:bottom w:val="none" w:sz="0" w:space="0" w:color="auto"/>
                <w:right w:val="none" w:sz="0" w:space="0" w:color="auto"/>
              </w:divBdr>
            </w:div>
            <w:div w:id="663705467">
              <w:marLeft w:val="0"/>
              <w:marRight w:val="0"/>
              <w:marTop w:val="0"/>
              <w:marBottom w:val="0"/>
              <w:divBdr>
                <w:top w:val="none" w:sz="0" w:space="0" w:color="auto"/>
                <w:left w:val="none" w:sz="0" w:space="0" w:color="auto"/>
                <w:bottom w:val="none" w:sz="0" w:space="0" w:color="auto"/>
                <w:right w:val="none" w:sz="0" w:space="0" w:color="auto"/>
              </w:divBdr>
            </w:div>
            <w:div w:id="937181014">
              <w:marLeft w:val="0"/>
              <w:marRight w:val="0"/>
              <w:marTop w:val="0"/>
              <w:marBottom w:val="0"/>
              <w:divBdr>
                <w:top w:val="none" w:sz="0" w:space="0" w:color="auto"/>
                <w:left w:val="none" w:sz="0" w:space="0" w:color="auto"/>
                <w:bottom w:val="none" w:sz="0" w:space="0" w:color="auto"/>
                <w:right w:val="none" w:sz="0" w:space="0" w:color="auto"/>
              </w:divBdr>
            </w:div>
            <w:div w:id="1821383042">
              <w:marLeft w:val="0"/>
              <w:marRight w:val="0"/>
              <w:marTop w:val="0"/>
              <w:marBottom w:val="0"/>
              <w:divBdr>
                <w:top w:val="none" w:sz="0" w:space="0" w:color="auto"/>
                <w:left w:val="none" w:sz="0" w:space="0" w:color="auto"/>
                <w:bottom w:val="none" w:sz="0" w:space="0" w:color="auto"/>
                <w:right w:val="none" w:sz="0" w:space="0" w:color="auto"/>
              </w:divBdr>
            </w:div>
            <w:div w:id="832447645">
              <w:marLeft w:val="0"/>
              <w:marRight w:val="0"/>
              <w:marTop w:val="0"/>
              <w:marBottom w:val="0"/>
              <w:divBdr>
                <w:top w:val="none" w:sz="0" w:space="0" w:color="auto"/>
                <w:left w:val="none" w:sz="0" w:space="0" w:color="auto"/>
                <w:bottom w:val="none" w:sz="0" w:space="0" w:color="auto"/>
                <w:right w:val="none" w:sz="0" w:space="0" w:color="auto"/>
              </w:divBdr>
            </w:div>
            <w:div w:id="515000724">
              <w:marLeft w:val="0"/>
              <w:marRight w:val="0"/>
              <w:marTop w:val="0"/>
              <w:marBottom w:val="0"/>
              <w:divBdr>
                <w:top w:val="none" w:sz="0" w:space="0" w:color="auto"/>
                <w:left w:val="none" w:sz="0" w:space="0" w:color="auto"/>
                <w:bottom w:val="none" w:sz="0" w:space="0" w:color="auto"/>
                <w:right w:val="none" w:sz="0" w:space="0" w:color="auto"/>
              </w:divBdr>
            </w:div>
            <w:div w:id="1382244778">
              <w:marLeft w:val="0"/>
              <w:marRight w:val="0"/>
              <w:marTop w:val="0"/>
              <w:marBottom w:val="0"/>
              <w:divBdr>
                <w:top w:val="none" w:sz="0" w:space="0" w:color="auto"/>
                <w:left w:val="none" w:sz="0" w:space="0" w:color="auto"/>
                <w:bottom w:val="none" w:sz="0" w:space="0" w:color="auto"/>
                <w:right w:val="none" w:sz="0" w:space="0" w:color="auto"/>
              </w:divBdr>
            </w:div>
            <w:div w:id="1829053549">
              <w:marLeft w:val="0"/>
              <w:marRight w:val="0"/>
              <w:marTop w:val="0"/>
              <w:marBottom w:val="0"/>
              <w:divBdr>
                <w:top w:val="none" w:sz="0" w:space="0" w:color="auto"/>
                <w:left w:val="none" w:sz="0" w:space="0" w:color="auto"/>
                <w:bottom w:val="none" w:sz="0" w:space="0" w:color="auto"/>
                <w:right w:val="none" w:sz="0" w:space="0" w:color="auto"/>
              </w:divBdr>
            </w:div>
            <w:div w:id="171183448">
              <w:marLeft w:val="0"/>
              <w:marRight w:val="0"/>
              <w:marTop w:val="0"/>
              <w:marBottom w:val="0"/>
              <w:divBdr>
                <w:top w:val="none" w:sz="0" w:space="0" w:color="auto"/>
                <w:left w:val="none" w:sz="0" w:space="0" w:color="auto"/>
                <w:bottom w:val="none" w:sz="0" w:space="0" w:color="auto"/>
                <w:right w:val="none" w:sz="0" w:space="0" w:color="auto"/>
              </w:divBdr>
            </w:div>
            <w:div w:id="1895968746">
              <w:marLeft w:val="0"/>
              <w:marRight w:val="0"/>
              <w:marTop w:val="0"/>
              <w:marBottom w:val="0"/>
              <w:divBdr>
                <w:top w:val="none" w:sz="0" w:space="0" w:color="auto"/>
                <w:left w:val="none" w:sz="0" w:space="0" w:color="auto"/>
                <w:bottom w:val="none" w:sz="0" w:space="0" w:color="auto"/>
                <w:right w:val="none" w:sz="0" w:space="0" w:color="auto"/>
              </w:divBdr>
            </w:div>
            <w:div w:id="814302366">
              <w:marLeft w:val="0"/>
              <w:marRight w:val="0"/>
              <w:marTop w:val="0"/>
              <w:marBottom w:val="0"/>
              <w:divBdr>
                <w:top w:val="none" w:sz="0" w:space="0" w:color="auto"/>
                <w:left w:val="none" w:sz="0" w:space="0" w:color="auto"/>
                <w:bottom w:val="none" w:sz="0" w:space="0" w:color="auto"/>
                <w:right w:val="none" w:sz="0" w:space="0" w:color="auto"/>
              </w:divBdr>
            </w:div>
            <w:div w:id="1845313661">
              <w:marLeft w:val="0"/>
              <w:marRight w:val="0"/>
              <w:marTop w:val="0"/>
              <w:marBottom w:val="0"/>
              <w:divBdr>
                <w:top w:val="none" w:sz="0" w:space="0" w:color="auto"/>
                <w:left w:val="none" w:sz="0" w:space="0" w:color="auto"/>
                <w:bottom w:val="none" w:sz="0" w:space="0" w:color="auto"/>
                <w:right w:val="none" w:sz="0" w:space="0" w:color="auto"/>
              </w:divBdr>
            </w:div>
            <w:div w:id="662590438">
              <w:marLeft w:val="0"/>
              <w:marRight w:val="0"/>
              <w:marTop w:val="0"/>
              <w:marBottom w:val="0"/>
              <w:divBdr>
                <w:top w:val="none" w:sz="0" w:space="0" w:color="auto"/>
                <w:left w:val="none" w:sz="0" w:space="0" w:color="auto"/>
                <w:bottom w:val="none" w:sz="0" w:space="0" w:color="auto"/>
                <w:right w:val="none" w:sz="0" w:space="0" w:color="auto"/>
              </w:divBdr>
            </w:div>
            <w:div w:id="831526658">
              <w:marLeft w:val="0"/>
              <w:marRight w:val="0"/>
              <w:marTop w:val="0"/>
              <w:marBottom w:val="0"/>
              <w:divBdr>
                <w:top w:val="none" w:sz="0" w:space="0" w:color="auto"/>
                <w:left w:val="none" w:sz="0" w:space="0" w:color="auto"/>
                <w:bottom w:val="none" w:sz="0" w:space="0" w:color="auto"/>
                <w:right w:val="none" w:sz="0" w:space="0" w:color="auto"/>
              </w:divBdr>
            </w:div>
            <w:div w:id="791099971">
              <w:marLeft w:val="0"/>
              <w:marRight w:val="0"/>
              <w:marTop w:val="0"/>
              <w:marBottom w:val="0"/>
              <w:divBdr>
                <w:top w:val="none" w:sz="0" w:space="0" w:color="auto"/>
                <w:left w:val="none" w:sz="0" w:space="0" w:color="auto"/>
                <w:bottom w:val="none" w:sz="0" w:space="0" w:color="auto"/>
                <w:right w:val="none" w:sz="0" w:space="0" w:color="auto"/>
              </w:divBdr>
            </w:div>
            <w:div w:id="718162438">
              <w:marLeft w:val="0"/>
              <w:marRight w:val="0"/>
              <w:marTop w:val="0"/>
              <w:marBottom w:val="0"/>
              <w:divBdr>
                <w:top w:val="none" w:sz="0" w:space="0" w:color="auto"/>
                <w:left w:val="none" w:sz="0" w:space="0" w:color="auto"/>
                <w:bottom w:val="none" w:sz="0" w:space="0" w:color="auto"/>
                <w:right w:val="none" w:sz="0" w:space="0" w:color="auto"/>
              </w:divBdr>
            </w:div>
            <w:div w:id="1589994943">
              <w:marLeft w:val="0"/>
              <w:marRight w:val="0"/>
              <w:marTop w:val="0"/>
              <w:marBottom w:val="0"/>
              <w:divBdr>
                <w:top w:val="none" w:sz="0" w:space="0" w:color="auto"/>
                <w:left w:val="none" w:sz="0" w:space="0" w:color="auto"/>
                <w:bottom w:val="none" w:sz="0" w:space="0" w:color="auto"/>
                <w:right w:val="none" w:sz="0" w:space="0" w:color="auto"/>
              </w:divBdr>
            </w:div>
            <w:div w:id="1673071031">
              <w:marLeft w:val="0"/>
              <w:marRight w:val="0"/>
              <w:marTop w:val="0"/>
              <w:marBottom w:val="0"/>
              <w:divBdr>
                <w:top w:val="none" w:sz="0" w:space="0" w:color="auto"/>
                <w:left w:val="none" w:sz="0" w:space="0" w:color="auto"/>
                <w:bottom w:val="none" w:sz="0" w:space="0" w:color="auto"/>
                <w:right w:val="none" w:sz="0" w:space="0" w:color="auto"/>
              </w:divBdr>
            </w:div>
            <w:div w:id="1215503084">
              <w:marLeft w:val="0"/>
              <w:marRight w:val="0"/>
              <w:marTop w:val="0"/>
              <w:marBottom w:val="0"/>
              <w:divBdr>
                <w:top w:val="none" w:sz="0" w:space="0" w:color="auto"/>
                <w:left w:val="none" w:sz="0" w:space="0" w:color="auto"/>
                <w:bottom w:val="none" w:sz="0" w:space="0" w:color="auto"/>
                <w:right w:val="none" w:sz="0" w:space="0" w:color="auto"/>
              </w:divBdr>
            </w:div>
            <w:div w:id="1800561831">
              <w:marLeft w:val="0"/>
              <w:marRight w:val="0"/>
              <w:marTop w:val="0"/>
              <w:marBottom w:val="0"/>
              <w:divBdr>
                <w:top w:val="none" w:sz="0" w:space="0" w:color="auto"/>
                <w:left w:val="none" w:sz="0" w:space="0" w:color="auto"/>
                <w:bottom w:val="none" w:sz="0" w:space="0" w:color="auto"/>
                <w:right w:val="none" w:sz="0" w:space="0" w:color="auto"/>
              </w:divBdr>
            </w:div>
            <w:div w:id="101152733">
              <w:marLeft w:val="0"/>
              <w:marRight w:val="0"/>
              <w:marTop w:val="0"/>
              <w:marBottom w:val="0"/>
              <w:divBdr>
                <w:top w:val="none" w:sz="0" w:space="0" w:color="auto"/>
                <w:left w:val="none" w:sz="0" w:space="0" w:color="auto"/>
                <w:bottom w:val="none" w:sz="0" w:space="0" w:color="auto"/>
                <w:right w:val="none" w:sz="0" w:space="0" w:color="auto"/>
              </w:divBdr>
            </w:div>
            <w:div w:id="152185715">
              <w:marLeft w:val="0"/>
              <w:marRight w:val="0"/>
              <w:marTop w:val="0"/>
              <w:marBottom w:val="0"/>
              <w:divBdr>
                <w:top w:val="none" w:sz="0" w:space="0" w:color="auto"/>
                <w:left w:val="none" w:sz="0" w:space="0" w:color="auto"/>
                <w:bottom w:val="none" w:sz="0" w:space="0" w:color="auto"/>
                <w:right w:val="none" w:sz="0" w:space="0" w:color="auto"/>
              </w:divBdr>
            </w:div>
            <w:div w:id="2080714197">
              <w:marLeft w:val="0"/>
              <w:marRight w:val="0"/>
              <w:marTop w:val="0"/>
              <w:marBottom w:val="0"/>
              <w:divBdr>
                <w:top w:val="none" w:sz="0" w:space="0" w:color="auto"/>
                <w:left w:val="none" w:sz="0" w:space="0" w:color="auto"/>
                <w:bottom w:val="none" w:sz="0" w:space="0" w:color="auto"/>
                <w:right w:val="none" w:sz="0" w:space="0" w:color="auto"/>
              </w:divBdr>
            </w:div>
            <w:div w:id="1660570222">
              <w:marLeft w:val="0"/>
              <w:marRight w:val="0"/>
              <w:marTop w:val="0"/>
              <w:marBottom w:val="0"/>
              <w:divBdr>
                <w:top w:val="none" w:sz="0" w:space="0" w:color="auto"/>
                <w:left w:val="none" w:sz="0" w:space="0" w:color="auto"/>
                <w:bottom w:val="none" w:sz="0" w:space="0" w:color="auto"/>
                <w:right w:val="none" w:sz="0" w:space="0" w:color="auto"/>
              </w:divBdr>
            </w:div>
            <w:div w:id="2052225209">
              <w:marLeft w:val="0"/>
              <w:marRight w:val="0"/>
              <w:marTop w:val="0"/>
              <w:marBottom w:val="0"/>
              <w:divBdr>
                <w:top w:val="none" w:sz="0" w:space="0" w:color="auto"/>
                <w:left w:val="none" w:sz="0" w:space="0" w:color="auto"/>
                <w:bottom w:val="none" w:sz="0" w:space="0" w:color="auto"/>
                <w:right w:val="none" w:sz="0" w:space="0" w:color="auto"/>
              </w:divBdr>
            </w:div>
            <w:div w:id="1938706652">
              <w:marLeft w:val="0"/>
              <w:marRight w:val="0"/>
              <w:marTop w:val="0"/>
              <w:marBottom w:val="0"/>
              <w:divBdr>
                <w:top w:val="none" w:sz="0" w:space="0" w:color="auto"/>
                <w:left w:val="none" w:sz="0" w:space="0" w:color="auto"/>
                <w:bottom w:val="none" w:sz="0" w:space="0" w:color="auto"/>
                <w:right w:val="none" w:sz="0" w:space="0" w:color="auto"/>
              </w:divBdr>
            </w:div>
            <w:div w:id="708528706">
              <w:marLeft w:val="0"/>
              <w:marRight w:val="0"/>
              <w:marTop w:val="0"/>
              <w:marBottom w:val="0"/>
              <w:divBdr>
                <w:top w:val="none" w:sz="0" w:space="0" w:color="auto"/>
                <w:left w:val="none" w:sz="0" w:space="0" w:color="auto"/>
                <w:bottom w:val="none" w:sz="0" w:space="0" w:color="auto"/>
                <w:right w:val="none" w:sz="0" w:space="0" w:color="auto"/>
              </w:divBdr>
            </w:div>
            <w:div w:id="1778333045">
              <w:marLeft w:val="0"/>
              <w:marRight w:val="0"/>
              <w:marTop w:val="0"/>
              <w:marBottom w:val="0"/>
              <w:divBdr>
                <w:top w:val="none" w:sz="0" w:space="0" w:color="auto"/>
                <w:left w:val="none" w:sz="0" w:space="0" w:color="auto"/>
                <w:bottom w:val="none" w:sz="0" w:space="0" w:color="auto"/>
                <w:right w:val="none" w:sz="0" w:space="0" w:color="auto"/>
              </w:divBdr>
            </w:div>
            <w:div w:id="1785805388">
              <w:marLeft w:val="0"/>
              <w:marRight w:val="0"/>
              <w:marTop w:val="0"/>
              <w:marBottom w:val="0"/>
              <w:divBdr>
                <w:top w:val="none" w:sz="0" w:space="0" w:color="auto"/>
                <w:left w:val="none" w:sz="0" w:space="0" w:color="auto"/>
                <w:bottom w:val="none" w:sz="0" w:space="0" w:color="auto"/>
                <w:right w:val="none" w:sz="0" w:space="0" w:color="auto"/>
              </w:divBdr>
            </w:div>
            <w:div w:id="2079132060">
              <w:marLeft w:val="0"/>
              <w:marRight w:val="0"/>
              <w:marTop w:val="0"/>
              <w:marBottom w:val="0"/>
              <w:divBdr>
                <w:top w:val="none" w:sz="0" w:space="0" w:color="auto"/>
                <w:left w:val="none" w:sz="0" w:space="0" w:color="auto"/>
                <w:bottom w:val="none" w:sz="0" w:space="0" w:color="auto"/>
                <w:right w:val="none" w:sz="0" w:space="0" w:color="auto"/>
              </w:divBdr>
            </w:div>
            <w:div w:id="616571071">
              <w:marLeft w:val="0"/>
              <w:marRight w:val="0"/>
              <w:marTop w:val="0"/>
              <w:marBottom w:val="0"/>
              <w:divBdr>
                <w:top w:val="none" w:sz="0" w:space="0" w:color="auto"/>
                <w:left w:val="none" w:sz="0" w:space="0" w:color="auto"/>
                <w:bottom w:val="none" w:sz="0" w:space="0" w:color="auto"/>
                <w:right w:val="none" w:sz="0" w:space="0" w:color="auto"/>
              </w:divBdr>
            </w:div>
            <w:div w:id="1509638023">
              <w:marLeft w:val="0"/>
              <w:marRight w:val="0"/>
              <w:marTop w:val="0"/>
              <w:marBottom w:val="0"/>
              <w:divBdr>
                <w:top w:val="none" w:sz="0" w:space="0" w:color="auto"/>
                <w:left w:val="none" w:sz="0" w:space="0" w:color="auto"/>
                <w:bottom w:val="none" w:sz="0" w:space="0" w:color="auto"/>
                <w:right w:val="none" w:sz="0" w:space="0" w:color="auto"/>
              </w:divBdr>
            </w:div>
            <w:div w:id="662858512">
              <w:marLeft w:val="0"/>
              <w:marRight w:val="0"/>
              <w:marTop w:val="0"/>
              <w:marBottom w:val="0"/>
              <w:divBdr>
                <w:top w:val="none" w:sz="0" w:space="0" w:color="auto"/>
                <w:left w:val="none" w:sz="0" w:space="0" w:color="auto"/>
                <w:bottom w:val="none" w:sz="0" w:space="0" w:color="auto"/>
                <w:right w:val="none" w:sz="0" w:space="0" w:color="auto"/>
              </w:divBdr>
            </w:div>
            <w:div w:id="1713723958">
              <w:marLeft w:val="0"/>
              <w:marRight w:val="0"/>
              <w:marTop w:val="0"/>
              <w:marBottom w:val="0"/>
              <w:divBdr>
                <w:top w:val="none" w:sz="0" w:space="0" w:color="auto"/>
                <w:left w:val="none" w:sz="0" w:space="0" w:color="auto"/>
                <w:bottom w:val="none" w:sz="0" w:space="0" w:color="auto"/>
                <w:right w:val="none" w:sz="0" w:space="0" w:color="auto"/>
              </w:divBdr>
            </w:div>
            <w:div w:id="1859850342">
              <w:marLeft w:val="0"/>
              <w:marRight w:val="0"/>
              <w:marTop w:val="0"/>
              <w:marBottom w:val="0"/>
              <w:divBdr>
                <w:top w:val="none" w:sz="0" w:space="0" w:color="auto"/>
                <w:left w:val="none" w:sz="0" w:space="0" w:color="auto"/>
                <w:bottom w:val="none" w:sz="0" w:space="0" w:color="auto"/>
                <w:right w:val="none" w:sz="0" w:space="0" w:color="auto"/>
              </w:divBdr>
            </w:div>
            <w:div w:id="894773720">
              <w:marLeft w:val="0"/>
              <w:marRight w:val="0"/>
              <w:marTop w:val="0"/>
              <w:marBottom w:val="0"/>
              <w:divBdr>
                <w:top w:val="none" w:sz="0" w:space="0" w:color="auto"/>
                <w:left w:val="none" w:sz="0" w:space="0" w:color="auto"/>
                <w:bottom w:val="none" w:sz="0" w:space="0" w:color="auto"/>
                <w:right w:val="none" w:sz="0" w:space="0" w:color="auto"/>
              </w:divBdr>
            </w:div>
            <w:div w:id="1192766984">
              <w:marLeft w:val="0"/>
              <w:marRight w:val="0"/>
              <w:marTop w:val="0"/>
              <w:marBottom w:val="0"/>
              <w:divBdr>
                <w:top w:val="none" w:sz="0" w:space="0" w:color="auto"/>
                <w:left w:val="none" w:sz="0" w:space="0" w:color="auto"/>
                <w:bottom w:val="none" w:sz="0" w:space="0" w:color="auto"/>
                <w:right w:val="none" w:sz="0" w:space="0" w:color="auto"/>
              </w:divBdr>
            </w:div>
            <w:div w:id="1911651945">
              <w:marLeft w:val="0"/>
              <w:marRight w:val="0"/>
              <w:marTop w:val="0"/>
              <w:marBottom w:val="0"/>
              <w:divBdr>
                <w:top w:val="none" w:sz="0" w:space="0" w:color="auto"/>
                <w:left w:val="none" w:sz="0" w:space="0" w:color="auto"/>
                <w:bottom w:val="none" w:sz="0" w:space="0" w:color="auto"/>
                <w:right w:val="none" w:sz="0" w:space="0" w:color="auto"/>
              </w:divBdr>
            </w:div>
            <w:div w:id="713383457">
              <w:marLeft w:val="0"/>
              <w:marRight w:val="0"/>
              <w:marTop w:val="0"/>
              <w:marBottom w:val="0"/>
              <w:divBdr>
                <w:top w:val="none" w:sz="0" w:space="0" w:color="auto"/>
                <w:left w:val="none" w:sz="0" w:space="0" w:color="auto"/>
                <w:bottom w:val="none" w:sz="0" w:space="0" w:color="auto"/>
                <w:right w:val="none" w:sz="0" w:space="0" w:color="auto"/>
              </w:divBdr>
            </w:div>
            <w:div w:id="791288118">
              <w:marLeft w:val="0"/>
              <w:marRight w:val="0"/>
              <w:marTop w:val="0"/>
              <w:marBottom w:val="0"/>
              <w:divBdr>
                <w:top w:val="none" w:sz="0" w:space="0" w:color="auto"/>
                <w:left w:val="none" w:sz="0" w:space="0" w:color="auto"/>
                <w:bottom w:val="none" w:sz="0" w:space="0" w:color="auto"/>
                <w:right w:val="none" w:sz="0" w:space="0" w:color="auto"/>
              </w:divBdr>
            </w:div>
            <w:div w:id="1195849467">
              <w:marLeft w:val="0"/>
              <w:marRight w:val="0"/>
              <w:marTop w:val="0"/>
              <w:marBottom w:val="0"/>
              <w:divBdr>
                <w:top w:val="none" w:sz="0" w:space="0" w:color="auto"/>
                <w:left w:val="none" w:sz="0" w:space="0" w:color="auto"/>
                <w:bottom w:val="none" w:sz="0" w:space="0" w:color="auto"/>
                <w:right w:val="none" w:sz="0" w:space="0" w:color="auto"/>
              </w:divBdr>
            </w:div>
            <w:div w:id="1161429904">
              <w:marLeft w:val="0"/>
              <w:marRight w:val="0"/>
              <w:marTop w:val="0"/>
              <w:marBottom w:val="0"/>
              <w:divBdr>
                <w:top w:val="none" w:sz="0" w:space="0" w:color="auto"/>
                <w:left w:val="none" w:sz="0" w:space="0" w:color="auto"/>
                <w:bottom w:val="none" w:sz="0" w:space="0" w:color="auto"/>
                <w:right w:val="none" w:sz="0" w:space="0" w:color="auto"/>
              </w:divBdr>
            </w:div>
            <w:div w:id="1175269331">
              <w:marLeft w:val="0"/>
              <w:marRight w:val="0"/>
              <w:marTop w:val="0"/>
              <w:marBottom w:val="0"/>
              <w:divBdr>
                <w:top w:val="none" w:sz="0" w:space="0" w:color="auto"/>
                <w:left w:val="none" w:sz="0" w:space="0" w:color="auto"/>
                <w:bottom w:val="none" w:sz="0" w:space="0" w:color="auto"/>
                <w:right w:val="none" w:sz="0" w:space="0" w:color="auto"/>
              </w:divBdr>
            </w:div>
            <w:div w:id="1432048219">
              <w:marLeft w:val="0"/>
              <w:marRight w:val="0"/>
              <w:marTop w:val="0"/>
              <w:marBottom w:val="0"/>
              <w:divBdr>
                <w:top w:val="none" w:sz="0" w:space="0" w:color="auto"/>
                <w:left w:val="none" w:sz="0" w:space="0" w:color="auto"/>
                <w:bottom w:val="none" w:sz="0" w:space="0" w:color="auto"/>
                <w:right w:val="none" w:sz="0" w:space="0" w:color="auto"/>
              </w:divBdr>
            </w:div>
            <w:div w:id="41248889">
              <w:marLeft w:val="0"/>
              <w:marRight w:val="0"/>
              <w:marTop w:val="0"/>
              <w:marBottom w:val="0"/>
              <w:divBdr>
                <w:top w:val="none" w:sz="0" w:space="0" w:color="auto"/>
                <w:left w:val="none" w:sz="0" w:space="0" w:color="auto"/>
                <w:bottom w:val="none" w:sz="0" w:space="0" w:color="auto"/>
                <w:right w:val="none" w:sz="0" w:space="0" w:color="auto"/>
              </w:divBdr>
            </w:div>
            <w:div w:id="91635406">
              <w:marLeft w:val="0"/>
              <w:marRight w:val="0"/>
              <w:marTop w:val="0"/>
              <w:marBottom w:val="0"/>
              <w:divBdr>
                <w:top w:val="none" w:sz="0" w:space="0" w:color="auto"/>
                <w:left w:val="none" w:sz="0" w:space="0" w:color="auto"/>
                <w:bottom w:val="none" w:sz="0" w:space="0" w:color="auto"/>
                <w:right w:val="none" w:sz="0" w:space="0" w:color="auto"/>
              </w:divBdr>
            </w:div>
            <w:div w:id="2144038351">
              <w:marLeft w:val="0"/>
              <w:marRight w:val="0"/>
              <w:marTop w:val="0"/>
              <w:marBottom w:val="0"/>
              <w:divBdr>
                <w:top w:val="none" w:sz="0" w:space="0" w:color="auto"/>
                <w:left w:val="none" w:sz="0" w:space="0" w:color="auto"/>
                <w:bottom w:val="none" w:sz="0" w:space="0" w:color="auto"/>
                <w:right w:val="none" w:sz="0" w:space="0" w:color="auto"/>
              </w:divBdr>
            </w:div>
            <w:div w:id="945578454">
              <w:marLeft w:val="0"/>
              <w:marRight w:val="0"/>
              <w:marTop w:val="0"/>
              <w:marBottom w:val="0"/>
              <w:divBdr>
                <w:top w:val="none" w:sz="0" w:space="0" w:color="auto"/>
                <w:left w:val="none" w:sz="0" w:space="0" w:color="auto"/>
                <w:bottom w:val="none" w:sz="0" w:space="0" w:color="auto"/>
                <w:right w:val="none" w:sz="0" w:space="0" w:color="auto"/>
              </w:divBdr>
            </w:div>
            <w:div w:id="1748501097">
              <w:marLeft w:val="0"/>
              <w:marRight w:val="0"/>
              <w:marTop w:val="0"/>
              <w:marBottom w:val="0"/>
              <w:divBdr>
                <w:top w:val="none" w:sz="0" w:space="0" w:color="auto"/>
                <w:left w:val="none" w:sz="0" w:space="0" w:color="auto"/>
                <w:bottom w:val="none" w:sz="0" w:space="0" w:color="auto"/>
                <w:right w:val="none" w:sz="0" w:space="0" w:color="auto"/>
              </w:divBdr>
            </w:div>
            <w:div w:id="1894582226">
              <w:marLeft w:val="0"/>
              <w:marRight w:val="0"/>
              <w:marTop w:val="0"/>
              <w:marBottom w:val="0"/>
              <w:divBdr>
                <w:top w:val="none" w:sz="0" w:space="0" w:color="auto"/>
                <w:left w:val="none" w:sz="0" w:space="0" w:color="auto"/>
                <w:bottom w:val="none" w:sz="0" w:space="0" w:color="auto"/>
                <w:right w:val="none" w:sz="0" w:space="0" w:color="auto"/>
              </w:divBdr>
            </w:div>
            <w:div w:id="435293516">
              <w:marLeft w:val="0"/>
              <w:marRight w:val="0"/>
              <w:marTop w:val="0"/>
              <w:marBottom w:val="0"/>
              <w:divBdr>
                <w:top w:val="none" w:sz="0" w:space="0" w:color="auto"/>
                <w:left w:val="none" w:sz="0" w:space="0" w:color="auto"/>
                <w:bottom w:val="none" w:sz="0" w:space="0" w:color="auto"/>
                <w:right w:val="none" w:sz="0" w:space="0" w:color="auto"/>
              </w:divBdr>
            </w:div>
            <w:div w:id="913126302">
              <w:marLeft w:val="0"/>
              <w:marRight w:val="0"/>
              <w:marTop w:val="0"/>
              <w:marBottom w:val="0"/>
              <w:divBdr>
                <w:top w:val="none" w:sz="0" w:space="0" w:color="auto"/>
                <w:left w:val="none" w:sz="0" w:space="0" w:color="auto"/>
                <w:bottom w:val="none" w:sz="0" w:space="0" w:color="auto"/>
                <w:right w:val="none" w:sz="0" w:space="0" w:color="auto"/>
              </w:divBdr>
            </w:div>
            <w:div w:id="1245456145">
              <w:marLeft w:val="0"/>
              <w:marRight w:val="0"/>
              <w:marTop w:val="0"/>
              <w:marBottom w:val="0"/>
              <w:divBdr>
                <w:top w:val="none" w:sz="0" w:space="0" w:color="auto"/>
                <w:left w:val="none" w:sz="0" w:space="0" w:color="auto"/>
                <w:bottom w:val="none" w:sz="0" w:space="0" w:color="auto"/>
                <w:right w:val="none" w:sz="0" w:space="0" w:color="auto"/>
              </w:divBdr>
            </w:div>
            <w:div w:id="1429156058">
              <w:marLeft w:val="0"/>
              <w:marRight w:val="0"/>
              <w:marTop w:val="0"/>
              <w:marBottom w:val="0"/>
              <w:divBdr>
                <w:top w:val="none" w:sz="0" w:space="0" w:color="auto"/>
                <w:left w:val="none" w:sz="0" w:space="0" w:color="auto"/>
                <w:bottom w:val="none" w:sz="0" w:space="0" w:color="auto"/>
                <w:right w:val="none" w:sz="0" w:space="0" w:color="auto"/>
              </w:divBdr>
            </w:div>
            <w:div w:id="1011179535">
              <w:marLeft w:val="0"/>
              <w:marRight w:val="0"/>
              <w:marTop w:val="0"/>
              <w:marBottom w:val="0"/>
              <w:divBdr>
                <w:top w:val="none" w:sz="0" w:space="0" w:color="auto"/>
                <w:left w:val="none" w:sz="0" w:space="0" w:color="auto"/>
                <w:bottom w:val="none" w:sz="0" w:space="0" w:color="auto"/>
                <w:right w:val="none" w:sz="0" w:space="0" w:color="auto"/>
              </w:divBdr>
            </w:div>
            <w:div w:id="1207333322">
              <w:marLeft w:val="0"/>
              <w:marRight w:val="0"/>
              <w:marTop w:val="0"/>
              <w:marBottom w:val="0"/>
              <w:divBdr>
                <w:top w:val="none" w:sz="0" w:space="0" w:color="auto"/>
                <w:left w:val="none" w:sz="0" w:space="0" w:color="auto"/>
                <w:bottom w:val="none" w:sz="0" w:space="0" w:color="auto"/>
                <w:right w:val="none" w:sz="0" w:space="0" w:color="auto"/>
              </w:divBdr>
            </w:div>
            <w:div w:id="1994748271">
              <w:marLeft w:val="0"/>
              <w:marRight w:val="0"/>
              <w:marTop w:val="0"/>
              <w:marBottom w:val="0"/>
              <w:divBdr>
                <w:top w:val="none" w:sz="0" w:space="0" w:color="auto"/>
                <w:left w:val="none" w:sz="0" w:space="0" w:color="auto"/>
                <w:bottom w:val="none" w:sz="0" w:space="0" w:color="auto"/>
                <w:right w:val="none" w:sz="0" w:space="0" w:color="auto"/>
              </w:divBdr>
            </w:div>
            <w:div w:id="1723479489">
              <w:marLeft w:val="0"/>
              <w:marRight w:val="0"/>
              <w:marTop w:val="0"/>
              <w:marBottom w:val="0"/>
              <w:divBdr>
                <w:top w:val="none" w:sz="0" w:space="0" w:color="auto"/>
                <w:left w:val="none" w:sz="0" w:space="0" w:color="auto"/>
                <w:bottom w:val="none" w:sz="0" w:space="0" w:color="auto"/>
                <w:right w:val="none" w:sz="0" w:space="0" w:color="auto"/>
              </w:divBdr>
            </w:div>
            <w:div w:id="926618337">
              <w:marLeft w:val="0"/>
              <w:marRight w:val="0"/>
              <w:marTop w:val="0"/>
              <w:marBottom w:val="0"/>
              <w:divBdr>
                <w:top w:val="none" w:sz="0" w:space="0" w:color="auto"/>
                <w:left w:val="none" w:sz="0" w:space="0" w:color="auto"/>
                <w:bottom w:val="none" w:sz="0" w:space="0" w:color="auto"/>
                <w:right w:val="none" w:sz="0" w:space="0" w:color="auto"/>
              </w:divBdr>
            </w:div>
            <w:div w:id="1231845077">
              <w:marLeft w:val="0"/>
              <w:marRight w:val="0"/>
              <w:marTop w:val="0"/>
              <w:marBottom w:val="0"/>
              <w:divBdr>
                <w:top w:val="none" w:sz="0" w:space="0" w:color="auto"/>
                <w:left w:val="none" w:sz="0" w:space="0" w:color="auto"/>
                <w:bottom w:val="none" w:sz="0" w:space="0" w:color="auto"/>
                <w:right w:val="none" w:sz="0" w:space="0" w:color="auto"/>
              </w:divBdr>
            </w:div>
            <w:div w:id="1970235746">
              <w:marLeft w:val="0"/>
              <w:marRight w:val="0"/>
              <w:marTop w:val="0"/>
              <w:marBottom w:val="0"/>
              <w:divBdr>
                <w:top w:val="none" w:sz="0" w:space="0" w:color="auto"/>
                <w:left w:val="none" w:sz="0" w:space="0" w:color="auto"/>
                <w:bottom w:val="none" w:sz="0" w:space="0" w:color="auto"/>
                <w:right w:val="none" w:sz="0" w:space="0" w:color="auto"/>
              </w:divBdr>
            </w:div>
            <w:div w:id="2063140406">
              <w:marLeft w:val="0"/>
              <w:marRight w:val="0"/>
              <w:marTop w:val="0"/>
              <w:marBottom w:val="0"/>
              <w:divBdr>
                <w:top w:val="none" w:sz="0" w:space="0" w:color="auto"/>
                <w:left w:val="none" w:sz="0" w:space="0" w:color="auto"/>
                <w:bottom w:val="none" w:sz="0" w:space="0" w:color="auto"/>
                <w:right w:val="none" w:sz="0" w:space="0" w:color="auto"/>
              </w:divBdr>
            </w:div>
            <w:div w:id="1562213575">
              <w:marLeft w:val="0"/>
              <w:marRight w:val="0"/>
              <w:marTop w:val="0"/>
              <w:marBottom w:val="0"/>
              <w:divBdr>
                <w:top w:val="none" w:sz="0" w:space="0" w:color="auto"/>
                <w:left w:val="none" w:sz="0" w:space="0" w:color="auto"/>
                <w:bottom w:val="none" w:sz="0" w:space="0" w:color="auto"/>
                <w:right w:val="none" w:sz="0" w:space="0" w:color="auto"/>
              </w:divBdr>
            </w:div>
            <w:div w:id="133254941">
              <w:marLeft w:val="0"/>
              <w:marRight w:val="0"/>
              <w:marTop w:val="0"/>
              <w:marBottom w:val="0"/>
              <w:divBdr>
                <w:top w:val="none" w:sz="0" w:space="0" w:color="auto"/>
                <w:left w:val="none" w:sz="0" w:space="0" w:color="auto"/>
                <w:bottom w:val="none" w:sz="0" w:space="0" w:color="auto"/>
                <w:right w:val="none" w:sz="0" w:space="0" w:color="auto"/>
              </w:divBdr>
            </w:div>
            <w:div w:id="519125350">
              <w:marLeft w:val="0"/>
              <w:marRight w:val="0"/>
              <w:marTop w:val="0"/>
              <w:marBottom w:val="0"/>
              <w:divBdr>
                <w:top w:val="none" w:sz="0" w:space="0" w:color="auto"/>
                <w:left w:val="none" w:sz="0" w:space="0" w:color="auto"/>
                <w:bottom w:val="none" w:sz="0" w:space="0" w:color="auto"/>
                <w:right w:val="none" w:sz="0" w:space="0" w:color="auto"/>
              </w:divBdr>
            </w:div>
            <w:div w:id="456611246">
              <w:marLeft w:val="0"/>
              <w:marRight w:val="0"/>
              <w:marTop w:val="0"/>
              <w:marBottom w:val="0"/>
              <w:divBdr>
                <w:top w:val="none" w:sz="0" w:space="0" w:color="auto"/>
                <w:left w:val="none" w:sz="0" w:space="0" w:color="auto"/>
                <w:bottom w:val="none" w:sz="0" w:space="0" w:color="auto"/>
                <w:right w:val="none" w:sz="0" w:space="0" w:color="auto"/>
              </w:divBdr>
            </w:div>
            <w:div w:id="350382194">
              <w:marLeft w:val="0"/>
              <w:marRight w:val="0"/>
              <w:marTop w:val="0"/>
              <w:marBottom w:val="0"/>
              <w:divBdr>
                <w:top w:val="none" w:sz="0" w:space="0" w:color="auto"/>
                <w:left w:val="none" w:sz="0" w:space="0" w:color="auto"/>
                <w:bottom w:val="none" w:sz="0" w:space="0" w:color="auto"/>
                <w:right w:val="none" w:sz="0" w:space="0" w:color="auto"/>
              </w:divBdr>
            </w:div>
            <w:div w:id="87773244">
              <w:marLeft w:val="0"/>
              <w:marRight w:val="0"/>
              <w:marTop w:val="0"/>
              <w:marBottom w:val="0"/>
              <w:divBdr>
                <w:top w:val="none" w:sz="0" w:space="0" w:color="auto"/>
                <w:left w:val="none" w:sz="0" w:space="0" w:color="auto"/>
                <w:bottom w:val="none" w:sz="0" w:space="0" w:color="auto"/>
                <w:right w:val="none" w:sz="0" w:space="0" w:color="auto"/>
              </w:divBdr>
            </w:div>
            <w:div w:id="1078792571">
              <w:marLeft w:val="0"/>
              <w:marRight w:val="0"/>
              <w:marTop w:val="0"/>
              <w:marBottom w:val="0"/>
              <w:divBdr>
                <w:top w:val="none" w:sz="0" w:space="0" w:color="auto"/>
                <w:left w:val="none" w:sz="0" w:space="0" w:color="auto"/>
                <w:bottom w:val="none" w:sz="0" w:space="0" w:color="auto"/>
                <w:right w:val="none" w:sz="0" w:space="0" w:color="auto"/>
              </w:divBdr>
            </w:div>
            <w:div w:id="668483718">
              <w:marLeft w:val="0"/>
              <w:marRight w:val="0"/>
              <w:marTop w:val="0"/>
              <w:marBottom w:val="0"/>
              <w:divBdr>
                <w:top w:val="none" w:sz="0" w:space="0" w:color="auto"/>
                <w:left w:val="none" w:sz="0" w:space="0" w:color="auto"/>
                <w:bottom w:val="none" w:sz="0" w:space="0" w:color="auto"/>
                <w:right w:val="none" w:sz="0" w:space="0" w:color="auto"/>
              </w:divBdr>
            </w:div>
            <w:div w:id="30813146">
              <w:marLeft w:val="0"/>
              <w:marRight w:val="0"/>
              <w:marTop w:val="0"/>
              <w:marBottom w:val="0"/>
              <w:divBdr>
                <w:top w:val="none" w:sz="0" w:space="0" w:color="auto"/>
                <w:left w:val="none" w:sz="0" w:space="0" w:color="auto"/>
                <w:bottom w:val="none" w:sz="0" w:space="0" w:color="auto"/>
                <w:right w:val="none" w:sz="0" w:space="0" w:color="auto"/>
              </w:divBdr>
            </w:div>
            <w:div w:id="1355766181">
              <w:marLeft w:val="0"/>
              <w:marRight w:val="0"/>
              <w:marTop w:val="0"/>
              <w:marBottom w:val="0"/>
              <w:divBdr>
                <w:top w:val="none" w:sz="0" w:space="0" w:color="auto"/>
                <w:left w:val="none" w:sz="0" w:space="0" w:color="auto"/>
                <w:bottom w:val="none" w:sz="0" w:space="0" w:color="auto"/>
                <w:right w:val="none" w:sz="0" w:space="0" w:color="auto"/>
              </w:divBdr>
            </w:div>
            <w:div w:id="944456296">
              <w:marLeft w:val="0"/>
              <w:marRight w:val="0"/>
              <w:marTop w:val="0"/>
              <w:marBottom w:val="0"/>
              <w:divBdr>
                <w:top w:val="none" w:sz="0" w:space="0" w:color="auto"/>
                <w:left w:val="none" w:sz="0" w:space="0" w:color="auto"/>
                <w:bottom w:val="none" w:sz="0" w:space="0" w:color="auto"/>
                <w:right w:val="none" w:sz="0" w:space="0" w:color="auto"/>
              </w:divBdr>
            </w:div>
            <w:div w:id="673069752">
              <w:marLeft w:val="0"/>
              <w:marRight w:val="0"/>
              <w:marTop w:val="0"/>
              <w:marBottom w:val="0"/>
              <w:divBdr>
                <w:top w:val="none" w:sz="0" w:space="0" w:color="auto"/>
                <w:left w:val="none" w:sz="0" w:space="0" w:color="auto"/>
                <w:bottom w:val="none" w:sz="0" w:space="0" w:color="auto"/>
                <w:right w:val="none" w:sz="0" w:space="0" w:color="auto"/>
              </w:divBdr>
            </w:div>
            <w:div w:id="953053041">
              <w:marLeft w:val="0"/>
              <w:marRight w:val="0"/>
              <w:marTop w:val="0"/>
              <w:marBottom w:val="0"/>
              <w:divBdr>
                <w:top w:val="none" w:sz="0" w:space="0" w:color="auto"/>
                <w:left w:val="none" w:sz="0" w:space="0" w:color="auto"/>
                <w:bottom w:val="none" w:sz="0" w:space="0" w:color="auto"/>
                <w:right w:val="none" w:sz="0" w:space="0" w:color="auto"/>
              </w:divBdr>
            </w:div>
            <w:div w:id="1860966214">
              <w:marLeft w:val="0"/>
              <w:marRight w:val="0"/>
              <w:marTop w:val="0"/>
              <w:marBottom w:val="0"/>
              <w:divBdr>
                <w:top w:val="none" w:sz="0" w:space="0" w:color="auto"/>
                <w:left w:val="none" w:sz="0" w:space="0" w:color="auto"/>
                <w:bottom w:val="none" w:sz="0" w:space="0" w:color="auto"/>
                <w:right w:val="none" w:sz="0" w:space="0" w:color="auto"/>
              </w:divBdr>
            </w:div>
            <w:div w:id="1970162478">
              <w:marLeft w:val="0"/>
              <w:marRight w:val="0"/>
              <w:marTop w:val="0"/>
              <w:marBottom w:val="0"/>
              <w:divBdr>
                <w:top w:val="none" w:sz="0" w:space="0" w:color="auto"/>
                <w:left w:val="none" w:sz="0" w:space="0" w:color="auto"/>
                <w:bottom w:val="none" w:sz="0" w:space="0" w:color="auto"/>
                <w:right w:val="none" w:sz="0" w:space="0" w:color="auto"/>
              </w:divBdr>
            </w:div>
            <w:div w:id="1238979074">
              <w:marLeft w:val="0"/>
              <w:marRight w:val="0"/>
              <w:marTop w:val="0"/>
              <w:marBottom w:val="0"/>
              <w:divBdr>
                <w:top w:val="none" w:sz="0" w:space="0" w:color="auto"/>
                <w:left w:val="none" w:sz="0" w:space="0" w:color="auto"/>
                <w:bottom w:val="none" w:sz="0" w:space="0" w:color="auto"/>
                <w:right w:val="none" w:sz="0" w:space="0" w:color="auto"/>
              </w:divBdr>
            </w:div>
            <w:div w:id="968901405">
              <w:marLeft w:val="0"/>
              <w:marRight w:val="0"/>
              <w:marTop w:val="0"/>
              <w:marBottom w:val="0"/>
              <w:divBdr>
                <w:top w:val="none" w:sz="0" w:space="0" w:color="auto"/>
                <w:left w:val="none" w:sz="0" w:space="0" w:color="auto"/>
                <w:bottom w:val="none" w:sz="0" w:space="0" w:color="auto"/>
                <w:right w:val="none" w:sz="0" w:space="0" w:color="auto"/>
              </w:divBdr>
            </w:div>
            <w:div w:id="973144318">
              <w:marLeft w:val="0"/>
              <w:marRight w:val="0"/>
              <w:marTop w:val="0"/>
              <w:marBottom w:val="0"/>
              <w:divBdr>
                <w:top w:val="none" w:sz="0" w:space="0" w:color="auto"/>
                <w:left w:val="none" w:sz="0" w:space="0" w:color="auto"/>
                <w:bottom w:val="none" w:sz="0" w:space="0" w:color="auto"/>
                <w:right w:val="none" w:sz="0" w:space="0" w:color="auto"/>
              </w:divBdr>
            </w:div>
            <w:div w:id="670451929">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862284972">
              <w:marLeft w:val="0"/>
              <w:marRight w:val="0"/>
              <w:marTop w:val="0"/>
              <w:marBottom w:val="0"/>
              <w:divBdr>
                <w:top w:val="none" w:sz="0" w:space="0" w:color="auto"/>
                <w:left w:val="none" w:sz="0" w:space="0" w:color="auto"/>
                <w:bottom w:val="none" w:sz="0" w:space="0" w:color="auto"/>
                <w:right w:val="none" w:sz="0" w:space="0" w:color="auto"/>
              </w:divBdr>
            </w:div>
            <w:div w:id="541216419">
              <w:marLeft w:val="0"/>
              <w:marRight w:val="0"/>
              <w:marTop w:val="0"/>
              <w:marBottom w:val="0"/>
              <w:divBdr>
                <w:top w:val="none" w:sz="0" w:space="0" w:color="auto"/>
                <w:left w:val="none" w:sz="0" w:space="0" w:color="auto"/>
                <w:bottom w:val="none" w:sz="0" w:space="0" w:color="auto"/>
                <w:right w:val="none" w:sz="0" w:space="0" w:color="auto"/>
              </w:divBdr>
            </w:div>
            <w:div w:id="1872641541">
              <w:marLeft w:val="0"/>
              <w:marRight w:val="0"/>
              <w:marTop w:val="0"/>
              <w:marBottom w:val="0"/>
              <w:divBdr>
                <w:top w:val="none" w:sz="0" w:space="0" w:color="auto"/>
                <w:left w:val="none" w:sz="0" w:space="0" w:color="auto"/>
                <w:bottom w:val="none" w:sz="0" w:space="0" w:color="auto"/>
                <w:right w:val="none" w:sz="0" w:space="0" w:color="auto"/>
              </w:divBdr>
            </w:div>
            <w:div w:id="1825465985">
              <w:marLeft w:val="0"/>
              <w:marRight w:val="0"/>
              <w:marTop w:val="0"/>
              <w:marBottom w:val="0"/>
              <w:divBdr>
                <w:top w:val="none" w:sz="0" w:space="0" w:color="auto"/>
                <w:left w:val="none" w:sz="0" w:space="0" w:color="auto"/>
                <w:bottom w:val="none" w:sz="0" w:space="0" w:color="auto"/>
                <w:right w:val="none" w:sz="0" w:space="0" w:color="auto"/>
              </w:divBdr>
            </w:div>
            <w:div w:id="308555263">
              <w:marLeft w:val="0"/>
              <w:marRight w:val="0"/>
              <w:marTop w:val="0"/>
              <w:marBottom w:val="0"/>
              <w:divBdr>
                <w:top w:val="none" w:sz="0" w:space="0" w:color="auto"/>
                <w:left w:val="none" w:sz="0" w:space="0" w:color="auto"/>
                <w:bottom w:val="none" w:sz="0" w:space="0" w:color="auto"/>
                <w:right w:val="none" w:sz="0" w:space="0" w:color="auto"/>
              </w:divBdr>
            </w:div>
            <w:div w:id="637495407">
              <w:marLeft w:val="0"/>
              <w:marRight w:val="0"/>
              <w:marTop w:val="0"/>
              <w:marBottom w:val="0"/>
              <w:divBdr>
                <w:top w:val="none" w:sz="0" w:space="0" w:color="auto"/>
                <w:left w:val="none" w:sz="0" w:space="0" w:color="auto"/>
                <w:bottom w:val="none" w:sz="0" w:space="0" w:color="auto"/>
                <w:right w:val="none" w:sz="0" w:space="0" w:color="auto"/>
              </w:divBdr>
            </w:div>
            <w:div w:id="144863775">
              <w:marLeft w:val="0"/>
              <w:marRight w:val="0"/>
              <w:marTop w:val="0"/>
              <w:marBottom w:val="0"/>
              <w:divBdr>
                <w:top w:val="none" w:sz="0" w:space="0" w:color="auto"/>
                <w:left w:val="none" w:sz="0" w:space="0" w:color="auto"/>
                <w:bottom w:val="none" w:sz="0" w:space="0" w:color="auto"/>
                <w:right w:val="none" w:sz="0" w:space="0" w:color="auto"/>
              </w:divBdr>
            </w:div>
            <w:div w:id="917905176">
              <w:marLeft w:val="0"/>
              <w:marRight w:val="0"/>
              <w:marTop w:val="0"/>
              <w:marBottom w:val="0"/>
              <w:divBdr>
                <w:top w:val="none" w:sz="0" w:space="0" w:color="auto"/>
                <w:left w:val="none" w:sz="0" w:space="0" w:color="auto"/>
                <w:bottom w:val="none" w:sz="0" w:space="0" w:color="auto"/>
                <w:right w:val="none" w:sz="0" w:space="0" w:color="auto"/>
              </w:divBdr>
            </w:div>
            <w:div w:id="1746562416">
              <w:marLeft w:val="0"/>
              <w:marRight w:val="0"/>
              <w:marTop w:val="0"/>
              <w:marBottom w:val="0"/>
              <w:divBdr>
                <w:top w:val="none" w:sz="0" w:space="0" w:color="auto"/>
                <w:left w:val="none" w:sz="0" w:space="0" w:color="auto"/>
                <w:bottom w:val="none" w:sz="0" w:space="0" w:color="auto"/>
                <w:right w:val="none" w:sz="0" w:space="0" w:color="auto"/>
              </w:divBdr>
            </w:div>
            <w:div w:id="2052991196">
              <w:marLeft w:val="0"/>
              <w:marRight w:val="0"/>
              <w:marTop w:val="0"/>
              <w:marBottom w:val="0"/>
              <w:divBdr>
                <w:top w:val="none" w:sz="0" w:space="0" w:color="auto"/>
                <w:left w:val="none" w:sz="0" w:space="0" w:color="auto"/>
                <w:bottom w:val="none" w:sz="0" w:space="0" w:color="auto"/>
                <w:right w:val="none" w:sz="0" w:space="0" w:color="auto"/>
              </w:divBdr>
            </w:div>
            <w:div w:id="596207983">
              <w:marLeft w:val="0"/>
              <w:marRight w:val="0"/>
              <w:marTop w:val="0"/>
              <w:marBottom w:val="0"/>
              <w:divBdr>
                <w:top w:val="none" w:sz="0" w:space="0" w:color="auto"/>
                <w:left w:val="none" w:sz="0" w:space="0" w:color="auto"/>
                <w:bottom w:val="none" w:sz="0" w:space="0" w:color="auto"/>
                <w:right w:val="none" w:sz="0" w:space="0" w:color="auto"/>
              </w:divBdr>
            </w:div>
            <w:div w:id="1990595521">
              <w:marLeft w:val="0"/>
              <w:marRight w:val="0"/>
              <w:marTop w:val="0"/>
              <w:marBottom w:val="0"/>
              <w:divBdr>
                <w:top w:val="none" w:sz="0" w:space="0" w:color="auto"/>
                <w:left w:val="none" w:sz="0" w:space="0" w:color="auto"/>
                <w:bottom w:val="none" w:sz="0" w:space="0" w:color="auto"/>
                <w:right w:val="none" w:sz="0" w:space="0" w:color="auto"/>
              </w:divBdr>
            </w:div>
            <w:div w:id="1732196086">
              <w:marLeft w:val="0"/>
              <w:marRight w:val="0"/>
              <w:marTop w:val="0"/>
              <w:marBottom w:val="0"/>
              <w:divBdr>
                <w:top w:val="none" w:sz="0" w:space="0" w:color="auto"/>
                <w:left w:val="none" w:sz="0" w:space="0" w:color="auto"/>
                <w:bottom w:val="none" w:sz="0" w:space="0" w:color="auto"/>
                <w:right w:val="none" w:sz="0" w:space="0" w:color="auto"/>
              </w:divBdr>
            </w:div>
            <w:div w:id="356855546">
              <w:marLeft w:val="0"/>
              <w:marRight w:val="0"/>
              <w:marTop w:val="0"/>
              <w:marBottom w:val="0"/>
              <w:divBdr>
                <w:top w:val="none" w:sz="0" w:space="0" w:color="auto"/>
                <w:left w:val="none" w:sz="0" w:space="0" w:color="auto"/>
                <w:bottom w:val="none" w:sz="0" w:space="0" w:color="auto"/>
                <w:right w:val="none" w:sz="0" w:space="0" w:color="auto"/>
              </w:divBdr>
            </w:div>
            <w:div w:id="1239317425">
              <w:marLeft w:val="0"/>
              <w:marRight w:val="0"/>
              <w:marTop w:val="0"/>
              <w:marBottom w:val="0"/>
              <w:divBdr>
                <w:top w:val="none" w:sz="0" w:space="0" w:color="auto"/>
                <w:left w:val="none" w:sz="0" w:space="0" w:color="auto"/>
                <w:bottom w:val="none" w:sz="0" w:space="0" w:color="auto"/>
                <w:right w:val="none" w:sz="0" w:space="0" w:color="auto"/>
              </w:divBdr>
            </w:div>
            <w:div w:id="1730836424">
              <w:marLeft w:val="0"/>
              <w:marRight w:val="0"/>
              <w:marTop w:val="0"/>
              <w:marBottom w:val="0"/>
              <w:divBdr>
                <w:top w:val="none" w:sz="0" w:space="0" w:color="auto"/>
                <w:left w:val="none" w:sz="0" w:space="0" w:color="auto"/>
                <w:bottom w:val="none" w:sz="0" w:space="0" w:color="auto"/>
                <w:right w:val="none" w:sz="0" w:space="0" w:color="auto"/>
              </w:divBdr>
            </w:div>
            <w:div w:id="1847861535">
              <w:marLeft w:val="0"/>
              <w:marRight w:val="0"/>
              <w:marTop w:val="0"/>
              <w:marBottom w:val="0"/>
              <w:divBdr>
                <w:top w:val="none" w:sz="0" w:space="0" w:color="auto"/>
                <w:left w:val="none" w:sz="0" w:space="0" w:color="auto"/>
                <w:bottom w:val="none" w:sz="0" w:space="0" w:color="auto"/>
                <w:right w:val="none" w:sz="0" w:space="0" w:color="auto"/>
              </w:divBdr>
            </w:div>
            <w:div w:id="687104683">
              <w:marLeft w:val="0"/>
              <w:marRight w:val="0"/>
              <w:marTop w:val="0"/>
              <w:marBottom w:val="0"/>
              <w:divBdr>
                <w:top w:val="none" w:sz="0" w:space="0" w:color="auto"/>
                <w:left w:val="none" w:sz="0" w:space="0" w:color="auto"/>
                <w:bottom w:val="none" w:sz="0" w:space="0" w:color="auto"/>
                <w:right w:val="none" w:sz="0" w:space="0" w:color="auto"/>
              </w:divBdr>
            </w:div>
            <w:div w:id="1356153124">
              <w:marLeft w:val="0"/>
              <w:marRight w:val="0"/>
              <w:marTop w:val="0"/>
              <w:marBottom w:val="0"/>
              <w:divBdr>
                <w:top w:val="none" w:sz="0" w:space="0" w:color="auto"/>
                <w:left w:val="none" w:sz="0" w:space="0" w:color="auto"/>
                <w:bottom w:val="none" w:sz="0" w:space="0" w:color="auto"/>
                <w:right w:val="none" w:sz="0" w:space="0" w:color="auto"/>
              </w:divBdr>
            </w:div>
            <w:div w:id="181164517">
              <w:marLeft w:val="0"/>
              <w:marRight w:val="0"/>
              <w:marTop w:val="0"/>
              <w:marBottom w:val="0"/>
              <w:divBdr>
                <w:top w:val="none" w:sz="0" w:space="0" w:color="auto"/>
                <w:left w:val="none" w:sz="0" w:space="0" w:color="auto"/>
                <w:bottom w:val="none" w:sz="0" w:space="0" w:color="auto"/>
                <w:right w:val="none" w:sz="0" w:space="0" w:color="auto"/>
              </w:divBdr>
            </w:div>
            <w:div w:id="1239942020">
              <w:marLeft w:val="0"/>
              <w:marRight w:val="0"/>
              <w:marTop w:val="0"/>
              <w:marBottom w:val="0"/>
              <w:divBdr>
                <w:top w:val="none" w:sz="0" w:space="0" w:color="auto"/>
                <w:left w:val="none" w:sz="0" w:space="0" w:color="auto"/>
                <w:bottom w:val="none" w:sz="0" w:space="0" w:color="auto"/>
                <w:right w:val="none" w:sz="0" w:space="0" w:color="auto"/>
              </w:divBdr>
            </w:div>
            <w:div w:id="1855260411">
              <w:marLeft w:val="0"/>
              <w:marRight w:val="0"/>
              <w:marTop w:val="0"/>
              <w:marBottom w:val="0"/>
              <w:divBdr>
                <w:top w:val="none" w:sz="0" w:space="0" w:color="auto"/>
                <w:left w:val="none" w:sz="0" w:space="0" w:color="auto"/>
                <w:bottom w:val="none" w:sz="0" w:space="0" w:color="auto"/>
                <w:right w:val="none" w:sz="0" w:space="0" w:color="auto"/>
              </w:divBdr>
            </w:div>
            <w:div w:id="1330669363">
              <w:marLeft w:val="0"/>
              <w:marRight w:val="0"/>
              <w:marTop w:val="0"/>
              <w:marBottom w:val="0"/>
              <w:divBdr>
                <w:top w:val="none" w:sz="0" w:space="0" w:color="auto"/>
                <w:left w:val="none" w:sz="0" w:space="0" w:color="auto"/>
                <w:bottom w:val="none" w:sz="0" w:space="0" w:color="auto"/>
                <w:right w:val="none" w:sz="0" w:space="0" w:color="auto"/>
              </w:divBdr>
            </w:div>
            <w:div w:id="1029523070">
              <w:marLeft w:val="0"/>
              <w:marRight w:val="0"/>
              <w:marTop w:val="0"/>
              <w:marBottom w:val="0"/>
              <w:divBdr>
                <w:top w:val="none" w:sz="0" w:space="0" w:color="auto"/>
                <w:left w:val="none" w:sz="0" w:space="0" w:color="auto"/>
                <w:bottom w:val="none" w:sz="0" w:space="0" w:color="auto"/>
                <w:right w:val="none" w:sz="0" w:space="0" w:color="auto"/>
              </w:divBdr>
            </w:div>
            <w:div w:id="1928611417">
              <w:marLeft w:val="0"/>
              <w:marRight w:val="0"/>
              <w:marTop w:val="0"/>
              <w:marBottom w:val="0"/>
              <w:divBdr>
                <w:top w:val="none" w:sz="0" w:space="0" w:color="auto"/>
                <w:left w:val="none" w:sz="0" w:space="0" w:color="auto"/>
                <w:bottom w:val="none" w:sz="0" w:space="0" w:color="auto"/>
                <w:right w:val="none" w:sz="0" w:space="0" w:color="auto"/>
              </w:divBdr>
            </w:div>
            <w:div w:id="1682243701">
              <w:marLeft w:val="0"/>
              <w:marRight w:val="0"/>
              <w:marTop w:val="0"/>
              <w:marBottom w:val="0"/>
              <w:divBdr>
                <w:top w:val="none" w:sz="0" w:space="0" w:color="auto"/>
                <w:left w:val="none" w:sz="0" w:space="0" w:color="auto"/>
                <w:bottom w:val="none" w:sz="0" w:space="0" w:color="auto"/>
                <w:right w:val="none" w:sz="0" w:space="0" w:color="auto"/>
              </w:divBdr>
            </w:div>
            <w:div w:id="447165997">
              <w:marLeft w:val="0"/>
              <w:marRight w:val="0"/>
              <w:marTop w:val="0"/>
              <w:marBottom w:val="0"/>
              <w:divBdr>
                <w:top w:val="none" w:sz="0" w:space="0" w:color="auto"/>
                <w:left w:val="none" w:sz="0" w:space="0" w:color="auto"/>
                <w:bottom w:val="none" w:sz="0" w:space="0" w:color="auto"/>
                <w:right w:val="none" w:sz="0" w:space="0" w:color="auto"/>
              </w:divBdr>
            </w:div>
            <w:div w:id="84766374">
              <w:marLeft w:val="0"/>
              <w:marRight w:val="0"/>
              <w:marTop w:val="0"/>
              <w:marBottom w:val="0"/>
              <w:divBdr>
                <w:top w:val="none" w:sz="0" w:space="0" w:color="auto"/>
                <w:left w:val="none" w:sz="0" w:space="0" w:color="auto"/>
                <w:bottom w:val="none" w:sz="0" w:space="0" w:color="auto"/>
                <w:right w:val="none" w:sz="0" w:space="0" w:color="auto"/>
              </w:divBdr>
            </w:div>
            <w:div w:id="2131893682">
              <w:marLeft w:val="0"/>
              <w:marRight w:val="0"/>
              <w:marTop w:val="0"/>
              <w:marBottom w:val="0"/>
              <w:divBdr>
                <w:top w:val="none" w:sz="0" w:space="0" w:color="auto"/>
                <w:left w:val="none" w:sz="0" w:space="0" w:color="auto"/>
                <w:bottom w:val="none" w:sz="0" w:space="0" w:color="auto"/>
                <w:right w:val="none" w:sz="0" w:space="0" w:color="auto"/>
              </w:divBdr>
            </w:div>
            <w:div w:id="945040332">
              <w:marLeft w:val="0"/>
              <w:marRight w:val="0"/>
              <w:marTop w:val="0"/>
              <w:marBottom w:val="0"/>
              <w:divBdr>
                <w:top w:val="none" w:sz="0" w:space="0" w:color="auto"/>
                <w:left w:val="none" w:sz="0" w:space="0" w:color="auto"/>
                <w:bottom w:val="none" w:sz="0" w:space="0" w:color="auto"/>
                <w:right w:val="none" w:sz="0" w:space="0" w:color="auto"/>
              </w:divBdr>
            </w:div>
            <w:div w:id="1413888083">
              <w:marLeft w:val="0"/>
              <w:marRight w:val="0"/>
              <w:marTop w:val="0"/>
              <w:marBottom w:val="0"/>
              <w:divBdr>
                <w:top w:val="none" w:sz="0" w:space="0" w:color="auto"/>
                <w:left w:val="none" w:sz="0" w:space="0" w:color="auto"/>
                <w:bottom w:val="none" w:sz="0" w:space="0" w:color="auto"/>
                <w:right w:val="none" w:sz="0" w:space="0" w:color="auto"/>
              </w:divBdr>
            </w:div>
            <w:div w:id="1643652255">
              <w:marLeft w:val="0"/>
              <w:marRight w:val="0"/>
              <w:marTop w:val="0"/>
              <w:marBottom w:val="0"/>
              <w:divBdr>
                <w:top w:val="none" w:sz="0" w:space="0" w:color="auto"/>
                <w:left w:val="none" w:sz="0" w:space="0" w:color="auto"/>
                <w:bottom w:val="none" w:sz="0" w:space="0" w:color="auto"/>
                <w:right w:val="none" w:sz="0" w:space="0" w:color="auto"/>
              </w:divBdr>
            </w:div>
            <w:div w:id="2018458779">
              <w:marLeft w:val="0"/>
              <w:marRight w:val="0"/>
              <w:marTop w:val="0"/>
              <w:marBottom w:val="0"/>
              <w:divBdr>
                <w:top w:val="none" w:sz="0" w:space="0" w:color="auto"/>
                <w:left w:val="none" w:sz="0" w:space="0" w:color="auto"/>
                <w:bottom w:val="none" w:sz="0" w:space="0" w:color="auto"/>
                <w:right w:val="none" w:sz="0" w:space="0" w:color="auto"/>
              </w:divBdr>
            </w:div>
            <w:div w:id="254823393">
              <w:marLeft w:val="0"/>
              <w:marRight w:val="0"/>
              <w:marTop w:val="0"/>
              <w:marBottom w:val="0"/>
              <w:divBdr>
                <w:top w:val="none" w:sz="0" w:space="0" w:color="auto"/>
                <w:left w:val="none" w:sz="0" w:space="0" w:color="auto"/>
                <w:bottom w:val="none" w:sz="0" w:space="0" w:color="auto"/>
                <w:right w:val="none" w:sz="0" w:space="0" w:color="auto"/>
              </w:divBdr>
            </w:div>
            <w:div w:id="224806519">
              <w:marLeft w:val="0"/>
              <w:marRight w:val="0"/>
              <w:marTop w:val="0"/>
              <w:marBottom w:val="0"/>
              <w:divBdr>
                <w:top w:val="none" w:sz="0" w:space="0" w:color="auto"/>
                <w:left w:val="none" w:sz="0" w:space="0" w:color="auto"/>
                <w:bottom w:val="none" w:sz="0" w:space="0" w:color="auto"/>
                <w:right w:val="none" w:sz="0" w:space="0" w:color="auto"/>
              </w:divBdr>
            </w:div>
            <w:div w:id="1595094235">
              <w:marLeft w:val="0"/>
              <w:marRight w:val="0"/>
              <w:marTop w:val="0"/>
              <w:marBottom w:val="0"/>
              <w:divBdr>
                <w:top w:val="none" w:sz="0" w:space="0" w:color="auto"/>
                <w:left w:val="none" w:sz="0" w:space="0" w:color="auto"/>
                <w:bottom w:val="none" w:sz="0" w:space="0" w:color="auto"/>
                <w:right w:val="none" w:sz="0" w:space="0" w:color="auto"/>
              </w:divBdr>
            </w:div>
            <w:div w:id="998927234">
              <w:marLeft w:val="0"/>
              <w:marRight w:val="0"/>
              <w:marTop w:val="0"/>
              <w:marBottom w:val="0"/>
              <w:divBdr>
                <w:top w:val="none" w:sz="0" w:space="0" w:color="auto"/>
                <w:left w:val="none" w:sz="0" w:space="0" w:color="auto"/>
                <w:bottom w:val="none" w:sz="0" w:space="0" w:color="auto"/>
                <w:right w:val="none" w:sz="0" w:space="0" w:color="auto"/>
              </w:divBdr>
            </w:div>
            <w:div w:id="2014212837">
              <w:marLeft w:val="0"/>
              <w:marRight w:val="0"/>
              <w:marTop w:val="0"/>
              <w:marBottom w:val="0"/>
              <w:divBdr>
                <w:top w:val="none" w:sz="0" w:space="0" w:color="auto"/>
                <w:left w:val="none" w:sz="0" w:space="0" w:color="auto"/>
                <w:bottom w:val="none" w:sz="0" w:space="0" w:color="auto"/>
                <w:right w:val="none" w:sz="0" w:space="0" w:color="auto"/>
              </w:divBdr>
            </w:div>
            <w:div w:id="1567062144">
              <w:marLeft w:val="0"/>
              <w:marRight w:val="0"/>
              <w:marTop w:val="0"/>
              <w:marBottom w:val="0"/>
              <w:divBdr>
                <w:top w:val="none" w:sz="0" w:space="0" w:color="auto"/>
                <w:left w:val="none" w:sz="0" w:space="0" w:color="auto"/>
                <w:bottom w:val="none" w:sz="0" w:space="0" w:color="auto"/>
                <w:right w:val="none" w:sz="0" w:space="0" w:color="auto"/>
              </w:divBdr>
            </w:div>
            <w:div w:id="2085561111">
              <w:marLeft w:val="0"/>
              <w:marRight w:val="0"/>
              <w:marTop w:val="0"/>
              <w:marBottom w:val="0"/>
              <w:divBdr>
                <w:top w:val="none" w:sz="0" w:space="0" w:color="auto"/>
                <w:left w:val="none" w:sz="0" w:space="0" w:color="auto"/>
                <w:bottom w:val="none" w:sz="0" w:space="0" w:color="auto"/>
                <w:right w:val="none" w:sz="0" w:space="0" w:color="auto"/>
              </w:divBdr>
            </w:div>
            <w:div w:id="819812221">
              <w:marLeft w:val="0"/>
              <w:marRight w:val="0"/>
              <w:marTop w:val="0"/>
              <w:marBottom w:val="0"/>
              <w:divBdr>
                <w:top w:val="none" w:sz="0" w:space="0" w:color="auto"/>
                <w:left w:val="none" w:sz="0" w:space="0" w:color="auto"/>
                <w:bottom w:val="none" w:sz="0" w:space="0" w:color="auto"/>
                <w:right w:val="none" w:sz="0" w:space="0" w:color="auto"/>
              </w:divBdr>
            </w:div>
            <w:div w:id="1704669685">
              <w:marLeft w:val="0"/>
              <w:marRight w:val="0"/>
              <w:marTop w:val="0"/>
              <w:marBottom w:val="0"/>
              <w:divBdr>
                <w:top w:val="none" w:sz="0" w:space="0" w:color="auto"/>
                <w:left w:val="none" w:sz="0" w:space="0" w:color="auto"/>
                <w:bottom w:val="none" w:sz="0" w:space="0" w:color="auto"/>
                <w:right w:val="none" w:sz="0" w:space="0" w:color="auto"/>
              </w:divBdr>
            </w:div>
            <w:div w:id="390465235">
              <w:marLeft w:val="0"/>
              <w:marRight w:val="0"/>
              <w:marTop w:val="0"/>
              <w:marBottom w:val="0"/>
              <w:divBdr>
                <w:top w:val="none" w:sz="0" w:space="0" w:color="auto"/>
                <w:left w:val="none" w:sz="0" w:space="0" w:color="auto"/>
                <w:bottom w:val="none" w:sz="0" w:space="0" w:color="auto"/>
                <w:right w:val="none" w:sz="0" w:space="0" w:color="auto"/>
              </w:divBdr>
            </w:div>
            <w:div w:id="1369918498">
              <w:marLeft w:val="0"/>
              <w:marRight w:val="0"/>
              <w:marTop w:val="0"/>
              <w:marBottom w:val="0"/>
              <w:divBdr>
                <w:top w:val="none" w:sz="0" w:space="0" w:color="auto"/>
                <w:left w:val="none" w:sz="0" w:space="0" w:color="auto"/>
                <w:bottom w:val="none" w:sz="0" w:space="0" w:color="auto"/>
                <w:right w:val="none" w:sz="0" w:space="0" w:color="auto"/>
              </w:divBdr>
            </w:div>
            <w:div w:id="1553073834">
              <w:marLeft w:val="0"/>
              <w:marRight w:val="0"/>
              <w:marTop w:val="0"/>
              <w:marBottom w:val="0"/>
              <w:divBdr>
                <w:top w:val="none" w:sz="0" w:space="0" w:color="auto"/>
                <w:left w:val="none" w:sz="0" w:space="0" w:color="auto"/>
                <w:bottom w:val="none" w:sz="0" w:space="0" w:color="auto"/>
                <w:right w:val="none" w:sz="0" w:space="0" w:color="auto"/>
              </w:divBdr>
            </w:div>
            <w:div w:id="1061056562">
              <w:marLeft w:val="0"/>
              <w:marRight w:val="0"/>
              <w:marTop w:val="0"/>
              <w:marBottom w:val="0"/>
              <w:divBdr>
                <w:top w:val="none" w:sz="0" w:space="0" w:color="auto"/>
                <w:left w:val="none" w:sz="0" w:space="0" w:color="auto"/>
                <w:bottom w:val="none" w:sz="0" w:space="0" w:color="auto"/>
                <w:right w:val="none" w:sz="0" w:space="0" w:color="auto"/>
              </w:divBdr>
            </w:div>
            <w:div w:id="1494686736">
              <w:marLeft w:val="0"/>
              <w:marRight w:val="0"/>
              <w:marTop w:val="0"/>
              <w:marBottom w:val="0"/>
              <w:divBdr>
                <w:top w:val="none" w:sz="0" w:space="0" w:color="auto"/>
                <w:left w:val="none" w:sz="0" w:space="0" w:color="auto"/>
                <w:bottom w:val="none" w:sz="0" w:space="0" w:color="auto"/>
                <w:right w:val="none" w:sz="0" w:space="0" w:color="auto"/>
              </w:divBdr>
            </w:div>
            <w:div w:id="800418883">
              <w:marLeft w:val="0"/>
              <w:marRight w:val="0"/>
              <w:marTop w:val="0"/>
              <w:marBottom w:val="0"/>
              <w:divBdr>
                <w:top w:val="none" w:sz="0" w:space="0" w:color="auto"/>
                <w:left w:val="none" w:sz="0" w:space="0" w:color="auto"/>
                <w:bottom w:val="none" w:sz="0" w:space="0" w:color="auto"/>
                <w:right w:val="none" w:sz="0" w:space="0" w:color="auto"/>
              </w:divBdr>
            </w:div>
            <w:div w:id="1854608135">
              <w:marLeft w:val="0"/>
              <w:marRight w:val="0"/>
              <w:marTop w:val="0"/>
              <w:marBottom w:val="0"/>
              <w:divBdr>
                <w:top w:val="none" w:sz="0" w:space="0" w:color="auto"/>
                <w:left w:val="none" w:sz="0" w:space="0" w:color="auto"/>
                <w:bottom w:val="none" w:sz="0" w:space="0" w:color="auto"/>
                <w:right w:val="none" w:sz="0" w:space="0" w:color="auto"/>
              </w:divBdr>
            </w:div>
            <w:div w:id="2080471784">
              <w:marLeft w:val="0"/>
              <w:marRight w:val="0"/>
              <w:marTop w:val="0"/>
              <w:marBottom w:val="0"/>
              <w:divBdr>
                <w:top w:val="none" w:sz="0" w:space="0" w:color="auto"/>
                <w:left w:val="none" w:sz="0" w:space="0" w:color="auto"/>
                <w:bottom w:val="none" w:sz="0" w:space="0" w:color="auto"/>
                <w:right w:val="none" w:sz="0" w:space="0" w:color="auto"/>
              </w:divBdr>
            </w:div>
            <w:div w:id="1199471024">
              <w:marLeft w:val="0"/>
              <w:marRight w:val="0"/>
              <w:marTop w:val="0"/>
              <w:marBottom w:val="0"/>
              <w:divBdr>
                <w:top w:val="none" w:sz="0" w:space="0" w:color="auto"/>
                <w:left w:val="none" w:sz="0" w:space="0" w:color="auto"/>
                <w:bottom w:val="none" w:sz="0" w:space="0" w:color="auto"/>
                <w:right w:val="none" w:sz="0" w:space="0" w:color="auto"/>
              </w:divBdr>
            </w:div>
            <w:div w:id="2070766455">
              <w:marLeft w:val="0"/>
              <w:marRight w:val="0"/>
              <w:marTop w:val="0"/>
              <w:marBottom w:val="0"/>
              <w:divBdr>
                <w:top w:val="none" w:sz="0" w:space="0" w:color="auto"/>
                <w:left w:val="none" w:sz="0" w:space="0" w:color="auto"/>
                <w:bottom w:val="none" w:sz="0" w:space="0" w:color="auto"/>
                <w:right w:val="none" w:sz="0" w:space="0" w:color="auto"/>
              </w:divBdr>
            </w:div>
            <w:div w:id="2037149914">
              <w:marLeft w:val="0"/>
              <w:marRight w:val="0"/>
              <w:marTop w:val="0"/>
              <w:marBottom w:val="0"/>
              <w:divBdr>
                <w:top w:val="none" w:sz="0" w:space="0" w:color="auto"/>
                <w:left w:val="none" w:sz="0" w:space="0" w:color="auto"/>
                <w:bottom w:val="none" w:sz="0" w:space="0" w:color="auto"/>
                <w:right w:val="none" w:sz="0" w:space="0" w:color="auto"/>
              </w:divBdr>
            </w:div>
            <w:div w:id="390154914">
              <w:marLeft w:val="0"/>
              <w:marRight w:val="0"/>
              <w:marTop w:val="0"/>
              <w:marBottom w:val="0"/>
              <w:divBdr>
                <w:top w:val="none" w:sz="0" w:space="0" w:color="auto"/>
                <w:left w:val="none" w:sz="0" w:space="0" w:color="auto"/>
                <w:bottom w:val="none" w:sz="0" w:space="0" w:color="auto"/>
                <w:right w:val="none" w:sz="0" w:space="0" w:color="auto"/>
              </w:divBdr>
            </w:div>
            <w:div w:id="1409035615">
              <w:marLeft w:val="0"/>
              <w:marRight w:val="0"/>
              <w:marTop w:val="0"/>
              <w:marBottom w:val="0"/>
              <w:divBdr>
                <w:top w:val="none" w:sz="0" w:space="0" w:color="auto"/>
                <w:left w:val="none" w:sz="0" w:space="0" w:color="auto"/>
                <w:bottom w:val="none" w:sz="0" w:space="0" w:color="auto"/>
                <w:right w:val="none" w:sz="0" w:space="0" w:color="auto"/>
              </w:divBdr>
            </w:div>
            <w:div w:id="509493577">
              <w:marLeft w:val="0"/>
              <w:marRight w:val="0"/>
              <w:marTop w:val="0"/>
              <w:marBottom w:val="0"/>
              <w:divBdr>
                <w:top w:val="none" w:sz="0" w:space="0" w:color="auto"/>
                <w:left w:val="none" w:sz="0" w:space="0" w:color="auto"/>
                <w:bottom w:val="none" w:sz="0" w:space="0" w:color="auto"/>
                <w:right w:val="none" w:sz="0" w:space="0" w:color="auto"/>
              </w:divBdr>
            </w:div>
            <w:div w:id="539437805">
              <w:marLeft w:val="0"/>
              <w:marRight w:val="0"/>
              <w:marTop w:val="0"/>
              <w:marBottom w:val="0"/>
              <w:divBdr>
                <w:top w:val="none" w:sz="0" w:space="0" w:color="auto"/>
                <w:left w:val="none" w:sz="0" w:space="0" w:color="auto"/>
                <w:bottom w:val="none" w:sz="0" w:space="0" w:color="auto"/>
                <w:right w:val="none" w:sz="0" w:space="0" w:color="auto"/>
              </w:divBdr>
            </w:div>
            <w:div w:id="1752851370">
              <w:marLeft w:val="0"/>
              <w:marRight w:val="0"/>
              <w:marTop w:val="0"/>
              <w:marBottom w:val="0"/>
              <w:divBdr>
                <w:top w:val="none" w:sz="0" w:space="0" w:color="auto"/>
                <w:left w:val="none" w:sz="0" w:space="0" w:color="auto"/>
                <w:bottom w:val="none" w:sz="0" w:space="0" w:color="auto"/>
                <w:right w:val="none" w:sz="0" w:space="0" w:color="auto"/>
              </w:divBdr>
            </w:div>
            <w:div w:id="190413944">
              <w:marLeft w:val="0"/>
              <w:marRight w:val="0"/>
              <w:marTop w:val="0"/>
              <w:marBottom w:val="0"/>
              <w:divBdr>
                <w:top w:val="none" w:sz="0" w:space="0" w:color="auto"/>
                <w:left w:val="none" w:sz="0" w:space="0" w:color="auto"/>
                <w:bottom w:val="none" w:sz="0" w:space="0" w:color="auto"/>
                <w:right w:val="none" w:sz="0" w:space="0" w:color="auto"/>
              </w:divBdr>
            </w:div>
            <w:div w:id="813908015">
              <w:marLeft w:val="0"/>
              <w:marRight w:val="0"/>
              <w:marTop w:val="0"/>
              <w:marBottom w:val="0"/>
              <w:divBdr>
                <w:top w:val="none" w:sz="0" w:space="0" w:color="auto"/>
                <w:left w:val="none" w:sz="0" w:space="0" w:color="auto"/>
                <w:bottom w:val="none" w:sz="0" w:space="0" w:color="auto"/>
                <w:right w:val="none" w:sz="0" w:space="0" w:color="auto"/>
              </w:divBdr>
            </w:div>
            <w:div w:id="1600870209">
              <w:marLeft w:val="0"/>
              <w:marRight w:val="0"/>
              <w:marTop w:val="0"/>
              <w:marBottom w:val="0"/>
              <w:divBdr>
                <w:top w:val="none" w:sz="0" w:space="0" w:color="auto"/>
                <w:left w:val="none" w:sz="0" w:space="0" w:color="auto"/>
                <w:bottom w:val="none" w:sz="0" w:space="0" w:color="auto"/>
                <w:right w:val="none" w:sz="0" w:space="0" w:color="auto"/>
              </w:divBdr>
            </w:div>
            <w:div w:id="2003115360">
              <w:marLeft w:val="0"/>
              <w:marRight w:val="0"/>
              <w:marTop w:val="0"/>
              <w:marBottom w:val="0"/>
              <w:divBdr>
                <w:top w:val="none" w:sz="0" w:space="0" w:color="auto"/>
                <w:left w:val="none" w:sz="0" w:space="0" w:color="auto"/>
                <w:bottom w:val="none" w:sz="0" w:space="0" w:color="auto"/>
                <w:right w:val="none" w:sz="0" w:space="0" w:color="auto"/>
              </w:divBdr>
            </w:div>
            <w:div w:id="1951039202">
              <w:marLeft w:val="0"/>
              <w:marRight w:val="0"/>
              <w:marTop w:val="0"/>
              <w:marBottom w:val="0"/>
              <w:divBdr>
                <w:top w:val="none" w:sz="0" w:space="0" w:color="auto"/>
                <w:left w:val="none" w:sz="0" w:space="0" w:color="auto"/>
                <w:bottom w:val="none" w:sz="0" w:space="0" w:color="auto"/>
                <w:right w:val="none" w:sz="0" w:space="0" w:color="auto"/>
              </w:divBdr>
            </w:div>
            <w:div w:id="1055740126">
              <w:marLeft w:val="0"/>
              <w:marRight w:val="0"/>
              <w:marTop w:val="0"/>
              <w:marBottom w:val="0"/>
              <w:divBdr>
                <w:top w:val="none" w:sz="0" w:space="0" w:color="auto"/>
                <w:left w:val="none" w:sz="0" w:space="0" w:color="auto"/>
                <w:bottom w:val="none" w:sz="0" w:space="0" w:color="auto"/>
                <w:right w:val="none" w:sz="0" w:space="0" w:color="auto"/>
              </w:divBdr>
            </w:div>
            <w:div w:id="1715616507">
              <w:marLeft w:val="0"/>
              <w:marRight w:val="0"/>
              <w:marTop w:val="0"/>
              <w:marBottom w:val="0"/>
              <w:divBdr>
                <w:top w:val="none" w:sz="0" w:space="0" w:color="auto"/>
                <w:left w:val="none" w:sz="0" w:space="0" w:color="auto"/>
                <w:bottom w:val="none" w:sz="0" w:space="0" w:color="auto"/>
                <w:right w:val="none" w:sz="0" w:space="0" w:color="auto"/>
              </w:divBdr>
            </w:div>
            <w:div w:id="1503474433">
              <w:marLeft w:val="0"/>
              <w:marRight w:val="0"/>
              <w:marTop w:val="0"/>
              <w:marBottom w:val="0"/>
              <w:divBdr>
                <w:top w:val="none" w:sz="0" w:space="0" w:color="auto"/>
                <w:left w:val="none" w:sz="0" w:space="0" w:color="auto"/>
                <w:bottom w:val="none" w:sz="0" w:space="0" w:color="auto"/>
                <w:right w:val="none" w:sz="0" w:space="0" w:color="auto"/>
              </w:divBdr>
            </w:div>
            <w:div w:id="924344973">
              <w:marLeft w:val="0"/>
              <w:marRight w:val="0"/>
              <w:marTop w:val="0"/>
              <w:marBottom w:val="0"/>
              <w:divBdr>
                <w:top w:val="none" w:sz="0" w:space="0" w:color="auto"/>
                <w:left w:val="none" w:sz="0" w:space="0" w:color="auto"/>
                <w:bottom w:val="none" w:sz="0" w:space="0" w:color="auto"/>
                <w:right w:val="none" w:sz="0" w:space="0" w:color="auto"/>
              </w:divBdr>
            </w:div>
            <w:div w:id="1428967966">
              <w:marLeft w:val="0"/>
              <w:marRight w:val="0"/>
              <w:marTop w:val="0"/>
              <w:marBottom w:val="0"/>
              <w:divBdr>
                <w:top w:val="none" w:sz="0" w:space="0" w:color="auto"/>
                <w:left w:val="none" w:sz="0" w:space="0" w:color="auto"/>
                <w:bottom w:val="none" w:sz="0" w:space="0" w:color="auto"/>
                <w:right w:val="none" w:sz="0" w:space="0" w:color="auto"/>
              </w:divBdr>
            </w:div>
            <w:div w:id="1628850772">
              <w:marLeft w:val="0"/>
              <w:marRight w:val="0"/>
              <w:marTop w:val="0"/>
              <w:marBottom w:val="0"/>
              <w:divBdr>
                <w:top w:val="none" w:sz="0" w:space="0" w:color="auto"/>
                <w:left w:val="none" w:sz="0" w:space="0" w:color="auto"/>
                <w:bottom w:val="none" w:sz="0" w:space="0" w:color="auto"/>
                <w:right w:val="none" w:sz="0" w:space="0" w:color="auto"/>
              </w:divBdr>
            </w:div>
            <w:div w:id="437607545">
              <w:marLeft w:val="0"/>
              <w:marRight w:val="0"/>
              <w:marTop w:val="0"/>
              <w:marBottom w:val="0"/>
              <w:divBdr>
                <w:top w:val="none" w:sz="0" w:space="0" w:color="auto"/>
                <w:left w:val="none" w:sz="0" w:space="0" w:color="auto"/>
                <w:bottom w:val="none" w:sz="0" w:space="0" w:color="auto"/>
                <w:right w:val="none" w:sz="0" w:space="0" w:color="auto"/>
              </w:divBdr>
            </w:div>
            <w:div w:id="1104573161">
              <w:marLeft w:val="0"/>
              <w:marRight w:val="0"/>
              <w:marTop w:val="0"/>
              <w:marBottom w:val="0"/>
              <w:divBdr>
                <w:top w:val="none" w:sz="0" w:space="0" w:color="auto"/>
                <w:left w:val="none" w:sz="0" w:space="0" w:color="auto"/>
                <w:bottom w:val="none" w:sz="0" w:space="0" w:color="auto"/>
                <w:right w:val="none" w:sz="0" w:space="0" w:color="auto"/>
              </w:divBdr>
            </w:div>
            <w:div w:id="1849252153">
              <w:marLeft w:val="0"/>
              <w:marRight w:val="0"/>
              <w:marTop w:val="0"/>
              <w:marBottom w:val="0"/>
              <w:divBdr>
                <w:top w:val="none" w:sz="0" w:space="0" w:color="auto"/>
                <w:left w:val="none" w:sz="0" w:space="0" w:color="auto"/>
                <w:bottom w:val="none" w:sz="0" w:space="0" w:color="auto"/>
                <w:right w:val="none" w:sz="0" w:space="0" w:color="auto"/>
              </w:divBdr>
            </w:div>
            <w:div w:id="2009750794">
              <w:marLeft w:val="0"/>
              <w:marRight w:val="0"/>
              <w:marTop w:val="0"/>
              <w:marBottom w:val="0"/>
              <w:divBdr>
                <w:top w:val="none" w:sz="0" w:space="0" w:color="auto"/>
                <w:left w:val="none" w:sz="0" w:space="0" w:color="auto"/>
                <w:bottom w:val="none" w:sz="0" w:space="0" w:color="auto"/>
                <w:right w:val="none" w:sz="0" w:space="0" w:color="auto"/>
              </w:divBdr>
            </w:div>
            <w:div w:id="1941138380">
              <w:marLeft w:val="0"/>
              <w:marRight w:val="0"/>
              <w:marTop w:val="0"/>
              <w:marBottom w:val="0"/>
              <w:divBdr>
                <w:top w:val="none" w:sz="0" w:space="0" w:color="auto"/>
                <w:left w:val="none" w:sz="0" w:space="0" w:color="auto"/>
                <w:bottom w:val="none" w:sz="0" w:space="0" w:color="auto"/>
                <w:right w:val="none" w:sz="0" w:space="0" w:color="auto"/>
              </w:divBdr>
            </w:div>
            <w:div w:id="249200078">
              <w:marLeft w:val="0"/>
              <w:marRight w:val="0"/>
              <w:marTop w:val="0"/>
              <w:marBottom w:val="0"/>
              <w:divBdr>
                <w:top w:val="none" w:sz="0" w:space="0" w:color="auto"/>
                <w:left w:val="none" w:sz="0" w:space="0" w:color="auto"/>
                <w:bottom w:val="none" w:sz="0" w:space="0" w:color="auto"/>
                <w:right w:val="none" w:sz="0" w:space="0" w:color="auto"/>
              </w:divBdr>
            </w:div>
            <w:div w:id="85927498">
              <w:marLeft w:val="0"/>
              <w:marRight w:val="0"/>
              <w:marTop w:val="0"/>
              <w:marBottom w:val="0"/>
              <w:divBdr>
                <w:top w:val="none" w:sz="0" w:space="0" w:color="auto"/>
                <w:left w:val="none" w:sz="0" w:space="0" w:color="auto"/>
                <w:bottom w:val="none" w:sz="0" w:space="0" w:color="auto"/>
                <w:right w:val="none" w:sz="0" w:space="0" w:color="auto"/>
              </w:divBdr>
            </w:div>
            <w:div w:id="109400845">
              <w:marLeft w:val="0"/>
              <w:marRight w:val="0"/>
              <w:marTop w:val="0"/>
              <w:marBottom w:val="0"/>
              <w:divBdr>
                <w:top w:val="none" w:sz="0" w:space="0" w:color="auto"/>
                <w:left w:val="none" w:sz="0" w:space="0" w:color="auto"/>
                <w:bottom w:val="none" w:sz="0" w:space="0" w:color="auto"/>
                <w:right w:val="none" w:sz="0" w:space="0" w:color="auto"/>
              </w:divBdr>
            </w:div>
            <w:div w:id="862330065">
              <w:marLeft w:val="0"/>
              <w:marRight w:val="0"/>
              <w:marTop w:val="0"/>
              <w:marBottom w:val="0"/>
              <w:divBdr>
                <w:top w:val="none" w:sz="0" w:space="0" w:color="auto"/>
                <w:left w:val="none" w:sz="0" w:space="0" w:color="auto"/>
                <w:bottom w:val="none" w:sz="0" w:space="0" w:color="auto"/>
                <w:right w:val="none" w:sz="0" w:space="0" w:color="auto"/>
              </w:divBdr>
            </w:div>
            <w:div w:id="2117092459">
              <w:marLeft w:val="0"/>
              <w:marRight w:val="0"/>
              <w:marTop w:val="0"/>
              <w:marBottom w:val="0"/>
              <w:divBdr>
                <w:top w:val="none" w:sz="0" w:space="0" w:color="auto"/>
                <w:left w:val="none" w:sz="0" w:space="0" w:color="auto"/>
                <w:bottom w:val="none" w:sz="0" w:space="0" w:color="auto"/>
                <w:right w:val="none" w:sz="0" w:space="0" w:color="auto"/>
              </w:divBdr>
            </w:div>
            <w:div w:id="1711419779">
              <w:marLeft w:val="0"/>
              <w:marRight w:val="0"/>
              <w:marTop w:val="0"/>
              <w:marBottom w:val="0"/>
              <w:divBdr>
                <w:top w:val="none" w:sz="0" w:space="0" w:color="auto"/>
                <w:left w:val="none" w:sz="0" w:space="0" w:color="auto"/>
                <w:bottom w:val="none" w:sz="0" w:space="0" w:color="auto"/>
                <w:right w:val="none" w:sz="0" w:space="0" w:color="auto"/>
              </w:divBdr>
            </w:div>
            <w:div w:id="2139449031">
              <w:marLeft w:val="0"/>
              <w:marRight w:val="0"/>
              <w:marTop w:val="0"/>
              <w:marBottom w:val="0"/>
              <w:divBdr>
                <w:top w:val="none" w:sz="0" w:space="0" w:color="auto"/>
                <w:left w:val="none" w:sz="0" w:space="0" w:color="auto"/>
                <w:bottom w:val="none" w:sz="0" w:space="0" w:color="auto"/>
                <w:right w:val="none" w:sz="0" w:space="0" w:color="auto"/>
              </w:divBdr>
            </w:div>
            <w:div w:id="268590634">
              <w:marLeft w:val="0"/>
              <w:marRight w:val="0"/>
              <w:marTop w:val="0"/>
              <w:marBottom w:val="0"/>
              <w:divBdr>
                <w:top w:val="none" w:sz="0" w:space="0" w:color="auto"/>
                <w:left w:val="none" w:sz="0" w:space="0" w:color="auto"/>
                <w:bottom w:val="none" w:sz="0" w:space="0" w:color="auto"/>
                <w:right w:val="none" w:sz="0" w:space="0" w:color="auto"/>
              </w:divBdr>
            </w:div>
            <w:div w:id="445000455">
              <w:marLeft w:val="0"/>
              <w:marRight w:val="0"/>
              <w:marTop w:val="0"/>
              <w:marBottom w:val="0"/>
              <w:divBdr>
                <w:top w:val="none" w:sz="0" w:space="0" w:color="auto"/>
                <w:left w:val="none" w:sz="0" w:space="0" w:color="auto"/>
                <w:bottom w:val="none" w:sz="0" w:space="0" w:color="auto"/>
                <w:right w:val="none" w:sz="0" w:space="0" w:color="auto"/>
              </w:divBdr>
            </w:div>
            <w:div w:id="1215001522">
              <w:marLeft w:val="0"/>
              <w:marRight w:val="0"/>
              <w:marTop w:val="0"/>
              <w:marBottom w:val="0"/>
              <w:divBdr>
                <w:top w:val="none" w:sz="0" w:space="0" w:color="auto"/>
                <w:left w:val="none" w:sz="0" w:space="0" w:color="auto"/>
                <w:bottom w:val="none" w:sz="0" w:space="0" w:color="auto"/>
                <w:right w:val="none" w:sz="0" w:space="0" w:color="auto"/>
              </w:divBdr>
            </w:div>
            <w:div w:id="429358480">
              <w:marLeft w:val="0"/>
              <w:marRight w:val="0"/>
              <w:marTop w:val="0"/>
              <w:marBottom w:val="0"/>
              <w:divBdr>
                <w:top w:val="none" w:sz="0" w:space="0" w:color="auto"/>
                <w:left w:val="none" w:sz="0" w:space="0" w:color="auto"/>
                <w:bottom w:val="none" w:sz="0" w:space="0" w:color="auto"/>
                <w:right w:val="none" w:sz="0" w:space="0" w:color="auto"/>
              </w:divBdr>
            </w:div>
            <w:div w:id="848326808">
              <w:marLeft w:val="0"/>
              <w:marRight w:val="0"/>
              <w:marTop w:val="0"/>
              <w:marBottom w:val="0"/>
              <w:divBdr>
                <w:top w:val="none" w:sz="0" w:space="0" w:color="auto"/>
                <w:left w:val="none" w:sz="0" w:space="0" w:color="auto"/>
                <w:bottom w:val="none" w:sz="0" w:space="0" w:color="auto"/>
                <w:right w:val="none" w:sz="0" w:space="0" w:color="auto"/>
              </w:divBdr>
            </w:div>
            <w:div w:id="751925569">
              <w:marLeft w:val="0"/>
              <w:marRight w:val="0"/>
              <w:marTop w:val="0"/>
              <w:marBottom w:val="0"/>
              <w:divBdr>
                <w:top w:val="none" w:sz="0" w:space="0" w:color="auto"/>
                <w:left w:val="none" w:sz="0" w:space="0" w:color="auto"/>
                <w:bottom w:val="none" w:sz="0" w:space="0" w:color="auto"/>
                <w:right w:val="none" w:sz="0" w:space="0" w:color="auto"/>
              </w:divBdr>
            </w:div>
            <w:div w:id="1394309580">
              <w:marLeft w:val="0"/>
              <w:marRight w:val="0"/>
              <w:marTop w:val="0"/>
              <w:marBottom w:val="0"/>
              <w:divBdr>
                <w:top w:val="none" w:sz="0" w:space="0" w:color="auto"/>
                <w:left w:val="none" w:sz="0" w:space="0" w:color="auto"/>
                <w:bottom w:val="none" w:sz="0" w:space="0" w:color="auto"/>
                <w:right w:val="none" w:sz="0" w:space="0" w:color="auto"/>
              </w:divBdr>
            </w:div>
            <w:div w:id="1184519600">
              <w:marLeft w:val="0"/>
              <w:marRight w:val="0"/>
              <w:marTop w:val="0"/>
              <w:marBottom w:val="0"/>
              <w:divBdr>
                <w:top w:val="none" w:sz="0" w:space="0" w:color="auto"/>
                <w:left w:val="none" w:sz="0" w:space="0" w:color="auto"/>
                <w:bottom w:val="none" w:sz="0" w:space="0" w:color="auto"/>
                <w:right w:val="none" w:sz="0" w:space="0" w:color="auto"/>
              </w:divBdr>
            </w:div>
            <w:div w:id="1786195796">
              <w:marLeft w:val="0"/>
              <w:marRight w:val="0"/>
              <w:marTop w:val="0"/>
              <w:marBottom w:val="0"/>
              <w:divBdr>
                <w:top w:val="none" w:sz="0" w:space="0" w:color="auto"/>
                <w:left w:val="none" w:sz="0" w:space="0" w:color="auto"/>
                <w:bottom w:val="none" w:sz="0" w:space="0" w:color="auto"/>
                <w:right w:val="none" w:sz="0" w:space="0" w:color="auto"/>
              </w:divBdr>
            </w:div>
            <w:div w:id="1119908204">
              <w:marLeft w:val="0"/>
              <w:marRight w:val="0"/>
              <w:marTop w:val="0"/>
              <w:marBottom w:val="0"/>
              <w:divBdr>
                <w:top w:val="none" w:sz="0" w:space="0" w:color="auto"/>
                <w:left w:val="none" w:sz="0" w:space="0" w:color="auto"/>
                <w:bottom w:val="none" w:sz="0" w:space="0" w:color="auto"/>
                <w:right w:val="none" w:sz="0" w:space="0" w:color="auto"/>
              </w:divBdr>
            </w:div>
            <w:div w:id="1823421332">
              <w:marLeft w:val="0"/>
              <w:marRight w:val="0"/>
              <w:marTop w:val="0"/>
              <w:marBottom w:val="0"/>
              <w:divBdr>
                <w:top w:val="none" w:sz="0" w:space="0" w:color="auto"/>
                <w:left w:val="none" w:sz="0" w:space="0" w:color="auto"/>
                <w:bottom w:val="none" w:sz="0" w:space="0" w:color="auto"/>
                <w:right w:val="none" w:sz="0" w:space="0" w:color="auto"/>
              </w:divBdr>
            </w:div>
            <w:div w:id="1444302898">
              <w:marLeft w:val="0"/>
              <w:marRight w:val="0"/>
              <w:marTop w:val="0"/>
              <w:marBottom w:val="0"/>
              <w:divBdr>
                <w:top w:val="none" w:sz="0" w:space="0" w:color="auto"/>
                <w:left w:val="none" w:sz="0" w:space="0" w:color="auto"/>
                <w:bottom w:val="none" w:sz="0" w:space="0" w:color="auto"/>
                <w:right w:val="none" w:sz="0" w:space="0" w:color="auto"/>
              </w:divBdr>
            </w:div>
            <w:div w:id="658579624">
              <w:marLeft w:val="0"/>
              <w:marRight w:val="0"/>
              <w:marTop w:val="0"/>
              <w:marBottom w:val="0"/>
              <w:divBdr>
                <w:top w:val="none" w:sz="0" w:space="0" w:color="auto"/>
                <w:left w:val="none" w:sz="0" w:space="0" w:color="auto"/>
                <w:bottom w:val="none" w:sz="0" w:space="0" w:color="auto"/>
                <w:right w:val="none" w:sz="0" w:space="0" w:color="auto"/>
              </w:divBdr>
            </w:div>
            <w:div w:id="1751386876">
              <w:marLeft w:val="0"/>
              <w:marRight w:val="0"/>
              <w:marTop w:val="0"/>
              <w:marBottom w:val="0"/>
              <w:divBdr>
                <w:top w:val="none" w:sz="0" w:space="0" w:color="auto"/>
                <w:left w:val="none" w:sz="0" w:space="0" w:color="auto"/>
                <w:bottom w:val="none" w:sz="0" w:space="0" w:color="auto"/>
                <w:right w:val="none" w:sz="0" w:space="0" w:color="auto"/>
              </w:divBdr>
            </w:div>
            <w:div w:id="1705325228">
              <w:marLeft w:val="0"/>
              <w:marRight w:val="0"/>
              <w:marTop w:val="0"/>
              <w:marBottom w:val="0"/>
              <w:divBdr>
                <w:top w:val="none" w:sz="0" w:space="0" w:color="auto"/>
                <w:left w:val="none" w:sz="0" w:space="0" w:color="auto"/>
                <w:bottom w:val="none" w:sz="0" w:space="0" w:color="auto"/>
                <w:right w:val="none" w:sz="0" w:space="0" w:color="auto"/>
              </w:divBdr>
            </w:div>
            <w:div w:id="13579472">
              <w:marLeft w:val="0"/>
              <w:marRight w:val="0"/>
              <w:marTop w:val="0"/>
              <w:marBottom w:val="0"/>
              <w:divBdr>
                <w:top w:val="none" w:sz="0" w:space="0" w:color="auto"/>
                <w:left w:val="none" w:sz="0" w:space="0" w:color="auto"/>
                <w:bottom w:val="none" w:sz="0" w:space="0" w:color="auto"/>
                <w:right w:val="none" w:sz="0" w:space="0" w:color="auto"/>
              </w:divBdr>
            </w:div>
            <w:div w:id="567495078">
              <w:marLeft w:val="0"/>
              <w:marRight w:val="0"/>
              <w:marTop w:val="0"/>
              <w:marBottom w:val="0"/>
              <w:divBdr>
                <w:top w:val="none" w:sz="0" w:space="0" w:color="auto"/>
                <w:left w:val="none" w:sz="0" w:space="0" w:color="auto"/>
                <w:bottom w:val="none" w:sz="0" w:space="0" w:color="auto"/>
                <w:right w:val="none" w:sz="0" w:space="0" w:color="auto"/>
              </w:divBdr>
            </w:div>
            <w:div w:id="356587442">
              <w:marLeft w:val="0"/>
              <w:marRight w:val="0"/>
              <w:marTop w:val="0"/>
              <w:marBottom w:val="0"/>
              <w:divBdr>
                <w:top w:val="none" w:sz="0" w:space="0" w:color="auto"/>
                <w:left w:val="none" w:sz="0" w:space="0" w:color="auto"/>
                <w:bottom w:val="none" w:sz="0" w:space="0" w:color="auto"/>
                <w:right w:val="none" w:sz="0" w:space="0" w:color="auto"/>
              </w:divBdr>
            </w:div>
            <w:div w:id="99450073">
              <w:marLeft w:val="0"/>
              <w:marRight w:val="0"/>
              <w:marTop w:val="0"/>
              <w:marBottom w:val="0"/>
              <w:divBdr>
                <w:top w:val="none" w:sz="0" w:space="0" w:color="auto"/>
                <w:left w:val="none" w:sz="0" w:space="0" w:color="auto"/>
                <w:bottom w:val="none" w:sz="0" w:space="0" w:color="auto"/>
                <w:right w:val="none" w:sz="0" w:space="0" w:color="auto"/>
              </w:divBdr>
            </w:div>
            <w:div w:id="1139687620">
              <w:marLeft w:val="0"/>
              <w:marRight w:val="0"/>
              <w:marTop w:val="0"/>
              <w:marBottom w:val="0"/>
              <w:divBdr>
                <w:top w:val="none" w:sz="0" w:space="0" w:color="auto"/>
                <w:left w:val="none" w:sz="0" w:space="0" w:color="auto"/>
                <w:bottom w:val="none" w:sz="0" w:space="0" w:color="auto"/>
                <w:right w:val="none" w:sz="0" w:space="0" w:color="auto"/>
              </w:divBdr>
            </w:div>
            <w:div w:id="1302227181">
              <w:marLeft w:val="0"/>
              <w:marRight w:val="0"/>
              <w:marTop w:val="0"/>
              <w:marBottom w:val="0"/>
              <w:divBdr>
                <w:top w:val="none" w:sz="0" w:space="0" w:color="auto"/>
                <w:left w:val="none" w:sz="0" w:space="0" w:color="auto"/>
                <w:bottom w:val="none" w:sz="0" w:space="0" w:color="auto"/>
                <w:right w:val="none" w:sz="0" w:space="0" w:color="auto"/>
              </w:divBdr>
            </w:div>
            <w:div w:id="1700207142">
              <w:marLeft w:val="0"/>
              <w:marRight w:val="0"/>
              <w:marTop w:val="0"/>
              <w:marBottom w:val="0"/>
              <w:divBdr>
                <w:top w:val="none" w:sz="0" w:space="0" w:color="auto"/>
                <w:left w:val="none" w:sz="0" w:space="0" w:color="auto"/>
                <w:bottom w:val="none" w:sz="0" w:space="0" w:color="auto"/>
                <w:right w:val="none" w:sz="0" w:space="0" w:color="auto"/>
              </w:divBdr>
            </w:div>
            <w:div w:id="599028001">
              <w:marLeft w:val="0"/>
              <w:marRight w:val="0"/>
              <w:marTop w:val="0"/>
              <w:marBottom w:val="0"/>
              <w:divBdr>
                <w:top w:val="none" w:sz="0" w:space="0" w:color="auto"/>
                <w:left w:val="none" w:sz="0" w:space="0" w:color="auto"/>
                <w:bottom w:val="none" w:sz="0" w:space="0" w:color="auto"/>
                <w:right w:val="none" w:sz="0" w:space="0" w:color="auto"/>
              </w:divBdr>
            </w:div>
            <w:div w:id="878124253">
              <w:marLeft w:val="0"/>
              <w:marRight w:val="0"/>
              <w:marTop w:val="0"/>
              <w:marBottom w:val="0"/>
              <w:divBdr>
                <w:top w:val="none" w:sz="0" w:space="0" w:color="auto"/>
                <w:left w:val="none" w:sz="0" w:space="0" w:color="auto"/>
                <w:bottom w:val="none" w:sz="0" w:space="0" w:color="auto"/>
                <w:right w:val="none" w:sz="0" w:space="0" w:color="auto"/>
              </w:divBdr>
            </w:div>
            <w:div w:id="1508867176">
              <w:marLeft w:val="0"/>
              <w:marRight w:val="0"/>
              <w:marTop w:val="0"/>
              <w:marBottom w:val="0"/>
              <w:divBdr>
                <w:top w:val="none" w:sz="0" w:space="0" w:color="auto"/>
                <w:left w:val="none" w:sz="0" w:space="0" w:color="auto"/>
                <w:bottom w:val="none" w:sz="0" w:space="0" w:color="auto"/>
                <w:right w:val="none" w:sz="0" w:space="0" w:color="auto"/>
              </w:divBdr>
            </w:div>
            <w:div w:id="1496646785">
              <w:marLeft w:val="0"/>
              <w:marRight w:val="0"/>
              <w:marTop w:val="0"/>
              <w:marBottom w:val="0"/>
              <w:divBdr>
                <w:top w:val="none" w:sz="0" w:space="0" w:color="auto"/>
                <w:left w:val="none" w:sz="0" w:space="0" w:color="auto"/>
                <w:bottom w:val="none" w:sz="0" w:space="0" w:color="auto"/>
                <w:right w:val="none" w:sz="0" w:space="0" w:color="auto"/>
              </w:divBdr>
            </w:div>
            <w:div w:id="1530952984">
              <w:marLeft w:val="0"/>
              <w:marRight w:val="0"/>
              <w:marTop w:val="0"/>
              <w:marBottom w:val="0"/>
              <w:divBdr>
                <w:top w:val="none" w:sz="0" w:space="0" w:color="auto"/>
                <w:left w:val="none" w:sz="0" w:space="0" w:color="auto"/>
                <w:bottom w:val="none" w:sz="0" w:space="0" w:color="auto"/>
                <w:right w:val="none" w:sz="0" w:space="0" w:color="auto"/>
              </w:divBdr>
            </w:div>
            <w:div w:id="679159270">
              <w:marLeft w:val="0"/>
              <w:marRight w:val="0"/>
              <w:marTop w:val="0"/>
              <w:marBottom w:val="0"/>
              <w:divBdr>
                <w:top w:val="none" w:sz="0" w:space="0" w:color="auto"/>
                <w:left w:val="none" w:sz="0" w:space="0" w:color="auto"/>
                <w:bottom w:val="none" w:sz="0" w:space="0" w:color="auto"/>
                <w:right w:val="none" w:sz="0" w:space="0" w:color="auto"/>
              </w:divBdr>
            </w:div>
            <w:div w:id="90518265">
              <w:marLeft w:val="0"/>
              <w:marRight w:val="0"/>
              <w:marTop w:val="0"/>
              <w:marBottom w:val="0"/>
              <w:divBdr>
                <w:top w:val="none" w:sz="0" w:space="0" w:color="auto"/>
                <w:left w:val="none" w:sz="0" w:space="0" w:color="auto"/>
                <w:bottom w:val="none" w:sz="0" w:space="0" w:color="auto"/>
                <w:right w:val="none" w:sz="0" w:space="0" w:color="auto"/>
              </w:divBdr>
            </w:div>
            <w:div w:id="426463023">
              <w:marLeft w:val="0"/>
              <w:marRight w:val="0"/>
              <w:marTop w:val="0"/>
              <w:marBottom w:val="0"/>
              <w:divBdr>
                <w:top w:val="none" w:sz="0" w:space="0" w:color="auto"/>
                <w:left w:val="none" w:sz="0" w:space="0" w:color="auto"/>
                <w:bottom w:val="none" w:sz="0" w:space="0" w:color="auto"/>
                <w:right w:val="none" w:sz="0" w:space="0" w:color="auto"/>
              </w:divBdr>
            </w:div>
            <w:div w:id="1665741036">
              <w:marLeft w:val="0"/>
              <w:marRight w:val="0"/>
              <w:marTop w:val="0"/>
              <w:marBottom w:val="0"/>
              <w:divBdr>
                <w:top w:val="none" w:sz="0" w:space="0" w:color="auto"/>
                <w:left w:val="none" w:sz="0" w:space="0" w:color="auto"/>
                <w:bottom w:val="none" w:sz="0" w:space="0" w:color="auto"/>
                <w:right w:val="none" w:sz="0" w:space="0" w:color="auto"/>
              </w:divBdr>
            </w:div>
            <w:div w:id="1975869360">
              <w:marLeft w:val="0"/>
              <w:marRight w:val="0"/>
              <w:marTop w:val="0"/>
              <w:marBottom w:val="0"/>
              <w:divBdr>
                <w:top w:val="none" w:sz="0" w:space="0" w:color="auto"/>
                <w:left w:val="none" w:sz="0" w:space="0" w:color="auto"/>
                <w:bottom w:val="none" w:sz="0" w:space="0" w:color="auto"/>
                <w:right w:val="none" w:sz="0" w:space="0" w:color="auto"/>
              </w:divBdr>
            </w:div>
            <w:div w:id="279533973">
              <w:marLeft w:val="0"/>
              <w:marRight w:val="0"/>
              <w:marTop w:val="0"/>
              <w:marBottom w:val="0"/>
              <w:divBdr>
                <w:top w:val="none" w:sz="0" w:space="0" w:color="auto"/>
                <w:left w:val="none" w:sz="0" w:space="0" w:color="auto"/>
                <w:bottom w:val="none" w:sz="0" w:space="0" w:color="auto"/>
                <w:right w:val="none" w:sz="0" w:space="0" w:color="auto"/>
              </w:divBdr>
            </w:div>
            <w:div w:id="1552035466">
              <w:marLeft w:val="0"/>
              <w:marRight w:val="0"/>
              <w:marTop w:val="0"/>
              <w:marBottom w:val="0"/>
              <w:divBdr>
                <w:top w:val="none" w:sz="0" w:space="0" w:color="auto"/>
                <w:left w:val="none" w:sz="0" w:space="0" w:color="auto"/>
                <w:bottom w:val="none" w:sz="0" w:space="0" w:color="auto"/>
                <w:right w:val="none" w:sz="0" w:space="0" w:color="auto"/>
              </w:divBdr>
            </w:div>
            <w:div w:id="1730033534">
              <w:marLeft w:val="0"/>
              <w:marRight w:val="0"/>
              <w:marTop w:val="0"/>
              <w:marBottom w:val="0"/>
              <w:divBdr>
                <w:top w:val="none" w:sz="0" w:space="0" w:color="auto"/>
                <w:left w:val="none" w:sz="0" w:space="0" w:color="auto"/>
                <w:bottom w:val="none" w:sz="0" w:space="0" w:color="auto"/>
                <w:right w:val="none" w:sz="0" w:space="0" w:color="auto"/>
              </w:divBdr>
            </w:div>
            <w:div w:id="2136438646">
              <w:marLeft w:val="0"/>
              <w:marRight w:val="0"/>
              <w:marTop w:val="0"/>
              <w:marBottom w:val="0"/>
              <w:divBdr>
                <w:top w:val="none" w:sz="0" w:space="0" w:color="auto"/>
                <w:left w:val="none" w:sz="0" w:space="0" w:color="auto"/>
                <w:bottom w:val="none" w:sz="0" w:space="0" w:color="auto"/>
                <w:right w:val="none" w:sz="0" w:space="0" w:color="auto"/>
              </w:divBdr>
            </w:div>
            <w:div w:id="338044620">
              <w:marLeft w:val="0"/>
              <w:marRight w:val="0"/>
              <w:marTop w:val="0"/>
              <w:marBottom w:val="0"/>
              <w:divBdr>
                <w:top w:val="none" w:sz="0" w:space="0" w:color="auto"/>
                <w:left w:val="none" w:sz="0" w:space="0" w:color="auto"/>
                <w:bottom w:val="none" w:sz="0" w:space="0" w:color="auto"/>
                <w:right w:val="none" w:sz="0" w:space="0" w:color="auto"/>
              </w:divBdr>
            </w:div>
            <w:div w:id="17253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478">
      <w:bodyDiv w:val="1"/>
      <w:marLeft w:val="0"/>
      <w:marRight w:val="0"/>
      <w:marTop w:val="0"/>
      <w:marBottom w:val="0"/>
      <w:divBdr>
        <w:top w:val="none" w:sz="0" w:space="0" w:color="auto"/>
        <w:left w:val="none" w:sz="0" w:space="0" w:color="auto"/>
        <w:bottom w:val="none" w:sz="0" w:space="0" w:color="auto"/>
        <w:right w:val="none" w:sz="0" w:space="0" w:color="auto"/>
      </w:divBdr>
      <w:divsChild>
        <w:div w:id="1425419485">
          <w:marLeft w:val="0"/>
          <w:marRight w:val="0"/>
          <w:marTop w:val="0"/>
          <w:marBottom w:val="0"/>
          <w:divBdr>
            <w:top w:val="none" w:sz="0" w:space="0" w:color="auto"/>
            <w:left w:val="none" w:sz="0" w:space="0" w:color="auto"/>
            <w:bottom w:val="none" w:sz="0" w:space="0" w:color="auto"/>
            <w:right w:val="none" w:sz="0" w:space="0" w:color="auto"/>
          </w:divBdr>
          <w:divsChild>
            <w:div w:id="230383507">
              <w:marLeft w:val="0"/>
              <w:marRight w:val="0"/>
              <w:marTop w:val="0"/>
              <w:marBottom w:val="0"/>
              <w:divBdr>
                <w:top w:val="none" w:sz="0" w:space="0" w:color="auto"/>
                <w:left w:val="none" w:sz="0" w:space="0" w:color="auto"/>
                <w:bottom w:val="none" w:sz="0" w:space="0" w:color="auto"/>
                <w:right w:val="none" w:sz="0" w:space="0" w:color="auto"/>
              </w:divBdr>
            </w:div>
            <w:div w:id="765032585">
              <w:marLeft w:val="0"/>
              <w:marRight w:val="0"/>
              <w:marTop w:val="0"/>
              <w:marBottom w:val="0"/>
              <w:divBdr>
                <w:top w:val="none" w:sz="0" w:space="0" w:color="auto"/>
                <w:left w:val="none" w:sz="0" w:space="0" w:color="auto"/>
                <w:bottom w:val="none" w:sz="0" w:space="0" w:color="auto"/>
                <w:right w:val="none" w:sz="0" w:space="0" w:color="auto"/>
              </w:divBdr>
            </w:div>
            <w:div w:id="1474130651">
              <w:marLeft w:val="0"/>
              <w:marRight w:val="0"/>
              <w:marTop w:val="0"/>
              <w:marBottom w:val="0"/>
              <w:divBdr>
                <w:top w:val="none" w:sz="0" w:space="0" w:color="auto"/>
                <w:left w:val="none" w:sz="0" w:space="0" w:color="auto"/>
                <w:bottom w:val="none" w:sz="0" w:space="0" w:color="auto"/>
                <w:right w:val="none" w:sz="0" w:space="0" w:color="auto"/>
              </w:divBdr>
            </w:div>
            <w:div w:id="1511093817">
              <w:marLeft w:val="0"/>
              <w:marRight w:val="0"/>
              <w:marTop w:val="0"/>
              <w:marBottom w:val="0"/>
              <w:divBdr>
                <w:top w:val="none" w:sz="0" w:space="0" w:color="auto"/>
                <w:left w:val="none" w:sz="0" w:space="0" w:color="auto"/>
                <w:bottom w:val="none" w:sz="0" w:space="0" w:color="auto"/>
                <w:right w:val="none" w:sz="0" w:space="0" w:color="auto"/>
              </w:divBdr>
            </w:div>
            <w:div w:id="16739209">
              <w:marLeft w:val="0"/>
              <w:marRight w:val="0"/>
              <w:marTop w:val="0"/>
              <w:marBottom w:val="0"/>
              <w:divBdr>
                <w:top w:val="none" w:sz="0" w:space="0" w:color="auto"/>
                <w:left w:val="none" w:sz="0" w:space="0" w:color="auto"/>
                <w:bottom w:val="none" w:sz="0" w:space="0" w:color="auto"/>
                <w:right w:val="none" w:sz="0" w:space="0" w:color="auto"/>
              </w:divBdr>
            </w:div>
            <w:div w:id="258488957">
              <w:marLeft w:val="0"/>
              <w:marRight w:val="0"/>
              <w:marTop w:val="0"/>
              <w:marBottom w:val="0"/>
              <w:divBdr>
                <w:top w:val="none" w:sz="0" w:space="0" w:color="auto"/>
                <w:left w:val="none" w:sz="0" w:space="0" w:color="auto"/>
                <w:bottom w:val="none" w:sz="0" w:space="0" w:color="auto"/>
                <w:right w:val="none" w:sz="0" w:space="0" w:color="auto"/>
              </w:divBdr>
            </w:div>
            <w:div w:id="1592856385">
              <w:marLeft w:val="0"/>
              <w:marRight w:val="0"/>
              <w:marTop w:val="0"/>
              <w:marBottom w:val="0"/>
              <w:divBdr>
                <w:top w:val="none" w:sz="0" w:space="0" w:color="auto"/>
                <w:left w:val="none" w:sz="0" w:space="0" w:color="auto"/>
                <w:bottom w:val="none" w:sz="0" w:space="0" w:color="auto"/>
                <w:right w:val="none" w:sz="0" w:space="0" w:color="auto"/>
              </w:divBdr>
            </w:div>
            <w:div w:id="818620587">
              <w:marLeft w:val="0"/>
              <w:marRight w:val="0"/>
              <w:marTop w:val="0"/>
              <w:marBottom w:val="0"/>
              <w:divBdr>
                <w:top w:val="none" w:sz="0" w:space="0" w:color="auto"/>
                <w:left w:val="none" w:sz="0" w:space="0" w:color="auto"/>
                <w:bottom w:val="none" w:sz="0" w:space="0" w:color="auto"/>
                <w:right w:val="none" w:sz="0" w:space="0" w:color="auto"/>
              </w:divBdr>
            </w:div>
            <w:div w:id="1040663336">
              <w:marLeft w:val="0"/>
              <w:marRight w:val="0"/>
              <w:marTop w:val="0"/>
              <w:marBottom w:val="0"/>
              <w:divBdr>
                <w:top w:val="none" w:sz="0" w:space="0" w:color="auto"/>
                <w:left w:val="none" w:sz="0" w:space="0" w:color="auto"/>
                <w:bottom w:val="none" w:sz="0" w:space="0" w:color="auto"/>
                <w:right w:val="none" w:sz="0" w:space="0" w:color="auto"/>
              </w:divBdr>
            </w:div>
            <w:div w:id="1826703790">
              <w:marLeft w:val="0"/>
              <w:marRight w:val="0"/>
              <w:marTop w:val="0"/>
              <w:marBottom w:val="0"/>
              <w:divBdr>
                <w:top w:val="none" w:sz="0" w:space="0" w:color="auto"/>
                <w:left w:val="none" w:sz="0" w:space="0" w:color="auto"/>
                <w:bottom w:val="none" w:sz="0" w:space="0" w:color="auto"/>
                <w:right w:val="none" w:sz="0" w:space="0" w:color="auto"/>
              </w:divBdr>
            </w:div>
            <w:div w:id="912668295">
              <w:marLeft w:val="0"/>
              <w:marRight w:val="0"/>
              <w:marTop w:val="0"/>
              <w:marBottom w:val="0"/>
              <w:divBdr>
                <w:top w:val="none" w:sz="0" w:space="0" w:color="auto"/>
                <w:left w:val="none" w:sz="0" w:space="0" w:color="auto"/>
                <w:bottom w:val="none" w:sz="0" w:space="0" w:color="auto"/>
                <w:right w:val="none" w:sz="0" w:space="0" w:color="auto"/>
              </w:divBdr>
            </w:div>
            <w:div w:id="1806194541">
              <w:marLeft w:val="0"/>
              <w:marRight w:val="0"/>
              <w:marTop w:val="0"/>
              <w:marBottom w:val="0"/>
              <w:divBdr>
                <w:top w:val="none" w:sz="0" w:space="0" w:color="auto"/>
                <w:left w:val="none" w:sz="0" w:space="0" w:color="auto"/>
                <w:bottom w:val="none" w:sz="0" w:space="0" w:color="auto"/>
                <w:right w:val="none" w:sz="0" w:space="0" w:color="auto"/>
              </w:divBdr>
            </w:div>
            <w:div w:id="90979299">
              <w:marLeft w:val="0"/>
              <w:marRight w:val="0"/>
              <w:marTop w:val="0"/>
              <w:marBottom w:val="0"/>
              <w:divBdr>
                <w:top w:val="none" w:sz="0" w:space="0" w:color="auto"/>
                <w:left w:val="none" w:sz="0" w:space="0" w:color="auto"/>
                <w:bottom w:val="none" w:sz="0" w:space="0" w:color="auto"/>
                <w:right w:val="none" w:sz="0" w:space="0" w:color="auto"/>
              </w:divBdr>
            </w:div>
            <w:div w:id="489753597">
              <w:marLeft w:val="0"/>
              <w:marRight w:val="0"/>
              <w:marTop w:val="0"/>
              <w:marBottom w:val="0"/>
              <w:divBdr>
                <w:top w:val="none" w:sz="0" w:space="0" w:color="auto"/>
                <w:left w:val="none" w:sz="0" w:space="0" w:color="auto"/>
                <w:bottom w:val="none" w:sz="0" w:space="0" w:color="auto"/>
                <w:right w:val="none" w:sz="0" w:space="0" w:color="auto"/>
              </w:divBdr>
            </w:div>
            <w:div w:id="113064317">
              <w:marLeft w:val="0"/>
              <w:marRight w:val="0"/>
              <w:marTop w:val="0"/>
              <w:marBottom w:val="0"/>
              <w:divBdr>
                <w:top w:val="none" w:sz="0" w:space="0" w:color="auto"/>
                <w:left w:val="none" w:sz="0" w:space="0" w:color="auto"/>
                <w:bottom w:val="none" w:sz="0" w:space="0" w:color="auto"/>
                <w:right w:val="none" w:sz="0" w:space="0" w:color="auto"/>
              </w:divBdr>
            </w:div>
            <w:div w:id="2076196136">
              <w:marLeft w:val="0"/>
              <w:marRight w:val="0"/>
              <w:marTop w:val="0"/>
              <w:marBottom w:val="0"/>
              <w:divBdr>
                <w:top w:val="none" w:sz="0" w:space="0" w:color="auto"/>
                <w:left w:val="none" w:sz="0" w:space="0" w:color="auto"/>
                <w:bottom w:val="none" w:sz="0" w:space="0" w:color="auto"/>
                <w:right w:val="none" w:sz="0" w:space="0" w:color="auto"/>
              </w:divBdr>
            </w:div>
            <w:div w:id="972490581">
              <w:marLeft w:val="0"/>
              <w:marRight w:val="0"/>
              <w:marTop w:val="0"/>
              <w:marBottom w:val="0"/>
              <w:divBdr>
                <w:top w:val="none" w:sz="0" w:space="0" w:color="auto"/>
                <w:left w:val="none" w:sz="0" w:space="0" w:color="auto"/>
                <w:bottom w:val="none" w:sz="0" w:space="0" w:color="auto"/>
                <w:right w:val="none" w:sz="0" w:space="0" w:color="auto"/>
              </w:divBdr>
            </w:div>
            <w:div w:id="1556239664">
              <w:marLeft w:val="0"/>
              <w:marRight w:val="0"/>
              <w:marTop w:val="0"/>
              <w:marBottom w:val="0"/>
              <w:divBdr>
                <w:top w:val="none" w:sz="0" w:space="0" w:color="auto"/>
                <w:left w:val="none" w:sz="0" w:space="0" w:color="auto"/>
                <w:bottom w:val="none" w:sz="0" w:space="0" w:color="auto"/>
                <w:right w:val="none" w:sz="0" w:space="0" w:color="auto"/>
              </w:divBdr>
            </w:div>
            <w:div w:id="603146105">
              <w:marLeft w:val="0"/>
              <w:marRight w:val="0"/>
              <w:marTop w:val="0"/>
              <w:marBottom w:val="0"/>
              <w:divBdr>
                <w:top w:val="none" w:sz="0" w:space="0" w:color="auto"/>
                <w:left w:val="none" w:sz="0" w:space="0" w:color="auto"/>
                <w:bottom w:val="none" w:sz="0" w:space="0" w:color="auto"/>
                <w:right w:val="none" w:sz="0" w:space="0" w:color="auto"/>
              </w:divBdr>
            </w:div>
            <w:div w:id="450976955">
              <w:marLeft w:val="0"/>
              <w:marRight w:val="0"/>
              <w:marTop w:val="0"/>
              <w:marBottom w:val="0"/>
              <w:divBdr>
                <w:top w:val="none" w:sz="0" w:space="0" w:color="auto"/>
                <w:left w:val="none" w:sz="0" w:space="0" w:color="auto"/>
                <w:bottom w:val="none" w:sz="0" w:space="0" w:color="auto"/>
                <w:right w:val="none" w:sz="0" w:space="0" w:color="auto"/>
              </w:divBdr>
            </w:div>
            <w:div w:id="541096063">
              <w:marLeft w:val="0"/>
              <w:marRight w:val="0"/>
              <w:marTop w:val="0"/>
              <w:marBottom w:val="0"/>
              <w:divBdr>
                <w:top w:val="none" w:sz="0" w:space="0" w:color="auto"/>
                <w:left w:val="none" w:sz="0" w:space="0" w:color="auto"/>
                <w:bottom w:val="none" w:sz="0" w:space="0" w:color="auto"/>
                <w:right w:val="none" w:sz="0" w:space="0" w:color="auto"/>
              </w:divBdr>
            </w:div>
            <w:div w:id="1176726708">
              <w:marLeft w:val="0"/>
              <w:marRight w:val="0"/>
              <w:marTop w:val="0"/>
              <w:marBottom w:val="0"/>
              <w:divBdr>
                <w:top w:val="none" w:sz="0" w:space="0" w:color="auto"/>
                <w:left w:val="none" w:sz="0" w:space="0" w:color="auto"/>
                <w:bottom w:val="none" w:sz="0" w:space="0" w:color="auto"/>
                <w:right w:val="none" w:sz="0" w:space="0" w:color="auto"/>
              </w:divBdr>
            </w:div>
            <w:div w:id="1823427904">
              <w:marLeft w:val="0"/>
              <w:marRight w:val="0"/>
              <w:marTop w:val="0"/>
              <w:marBottom w:val="0"/>
              <w:divBdr>
                <w:top w:val="none" w:sz="0" w:space="0" w:color="auto"/>
                <w:left w:val="none" w:sz="0" w:space="0" w:color="auto"/>
                <w:bottom w:val="none" w:sz="0" w:space="0" w:color="auto"/>
                <w:right w:val="none" w:sz="0" w:space="0" w:color="auto"/>
              </w:divBdr>
            </w:div>
            <w:div w:id="606886323">
              <w:marLeft w:val="0"/>
              <w:marRight w:val="0"/>
              <w:marTop w:val="0"/>
              <w:marBottom w:val="0"/>
              <w:divBdr>
                <w:top w:val="none" w:sz="0" w:space="0" w:color="auto"/>
                <w:left w:val="none" w:sz="0" w:space="0" w:color="auto"/>
                <w:bottom w:val="none" w:sz="0" w:space="0" w:color="auto"/>
                <w:right w:val="none" w:sz="0" w:space="0" w:color="auto"/>
              </w:divBdr>
            </w:div>
            <w:div w:id="1263421006">
              <w:marLeft w:val="0"/>
              <w:marRight w:val="0"/>
              <w:marTop w:val="0"/>
              <w:marBottom w:val="0"/>
              <w:divBdr>
                <w:top w:val="none" w:sz="0" w:space="0" w:color="auto"/>
                <w:left w:val="none" w:sz="0" w:space="0" w:color="auto"/>
                <w:bottom w:val="none" w:sz="0" w:space="0" w:color="auto"/>
                <w:right w:val="none" w:sz="0" w:space="0" w:color="auto"/>
              </w:divBdr>
            </w:div>
            <w:div w:id="1104959694">
              <w:marLeft w:val="0"/>
              <w:marRight w:val="0"/>
              <w:marTop w:val="0"/>
              <w:marBottom w:val="0"/>
              <w:divBdr>
                <w:top w:val="none" w:sz="0" w:space="0" w:color="auto"/>
                <w:left w:val="none" w:sz="0" w:space="0" w:color="auto"/>
                <w:bottom w:val="none" w:sz="0" w:space="0" w:color="auto"/>
                <w:right w:val="none" w:sz="0" w:space="0" w:color="auto"/>
              </w:divBdr>
            </w:div>
            <w:div w:id="1969817640">
              <w:marLeft w:val="0"/>
              <w:marRight w:val="0"/>
              <w:marTop w:val="0"/>
              <w:marBottom w:val="0"/>
              <w:divBdr>
                <w:top w:val="none" w:sz="0" w:space="0" w:color="auto"/>
                <w:left w:val="none" w:sz="0" w:space="0" w:color="auto"/>
                <w:bottom w:val="none" w:sz="0" w:space="0" w:color="auto"/>
                <w:right w:val="none" w:sz="0" w:space="0" w:color="auto"/>
              </w:divBdr>
            </w:div>
            <w:div w:id="1760369162">
              <w:marLeft w:val="0"/>
              <w:marRight w:val="0"/>
              <w:marTop w:val="0"/>
              <w:marBottom w:val="0"/>
              <w:divBdr>
                <w:top w:val="none" w:sz="0" w:space="0" w:color="auto"/>
                <w:left w:val="none" w:sz="0" w:space="0" w:color="auto"/>
                <w:bottom w:val="none" w:sz="0" w:space="0" w:color="auto"/>
                <w:right w:val="none" w:sz="0" w:space="0" w:color="auto"/>
              </w:divBdr>
            </w:div>
            <w:div w:id="1913393521">
              <w:marLeft w:val="0"/>
              <w:marRight w:val="0"/>
              <w:marTop w:val="0"/>
              <w:marBottom w:val="0"/>
              <w:divBdr>
                <w:top w:val="none" w:sz="0" w:space="0" w:color="auto"/>
                <w:left w:val="none" w:sz="0" w:space="0" w:color="auto"/>
                <w:bottom w:val="none" w:sz="0" w:space="0" w:color="auto"/>
                <w:right w:val="none" w:sz="0" w:space="0" w:color="auto"/>
              </w:divBdr>
            </w:div>
            <w:div w:id="631058488">
              <w:marLeft w:val="0"/>
              <w:marRight w:val="0"/>
              <w:marTop w:val="0"/>
              <w:marBottom w:val="0"/>
              <w:divBdr>
                <w:top w:val="none" w:sz="0" w:space="0" w:color="auto"/>
                <w:left w:val="none" w:sz="0" w:space="0" w:color="auto"/>
                <w:bottom w:val="none" w:sz="0" w:space="0" w:color="auto"/>
                <w:right w:val="none" w:sz="0" w:space="0" w:color="auto"/>
              </w:divBdr>
            </w:div>
            <w:div w:id="1600603751">
              <w:marLeft w:val="0"/>
              <w:marRight w:val="0"/>
              <w:marTop w:val="0"/>
              <w:marBottom w:val="0"/>
              <w:divBdr>
                <w:top w:val="none" w:sz="0" w:space="0" w:color="auto"/>
                <w:left w:val="none" w:sz="0" w:space="0" w:color="auto"/>
                <w:bottom w:val="none" w:sz="0" w:space="0" w:color="auto"/>
                <w:right w:val="none" w:sz="0" w:space="0" w:color="auto"/>
              </w:divBdr>
            </w:div>
            <w:div w:id="2037925767">
              <w:marLeft w:val="0"/>
              <w:marRight w:val="0"/>
              <w:marTop w:val="0"/>
              <w:marBottom w:val="0"/>
              <w:divBdr>
                <w:top w:val="none" w:sz="0" w:space="0" w:color="auto"/>
                <w:left w:val="none" w:sz="0" w:space="0" w:color="auto"/>
                <w:bottom w:val="none" w:sz="0" w:space="0" w:color="auto"/>
                <w:right w:val="none" w:sz="0" w:space="0" w:color="auto"/>
              </w:divBdr>
            </w:div>
            <w:div w:id="274530443">
              <w:marLeft w:val="0"/>
              <w:marRight w:val="0"/>
              <w:marTop w:val="0"/>
              <w:marBottom w:val="0"/>
              <w:divBdr>
                <w:top w:val="none" w:sz="0" w:space="0" w:color="auto"/>
                <w:left w:val="none" w:sz="0" w:space="0" w:color="auto"/>
                <w:bottom w:val="none" w:sz="0" w:space="0" w:color="auto"/>
                <w:right w:val="none" w:sz="0" w:space="0" w:color="auto"/>
              </w:divBdr>
            </w:div>
            <w:div w:id="1455906292">
              <w:marLeft w:val="0"/>
              <w:marRight w:val="0"/>
              <w:marTop w:val="0"/>
              <w:marBottom w:val="0"/>
              <w:divBdr>
                <w:top w:val="none" w:sz="0" w:space="0" w:color="auto"/>
                <w:left w:val="none" w:sz="0" w:space="0" w:color="auto"/>
                <w:bottom w:val="none" w:sz="0" w:space="0" w:color="auto"/>
                <w:right w:val="none" w:sz="0" w:space="0" w:color="auto"/>
              </w:divBdr>
            </w:div>
            <w:div w:id="210658202">
              <w:marLeft w:val="0"/>
              <w:marRight w:val="0"/>
              <w:marTop w:val="0"/>
              <w:marBottom w:val="0"/>
              <w:divBdr>
                <w:top w:val="none" w:sz="0" w:space="0" w:color="auto"/>
                <w:left w:val="none" w:sz="0" w:space="0" w:color="auto"/>
                <w:bottom w:val="none" w:sz="0" w:space="0" w:color="auto"/>
                <w:right w:val="none" w:sz="0" w:space="0" w:color="auto"/>
              </w:divBdr>
            </w:div>
            <w:div w:id="778642885">
              <w:marLeft w:val="0"/>
              <w:marRight w:val="0"/>
              <w:marTop w:val="0"/>
              <w:marBottom w:val="0"/>
              <w:divBdr>
                <w:top w:val="none" w:sz="0" w:space="0" w:color="auto"/>
                <w:left w:val="none" w:sz="0" w:space="0" w:color="auto"/>
                <w:bottom w:val="none" w:sz="0" w:space="0" w:color="auto"/>
                <w:right w:val="none" w:sz="0" w:space="0" w:color="auto"/>
              </w:divBdr>
            </w:div>
            <w:div w:id="191504202">
              <w:marLeft w:val="0"/>
              <w:marRight w:val="0"/>
              <w:marTop w:val="0"/>
              <w:marBottom w:val="0"/>
              <w:divBdr>
                <w:top w:val="none" w:sz="0" w:space="0" w:color="auto"/>
                <w:left w:val="none" w:sz="0" w:space="0" w:color="auto"/>
                <w:bottom w:val="none" w:sz="0" w:space="0" w:color="auto"/>
                <w:right w:val="none" w:sz="0" w:space="0" w:color="auto"/>
              </w:divBdr>
            </w:div>
            <w:div w:id="1836872754">
              <w:marLeft w:val="0"/>
              <w:marRight w:val="0"/>
              <w:marTop w:val="0"/>
              <w:marBottom w:val="0"/>
              <w:divBdr>
                <w:top w:val="none" w:sz="0" w:space="0" w:color="auto"/>
                <w:left w:val="none" w:sz="0" w:space="0" w:color="auto"/>
                <w:bottom w:val="none" w:sz="0" w:space="0" w:color="auto"/>
                <w:right w:val="none" w:sz="0" w:space="0" w:color="auto"/>
              </w:divBdr>
            </w:div>
            <w:div w:id="1523740796">
              <w:marLeft w:val="0"/>
              <w:marRight w:val="0"/>
              <w:marTop w:val="0"/>
              <w:marBottom w:val="0"/>
              <w:divBdr>
                <w:top w:val="none" w:sz="0" w:space="0" w:color="auto"/>
                <w:left w:val="none" w:sz="0" w:space="0" w:color="auto"/>
                <w:bottom w:val="none" w:sz="0" w:space="0" w:color="auto"/>
                <w:right w:val="none" w:sz="0" w:space="0" w:color="auto"/>
              </w:divBdr>
            </w:div>
            <w:div w:id="2000577000">
              <w:marLeft w:val="0"/>
              <w:marRight w:val="0"/>
              <w:marTop w:val="0"/>
              <w:marBottom w:val="0"/>
              <w:divBdr>
                <w:top w:val="none" w:sz="0" w:space="0" w:color="auto"/>
                <w:left w:val="none" w:sz="0" w:space="0" w:color="auto"/>
                <w:bottom w:val="none" w:sz="0" w:space="0" w:color="auto"/>
                <w:right w:val="none" w:sz="0" w:space="0" w:color="auto"/>
              </w:divBdr>
            </w:div>
            <w:div w:id="813987534">
              <w:marLeft w:val="0"/>
              <w:marRight w:val="0"/>
              <w:marTop w:val="0"/>
              <w:marBottom w:val="0"/>
              <w:divBdr>
                <w:top w:val="none" w:sz="0" w:space="0" w:color="auto"/>
                <w:left w:val="none" w:sz="0" w:space="0" w:color="auto"/>
                <w:bottom w:val="none" w:sz="0" w:space="0" w:color="auto"/>
                <w:right w:val="none" w:sz="0" w:space="0" w:color="auto"/>
              </w:divBdr>
            </w:div>
            <w:div w:id="1979216325">
              <w:marLeft w:val="0"/>
              <w:marRight w:val="0"/>
              <w:marTop w:val="0"/>
              <w:marBottom w:val="0"/>
              <w:divBdr>
                <w:top w:val="none" w:sz="0" w:space="0" w:color="auto"/>
                <w:left w:val="none" w:sz="0" w:space="0" w:color="auto"/>
                <w:bottom w:val="none" w:sz="0" w:space="0" w:color="auto"/>
                <w:right w:val="none" w:sz="0" w:space="0" w:color="auto"/>
              </w:divBdr>
            </w:div>
            <w:div w:id="1093820193">
              <w:marLeft w:val="0"/>
              <w:marRight w:val="0"/>
              <w:marTop w:val="0"/>
              <w:marBottom w:val="0"/>
              <w:divBdr>
                <w:top w:val="none" w:sz="0" w:space="0" w:color="auto"/>
                <w:left w:val="none" w:sz="0" w:space="0" w:color="auto"/>
                <w:bottom w:val="none" w:sz="0" w:space="0" w:color="auto"/>
                <w:right w:val="none" w:sz="0" w:space="0" w:color="auto"/>
              </w:divBdr>
            </w:div>
            <w:div w:id="162136841">
              <w:marLeft w:val="0"/>
              <w:marRight w:val="0"/>
              <w:marTop w:val="0"/>
              <w:marBottom w:val="0"/>
              <w:divBdr>
                <w:top w:val="none" w:sz="0" w:space="0" w:color="auto"/>
                <w:left w:val="none" w:sz="0" w:space="0" w:color="auto"/>
                <w:bottom w:val="none" w:sz="0" w:space="0" w:color="auto"/>
                <w:right w:val="none" w:sz="0" w:space="0" w:color="auto"/>
              </w:divBdr>
            </w:div>
            <w:div w:id="1988166507">
              <w:marLeft w:val="0"/>
              <w:marRight w:val="0"/>
              <w:marTop w:val="0"/>
              <w:marBottom w:val="0"/>
              <w:divBdr>
                <w:top w:val="none" w:sz="0" w:space="0" w:color="auto"/>
                <w:left w:val="none" w:sz="0" w:space="0" w:color="auto"/>
                <w:bottom w:val="none" w:sz="0" w:space="0" w:color="auto"/>
                <w:right w:val="none" w:sz="0" w:space="0" w:color="auto"/>
              </w:divBdr>
            </w:div>
            <w:div w:id="769548854">
              <w:marLeft w:val="0"/>
              <w:marRight w:val="0"/>
              <w:marTop w:val="0"/>
              <w:marBottom w:val="0"/>
              <w:divBdr>
                <w:top w:val="none" w:sz="0" w:space="0" w:color="auto"/>
                <w:left w:val="none" w:sz="0" w:space="0" w:color="auto"/>
                <w:bottom w:val="none" w:sz="0" w:space="0" w:color="auto"/>
                <w:right w:val="none" w:sz="0" w:space="0" w:color="auto"/>
              </w:divBdr>
            </w:div>
            <w:div w:id="1300110860">
              <w:marLeft w:val="0"/>
              <w:marRight w:val="0"/>
              <w:marTop w:val="0"/>
              <w:marBottom w:val="0"/>
              <w:divBdr>
                <w:top w:val="none" w:sz="0" w:space="0" w:color="auto"/>
                <w:left w:val="none" w:sz="0" w:space="0" w:color="auto"/>
                <w:bottom w:val="none" w:sz="0" w:space="0" w:color="auto"/>
                <w:right w:val="none" w:sz="0" w:space="0" w:color="auto"/>
              </w:divBdr>
            </w:div>
            <w:div w:id="892153279">
              <w:marLeft w:val="0"/>
              <w:marRight w:val="0"/>
              <w:marTop w:val="0"/>
              <w:marBottom w:val="0"/>
              <w:divBdr>
                <w:top w:val="none" w:sz="0" w:space="0" w:color="auto"/>
                <w:left w:val="none" w:sz="0" w:space="0" w:color="auto"/>
                <w:bottom w:val="none" w:sz="0" w:space="0" w:color="auto"/>
                <w:right w:val="none" w:sz="0" w:space="0" w:color="auto"/>
              </w:divBdr>
            </w:div>
            <w:div w:id="530336663">
              <w:marLeft w:val="0"/>
              <w:marRight w:val="0"/>
              <w:marTop w:val="0"/>
              <w:marBottom w:val="0"/>
              <w:divBdr>
                <w:top w:val="none" w:sz="0" w:space="0" w:color="auto"/>
                <w:left w:val="none" w:sz="0" w:space="0" w:color="auto"/>
                <w:bottom w:val="none" w:sz="0" w:space="0" w:color="auto"/>
                <w:right w:val="none" w:sz="0" w:space="0" w:color="auto"/>
              </w:divBdr>
            </w:div>
            <w:div w:id="2115057347">
              <w:marLeft w:val="0"/>
              <w:marRight w:val="0"/>
              <w:marTop w:val="0"/>
              <w:marBottom w:val="0"/>
              <w:divBdr>
                <w:top w:val="none" w:sz="0" w:space="0" w:color="auto"/>
                <w:left w:val="none" w:sz="0" w:space="0" w:color="auto"/>
                <w:bottom w:val="none" w:sz="0" w:space="0" w:color="auto"/>
                <w:right w:val="none" w:sz="0" w:space="0" w:color="auto"/>
              </w:divBdr>
            </w:div>
            <w:div w:id="1894152479">
              <w:marLeft w:val="0"/>
              <w:marRight w:val="0"/>
              <w:marTop w:val="0"/>
              <w:marBottom w:val="0"/>
              <w:divBdr>
                <w:top w:val="none" w:sz="0" w:space="0" w:color="auto"/>
                <w:left w:val="none" w:sz="0" w:space="0" w:color="auto"/>
                <w:bottom w:val="none" w:sz="0" w:space="0" w:color="auto"/>
                <w:right w:val="none" w:sz="0" w:space="0" w:color="auto"/>
              </w:divBdr>
            </w:div>
            <w:div w:id="934940196">
              <w:marLeft w:val="0"/>
              <w:marRight w:val="0"/>
              <w:marTop w:val="0"/>
              <w:marBottom w:val="0"/>
              <w:divBdr>
                <w:top w:val="none" w:sz="0" w:space="0" w:color="auto"/>
                <w:left w:val="none" w:sz="0" w:space="0" w:color="auto"/>
                <w:bottom w:val="none" w:sz="0" w:space="0" w:color="auto"/>
                <w:right w:val="none" w:sz="0" w:space="0" w:color="auto"/>
              </w:divBdr>
            </w:div>
            <w:div w:id="271473555">
              <w:marLeft w:val="0"/>
              <w:marRight w:val="0"/>
              <w:marTop w:val="0"/>
              <w:marBottom w:val="0"/>
              <w:divBdr>
                <w:top w:val="none" w:sz="0" w:space="0" w:color="auto"/>
                <w:left w:val="none" w:sz="0" w:space="0" w:color="auto"/>
                <w:bottom w:val="none" w:sz="0" w:space="0" w:color="auto"/>
                <w:right w:val="none" w:sz="0" w:space="0" w:color="auto"/>
              </w:divBdr>
            </w:div>
            <w:div w:id="763571666">
              <w:marLeft w:val="0"/>
              <w:marRight w:val="0"/>
              <w:marTop w:val="0"/>
              <w:marBottom w:val="0"/>
              <w:divBdr>
                <w:top w:val="none" w:sz="0" w:space="0" w:color="auto"/>
                <w:left w:val="none" w:sz="0" w:space="0" w:color="auto"/>
                <w:bottom w:val="none" w:sz="0" w:space="0" w:color="auto"/>
                <w:right w:val="none" w:sz="0" w:space="0" w:color="auto"/>
              </w:divBdr>
            </w:div>
            <w:div w:id="1772050888">
              <w:marLeft w:val="0"/>
              <w:marRight w:val="0"/>
              <w:marTop w:val="0"/>
              <w:marBottom w:val="0"/>
              <w:divBdr>
                <w:top w:val="none" w:sz="0" w:space="0" w:color="auto"/>
                <w:left w:val="none" w:sz="0" w:space="0" w:color="auto"/>
                <w:bottom w:val="none" w:sz="0" w:space="0" w:color="auto"/>
                <w:right w:val="none" w:sz="0" w:space="0" w:color="auto"/>
              </w:divBdr>
            </w:div>
            <w:div w:id="2002853767">
              <w:marLeft w:val="0"/>
              <w:marRight w:val="0"/>
              <w:marTop w:val="0"/>
              <w:marBottom w:val="0"/>
              <w:divBdr>
                <w:top w:val="none" w:sz="0" w:space="0" w:color="auto"/>
                <w:left w:val="none" w:sz="0" w:space="0" w:color="auto"/>
                <w:bottom w:val="none" w:sz="0" w:space="0" w:color="auto"/>
                <w:right w:val="none" w:sz="0" w:space="0" w:color="auto"/>
              </w:divBdr>
            </w:div>
            <w:div w:id="2091806696">
              <w:marLeft w:val="0"/>
              <w:marRight w:val="0"/>
              <w:marTop w:val="0"/>
              <w:marBottom w:val="0"/>
              <w:divBdr>
                <w:top w:val="none" w:sz="0" w:space="0" w:color="auto"/>
                <w:left w:val="none" w:sz="0" w:space="0" w:color="auto"/>
                <w:bottom w:val="none" w:sz="0" w:space="0" w:color="auto"/>
                <w:right w:val="none" w:sz="0" w:space="0" w:color="auto"/>
              </w:divBdr>
            </w:div>
            <w:div w:id="901869099">
              <w:marLeft w:val="0"/>
              <w:marRight w:val="0"/>
              <w:marTop w:val="0"/>
              <w:marBottom w:val="0"/>
              <w:divBdr>
                <w:top w:val="none" w:sz="0" w:space="0" w:color="auto"/>
                <w:left w:val="none" w:sz="0" w:space="0" w:color="auto"/>
                <w:bottom w:val="none" w:sz="0" w:space="0" w:color="auto"/>
                <w:right w:val="none" w:sz="0" w:space="0" w:color="auto"/>
              </w:divBdr>
            </w:div>
            <w:div w:id="322469813">
              <w:marLeft w:val="0"/>
              <w:marRight w:val="0"/>
              <w:marTop w:val="0"/>
              <w:marBottom w:val="0"/>
              <w:divBdr>
                <w:top w:val="none" w:sz="0" w:space="0" w:color="auto"/>
                <w:left w:val="none" w:sz="0" w:space="0" w:color="auto"/>
                <w:bottom w:val="none" w:sz="0" w:space="0" w:color="auto"/>
                <w:right w:val="none" w:sz="0" w:space="0" w:color="auto"/>
              </w:divBdr>
            </w:div>
            <w:div w:id="2077894540">
              <w:marLeft w:val="0"/>
              <w:marRight w:val="0"/>
              <w:marTop w:val="0"/>
              <w:marBottom w:val="0"/>
              <w:divBdr>
                <w:top w:val="none" w:sz="0" w:space="0" w:color="auto"/>
                <w:left w:val="none" w:sz="0" w:space="0" w:color="auto"/>
                <w:bottom w:val="none" w:sz="0" w:space="0" w:color="auto"/>
                <w:right w:val="none" w:sz="0" w:space="0" w:color="auto"/>
              </w:divBdr>
            </w:div>
            <w:div w:id="1165821139">
              <w:marLeft w:val="0"/>
              <w:marRight w:val="0"/>
              <w:marTop w:val="0"/>
              <w:marBottom w:val="0"/>
              <w:divBdr>
                <w:top w:val="none" w:sz="0" w:space="0" w:color="auto"/>
                <w:left w:val="none" w:sz="0" w:space="0" w:color="auto"/>
                <w:bottom w:val="none" w:sz="0" w:space="0" w:color="auto"/>
                <w:right w:val="none" w:sz="0" w:space="0" w:color="auto"/>
              </w:divBdr>
            </w:div>
            <w:div w:id="718668871">
              <w:marLeft w:val="0"/>
              <w:marRight w:val="0"/>
              <w:marTop w:val="0"/>
              <w:marBottom w:val="0"/>
              <w:divBdr>
                <w:top w:val="none" w:sz="0" w:space="0" w:color="auto"/>
                <w:left w:val="none" w:sz="0" w:space="0" w:color="auto"/>
                <w:bottom w:val="none" w:sz="0" w:space="0" w:color="auto"/>
                <w:right w:val="none" w:sz="0" w:space="0" w:color="auto"/>
              </w:divBdr>
            </w:div>
            <w:div w:id="709380527">
              <w:marLeft w:val="0"/>
              <w:marRight w:val="0"/>
              <w:marTop w:val="0"/>
              <w:marBottom w:val="0"/>
              <w:divBdr>
                <w:top w:val="none" w:sz="0" w:space="0" w:color="auto"/>
                <w:left w:val="none" w:sz="0" w:space="0" w:color="auto"/>
                <w:bottom w:val="none" w:sz="0" w:space="0" w:color="auto"/>
                <w:right w:val="none" w:sz="0" w:space="0" w:color="auto"/>
              </w:divBdr>
            </w:div>
            <w:div w:id="1789002764">
              <w:marLeft w:val="0"/>
              <w:marRight w:val="0"/>
              <w:marTop w:val="0"/>
              <w:marBottom w:val="0"/>
              <w:divBdr>
                <w:top w:val="none" w:sz="0" w:space="0" w:color="auto"/>
                <w:left w:val="none" w:sz="0" w:space="0" w:color="auto"/>
                <w:bottom w:val="none" w:sz="0" w:space="0" w:color="auto"/>
                <w:right w:val="none" w:sz="0" w:space="0" w:color="auto"/>
              </w:divBdr>
            </w:div>
            <w:div w:id="1490513208">
              <w:marLeft w:val="0"/>
              <w:marRight w:val="0"/>
              <w:marTop w:val="0"/>
              <w:marBottom w:val="0"/>
              <w:divBdr>
                <w:top w:val="none" w:sz="0" w:space="0" w:color="auto"/>
                <w:left w:val="none" w:sz="0" w:space="0" w:color="auto"/>
                <w:bottom w:val="none" w:sz="0" w:space="0" w:color="auto"/>
                <w:right w:val="none" w:sz="0" w:space="0" w:color="auto"/>
              </w:divBdr>
            </w:div>
            <w:div w:id="592857861">
              <w:marLeft w:val="0"/>
              <w:marRight w:val="0"/>
              <w:marTop w:val="0"/>
              <w:marBottom w:val="0"/>
              <w:divBdr>
                <w:top w:val="none" w:sz="0" w:space="0" w:color="auto"/>
                <w:left w:val="none" w:sz="0" w:space="0" w:color="auto"/>
                <w:bottom w:val="none" w:sz="0" w:space="0" w:color="auto"/>
                <w:right w:val="none" w:sz="0" w:space="0" w:color="auto"/>
              </w:divBdr>
            </w:div>
            <w:div w:id="673843828">
              <w:marLeft w:val="0"/>
              <w:marRight w:val="0"/>
              <w:marTop w:val="0"/>
              <w:marBottom w:val="0"/>
              <w:divBdr>
                <w:top w:val="none" w:sz="0" w:space="0" w:color="auto"/>
                <w:left w:val="none" w:sz="0" w:space="0" w:color="auto"/>
                <w:bottom w:val="none" w:sz="0" w:space="0" w:color="auto"/>
                <w:right w:val="none" w:sz="0" w:space="0" w:color="auto"/>
              </w:divBdr>
            </w:div>
            <w:div w:id="252209405">
              <w:marLeft w:val="0"/>
              <w:marRight w:val="0"/>
              <w:marTop w:val="0"/>
              <w:marBottom w:val="0"/>
              <w:divBdr>
                <w:top w:val="none" w:sz="0" w:space="0" w:color="auto"/>
                <w:left w:val="none" w:sz="0" w:space="0" w:color="auto"/>
                <w:bottom w:val="none" w:sz="0" w:space="0" w:color="auto"/>
                <w:right w:val="none" w:sz="0" w:space="0" w:color="auto"/>
              </w:divBdr>
            </w:div>
            <w:div w:id="1535343100">
              <w:marLeft w:val="0"/>
              <w:marRight w:val="0"/>
              <w:marTop w:val="0"/>
              <w:marBottom w:val="0"/>
              <w:divBdr>
                <w:top w:val="none" w:sz="0" w:space="0" w:color="auto"/>
                <w:left w:val="none" w:sz="0" w:space="0" w:color="auto"/>
                <w:bottom w:val="none" w:sz="0" w:space="0" w:color="auto"/>
                <w:right w:val="none" w:sz="0" w:space="0" w:color="auto"/>
              </w:divBdr>
            </w:div>
            <w:div w:id="1447698729">
              <w:marLeft w:val="0"/>
              <w:marRight w:val="0"/>
              <w:marTop w:val="0"/>
              <w:marBottom w:val="0"/>
              <w:divBdr>
                <w:top w:val="none" w:sz="0" w:space="0" w:color="auto"/>
                <w:left w:val="none" w:sz="0" w:space="0" w:color="auto"/>
                <w:bottom w:val="none" w:sz="0" w:space="0" w:color="auto"/>
                <w:right w:val="none" w:sz="0" w:space="0" w:color="auto"/>
              </w:divBdr>
            </w:div>
            <w:div w:id="902132377">
              <w:marLeft w:val="0"/>
              <w:marRight w:val="0"/>
              <w:marTop w:val="0"/>
              <w:marBottom w:val="0"/>
              <w:divBdr>
                <w:top w:val="none" w:sz="0" w:space="0" w:color="auto"/>
                <w:left w:val="none" w:sz="0" w:space="0" w:color="auto"/>
                <w:bottom w:val="none" w:sz="0" w:space="0" w:color="auto"/>
                <w:right w:val="none" w:sz="0" w:space="0" w:color="auto"/>
              </w:divBdr>
            </w:div>
            <w:div w:id="179397903">
              <w:marLeft w:val="0"/>
              <w:marRight w:val="0"/>
              <w:marTop w:val="0"/>
              <w:marBottom w:val="0"/>
              <w:divBdr>
                <w:top w:val="none" w:sz="0" w:space="0" w:color="auto"/>
                <w:left w:val="none" w:sz="0" w:space="0" w:color="auto"/>
                <w:bottom w:val="none" w:sz="0" w:space="0" w:color="auto"/>
                <w:right w:val="none" w:sz="0" w:space="0" w:color="auto"/>
              </w:divBdr>
            </w:div>
            <w:div w:id="557284670">
              <w:marLeft w:val="0"/>
              <w:marRight w:val="0"/>
              <w:marTop w:val="0"/>
              <w:marBottom w:val="0"/>
              <w:divBdr>
                <w:top w:val="none" w:sz="0" w:space="0" w:color="auto"/>
                <w:left w:val="none" w:sz="0" w:space="0" w:color="auto"/>
                <w:bottom w:val="none" w:sz="0" w:space="0" w:color="auto"/>
                <w:right w:val="none" w:sz="0" w:space="0" w:color="auto"/>
              </w:divBdr>
            </w:div>
            <w:div w:id="1746611978">
              <w:marLeft w:val="0"/>
              <w:marRight w:val="0"/>
              <w:marTop w:val="0"/>
              <w:marBottom w:val="0"/>
              <w:divBdr>
                <w:top w:val="none" w:sz="0" w:space="0" w:color="auto"/>
                <w:left w:val="none" w:sz="0" w:space="0" w:color="auto"/>
                <w:bottom w:val="none" w:sz="0" w:space="0" w:color="auto"/>
                <w:right w:val="none" w:sz="0" w:space="0" w:color="auto"/>
              </w:divBdr>
            </w:div>
            <w:div w:id="763188872">
              <w:marLeft w:val="0"/>
              <w:marRight w:val="0"/>
              <w:marTop w:val="0"/>
              <w:marBottom w:val="0"/>
              <w:divBdr>
                <w:top w:val="none" w:sz="0" w:space="0" w:color="auto"/>
                <w:left w:val="none" w:sz="0" w:space="0" w:color="auto"/>
                <w:bottom w:val="none" w:sz="0" w:space="0" w:color="auto"/>
                <w:right w:val="none" w:sz="0" w:space="0" w:color="auto"/>
              </w:divBdr>
            </w:div>
            <w:div w:id="1160774371">
              <w:marLeft w:val="0"/>
              <w:marRight w:val="0"/>
              <w:marTop w:val="0"/>
              <w:marBottom w:val="0"/>
              <w:divBdr>
                <w:top w:val="none" w:sz="0" w:space="0" w:color="auto"/>
                <w:left w:val="none" w:sz="0" w:space="0" w:color="auto"/>
                <w:bottom w:val="none" w:sz="0" w:space="0" w:color="auto"/>
                <w:right w:val="none" w:sz="0" w:space="0" w:color="auto"/>
              </w:divBdr>
            </w:div>
            <w:div w:id="1177573709">
              <w:marLeft w:val="0"/>
              <w:marRight w:val="0"/>
              <w:marTop w:val="0"/>
              <w:marBottom w:val="0"/>
              <w:divBdr>
                <w:top w:val="none" w:sz="0" w:space="0" w:color="auto"/>
                <w:left w:val="none" w:sz="0" w:space="0" w:color="auto"/>
                <w:bottom w:val="none" w:sz="0" w:space="0" w:color="auto"/>
                <w:right w:val="none" w:sz="0" w:space="0" w:color="auto"/>
              </w:divBdr>
            </w:div>
            <w:div w:id="2096320867">
              <w:marLeft w:val="0"/>
              <w:marRight w:val="0"/>
              <w:marTop w:val="0"/>
              <w:marBottom w:val="0"/>
              <w:divBdr>
                <w:top w:val="none" w:sz="0" w:space="0" w:color="auto"/>
                <w:left w:val="none" w:sz="0" w:space="0" w:color="auto"/>
                <w:bottom w:val="none" w:sz="0" w:space="0" w:color="auto"/>
                <w:right w:val="none" w:sz="0" w:space="0" w:color="auto"/>
              </w:divBdr>
            </w:div>
            <w:div w:id="1551696909">
              <w:marLeft w:val="0"/>
              <w:marRight w:val="0"/>
              <w:marTop w:val="0"/>
              <w:marBottom w:val="0"/>
              <w:divBdr>
                <w:top w:val="none" w:sz="0" w:space="0" w:color="auto"/>
                <w:left w:val="none" w:sz="0" w:space="0" w:color="auto"/>
                <w:bottom w:val="none" w:sz="0" w:space="0" w:color="auto"/>
                <w:right w:val="none" w:sz="0" w:space="0" w:color="auto"/>
              </w:divBdr>
            </w:div>
            <w:div w:id="46535775">
              <w:marLeft w:val="0"/>
              <w:marRight w:val="0"/>
              <w:marTop w:val="0"/>
              <w:marBottom w:val="0"/>
              <w:divBdr>
                <w:top w:val="none" w:sz="0" w:space="0" w:color="auto"/>
                <w:left w:val="none" w:sz="0" w:space="0" w:color="auto"/>
                <w:bottom w:val="none" w:sz="0" w:space="0" w:color="auto"/>
                <w:right w:val="none" w:sz="0" w:space="0" w:color="auto"/>
              </w:divBdr>
            </w:div>
            <w:div w:id="549726745">
              <w:marLeft w:val="0"/>
              <w:marRight w:val="0"/>
              <w:marTop w:val="0"/>
              <w:marBottom w:val="0"/>
              <w:divBdr>
                <w:top w:val="none" w:sz="0" w:space="0" w:color="auto"/>
                <w:left w:val="none" w:sz="0" w:space="0" w:color="auto"/>
                <w:bottom w:val="none" w:sz="0" w:space="0" w:color="auto"/>
                <w:right w:val="none" w:sz="0" w:space="0" w:color="auto"/>
              </w:divBdr>
            </w:div>
            <w:div w:id="448932497">
              <w:marLeft w:val="0"/>
              <w:marRight w:val="0"/>
              <w:marTop w:val="0"/>
              <w:marBottom w:val="0"/>
              <w:divBdr>
                <w:top w:val="none" w:sz="0" w:space="0" w:color="auto"/>
                <w:left w:val="none" w:sz="0" w:space="0" w:color="auto"/>
                <w:bottom w:val="none" w:sz="0" w:space="0" w:color="auto"/>
                <w:right w:val="none" w:sz="0" w:space="0" w:color="auto"/>
              </w:divBdr>
            </w:div>
            <w:div w:id="103041680">
              <w:marLeft w:val="0"/>
              <w:marRight w:val="0"/>
              <w:marTop w:val="0"/>
              <w:marBottom w:val="0"/>
              <w:divBdr>
                <w:top w:val="none" w:sz="0" w:space="0" w:color="auto"/>
                <w:left w:val="none" w:sz="0" w:space="0" w:color="auto"/>
                <w:bottom w:val="none" w:sz="0" w:space="0" w:color="auto"/>
                <w:right w:val="none" w:sz="0" w:space="0" w:color="auto"/>
              </w:divBdr>
            </w:div>
            <w:div w:id="541946351">
              <w:marLeft w:val="0"/>
              <w:marRight w:val="0"/>
              <w:marTop w:val="0"/>
              <w:marBottom w:val="0"/>
              <w:divBdr>
                <w:top w:val="none" w:sz="0" w:space="0" w:color="auto"/>
                <w:left w:val="none" w:sz="0" w:space="0" w:color="auto"/>
                <w:bottom w:val="none" w:sz="0" w:space="0" w:color="auto"/>
                <w:right w:val="none" w:sz="0" w:space="0" w:color="auto"/>
              </w:divBdr>
            </w:div>
            <w:div w:id="370307876">
              <w:marLeft w:val="0"/>
              <w:marRight w:val="0"/>
              <w:marTop w:val="0"/>
              <w:marBottom w:val="0"/>
              <w:divBdr>
                <w:top w:val="none" w:sz="0" w:space="0" w:color="auto"/>
                <w:left w:val="none" w:sz="0" w:space="0" w:color="auto"/>
                <w:bottom w:val="none" w:sz="0" w:space="0" w:color="auto"/>
                <w:right w:val="none" w:sz="0" w:space="0" w:color="auto"/>
              </w:divBdr>
            </w:div>
            <w:div w:id="1753162045">
              <w:marLeft w:val="0"/>
              <w:marRight w:val="0"/>
              <w:marTop w:val="0"/>
              <w:marBottom w:val="0"/>
              <w:divBdr>
                <w:top w:val="none" w:sz="0" w:space="0" w:color="auto"/>
                <w:left w:val="none" w:sz="0" w:space="0" w:color="auto"/>
                <w:bottom w:val="none" w:sz="0" w:space="0" w:color="auto"/>
                <w:right w:val="none" w:sz="0" w:space="0" w:color="auto"/>
              </w:divBdr>
            </w:div>
            <w:div w:id="594899634">
              <w:marLeft w:val="0"/>
              <w:marRight w:val="0"/>
              <w:marTop w:val="0"/>
              <w:marBottom w:val="0"/>
              <w:divBdr>
                <w:top w:val="none" w:sz="0" w:space="0" w:color="auto"/>
                <w:left w:val="none" w:sz="0" w:space="0" w:color="auto"/>
                <w:bottom w:val="none" w:sz="0" w:space="0" w:color="auto"/>
                <w:right w:val="none" w:sz="0" w:space="0" w:color="auto"/>
              </w:divBdr>
            </w:div>
            <w:div w:id="1016882023">
              <w:marLeft w:val="0"/>
              <w:marRight w:val="0"/>
              <w:marTop w:val="0"/>
              <w:marBottom w:val="0"/>
              <w:divBdr>
                <w:top w:val="none" w:sz="0" w:space="0" w:color="auto"/>
                <w:left w:val="none" w:sz="0" w:space="0" w:color="auto"/>
                <w:bottom w:val="none" w:sz="0" w:space="0" w:color="auto"/>
                <w:right w:val="none" w:sz="0" w:space="0" w:color="auto"/>
              </w:divBdr>
            </w:div>
            <w:div w:id="308825092">
              <w:marLeft w:val="0"/>
              <w:marRight w:val="0"/>
              <w:marTop w:val="0"/>
              <w:marBottom w:val="0"/>
              <w:divBdr>
                <w:top w:val="none" w:sz="0" w:space="0" w:color="auto"/>
                <w:left w:val="none" w:sz="0" w:space="0" w:color="auto"/>
                <w:bottom w:val="none" w:sz="0" w:space="0" w:color="auto"/>
                <w:right w:val="none" w:sz="0" w:space="0" w:color="auto"/>
              </w:divBdr>
            </w:div>
            <w:div w:id="1703902615">
              <w:marLeft w:val="0"/>
              <w:marRight w:val="0"/>
              <w:marTop w:val="0"/>
              <w:marBottom w:val="0"/>
              <w:divBdr>
                <w:top w:val="none" w:sz="0" w:space="0" w:color="auto"/>
                <w:left w:val="none" w:sz="0" w:space="0" w:color="auto"/>
                <w:bottom w:val="none" w:sz="0" w:space="0" w:color="auto"/>
                <w:right w:val="none" w:sz="0" w:space="0" w:color="auto"/>
              </w:divBdr>
            </w:div>
            <w:div w:id="1154681759">
              <w:marLeft w:val="0"/>
              <w:marRight w:val="0"/>
              <w:marTop w:val="0"/>
              <w:marBottom w:val="0"/>
              <w:divBdr>
                <w:top w:val="none" w:sz="0" w:space="0" w:color="auto"/>
                <w:left w:val="none" w:sz="0" w:space="0" w:color="auto"/>
                <w:bottom w:val="none" w:sz="0" w:space="0" w:color="auto"/>
                <w:right w:val="none" w:sz="0" w:space="0" w:color="auto"/>
              </w:divBdr>
            </w:div>
            <w:div w:id="1381980456">
              <w:marLeft w:val="0"/>
              <w:marRight w:val="0"/>
              <w:marTop w:val="0"/>
              <w:marBottom w:val="0"/>
              <w:divBdr>
                <w:top w:val="none" w:sz="0" w:space="0" w:color="auto"/>
                <w:left w:val="none" w:sz="0" w:space="0" w:color="auto"/>
                <w:bottom w:val="none" w:sz="0" w:space="0" w:color="auto"/>
                <w:right w:val="none" w:sz="0" w:space="0" w:color="auto"/>
              </w:divBdr>
            </w:div>
            <w:div w:id="1761099032">
              <w:marLeft w:val="0"/>
              <w:marRight w:val="0"/>
              <w:marTop w:val="0"/>
              <w:marBottom w:val="0"/>
              <w:divBdr>
                <w:top w:val="none" w:sz="0" w:space="0" w:color="auto"/>
                <w:left w:val="none" w:sz="0" w:space="0" w:color="auto"/>
                <w:bottom w:val="none" w:sz="0" w:space="0" w:color="auto"/>
                <w:right w:val="none" w:sz="0" w:space="0" w:color="auto"/>
              </w:divBdr>
            </w:div>
            <w:div w:id="1611624228">
              <w:marLeft w:val="0"/>
              <w:marRight w:val="0"/>
              <w:marTop w:val="0"/>
              <w:marBottom w:val="0"/>
              <w:divBdr>
                <w:top w:val="none" w:sz="0" w:space="0" w:color="auto"/>
                <w:left w:val="none" w:sz="0" w:space="0" w:color="auto"/>
                <w:bottom w:val="none" w:sz="0" w:space="0" w:color="auto"/>
                <w:right w:val="none" w:sz="0" w:space="0" w:color="auto"/>
              </w:divBdr>
            </w:div>
            <w:div w:id="1447042739">
              <w:marLeft w:val="0"/>
              <w:marRight w:val="0"/>
              <w:marTop w:val="0"/>
              <w:marBottom w:val="0"/>
              <w:divBdr>
                <w:top w:val="none" w:sz="0" w:space="0" w:color="auto"/>
                <w:left w:val="none" w:sz="0" w:space="0" w:color="auto"/>
                <w:bottom w:val="none" w:sz="0" w:space="0" w:color="auto"/>
                <w:right w:val="none" w:sz="0" w:space="0" w:color="auto"/>
              </w:divBdr>
            </w:div>
            <w:div w:id="979463133">
              <w:marLeft w:val="0"/>
              <w:marRight w:val="0"/>
              <w:marTop w:val="0"/>
              <w:marBottom w:val="0"/>
              <w:divBdr>
                <w:top w:val="none" w:sz="0" w:space="0" w:color="auto"/>
                <w:left w:val="none" w:sz="0" w:space="0" w:color="auto"/>
                <w:bottom w:val="none" w:sz="0" w:space="0" w:color="auto"/>
                <w:right w:val="none" w:sz="0" w:space="0" w:color="auto"/>
              </w:divBdr>
            </w:div>
            <w:div w:id="505217768">
              <w:marLeft w:val="0"/>
              <w:marRight w:val="0"/>
              <w:marTop w:val="0"/>
              <w:marBottom w:val="0"/>
              <w:divBdr>
                <w:top w:val="none" w:sz="0" w:space="0" w:color="auto"/>
                <w:left w:val="none" w:sz="0" w:space="0" w:color="auto"/>
                <w:bottom w:val="none" w:sz="0" w:space="0" w:color="auto"/>
                <w:right w:val="none" w:sz="0" w:space="0" w:color="auto"/>
              </w:divBdr>
            </w:div>
            <w:div w:id="27147396">
              <w:marLeft w:val="0"/>
              <w:marRight w:val="0"/>
              <w:marTop w:val="0"/>
              <w:marBottom w:val="0"/>
              <w:divBdr>
                <w:top w:val="none" w:sz="0" w:space="0" w:color="auto"/>
                <w:left w:val="none" w:sz="0" w:space="0" w:color="auto"/>
                <w:bottom w:val="none" w:sz="0" w:space="0" w:color="auto"/>
                <w:right w:val="none" w:sz="0" w:space="0" w:color="auto"/>
              </w:divBdr>
            </w:div>
            <w:div w:id="928655564">
              <w:marLeft w:val="0"/>
              <w:marRight w:val="0"/>
              <w:marTop w:val="0"/>
              <w:marBottom w:val="0"/>
              <w:divBdr>
                <w:top w:val="none" w:sz="0" w:space="0" w:color="auto"/>
                <w:left w:val="none" w:sz="0" w:space="0" w:color="auto"/>
                <w:bottom w:val="none" w:sz="0" w:space="0" w:color="auto"/>
                <w:right w:val="none" w:sz="0" w:space="0" w:color="auto"/>
              </w:divBdr>
            </w:div>
            <w:div w:id="534268189">
              <w:marLeft w:val="0"/>
              <w:marRight w:val="0"/>
              <w:marTop w:val="0"/>
              <w:marBottom w:val="0"/>
              <w:divBdr>
                <w:top w:val="none" w:sz="0" w:space="0" w:color="auto"/>
                <w:left w:val="none" w:sz="0" w:space="0" w:color="auto"/>
                <w:bottom w:val="none" w:sz="0" w:space="0" w:color="auto"/>
                <w:right w:val="none" w:sz="0" w:space="0" w:color="auto"/>
              </w:divBdr>
            </w:div>
            <w:div w:id="150803439">
              <w:marLeft w:val="0"/>
              <w:marRight w:val="0"/>
              <w:marTop w:val="0"/>
              <w:marBottom w:val="0"/>
              <w:divBdr>
                <w:top w:val="none" w:sz="0" w:space="0" w:color="auto"/>
                <w:left w:val="none" w:sz="0" w:space="0" w:color="auto"/>
                <w:bottom w:val="none" w:sz="0" w:space="0" w:color="auto"/>
                <w:right w:val="none" w:sz="0" w:space="0" w:color="auto"/>
              </w:divBdr>
            </w:div>
            <w:div w:id="1248884017">
              <w:marLeft w:val="0"/>
              <w:marRight w:val="0"/>
              <w:marTop w:val="0"/>
              <w:marBottom w:val="0"/>
              <w:divBdr>
                <w:top w:val="none" w:sz="0" w:space="0" w:color="auto"/>
                <w:left w:val="none" w:sz="0" w:space="0" w:color="auto"/>
                <w:bottom w:val="none" w:sz="0" w:space="0" w:color="auto"/>
                <w:right w:val="none" w:sz="0" w:space="0" w:color="auto"/>
              </w:divBdr>
            </w:div>
            <w:div w:id="280645950">
              <w:marLeft w:val="0"/>
              <w:marRight w:val="0"/>
              <w:marTop w:val="0"/>
              <w:marBottom w:val="0"/>
              <w:divBdr>
                <w:top w:val="none" w:sz="0" w:space="0" w:color="auto"/>
                <w:left w:val="none" w:sz="0" w:space="0" w:color="auto"/>
                <w:bottom w:val="none" w:sz="0" w:space="0" w:color="auto"/>
                <w:right w:val="none" w:sz="0" w:space="0" w:color="auto"/>
              </w:divBdr>
            </w:div>
            <w:div w:id="1792430998">
              <w:marLeft w:val="0"/>
              <w:marRight w:val="0"/>
              <w:marTop w:val="0"/>
              <w:marBottom w:val="0"/>
              <w:divBdr>
                <w:top w:val="none" w:sz="0" w:space="0" w:color="auto"/>
                <w:left w:val="none" w:sz="0" w:space="0" w:color="auto"/>
                <w:bottom w:val="none" w:sz="0" w:space="0" w:color="auto"/>
                <w:right w:val="none" w:sz="0" w:space="0" w:color="auto"/>
              </w:divBdr>
            </w:div>
            <w:div w:id="1289555473">
              <w:marLeft w:val="0"/>
              <w:marRight w:val="0"/>
              <w:marTop w:val="0"/>
              <w:marBottom w:val="0"/>
              <w:divBdr>
                <w:top w:val="none" w:sz="0" w:space="0" w:color="auto"/>
                <w:left w:val="none" w:sz="0" w:space="0" w:color="auto"/>
                <w:bottom w:val="none" w:sz="0" w:space="0" w:color="auto"/>
                <w:right w:val="none" w:sz="0" w:space="0" w:color="auto"/>
              </w:divBdr>
            </w:div>
            <w:div w:id="1092892488">
              <w:marLeft w:val="0"/>
              <w:marRight w:val="0"/>
              <w:marTop w:val="0"/>
              <w:marBottom w:val="0"/>
              <w:divBdr>
                <w:top w:val="none" w:sz="0" w:space="0" w:color="auto"/>
                <w:left w:val="none" w:sz="0" w:space="0" w:color="auto"/>
                <w:bottom w:val="none" w:sz="0" w:space="0" w:color="auto"/>
                <w:right w:val="none" w:sz="0" w:space="0" w:color="auto"/>
              </w:divBdr>
            </w:div>
            <w:div w:id="1606890051">
              <w:marLeft w:val="0"/>
              <w:marRight w:val="0"/>
              <w:marTop w:val="0"/>
              <w:marBottom w:val="0"/>
              <w:divBdr>
                <w:top w:val="none" w:sz="0" w:space="0" w:color="auto"/>
                <w:left w:val="none" w:sz="0" w:space="0" w:color="auto"/>
                <w:bottom w:val="none" w:sz="0" w:space="0" w:color="auto"/>
                <w:right w:val="none" w:sz="0" w:space="0" w:color="auto"/>
              </w:divBdr>
            </w:div>
            <w:div w:id="1497070641">
              <w:marLeft w:val="0"/>
              <w:marRight w:val="0"/>
              <w:marTop w:val="0"/>
              <w:marBottom w:val="0"/>
              <w:divBdr>
                <w:top w:val="none" w:sz="0" w:space="0" w:color="auto"/>
                <w:left w:val="none" w:sz="0" w:space="0" w:color="auto"/>
                <w:bottom w:val="none" w:sz="0" w:space="0" w:color="auto"/>
                <w:right w:val="none" w:sz="0" w:space="0" w:color="auto"/>
              </w:divBdr>
            </w:div>
            <w:div w:id="598031126">
              <w:marLeft w:val="0"/>
              <w:marRight w:val="0"/>
              <w:marTop w:val="0"/>
              <w:marBottom w:val="0"/>
              <w:divBdr>
                <w:top w:val="none" w:sz="0" w:space="0" w:color="auto"/>
                <w:left w:val="none" w:sz="0" w:space="0" w:color="auto"/>
                <w:bottom w:val="none" w:sz="0" w:space="0" w:color="auto"/>
                <w:right w:val="none" w:sz="0" w:space="0" w:color="auto"/>
              </w:divBdr>
            </w:div>
            <w:div w:id="1182553658">
              <w:marLeft w:val="0"/>
              <w:marRight w:val="0"/>
              <w:marTop w:val="0"/>
              <w:marBottom w:val="0"/>
              <w:divBdr>
                <w:top w:val="none" w:sz="0" w:space="0" w:color="auto"/>
                <w:left w:val="none" w:sz="0" w:space="0" w:color="auto"/>
                <w:bottom w:val="none" w:sz="0" w:space="0" w:color="auto"/>
                <w:right w:val="none" w:sz="0" w:space="0" w:color="auto"/>
              </w:divBdr>
            </w:div>
            <w:div w:id="235431984">
              <w:marLeft w:val="0"/>
              <w:marRight w:val="0"/>
              <w:marTop w:val="0"/>
              <w:marBottom w:val="0"/>
              <w:divBdr>
                <w:top w:val="none" w:sz="0" w:space="0" w:color="auto"/>
                <w:left w:val="none" w:sz="0" w:space="0" w:color="auto"/>
                <w:bottom w:val="none" w:sz="0" w:space="0" w:color="auto"/>
                <w:right w:val="none" w:sz="0" w:space="0" w:color="auto"/>
              </w:divBdr>
            </w:div>
            <w:div w:id="231894846">
              <w:marLeft w:val="0"/>
              <w:marRight w:val="0"/>
              <w:marTop w:val="0"/>
              <w:marBottom w:val="0"/>
              <w:divBdr>
                <w:top w:val="none" w:sz="0" w:space="0" w:color="auto"/>
                <w:left w:val="none" w:sz="0" w:space="0" w:color="auto"/>
                <w:bottom w:val="none" w:sz="0" w:space="0" w:color="auto"/>
                <w:right w:val="none" w:sz="0" w:space="0" w:color="auto"/>
              </w:divBdr>
            </w:div>
            <w:div w:id="1072459649">
              <w:marLeft w:val="0"/>
              <w:marRight w:val="0"/>
              <w:marTop w:val="0"/>
              <w:marBottom w:val="0"/>
              <w:divBdr>
                <w:top w:val="none" w:sz="0" w:space="0" w:color="auto"/>
                <w:left w:val="none" w:sz="0" w:space="0" w:color="auto"/>
                <w:bottom w:val="none" w:sz="0" w:space="0" w:color="auto"/>
                <w:right w:val="none" w:sz="0" w:space="0" w:color="auto"/>
              </w:divBdr>
            </w:div>
            <w:div w:id="1607882154">
              <w:marLeft w:val="0"/>
              <w:marRight w:val="0"/>
              <w:marTop w:val="0"/>
              <w:marBottom w:val="0"/>
              <w:divBdr>
                <w:top w:val="none" w:sz="0" w:space="0" w:color="auto"/>
                <w:left w:val="none" w:sz="0" w:space="0" w:color="auto"/>
                <w:bottom w:val="none" w:sz="0" w:space="0" w:color="auto"/>
                <w:right w:val="none" w:sz="0" w:space="0" w:color="auto"/>
              </w:divBdr>
            </w:div>
            <w:div w:id="1825392848">
              <w:marLeft w:val="0"/>
              <w:marRight w:val="0"/>
              <w:marTop w:val="0"/>
              <w:marBottom w:val="0"/>
              <w:divBdr>
                <w:top w:val="none" w:sz="0" w:space="0" w:color="auto"/>
                <w:left w:val="none" w:sz="0" w:space="0" w:color="auto"/>
                <w:bottom w:val="none" w:sz="0" w:space="0" w:color="auto"/>
                <w:right w:val="none" w:sz="0" w:space="0" w:color="auto"/>
              </w:divBdr>
            </w:div>
            <w:div w:id="1730612794">
              <w:marLeft w:val="0"/>
              <w:marRight w:val="0"/>
              <w:marTop w:val="0"/>
              <w:marBottom w:val="0"/>
              <w:divBdr>
                <w:top w:val="none" w:sz="0" w:space="0" w:color="auto"/>
                <w:left w:val="none" w:sz="0" w:space="0" w:color="auto"/>
                <w:bottom w:val="none" w:sz="0" w:space="0" w:color="auto"/>
                <w:right w:val="none" w:sz="0" w:space="0" w:color="auto"/>
              </w:divBdr>
            </w:div>
            <w:div w:id="1230460065">
              <w:marLeft w:val="0"/>
              <w:marRight w:val="0"/>
              <w:marTop w:val="0"/>
              <w:marBottom w:val="0"/>
              <w:divBdr>
                <w:top w:val="none" w:sz="0" w:space="0" w:color="auto"/>
                <w:left w:val="none" w:sz="0" w:space="0" w:color="auto"/>
                <w:bottom w:val="none" w:sz="0" w:space="0" w:color="auto"/>
                <w:right w:val="none" w:sz="0" w:space="0" w:color="auto"/>
              </w:divBdr>
            </w:div>
            <w:div w:id="1319380617">
              <w:marLeft w:val="0"/>
              <w:marRight w:val="0"/>
              <w:marTop w:val="0"/>
              <w:marBottom w:val="0"/>
              <w:divBdr>
                <w:top w:val="none" w:sz="0" w:space="0" w:color="auto"/>
                <w:left w:val="none" w:sz="0" w:space="0" w:color="auto"/>
                <w:bottom w:val="none" w:sz="0" w:space="0" w:color="auto"/>
                <w:right w:val="none" w:sz="0" w:space="0" w:color="auto"/>
              </w:divBdr>
            </w:div>
            <w:div w:id="1982534956">
              <w:marLeft w:val="0"/>
              <w:marRight w:val="0"/>
              <w:marTop w:val="0"/>
              <w:marBottom w:val="0"/>
              <w:divBdr>
                <w:top w:val="none" w:sz="0" w:space="0" w:color="auto"/>
                <w:left w:val="none" w:sz="0" w:space="0" w:color="auto"/>
                <w:bottom w:val="none" w:sz="0" w:space="0" w:color="auto"/>
                <w:right w:val="none" w:sz="0" w:space="0" w:color="auto"/>
              </w:divBdr>
            </w:div>
            <w:div w:id="967858683">
              <w:marLeft w:val="0"/>
              <w:marRight w:val="0"/>
              <w:marTop w:val="0"/>
              <w:marBottom w:val="0"/>
              <w:divBdr>
                <w:top w:val="none" w:sz="0" w:space="0" w:color="auto"/>
                <w:left w:val="none" w:sz="0" w:space="0" w:color="auto"/>
                <w:bottom w:val="none" w:sz="0" w:space="0" w:color="auto"/>
                <w:right w:val="none" w:sz="0" w:space="0" w:color="auto"/>
              </w:divBdr>
            </w:div>
            <w:div w:id="583686612">
              <w:marLeft w:val="0"/>
              <w:marRight w:val="0"/>
              <w:marTop w:val="0"/>
              <w:marBottom w:val="0"/>
              <w:divBdr>
                <w:top w:val="none" w:sz="0" w:space="0" w:color="auto"/>
                <w:left w:val="none" w:sz="0" w:space="0" w:color="auto"/>
                <w:bottom w:val="none" w:sz="0" w:space="0" w:color="auto"/>
                <w:right w:val="none" w:sz="0" w:space="0" w:color="auto"/>
              </w:divBdr>
            </w:div>
            <w:div w:id="831221569">
              <w:marLeft w:val="0"/>
              <w:marRight w:val="0"/>
              <w:marTop w:val="0"/>
              <w:marBottom w:val="0"/>
              <w:divBdr>
                <w:top w:val="none" w:sz="0" w:space="0" w:color="auto"/>
                <w:left w:val="none" w:sz="0" w:space="0" w:color="auto"/>
                <w:bottom w:val="none" w:sz="0" w:space="0" w:color="auto"/>
                <w:right w:val="none" w:sz="0" w:space="0" w:color="auto"/>
              </w:divBdr>
            </w:div>
            <w:div w:id="1169641222">
              <w:marLeft w:val="0"/>
              <w:marRight w:val="0"/>
              <w:marTop w:val="0"/>
              <w:marBottom w:val="0"/>
              <w:divBdr>
                <w:top w:val="none" w:sz="0" w:space="0" w:color="auto"/>
                <w:left w:val="none" w:sz="0" w:space="0" w:color="auto"/>
                <w:bottom w:val="none" w:sz="0" w:space="0" w:color="auto"/>
                <w:right w:val="none" w:sz="0" w:space="0" w:color="auto"/>
              </w:divBdr>
            </w:div>
            <w:div w:id="714549882">
              <w:marLeft w:val="0"/>
              <w:marRight w:val="0"/>
              <w:marTop w:val="0"/>
              <w:marBottom w:val="0"/>
              <w:divBdr>
                <w:top w:val="none" w:sz="0" w:space="0" w:color="auto"/>
                <w:left w:val="none" w:sz="0" w:space="0" w:color="auto"/>
                <w:bottom w:val="none" w:sz="0" w:space="0" w:color="auto"/>
                <w:right w:val="none" w:sz="0" w:space="0" w:color="auto"/>
              </w:divBdr>
            </w:div>
            <w:div w:id="459036716">
              <w:marLeft w:val="0"/>
              <w:marRight w:val="0"/>
              <w:marTop w:val="0"/>
              <w:marBottom w:val="0"/>
              <w:divBdr>
                <w:top w:val="none" w:sz="0" w:space="0" w:color="auto"/>
                <w:left w:val="none" w:sz="0" w:space="0" w:color="auto"/>
                <w:bottom w:val="none" w:sz="0" w:space="0" w:color="auto"/>
                <w:right w:val="none" w:sz="0" w:space="0" w:color="auto"/>
              </w:divBdr>
            </w:div>
            <w:div w:id="601493221">
              <w:marLeft w:val="0"/>
              <w:marRight w:val="0"/>
              <w:marTop w:val="0"/>
              <w:marBottom w:val="0"/>
              <w:divBdr>
                <w:top w:val="none" w:sz="0" w:space="0" w:color="auto"/>
                <w:left w:val="none" w:sz="0" w:space="0" w:color="auto"/>
                <w:bottom w:val="none" w:sz="0" w:space="0" w:color="auto"/>
                <w:right w:val="none" w:sz="0" w:space="0" w:color="auto"/>
              </w:divBdr>
            </w:div>
            <w:div w:id="2055814704">
              <w:marLeft w:val="0"/>
              <w:marRight w:val="0"/>
              <w:marTop w:val="0"/>
              <w:marBottom w:val="0"/>
              <w:divBdr>
                <w:top w:val="none" w:sz="0" w:space="0" w:color="auto"/>
                <w:left w:val="none" w:sz="0" w:space="0" w:color="auto"/>
                <w:bottom w:val="none" w:sz="0" w:space="0" w:color="auto"/>
                <w:right w:val="none" w:sz="0" w:space="0" w:color="auto"/>
              </w:divBdr>
            </w:div>
            <w:div w:id="1593510559">
              <w:marLeft w:val="0"/>
              <w:marRight w:val="0"/>
              <w:marTop w:val="0"/>
              <w:marBottom w:val="0"/>
              <w:divBdr>
                <w:top w:val="none" w:sz="0" w:space="0" w:color="auto"/>
                <w:left w:val="none" w:sz="0" w:space="0" w:color="auto"/>
                <w:bottom w:val="none" w:sz="0" w:space="0" w:color="auto"/>
                <w:right w:val="none" w:sz="0" w:space="0" w:color="auto"/>
              </w:divBdr>
            </w:div>
            <w:div w:id="1871454832">
              <w:marLeft w:val="0"/>
              <w:marRight w:val="0"/>
              <w:marTop w:val="0"/>
              <w:marBottom w:val="0"/>
              <w:divBdr>
                <w:top w:val="none" w:sz="0" w:space="0" w:color="auto"/>
                <w:left w:val="none" w:sz="0" w:space="0" w:color="auto"/>
                <w:bottom w:val="none" w:sz="0" w:space="0" w:color="auto"/>
                <w:right w:val="none" w:sz="0" w:space="0" w:color="auto"/>
              </w:divBdr>
            </w:div>
            <w:div w:id="778841627">
              <w:marLeft w:val="0"/>
              <w:marRight w:val="0"/>
              <w:marTop w:val="0"/>
              <w:marBottom w:val="0"/>
              <w:divBdr>
                <w:top w:val="none" w:sz="0" w:space="0" w:color="auto"/>
                <w:left w:val="none" w:sz="0" w:space="0" w:color="auto"/>
                <w:bottom w:val="none" w:sz="0" w:space="0" w:color="auto"/>
                <w:right w:val="none" w:sz="0" w:space="0" w:color="auto"/>
              </w:divBdr>
            </w:div>
            <w:div w:id="1351300091">
              <w:marLeft w:val="0"/>
              <w:marRight w:val="0"/>
              <w:marTop w:val="0"/>
              <w:marBottom w:val="0"/>
              <w:divBdr>
                <w:top w:val="none" w:sz="0" w:space="0" w:color="auto"/>
                <w:left w:val="none" w:sz="0" w:space="0" w:color="auto"/>
                <w:bottom w:val="none" w:sz="0" w:space="0" w:color="auto"/>
                <w:right w:val="none" w:sz="0" w:space="0" w:color="auto"/>
              </w:divBdr>
            </w:div>
            <w:div w:id="782268724">
              <w:marLeft w:val="0"/>
              <w:marRight w:val="0"/>
              <w:marTop w:val="0"/>
              <w:marBottom w:val="0"/>
              <w:divBdr>
                <w:top w:val="none" w:sz="0" w:space="0" w:color="auto"/>
                <w:left w:val="none" w:sz="0" w:space="0" w:color="auto"/>
                <w:bottom w:val="none" w:sz="0" w:space="0" w:color="auto"/>
                <w:right w:val="none" w:sz="0" w:space="0" w:color="auto"/>
              </w:divBdr>
            </w:div>
            <w:div w:id="1830823599">
              <w:marLeft w:val="0"/>
              <w:marRight w:val="0"/>
              <w:marTop w:val="0"/>
              <w:marBottom w:val="0"/>
              <w:divBdr>
                <w:top w:val="none" w:sz="0" w:space="0" w:color="auto"/>
                <w:left w:val="none" w:sz="0" w:space="0" w:color="auto"/>
                <w:bottom w:val="none" w:sz="0" w:space="0" w:color="auto"/>
                <w:right w:val="none" w:sz="0" w:space="0" w:color="auto"/>
              </w:divBdr>
            </w:div>
            <w:div w:id="645207075">
              <w:marLeft w:val="0"/>
              <w:marRight w:val="0"/>
              <w:marTop w:val="0"/>
              <w:marBottom w:val="0"/>
              <w:divBdr>
                <w:top w:val="none" w:sz="0" w:space="0" w:color="auto"/>
                <w:left w:val="none" w:sz="0" w:space="0" w:color="auto"/>
                <w:bottom w:val="none" w:sz="0" w:space="0" w:color="auto"/>
                <w:right w:val="none" w:sz="0" w:space="0" w:color="auto"/>
              </w:divBdr>
            </w:div>
            <w:div w:id="245575382">
              <w:marLeft w:val="0"/>
              <w:marRight w:val="0"/>
              <w:marTop w:val="0"/>
              <w:marBottom w:val="0"/>
              <w:divBdr>
                <w:top w:val="none" w:sz="0" w:space="0" w:color="auto"/>
                <w:left w:val="none" w:sz="0" w:space="0" w:color="auto"/>
                <w:bottom w:val="none" w:sz="0" w:space="0" w:color="auto"/>
                <w:right w:val="none" w:sz="0" w:space="0" w:color="auto"/>
              </w:divBdr>
            </w:div>
            <w:div w:id="1752124128">
              <w:marLeft w:val="0"/>
              <w:marRight w:val="0"/>
              <w:marTop w:val="0"/>
              <w:marBottom w:val="0"/>
              <w:divBdr>
                <w:top w:val="none" w:sz="0" w:space="0" w:color="auto"/>
                <w:left w:val="none" w:sz="0" w:space="0" w:color="auto"/>
                <w:bottom w:val="none" w:sz="0" w:space="0" w:color="auto"/>
                <w:right w:val="none" w:sz="0" w:space="0" w:color="auto"/>
              </w:divBdr>
            </w:div>
            <w:div w:id="498620692">
              <w:marLeft w:val="0"/>
              <w:marRight w:val="0"/>
              <w:marTop w:val="0"/>
              <w:marBottom w:val="0"/>
              <w:divBdr>
                <w:top w:val="none" w:sz="0" w:space="0" w:color="auto"/>
                <w:left w:val="none" w:sz="0" w:space="0" w:color="auto"/>
                <w:bottom w:val="none" w:sz="0" w:space="0" w:color="auto"/>
                <w:right w:val="none" w:sz="0" w:space="0" w:color="auto"/>
              </w:divBdr>
            </w:div>
            <w:div w:id="1740905132">
              <w:marLeft w:val="0"/>
              <w:marRight w:val="0"/>
              <w:marTop w:val="0"/>
              <w:marBottom w:val="0"/>
              <w:divBdr>
                <w:top w:val="none" w:sz="0" w:space="0" w:color="auto"/>
                <w:left w:val="none" w:sz="0" w:space="0" w:color="auto"/>
                <w:bottom w:val="none" w:sz="0" w:space="0" w:color="auto"/>
                <w:right w:val="none" w:sz="0" w:space="0" w:color="auto"/>
              </w:divBdr>
            </w:div>
            <w:div w:id="956451489">
              <w:marLeft w:val="0"/>
              <w:marRight w:val="0"/>
              <w:marTop w:val="0"/>
              <w:marBottom w:val="0"/>
              <w:divBdr>
                <w:top w:val="none" w:sz="0" w:space="0" w:color="auto"/>
                <w:left w:val="none" w:sz="0" w:space="0" w:color="auto"/>
                <w:bottom w:val="none" w:sz="0" w:space="0" w:color="auto"/>
                <w:right w:val="none" w:sz="0" w:space="0" w:color="auto"/>
              </w:divBdr>
            </w:div>
            <w:div w:id="678461305">
              <w:marLeft w:val="0"/>
              <w:marRight w:val="0"/>
              <w:marTop w:val="0"/>
              <w:marBottom w:val="0"/>
              <w:divBdr>
                <w:top w:val="none" w:sz="0" w:space="0" w:color="auto"/>
                <w:left w:val="none" w:sz="0" w:space="0" w:color="auto"/>
                <w:bottom w:val="none" w:sz="0" w:space="0" w:color="auto"/>
                <w:right w:val="none" w:sz="0" w:space="0" w:color="auto"/>
              </w:divBdr>
            </w:div>
            <w:div w:id="1899046320">
              <w:marLeft w:val="0"/>
              <w:marRight w:val="0"/>
              <w:marTop w:val="0"/>
              <w:marBottom w:val="0"/>
              <w:divBdr>
                <w:top w:val="none" w:sz="0" w:space="0" w:color="auto"/>
                <w:left w:val="none" w:sz="0" w:space="0" w:color="auto"/>
                <w:bottom w:val="none" w:sz="0" w:space="0" w:color="auto"/>
                <w:right w:val="none" w:sz="0" w:space="0" w:color="auto"/>
              </w:divBdr>
            </w:div>
            <w:div w:id="1977373786">
              <w:marLeft w:val="0"/>
              <w:marRight w:val="0"/>
              <w:marTop w:val="0"/>
              <w:marBottom w:val="0"/>
              <w:divBdr>
                <w:top w:val="none" w:sz="0" w:space="0" w:color="auto"/>
                <w:left w:val="none" w:sz="0" w:space="0" w:color="auto"/>
                <w:bottom w:val="none" w:sz="0" w:space="0" w:color="auto"/>
                <w:right w:val="none" w:sz="0" w:space="0" w:color="auto"/>
              </w:divBdr>
            </w:div>
            <w:div w:id="546723777">
              <w:marLeft w:val="0"/>
              <w:marRight w:val="0"/>
              <w:marTop w:val="0"/>
              <w:marBottom w:val="0"/>
              <w:divBdr>
                <w:top w:val="none" w:sz="0" w:space="0" w:color="auto"/>
                <w:left w:val="none" w:sz="0" w:space="0" w:color="auto"/>
                <w:bottom w:val="none" w:sz="0" w:space="0" w:color="auto"/>
                <w:right w:val="none" w:sz="0" w:space="0" w:color="auto"/>
              </w:divBdr>
            </w:div>
            <w:div w:id="615328161">
              <w:marLeft w:val="0"/>
              <w:marRight w:val="0"/>
              <w:marTop w:val="0"/>
              <w:marBottom w:val="0"/>
              <w:divBdr>
                <w:top w:val="none" w:sz="0" w:space="0" w:color="auto"/>
                <w:left w:val="none" w:sz="0" w:space="0" w:color="auto"/>
                <w:bottom w:val="none" w:sz="0" w:space="0" w:color="auto"/>
                <w:right w:val="none" w:sz="0" w:space="0" w:color="auto"/>
              </w:divBdr>
            </w:div>
            <w:div w:id="179201841">
              <w:marLeft w:val="0"/>
              <w:marRight w:val="0"/>
              <w:marTop w:val="0"/>
              <w:marBottom w:val="0"/>
              <w:divBdr>
                <w:top w:val="none" w:sz="0" w:space="0" w:color="auto"/>
                <w:left w:val="none" w:sz="0" w:space="0" w:color="auto"/>
                <w:bottom w:val="none" w:sz="0" w:space="0" w:color="auto"/>
                <w:right w:val="none" w:sz="0" w:space="0" w:color="auto"/>
              </w:divBdr>
            </w:div>
            <w:div w:id="1736080607">
              <w:marLeft w:val="0"/>
              <w:marRight w:val="0"/>
              <w:marTop w:val="0"/>
              <w:marBottom w:val="0"/>
              <w:divBdr>
                <w:top w:val="none" w:sz="0" w:space="0" w:color="auto"/>
                <w:left w:val="none" w:sz="0" w:space="0" w:color="auto"/>
                <w:bottom w:val="none" w:sz="0" w:space="0" w:color="auto"/>
                <w:right w:val="none" w:sz="0" w:space="0" w:color="auto"/>
              </w:divBdr>
            </w:div>
            <w:div w:id="572205031">
              <w:marLeft w:val="0"/>
              <w:marRight w:val="0"/>
              <w:marTop w:val="0"/>
              <w:marBottom w:val="0"/>
              <w:divBdr>
                <w:top w:val="none" w:sz="0" w:space="0" w:color="auto"/>
                <w:left w:val="none" w:sz="0" w:space="0" w:color="auto"/>
                <w:bottom w:val="none" w:sz="0" w:space="0" w:color="auto"/>
                <w:right w:val="none" w:sz="0" w:space="0" w:color="auto"/>
              </w:divBdr>
            </w:div>
            <w:div w:id="1480146212">
              <w:marLeft w:val="0"/>
              <w:marRight w:val="0"/>
              <w:marTop w:val="0"/>
              <w:marBottom w:val="0"/>
              <w:divBdr>
                <w:top w:val="none" w:sz="0" w:space="0" w:color="auto"/>
                <w:left w:val="none" w:sz="0" w:space="0" w:color="auto"/>
                <w:bottom w:val="none" w:sz="0" w:space="0" w:color="auto"/>
                <w:right w:val="none" w:sz="0" w:space="0" w:color="auto"/>
              </w:divBdr>
            </w:div>
            <w:div w:id="621692839">
              <w:marLeft w:val="0"/>
              <w:marRight w:val="0"/>
              <w:marTop w:val="0"/>
              <w:marBottom w:val="0"/>
              <w:divBdr>
                <w:top w:val="none" w:sz="0" w:space="0" w:color="auto"/>
                <w:left w:val="none" w:sz="0" w:space="0" w:color="auto"/>
                <w:bottom w:val="none" w:sz="0" w:space="0" w:color="auto"/>
                <w:right w:val="none" w:sz="0" w:space="0" w:color="auto"/>
              </w:divBdr>
            </w:div>
            <w:div w:id="1597514257">
              <w:marLeft w:val="0"/>
              <w:marRight w:val="0"/>
              <w:marTop w:val="0"/>
              <w:marBottom w:val="0"/>
              <w:divBdr>
                <w:top w:val="none" w:sz="0" w:space="0" w:color="auto"/>
                <w:left w:val="none" w:sz="0" w:space="0" w:color="auto"/>
                <w:bottom w:val="none" w:sz="0" w:space="0" w:color="auto"/>
                <w:right w:val="none" w:sz="0" w:space="0" w:color="auto"/>
              </w:divBdr>
            </w:div>
            <w:div w:id="1751466880">
              <w:marLeft w:val="0"/>
              <w:marRight w:val="0"/>
              <w:marTop w:val="0"/>
              <w:marBottom w:val="0"/>
              <w:divBdr>
                <w:top w:val="none" w:sz="0" w:space="0" w:color="auto"/>
                <w:left w:val="none" w:sz="0" w:space="0" w:color="auto"/>
                <w:bottom w:val="none" w:sz="0" w:space="0" w:color="auto"/>
                <w:right w:val="none" w:sz="0" w:space="0" w:color="auto"/>
              </w:divBdr>
            </w:div>
            <w:div w:id="456994669">
              <w:marLeft w:val="0"/>
              <w:marRight w:val="0"/>
              <w:marTop w:val="0"/>
              <w:marBottom w:val="0"/>
              <w:divBdr>
                <w:top w:val="none" w:sz="0" w:space="0" w:color="auto"/>
                <w:left w:val="none" w:sz="0" w:space="0" w:color="auto"/>
                <w:bottom w:val="none" w:sz="0" w:space="0" w:color="auto"/>
                <w:right w:val="none" w:sz="0" w:space="0" w:color="auto"/>
              </w:divBdr>
            </w:div>
            <w:div w:id="123669278">
              <w:marLeft w:val="0"/>
              <w:marRight w:val="0"/>
              <w:marTop w:val="0"/>
              <w:marBottom w:val="0"/>
              <w:divBdr>
                <w:top w:val="none" w:sz="0" w:space="0" w:color="auto"/>
                <w:left w:val="none" w:sz="0" w:space="0" w:color="auto"/>
                <w:bottom w:val="none" w:sz="0" w:space="0" w:color="auto"/>
                <w:right w:val="none" w:sz="0" w:space="0" w:color="auto"/>
              </w:divBdr>
            </w:div>
            <w:div w:id="2108958188">
              <w:marLeft w:val="0"/>
              <w:marRight w:val="0"/>
              <w:marTop w:val="0"/>
              <w:marBottom w:val="0"/>
              <w:divBdr>
                <w:top w:val="none" w:sz="0" w:space="0" w:color="auto"/>
                <w:left w:val="none" w:sz="0" w:space="0" w:color="auto"/>
                <w:bottom w:val="none" w:sz="0" w:space="0" w:color="auto"/>
                <w:right w:val="none" w:sz="0" w:space="0" w:color="auto"/>
              </w:divBdr>
            </w:div>
            <w:div w:id="1603562436">
              <w:marLeft w:val="0"/>
              <w:marRight w:val="0"/>
              <w:marTop w:val="0"/>
              <w:marBottom w:val="0"/>
              <w:divBdr>
                <w:top w:val="none" w:sz="0" w:space="0" w:color="auto"/>
                <w:left w:val="none" w:sz="0" w:space="0" w:color="auto"/>
                <w:bottom w:val="none" w:sz="0" w:space="0" w:color="auto"/>
                <w:right w:val="none" w:sz="0" w:space="0" w:color="auto"/>
              </w:divBdr>
            </w:div>
            <w:div w:id="1466002342">
              <w:marLeft w:val="0"/>
              <w:marRight w:val="0"/>
              <w:marTop w:val="0"/>
              <w:marBottom w:val="0"/>
              <w:divBdr>
                <w:top w:val="none" w:sz="0" w:space="0" w:color="auto"/>
                <w:left w:val="none" w:sz="0" w:space="0" w:color="auto"/>
                <w:bottom w:val="none" w:sz="0" w:space="0" w:color="auto"/>
                <w:right w:val="none" w:sz="0" w:space="0" w:color="auto"/>
              </w:divBdr>
            </w:div>
            <w:div w:id="1898854949">
              <w:marLeft w:val="0"/>
              <w:marRight w:val="0"/>
              <w:marTop w:val="0"/>
              <w:marBottom w:val="0"/>
              <w:divBdr>
                <w:top w:val="none" w:sz="0" w:space="0" w:color="auto"/>
                <w:left w:val="none" w:sz="0" w:space="0" w:color="auto"/>
                <w:bottom w:val="none" w:sz="0" w:space="0" w:color="auto"/>
                <w:right w:val="none" w:sz="0" w:space="0" w:color="auto"/>
              </w:divBdr>
            </w:div>
            <w:div w:id="1080296261">
              <w:marLeft w:val="0"/>
              <w:marRight w:val="0"/>
              <w:marTop w:val="0"/>
              <w:marBottom w:val="0"/>
              <w:divBdr>
                <w:top w:val="none" w:sz="0" w:space="0" w:color="auto"/>
                <w:left w:val="none" w:sz="0" w:space="0" w:color="auto"/>
                <w:bottom w:val="none" w:sz="0" w:space="0" w:color="auto"/>
                <w:right w:val="none" w:sz="0" w:space="0" w:color="auto"/>
              </w:divBdr>
            </w:div>
            <w:div w:id="2091657120">
              <w:marLeft w:val="0"/>
              <w:marRight w:val="0"/>
              <w:marTop w:val="0"/>
              <w:marBottom w:val="0"/>
              <w:divBdr>
                <w:top w:val="none" w:sz="0" w:space="0" w:color="auto"/>
                <w:left w:val="none" w:sz="0" w:space="0" w:color="auto"/>
                <w:bottom w:val="none" w:sz="0" w:space="0" w:color="auto"/>
                <w:right w:val="none" w:sz="0" w:space="0" w:color="auto"/>
              </w:divBdr>
            </w:div>
            <w:div w:id="928930342">
              <w:marLeft w:val="0"/>
              <w:marRight w:val="0"/>
              <w:marTop w:val="0"/>
              <w:marBottom w:val="0"/>
              <w:divBdr>
                <w:top w:val="none" w:sz="0" w:space="0" w:color="auto"/>
                <w:left w:val="none" w:sz="0" w:space="0" w:color="auto"/>
                <w:bottom w:val="none" w:sz="0" w:space="0" w:color="auto"/>
                <w:right w:val="none" w:sz="0" w:space="0" w:color="auto"/>
              </w:divBdr>
            </w:div>
            <w:div w:id="408767178">
              <w:marLeft w:val="0"/>
              <w:marRight w:val="0"/>
              <w:marTop w:val="0"/>
              <w:marBottom w:val="0"/>
              <w:divBdr>
                <w:top w:val="none" w:sz="0" w:space="0" w:color="auto"/>
                <w:left w:val="none" w:sz="0" w:space="0" w:color="auto"/>
                <w:bottom w:val="none" w:sz="0" w:space="0" w:color="auto"/>
                <w:right w:val="none" w:sz="0" w:space="0" w:color="auto"/>
              </w:divBdr>
            </w:div>
            <w:div w:id="1279028053">
              <w:marLeft w:val="0"/>
              <w:marRight w:val="0"/>
              <w:marTop w:val="0"/>
              <w:marBottom w:val="0"/>
              <w:divBdr>
                <w:top w:val="none" w:sz="0" w:space="0" w:color="auto"/>
                <w:left w:val="none" w:sz="0" w:space="0" w:color="auto"/>
                <w:bottom w:val="none" w:sz="0" w:space="0" w:color="auto"/>
                <w:right w:val="none" w:sz="0" w:space="0" w:color="auto"/>
              </w:divBdr>
            </w:div>
            <w:div w:id="1011183758">
              <w:marLeft w:val="0"/>
              <w:marRight w:val="0"/>
              <w:marTop w:val="0"/>
              <w:marBottom w:val="0"/>
              <w:divBdr>
                <w:top w:val="none" w:sz="0" w:space="0" w:color="auto"/>
                <w:left w:val="none" w:sz="0" w:space="0" w:color="auto"/>
                <w:bottom w:val="none" w:sz="0" w:space="0" w:color="auto"/>
                <w:right w:val="none" w:sz="0" w:space="0" w:color="auto"/>
              </w:divBdr>
            </w:div>
            <w:div w:id="414522017">
              <w:marLeft w:val="0"/>
              <w:marRight w:val="0"/>
              <w:marTop w:val="0"/>
              <w:marBottom w:val="0"/>
              <w:divBdr>
                <w:top w:val="none" w:sz="0" w:space="0" w:color="auto"/>
                <w:left w:val="none" w:sz="0" w:space="0" w:color="auto"/>
                <w:bottom w:val="none" w:sz="0" w:space="0" w:color="auto"/>
                <w:right w:val="none" w:sz="0" w:space="0" w:color="auto"/>
              </w:divBdr>
            </w:div>
            <w:div w:id="763646643">
              <w:marLeft w:val="0"/>
              <w:marRight w:val="0"/>
              <w:marTop w:val="0"/>
              <w:marBottom w:val="0"/>
              <w:divBdr>
                <w:top w:val="none" w:sz="0" w:space="0" w:color="auto"/>
                <w:left w:val="none" w:sz="0" w:space="0" w:color="auto"/>
                <w:bottom w:val="none" w:sz="0" w:space="0" w:color="auto"/>
                <w:right w:val="none" w:sz="0" w:space="0" w:color="auto"/>
              </w:divBdr>
            </w:div>
            <w:div w:id="987630778">
              <w:marLeft w:val="0"/>
              <w:marRight w:val="0"/>
              <w:marTop w:val="0"/>
              <w:marBottom w:val="0"/>
              <w:divBdr>
                <w:top w:val="none" w:sz="0" w:space="0" w:color="auto"/>
                <w:left w:val="none" w:sz="0" w:space="0" w:color="auto"/>
                <w:bottom w:val="none" w:sz="0" w:space="0" w:color="auto"/>
                <w:right w:val="none" w:sz="0" w:space="0" w:color="auto"/>
              </w:divBdr>
            </w:div>
            <w:div w:id="1396053817">
              <w:marLeft w:val="0"/>
              <w:marRight w:val="0"/>
              <w:marTop w:val="0"/>
              <w:marBottom w:val="0"/>
              <w:divBdr>
                <w:top w:val="none" w:sz="0" w:space="0" w:color="auto"/>
                <w:left w:val="none" w:sz="0" w:space="0" w:color="auto"/>
                <w:bottom w:val="none" w:sz="0" w:space="0" w:color="auto"/>
                <w:right w:val="none" w:sz="0" w:space="0" w:color="auto"/>
              </w:divBdr>
            </w:div>
            <w:div w:id="1685476272">
              <w:marLeft w:val="0"/>
              <w:marRight w:val="0"/>
              <w:marTop w:val="0"/>
              <w:marBottom w:val="0"/>
              <w:divBdr>
                <w:top w:val="none" w:sz="0" w:space="0" w:color="auto"/>
                <w:left w:val="none" w:sz="0" w:space="0" w:color="auto"/>
                <w:bottom w:val="none" w:sz="0" w:space="0" w:color="auto"/>
                <w:right w:val="none" w:sz="0" w:space="0" w:color="auto"/>
              </w:divBdr>
            </w:div>
            <w:div w:id="363555143">
              <w:marLeft w:val="0"/>
              <w:marRight w:val="0"/>
              <w:marTop w:val="0"/>
              <w:marBottom w:val="0"/>
              <w:divBdr>
                <w:top w:val="none" w:sz="0" w:space="0" w:color="auto"/>
                <w:left w:val="none" w:sz="0" w:space="0" w:color="auto"/>
                <w:bottom w:val="none" w:sz="0" w:space="0" w:color="auto"/>
                <w:right w:val="none" w:sz="0" w:space="0" w:color="auto"/>
              </w:divBdr>
            </w:div>
            <w:div w:id="1634826061">
              <w:marLeft w:val="0"/>
              <w:marRight w:val="0"/>
              <w:marTop w:val="0"/>
              <w:marBottom w:val="0"/>
              <w:divBdr>
                <w:top w:val="none" w:sz="0" w:space="0" w:color="auto"/>
                <w:left w:val="none" w:sz="0" w:space="0" w:color="auto"/>
                <w:bottom w:val="none" w:sz="0" w:space="0" w:color="auto"/>
                <w:right w:val="none" w:sz="0" w:space="0" w:color="auto"/>
              </w:divBdr>
            </w:div>
            <w:div w:id="2129927778">
              <w:marLeft w:val="0"/>
              <w:marRight w:val="0"/>
              <w:marTop w:val="0"/>
              <w:marBottom w:val="0"/>
              <w:divBdr>
                <w:top w:val="none" w:sz="0" w:space="0" w:color="auto"/>
                <w:left w:val="none" w:sz="0" w:space="0" w:color="auto"/>
                <w:bottom w:val="none" w:sz="0" w:space="0" w:color="auto"/>
                <w:right w:val="none" w:sz="0" w:space="0" w:color="auto"/>
              </w:divBdr>
            </w:div>
            <w:div w:id="685516916">
              <w:marLeft w:val="0"/>
              <w:marRight w:val="0"/>
              <w:marTop w:val="0"/>
              <w:marBottom w:val="0"/>
              <w:divBdr>
                <w:top w:val="none" w:sz="0" w:space="0" w:color="auto"/>
                <w:left w:val="none" w:sz="0" w:space="0" w:color="auto"/>
                <w:bottom w:val="none" w:sz="0" w:space="0" w:color="auto"/>
                <w:right w:val="none" w:sz="0" w:space="0" w:color="auto"/>
              </w:divBdr>
            </w:div>
            <w:div w:id="1827235072">
              <w:marLeft w:val="0"/>
              <w:marRight w:val="0"/>
              <w:marTop w:val="0"/>
              <w:marBottom w:val="0"/>
              <w:divBdr>
                <w:top w:val="none" w:sz="0" w:space="0" w:color="auto"/>
                <w:left w:val="none" w:sz="0" w:space="0" w:color="auto"/>
                <w:bottom w:val="none" w:sz="0" w:space="0" w:color="auto"/>
                <w:right w:val="none" w:sz="0" w:space="0" w:color="auto"/>
              </w:divBdr>
            </w:div>
            <w:div w:id="1637105240">
              <w:marLeft w:val="0"/>
              <w:marRight w:val="0"/>
              <w:marTop w:val="0"/>
              <w:marBottom w:val="0"/>
              <w:divBdr>
                <w:top w:val="none" w:sz="0" w:space="0" w:color="auto"/>
                <w:left w:val="none" w:sz="0" w:space="0" w:color="auto"/>
                <w:bottom w:val="none" w:sz="0" w:space="0" w:color="auto"/>
                <w:right w:val="none" w:sz="0" w:space="0" w:color="auto"/>
              </w:divBdr>
            </w:div>
            <w:div w:id="1107962151">
              <w:marLeft w:val="0"/>
              <w:marRight w:val="0"/>
              <w:marTop w:val="0"/>
              <w:marBottom w:val="0"/>
              <w:divBdr>
                <w:top w:val="none" w:sz="0" w:space="0" w:color="auto"/>
                <w:left w:val="none" w:sz="0" w:space="0" w:color="auto"/>
                <w:bottom w:val="none" w:sz="0" w:space="0" w:color="auto"/>
                <w:right w:val="none" w:sz="0" w:space="0" w:color="auto"/>
              </w:divBdr>
            </w:div>
            <w:div w:id="1566256909">
              <w:marLeft w:val="0"/>
              <w:marRight w:val="0"/>
              <w:marTop w:val="0"/>
              <w:marBottom w:val="0"/>
              <w:divBdr>
                <w:top w:val="none" w:sz="0" w:space="0" w:color="auto"/>
                <w:left w:val="none" w:sz="0" w:space="0" w:color="auto"/>
                <w:bottom w:val="none" w:sz="0" w:space="0" w:color="auto"/>
                <w:right w:val="none" w:sz="0" w:space="0" w:color="auto"/>
              </w:divBdr>
            </w:div>
            <w:div w:id="634796275">
              <w:marLeft w:val="0"/>
              <w:marRight w:val="0"/>
              <w:marTop w:val="0"/>
              <w:marBottom w:val="0"/>
              <w:divBdr>
                <w:top w:val="none" w:sz="0" w:space="0" w:color="auto"/>
                <w:left w:val="none" w:sz="0" w:space="0" w:color="auto"/>
                <w:bottom w:val="none" w:sz="0" w:space="0" w:color="auto"/>
                <w:right w:val="none" w:sz="0" w:space="0" w:color="auto"/>
              </w:divBdr>
            </w:div>
            <w:div w:id="1727338267">
              <w:marLeft w:val="0"/>
              <w:marRight w:val="0"/>
              <w:marTop w:val="0"/>
              <w:marBottom w:val="0"/>
              <w:divBdr>
                <w:top w:val="none" w:sz="0" w:space="0" w:color="auto"/>
                <w:left w:val="none" w:sz="0" w:space="0" w:color="auto"/>
                <w:bottom w:val="none" w:sz="0" w:space="0" w:color="auto"/>
                <w:right w:val="none" w:sz="0" w:space="0" w:color="auto"/>
              </w:divBdr>
            </w:div>
            <w:div w:id="68307134">
              <w:marLeft w:val="0"/>
              <w:marRight w:val="0"/>
              <w:marTop w:val="0"/>
              <w:marBottom w:val="0"/>
              <w:divBdr>
                <w:top w:val="none" w:sz="0" w:space="0" w:color="auto"/>
                <w:left w:val="none" w:sz="0" w:space="0" w:color="auto"/>
                <w:bottom w:val="none" w:sz="0" w:space="0" w:color="auto"/>
                <w:right w:val="none" w:sz="0" w:space="0" w:color="auto"/>
              </w:divBdr>
            </w:div>
            <w:div w:id="768311231">
              <w:marLeft w:val="0"/>
              <w:marRight w:val="0"/>
              <w:marTop w:val="0"/>
              <w:marBottom w:val="0"/>
              <w:divBdr>
                <w:top w:val="none" w:sz="0" w:space="0" w:color="auto"/>
                <w:left w:val="none" w:sz="0" w:space="0" w:color="auto"/>
                <w:bottom w:val="none" w:sz="0" w:space="0" w:color="auto"/>
                <w:right w:val="none" w:sz="0" w:space="0" w:color="auto"/>
              </w:divBdr>
            </w:div>
            <w:div w:id="1834181084">
              <w:marLeft w:val="0"/>
              <w:marRight w:val="0"/>
              <w:marTop w:val="0"/>
              <w:marBottom w:val="0"/>
              <w:divBdr>
                <w:top w:val="none" w:sz="0" w:space="0" w:color="auto"/>
                <w:left w:val="none" w:sz="0" w:space="0" w:color="auto"/>
                <w:bottom w:val="none" w:sz="0" w:space="0" w:color="auto"/>
                <w:right w:val="none" w:sz="0" w:space="0" w:color="auto"/>
              </w:divBdr>
            </w:div>
            <w:div w:id="1319992582">
              <w:marLeft w:val="0"/>
              <w:marRight w:val="0"/>
              <w:marTop w:val="0"/>
              <w:marBottom w:val="0"/>
              <w:divBdr>
                <w:top w:val="none" w:sz="0" w:space="0" w:color="auto"/>
                <w:left w:val="none" w:sz="0" w:space="0" w:color="auto"/>
                <w:bottom w:val="none" w:sz="0" w:space="0" w:color="auto"/>
                <w:right w:val="none" w:sz="0" w:space="0" w:color="auto"/>
              </w:divBdr>
            </w:div>
            <w:div w:id="1777674176">
              <w:marLeft w:val="0"/>
              <w:marRight w:val="0"/>
              <w:marTop w:val="0"/>
              <w:marBottom w:val="0"/>
              <w:divBdr>
                <w:top w:val="none" w:sz="0" w:space="0" w:color="auto"/>
                <w:left w:val="none" w:sz="0" w:space="0" w:color="auto"/>
                <w:bottom w:val="none" w:sz="0" w:space="0" w:color="auto"/>
                <w:right w:val="none" w:sz="0" w:space="0" w:color="auto"/>
              </w:divBdr>
            </w:div>
            <w:div w:id="31929518">
              <w:marLeft w:val="0"/>
              <w:marRight w:val="0"/>
              <w:marTop w:val="0"/>
              <w:marBottom w:val="0"/>
              <w:divBdr>
                <w:top w:val="none" w:sz="0" w:space="0" w:color="auto"/>
                <w:left w:val="none" w:sz="0" w:space="0" w:color="auto"/>
                <w:bottom w:val="none" w:sz="0" w:space="0" w:color="auto"/>
                <w:right w:val="none" w:sz="0" w:space="0" w:color="auto"/>
              </w:divBdr>
            </w:div>
            <w:div w:id="2825237">
              <w:marLeft w:val="0"/>
              <w:marRight w:val="0"/>
              <w:marTop w:val="0"/>
              <w:marBottom w:val="0"/>
              <w:divBdr>
                <w:top w:val="none" w:sz="0" w:space="0" w:color="auto"/>
                <w:left w:val="none" w:sz="0" w:space="0" w:color="auto"/>
                <w:bottom w:val="none" w:sz="0" w:space="0" w:color="auto"/>
                <w:right w:val="none" w:sz="0" w:space="0" w:color="auto"/>
              </w:divBdr>
            </w:div>
            <w:div w:id="1948614219">
              <w:marLeft w:val="0"/>
              <w:marRight w:val="0"/>
              <w:marTop w:val="0"/>
              <w:marBottom w:val="0"/>
              <w:divBdr>
                <w:top w:val="none" w:sz="0" w:space="0" w:color="auto"/>
                <w:left w:val="none" w:sz="0" w:space="0" w:color="auto"/>
                <w:bottom w:val="none" w:sz="0" w:space="0" w:color="auto"/>
                <w:right w:val="none" w:sz="0" w:space="0" w:color="auto"/>
              </w:divBdr>
            </w:div>
            <w:div w:id="644356519">
              <w:marLeft w:val="0"/>
              <w:marRight w:val="0"/>
              <w:marTop w:val="0"/>
              <w:marBottom w:val="0"/>
              <w:divBdr>
                <w:top w:val="none" w:sz="0" w:space="0" w:color="auto"/>
                <w:left w:val="none" w:sz="0" w:space="0" w:color="auto"/>
                <w:bottom w:val="none" w:sz="0" w:space="0" w:color="auto"/>
                <w:right w:val="none" w:sz="0" w:space="0" w:color="auto"/>
              </w:divBdr>
            </w:div>
            <w:div w:id="429085657">
              <w:marLeft w:val="0"/>
              <w:marRight w:val="0"/>
              <w:marTop w:val="0"/>
              <w:marBottom w:val="0"/>
              <w:divBdr>
                <w:top w:val="none" w:sz="0" w:space="0" w:color="auto"/>
                <w:left w:val="none" w:sz="0" w:space="0" w:color="auto"/>
                <w:bottom w:val="none" w:sz="0" w:space="0" w:color="auto"/>
                <w:right w:val="none" w:sz="0" w:space="0" w:color="auto"/>
              </w:divBdr>
            </w:div>
            <w:div w:id="1260873813">
              <w:marLeft w:val="0"/>
              <w:marRight w:val="0"/>
              <w:marTop w:val="0"/>
              <w:marBottom w:val="0"/>
              <w:divBdr>
                <w:top w:val="none" w:sz="0" w:space="0" w:color="auto"/>
                <w:left w:val="none" w:sz="0" w:space="0" w:color="auto"/>
                <w:bottom w:val="none" w:sz="0" w:space="0" w:color="auto"/>
                <w:right w:val="none" w:sz="0" w:space="0" w:color="auto"/>
              </w:divBdr>
            </w:div>
            <w:div w:id="883441153">
              <w:marLeft w:val="0"/>
              <w:marRight w:val="0"/>
              <w:marTop w:val="0"/>
              <w:marBottom w:val="0"/>
              <w:divBdr>
                <w:top w:val="none" w:sz="0" w:space="0" w:color="auto"/>
                <w:left w:val="none" w:sz="0" w:space="0" w:color="auto"/>
                <w:bottom w:val="none" w:sz="0" w:space="0" w:color="auto"/>
                <w:right w:val="none" w:sz="0" w:space="0" w:color="auto"/>
              </w:divBdr>
            </w:div>
            <w:div w:id="1391418212">
              <w:marLeft w:val="0"/>
              <w:marRight w:val="0"/>
              <w:marTop w:val="0"/>
              <w:marBottom w:val="0"/>
              <w:divBdr>
                <w:top w:val="none" w:sz="0" w:space="0" w:color="auto"/>
                <w:left w:val="none" w:sz="0" w:space="0" w:color="auto"/>
                <w:bottom w:val="none" w:sz="0" w:space="0" w:color="auto"/>
                <w:right w:val="none" w:sz="0" w:space="0" w:color="auto"/>
              </w:divBdr>
            </w:div>
            <w:div w:id="862521125">
              <w:marLeft w:val="0"/>
              <w:marRight w:val="0"/>
              <w:marTop w:val="0"/>
              <w:marBottom w:val="0"/>
              <w:divBdr>
                <w:top w:val="none" w:sz="0" w:space="0" w:color="auto"/>
                <w:left w:val="none" w:sz="0" w:space="0" w:color="auto"/>
                <w:bottom w:val="none" w:sz="0" w:space="0" w:color="auto"/>
                <w:right w:val="none" w:sz="0" w:space="0" w:color="auto"/>
              </w:divBdr>
            </w:div>
            <w:div w:id="814302354">
              <w:marLeft w:val="0"/>
              <w:marRight w:val="0"/>
              <w:marTop w:val="0"/>
              <w:marBottom w:val="0"/>
              <w:divBdr>
                <w:top w:val="none" w:sz="0" w:space="0" w:color="auto"/>
                <w:left w:val="none" w:sz="0" w:space="0" w:color="auto"/>
                <w:bottom w:val="none" w:sz="0" w:space="0" w:color="auto"/>
                <w:right w:val="none" w:sz="0" w:space="0" w:color="auto"/>
              </w:divBdr>
            </w:div>
            <w:div w:id="882985721">
              <w:marLeft w:val="0"/>
              <w:marRight w:val="0"/>
              <w:marTop w:val="0"/>
              <w:marBottom w:val="0"/>
              <w:divBdr>
                <w:top w:val="none" w:sz="0" w:space="0" w:color="auto"/>
                <w:left w:val="none" w:sz="0" w:space="0" w:color="auto"/>
                <w:bottom w:val="none" w:sz="0" w:space="0" w:color="auto"/>
                <w:right w:val="none" w:sz="0" w:space="0" w:color="auto"/>
              </w:divBdr>
            </w:div>
            <w:div w:id="1092622810">
              <w:marLeft w:val="0"/>
              <w:marRight w:val="0"/>
              <w:marTop w:val="0"/>
              <w:marBottom w:val="0"/>
              <w:divBdr>
                <w:top w:val="none" w:sz="0" w:space="0" w:color="auto"/>
                <w:left w:val="none" w:sz="0" w:space="0" w:color="auto"/>
                <w:bottom w:val="none" w:sz="0" w:space="0" w:color="auto"/>
                <w:right w:val="none" w:sz="0" w:space="0" w:color="auto"/>
              </w:divBdr>
            </w:div>
            <w:div w:id="1141726181">
              <w:marLeft w:val="0"/>
              <w:marRight w:val="0"/>
              <w:marTop w:val="0"/>
              <w:marBottom w:val="0"/>
              <w:divBdr>
                <w:top w:val="none" w:sz="0" w:space="0" w:color="auto"/>
                <w:left w:val="none" w:sz="0" w:space="0" w:color="auto"/>
                <w:bottom w:val="none" w:sz="0" w:space="0" w:color="auto"/>
                <w:right w:val="none" w:sz="0" w:space="0" w:color="auto"/>
              </w:divBdr>
            </w:div>
            <w:div w:id="256670330">
              <w:marLeft w:val="0"/>
              <w:marRight w:val="0"/>
              <w:marTop w:val="0"/>
              <w:marBottom w:val="0"/>
              <w:divBdr>
                <w:top w:val="none" w:sz="0" w:space="0" w:color="auto"/>
                <w:left w:val="none" w:sz="0" w:space="0" w:color="auto"/>
                <w:bottom w:val="none" w:sz="0" w:space="0" w:color="auto"/>
                <w:right w:val="none" w:sz="0" w:space="0" w:color="auto"/>
              </w:divBdr>
            </w:div>
            <w:div w:id="1430278386">
              <w:marLeft w:val="0"/>
              <w:marRight w:val="0"/>
              <w:marTop w:val="0"/>
              <w:marBottom w:val="0"/>
              <w:divBdr>
                <w:top w:val="none" w:sz="0" w:space="0" w:color="auto"/>
                <w:left w:val="none" w:sz="0" w:space="0" w:color="auto"/>
                <w:bottom w:val="none" w:sz="0" w:space="0" w:color="auto"/>
                <w:right w:val="none" w:sz="0" w:space="0" w:color="auto"/>
              </w:divBdr>
            </w:div>
            <w:div w:id="111436048">
              <w:marLeft w:val="0"/>
              <w:marRight w:val="0"/>
              <w:marTop w:val="0"/>
              <w:marBottom w:val="0"/>
              <w:divBdr>
                <w:top w:val="none" w:sz="0" w:space="0" w:color="auto"/>
                <w:left w:val="none" w:sz="0" w:space="0" w:color="auto"/>
                <w:bottom w:val="none" w:sz="0" w:space="0" w:color="auto"/>
                <w:right w:val="none" w:sz="0" w:space="0" w:color="auto"/>
              </w:divBdr>
            </w:div>
            <w:div w:id="1218517053">
              <w:marLeft w:val="0"/>
              <w:marRight w:val="0"/>
              <w:marTop w:val="0"/>
              <w:marBottom w:val="0"/>
              <w:divBdr>
                <w:top w:val="none" w:sz="0" w:space="0" w:color="auto"/>
                <w:left w:val="none" w:sz="0" w:space="0" w:color="auto"/>
                <w:bottom w:val="none" w:sz="0" w:space="0" w:color="auto"/>
                <w:right w:val="none" w:sz="0" w:space="0" w:color="auto"/>
              </w:divBdr>
            </w:div>
            <w:div w:id="1532649185">
              <w:marLeft w:val="0"/>
              <w:marRight w:val="0"/>
              <w:marTop w:val="0"/>
              <w:marBottom w:val="0"/>
              <w:divBdr>
                <w:top w:val="none" w:sz="0" w:space="0" w:color="auto"/>
                <w:left w:val="none" w:sz="0" w:space="0" w:color="auto"/>
                <w:bottom w:val="none" w:sz="0" w:space="0" w:color="auto"/>
                <w:right w:val="none" w:sz="0" w:space="0" w:color="auto"/>
              </w:divBdr>
            </w:div>
            <w:div w:id="207843489">
              <w:marLeft w:val="0"/>
              <w:marRight w:val="0"/>
              <w:marTop w:val="0"/>
              <w:marBottom w:val="0"/>
              <w:divBdr>
                <w:top w:val="none" w:sz="0" w:space="0" w:color="auto"/>
                <w:left w:val="none" w:sz="0" w:space="0" w:color="auto"/>
                <w:bottom w:val="none" w:sz="0" w:space="0" w:color="auto"/>
                <w:right w:val="none" w:sz="0" w:space="0" w:color="auto"/>
              </w:divBdr>
            </w:div>
            <w:div w:id="1847356758">
              <w:marLeft w:val="0"/>
              <w:marRight w:val="0"/>
              <w:marTop w:val="0"/>
              <w:marBottom w:val="0"/>
              <w:divBdr>
                <w:top w:val="none" w:sz="0" w:space="0" w:color="auto"/>
                <w:left w:val="none" w:sz="0" w:space="0" w:color="auto"/>
                <w:bottom w:val="none" w:sz="0" w:space="0" w:color="auto"/>
                <w:right w:val="none" w:sz="0" w:space="0" w:color="auto"/>
              </w:divBdr>
            </w:div>
            <w:div w:id="480117885">
              <w:marLeft w:val="0"/>
              <w:marRight w:val="0"/>
              <w:marTop w:val="0"/>
              <w:marBottom w:val="0"/>
              <w:divBdr>
                <w:top w:val="none" w:sz="0" w:space="0" w:color="auto"/>
                <w:left w:val="none" w:sz="0" w:space="0" w:color="auto"/>
                <w:bottom w:val="none" w:sz="0" w:space="0" w:color="auto"/>
                <w:right w:val="none" w:sz="0" w:space="0" w:color="auto"/>
              </w:divBdr>
            </w:div>
            <w:div w:id="1159076673">
              <w:marLeft w:val="0"/>
              <w:marRight w:val="0"/>
              <w:marTop w:val="0"/>
              <w:marBottom w:val="0"/>
              <w:divBdr>
                <w:top w:val="none" w:sz="0" w:space="0" w:color="auto"/>
                <w:left w:val="none" w:sz="0" w:space="0" w:color="auto"/>
                <w:bottom w:val="none" w:sz="0" w:space="0" w:color="auto"/>
                <w:right w:val="none" w:sz="0" w:space="0" w:color="auto"/>
              </w:divBdr>
            </w:div>
            <w:div w:id="422996443">
              <w:marLeft w:val="0"/>
              <w:marRight w:val="0"/>
              <w:marTop w:val="0"/>
              <w:marBottom w:val="0"/>
              <w:divBdr>
                <w:top w:val="none" w:sz="0" w:space="0" w:color="auto"/>
                <w:left w:val="none" w:sz="0" w:space="0" w:color="auto"/>
                <w:bottom w:val="none" w:sz="0" w:space="0" w:color="auto"/>
                <w:right w:val="none" w:sz="0" w:space="0" w:color="auto"/>
              </w:divBdr>
            </w:div>
            <w:div w:id="702367984">
              <w:marLeft w:val="0"/>
              <w:marRight w:val="0"/>
              <w:marTop w:val="0"/>
              <w:marBottom w:val="0"/>
              <w:divBdr>
                <w:top w:val="none" w:sz="0" w:space="0" w:color="auto"/>
                <w:left w:val="none" w:sz="0" w:space="0" w:color="auto"/>
                <w:bottom w:val="none" w:sz="0" w:space="0" w:color="auto"/>
                <w:right w:val="none" w:sz="0" w:space="0" w:color="auto"/>
              </w:divBdr>
            </w:div>
            <w:div w:id="1051882096">
              <w:marLeft w:val="0"/>
              <w:marRight w:val="0"/>
              <w:marTop w:val="0"/>
              <w:marBottom w:val="0"/>
              <w:divBdr>
                <w:top w:val="none" w:sz="0" w:space="0" w:color="auto"/>
                <w:left w:val="none" w:sz="0" w:space="0" w:color="auto"/>
                <w:bottom w:val="none" w:sz="0" w:space="0" w:color="auto"/>
                <w:right w:val="none" w:sz="0" w:space="0" w:color="auto"/>
              </w:divBdr>
            </w:div>
            <w:div w:id="1609855062">
              <w:marLeft w:val="0"/>
              <w:marRight w:val="0"/>
              <w:marTop w:val="0"/>
              <w:marBottom w:val="0"/>
              <w:divBdr>
                <w:top w:val="none" w:sz="0" w:space="0" w:color="auto"/>
                <w:left w:val="none" w:sz="0" w:space="0" w:color="auto"/>
                <w:bottom w:val="none" w:sz="0" w:space="0" w:color="auto"/>
                <w:right w:val="none" w:sz="0" w:space="0" w:color="auto"/>
              </w:divBdr>
            </w:div>
            <w:div w:id="756634216">
              <w:marLeft w:val="0"/>
              <w:marRight w:val="0"/>
              <w:marTop w:val="0"/>
              <w:marBottom w:val="0"/>
              <w:divBdr>
                <w:top w:val="none" w:sz="0" w:space="0" w:color="auto"/>
                <w:left w:val="none" w:sz="0" w:space="0" w:color="auto"/>
                <w:bottom w:val="none" w:sz="0" w:space="0" w:color="auto"/>
                <w:right w:val="none" w:sz="0" w:space="0" w:color="auto"/>
              </w:divBdr>
            </w:div>
            <w:div w:id="226035581">
              <w:marLeft w:val="0"/>
              <w:marRight w:val="0"/>
              <w:marTop w:val="0"/>
              <w:marBottom w:val="0"/>
              <w:divBdr>
                <w:top w:val="none" w:sz="0" w:space="0" w:color="auto"/>
                <w:left w:val="none" w:sz="0" w:space="0" w:color="auto"/>
                <w:bottom w:val="none" w:sz="0" w:space="0" w:color="auto"/>
                <w:right w:val="none" w:sz="0" w:space="0" w:color="auto"/>
              </w:divBdr>
            </w:div>
            <w:div w:id="1636181877">
              <w:marLeft w:val="0"/>
              <w:marRight w:val="0"/>
              <w:marTop w:val="0"/>
              <w:marBottom w:val="0"/>
              <w:divBdr>
                <w:top w:val="none" w:sz="0" w:space="0" w:color="auto"/>
                <w:left w:val="none" w:sz="0" w:space="0" w:color="auto"/>
                <w:bottom w:val="none" w:sz="0" w:space="0" w:color="auto"/>
                <w:right w:val="none" w:sz="0" w:space="0" w:color="auto"/>
              </w:divBdr>
            </w:div>
            <w:div w:id="1144006024">
              <w:marLeft w:val="0"/>
              <w:marRight w:val="0"/>
              <w:marTop w:val="0"/>
              <w:marBottom w:val="0"/>
              <w:divBdr>
                <w:top w:val="none" w:sz="0" w:space="0" w:color="auto"/>
                <w:left w:val="none" w:sz="0" w:space="0" w:color="auto"/>
                <w:bottom w:val="none" w:sz="0" w:space="0" w:color="auto"/>
                <w:right w:val="none" w:sz="0" w:space="0" w:color="auto"/>
              </w:divBdr>
            </w:div>
            <w:div w:id="1748071387">
              <w:marLeft w:val="0"/>
              <w:marRight w:val="0"/>
              <w:marTop w:val="0"/>
              <w:marBottom w:val="0"/>
              <w:divBdr>
                <w:top w:val="none" w:sz="0" w:space="0" w:color="auto"/>
                <w:left w:val="none" w:sz="0" w:space="0" w:color="auto"/>
                <w:bottom w:val="none" w:sz="0" w:space="0" w:color="auto"/>
                <w:right w:val="none" w:sz="0" w:space="0" w:color="auto"/>
              </w:divBdr>
            </w:div>
            <w:div w:id="1229343506">
              <w:marLeft w:val="0"/>
              <w:marRight w:val="0"/>
              <w:marTop w:val="0"/>
              <w:marBottom w:val="0"/>
              <w:divBdr>
                <w:top w:val="none" w:sz="0" w:space="0" w:color="auto"/>
                <w:left w:val="none" w:sz="0" w:space="0" w:color="auto"/>
                <w:bottom w:val="none" w:sz="0" w:space="0" w:color="auto"/>
                <w:right w:val="none" w:sz="0" w:space="0" w:color="auto"/>
              </w:divBdr>
            </w:div>
            <w:div w:id="93670681">
              <w:marLeft w:val="0"/>
              <w:marRight w:val="0"/>
              <w:marTop w:val="0"/>
              <w:marBottom w:val="0"/>
              <w:divBdr>
                <w:top w:val="none" w:sz="0" w:space="0" w:color="auto"/>
                <w:left w:val="none" w:sz="0" w:space="0" w:color="auto"/>
                <w:bottom w:val="none" w:sz="0" w:space="0" w:color="auto"/>
                <w:right w:val="none" w:sz="0" w:space="0" w:color="auto"/>
              </w:divBdr>
            </w:div>
            <w:div w:id="1775856194">
              <w:marLeft w:val="0"/>
              <w:marRight w:val="0"/>
              <w:marTop w:val="0"/>
              <w:marBottom w:val="0"/>
              <w:divBdr>
                <w:top w:val="none" w:sz="0" w:space="0" w:color="auto"/>
                <w:left w:val="none" w:sz="0" w:space="0" w:color="auto"/>
                <w:bottom w:val="none" w:sz="0" w:space="0" w:color="auto"/>
                <w:right w:val="none" w:sz="0" w:space="0" w:color="auto"/>
              </w:divBdr>
            </w:div>
            <w:div w:id="109597293">
              <w:marLeft w:val="0"/>
              <w:marRight w:val="0"/>
              <w:marTop w:val="0"/>
              <w:marBottom w:val="0"/>
              <w:divBdr>
                <w:top w:val="none" w:sz="0" w:space="0" w:color="auto"/>
                <w:left w:val="none" w:sz="0" w:space="0" w:color="auto"/>
                <w:bottom w:val="none" w:sz="0" w:space="0" w:color="auto"/>
                <w:right w:val="none" w:sz="0" w:space="0" w:color="auto"/>
              </w:divBdr>
            </w:div>
            <w:div w:id="1313560652">
              <w:marLeft w:val="0"/>
              <w:marRight w:val="0"/>
              <w:marTop w:val="0"/>
              <w:marBottom w:val="0"/>
              <w:divBdr>
                <w:top w:val="none" w:sz="0" w:space="0" w:color="auto"/>
                <w:left w:val="none" w:sz="0" w:space="0" w:color="auto"/>
                <w:bottom w:val="none" w:sz="0" w:space="0" w:color="auto"/>
                <w:right w:val="none" w:sz="0" w:space="0" w:color="auto"/>
              </w:divBdr>
            </w:div>
            <w:div w:id="2034376193">
              <w:marLeft w:val="0"/>
              <w:marRight w:val="0"/>
              <w:marTop w:val="0"/>
              <w:marBottom w:val="0"/>
              <w:divBdr>
                <w:top w:val="none" w:sz="0" w:space="0" w:color="auto"/>
                <w:left w:val="none" w:sz="0" w:space="0" w:color="auto"/>
                <w:bottom w:val="none" w:sz="0" w:space="0" w:color="auto"/>
                <w:right w:val="none" w:sz="0" w:space="0" w:color="auto"/>
              </w:divBdr>
            </w:div>
            <w:div w:id="701369676">
              <w:marLeft w:val="0"/>
              <w:marRight w:val="0"/>
              <w:marTop w:val="0"/>
              <w:marBottom w:val="0"/>
              <w:divBdr>
                <w:top w:val="none" w:sz="0" w:space="0" w:color="auto"/>
                <w:left w:val="none" w:sz="0" w:space="0" w:color="auto"/>
                <w:bottom w:val="none" w:sz="0" w:space="0" w:color="auto"/>
                <w:right w:val="none" w:sz="0" w:space="0" w:color="auto"/>
              </w:divBdr>
            </w:div>
            <w:div w:id="911768594">
              <w:marLeft w:val="0"/>
              <w:marRight w:val="0"/>
              <w:marTop w:val="0"/>
              <w:marBottom w:val="0"/>
              <w:divBdr>
                <w:top w:val="none" w:sz="0" w:space="0" w:color="auto"/>
                <w:left w:val="none" w:sz="0" w:space="0" w:color="auto"/>
                <w:bottom w:val="none" w:sz="0" w:space="0" w:color="auto"/>
                <w:right w:val="none" w:sz="0" w:space="0" w:color="auto"/>
              </w:divBdr>
            </w:div>
            <w:div w:id="2092580687">
              <w:marLeft w:val="0"/>
              <w:marRight w:val="0"/>
              <w:marTop w:val="0"/>
              <w:marBottom w:val="0"/>
              <w:divBdr>
                <w:top w:val="none" w:sz="0" w:space="0" w:color="auto"/>
                <w:left w:val="none" w:sz="0" w:space="0" w:color="auto"/>
                <w:bottom w:val="none" w:sz="0" w:space="0" w:color="auto"/>
                <w:right w:val="none" w:sz="0" w:space="0" w:color="auto"/>
              </w:divBdr>
            </w:div>
            <w:div w:id="1412115779">
              <w:marLeft w:val="0"/>
              <w:marRight w:val="0"/>
              <w:marTop w:val="0"/>
              <w:marBottom w:val="0"/>
              <w:divBdr>
                <w:top w:val="none" w:sz="0" w:space="0" w:color="auto"/>
                <w:left w:val="none" w:sz="0" w:space="0" w:color="auto"/>
                <w:bottom w:val="none" w:sz="0" w:space="0" w:color="auto"/>
                <w:right w:val="none" w:sz="0" w:space="0" w:color="auto"/>
              </w:divBdr>
            </w:div>
            <w:div w:id="1959485174">
              <w:marLeft w:val="0"/>
              <w:marRight w:val="0"/>
              <w:marTop w:val="0"/>
              <w:marBottom w:val="0"/>
              <w:divBdr>
                <w:top w:val="none" w:sz="0" w:space="0" w:color="auto"/>
                <w:left w:val="none" w:sz="0" w:space="0" w:color="auto"/>
                <w:bottom w:val="none" w:sz="0" w:space="0" w:color="auto"/>
                <w:right w:val="none" w:sz="0" w:space="0" w:color="auto"/>
              </w:divBdr>
            </w:div>
            <w:div w:id="533739765">
              <w:marLeft w:val="0"/>
              <w:marRight w:val="0"/>
              <w:marTop w:val="0"/>
              <w:marBottom w:val="0"/>
              <w:divBdr>
                <w:top w:val="none" w:sz="0" w:space="0" w:color="auto"/>
                <w:left w:val="none" w:sz="0" w:space="0" w:color="auto"/>
                <w:bottom w:val="none" w:sz="0" w:space="0" w:color="auto"/>
                <w:right w:val="none" w:sz="0" w:space="0" w:color="auto"/>
              </w:divBdr>
            </w:div>
            <w:div w:id="578446419">
              <w:marLeft w:val="0"/>
              <w:marRight w:val="0"/>
              <w:marTop w:val="0"/>
              <w:marBottom w:val="0"/>
              <w:divBdr>
                <w:top w:val="none" w:sz="0" w:space="0" w:color="auto"/>
                <w:left w:val="none" w:sz="0" w:space="0" w:color="auto"/>
                <w:bottom w:val="none" w:sz="0" w:space="0" w:color="auto"/>
                <w:right w:val="none" w:sz="0" w:space="0" w:color="auto"/>
              </w:divBdr>
            </w:div>
            <w:div w:id="1945527050">
              <w:marLeft w:val="0"/>
              <w:marRight w:val="0"/>
              <w:marTop w:val="0"/>
              <w:marBottom w:val="0"/>
              <w:divBdr>
                <w:top w:val="none" w:sz="0" w:space="0" w:color="auto"/>
                <w:left w:val="none" w:sz="0" w:space="0" w:color="auto"/>
                <w:bottom w:val="none" w:sz="0" w:space="0" w:color="auto"/>
                <w:right w:val="none" w:sz="0" w:space="0" w:color="auto"/>
              </w:divBdr>
            </w:div>
            <w:div w:id="342440069">
              <w:marLeft w:val="0"/>
              <w:marRight w:val="0"/>
              <w:marTop w:val="0"/>
              <w:marBottom w:val="0"/>
              <w:divBdr>
                <w:top w:val="none" w:sz="0" w:space="0" w:color="auto"/>
                <w:left w:val="none" w:sz="0" w:space="0" w:color="auto"/>
                <w:bottom w:val="none" w:sz="0" w:space="0" w:color="auto"/>
                <w:right w:val="none" w:sz="0" w:space="0" w:color="auto"/>
              </w:divBdr>
            </w:div>
            <w:div w:id="1664896381">
              <w:marLeft w:val="0"/>
              <w:marRight w:val="0"/>
              <w:marTop w:val="0"/>
              <w:marBottom w:val="0"/>
              <w:divBdr>
                <w:top w:val="none" w:sz="0" w:space="0" w:color="auto"/>
                <w:left w:val="none" w:sz="0" w:space="0" w:color="auto"/>
                <w:bottom w:val="none" w:sz="0" w:space="0" w:color="auto"/>
                <w:right w:val="none" w:sz="0" w:space="0" w:color="auto"/>
              </w:divBdr>
            </w:div>
            <w:div w:id="1374189895">
              <w:marLeft w:val="0"/>
              <w:marRight w:val="0"/>
              <w:marTop w:val="0"/>
              <w:marBottom w:val="0"/>
              <w:divBdr>
                <w:top w:val="none" w:sz="0" w:space="0" w:color="auto"/>
                <w:left w:val="none" w:sz="0" w:space="0" w:color="auto"/>
                <w:bottom w:val="none" w:sz="0" w:space="0" w:color="auto"/>
                <w:right w:val="none" w:sz="0" w:space="0" w:color="auto"/>
              </w:divBdr>
            </w:div>
            <w:div w:id="945500728">
              <w:marLeft w:val="0"/>
              <w:marRight w:val="0"/>
              <w:marTop w:val="0"/>
              <w:marBottom w:val="0"/>
              <w:divBdr>
                <w:top w:val="none" w:sz="0" w:space="0" w:color="auto"/>
                <w:left w:val="none" w:sz="0" w:space="0" w:color="auto"/>
                <w:bottom w:val="none" w:sz="0" w:space="0" w:color="auto"/>
                <w:right w:val="none" w:sz="0" w:space="0" w:color="auto"/>
              </w:divBdr>
            </w:div>
            <w:div w:id="420294569">
              <w:marLeft w:val="0"/>
              <w:marRight w:val="0"/>
              <w:marTop w:val="0"/>
              <w:marBottom w:val="0"/>
              <w:divBdr>
                <w:top w:val="none" w:sz="0" w:space="0" w:color="auto"/>
                <w:left w:val="none" w:sz="0" w:space="0" w:color="auto"/>
                <w:bottom w:val="none" w:sz="0" w:space="0" w:color="auto"/>
                <w:right w:val="none" w:sz="0" w:space="0" w:color="auto"/>
              </w:divBdr>
            </w:div>
            <w:div w:id="1832213886">
              <w:marLeft w:val="0"/>
              <w:marRight w:val="0"/>
              <w:marTop w:val="0"/>
              <w:marBottom w:val="0"/>
              <w:divBdr>
                <w:top w:val="none" w:sz="0" w:space="0" w:color="auto"/>
                <w:left w:val="none" w:sz="0" w:space="0" w:color="auto"/>
                <w:bottom w:val="none" w:sz="0" w:space="0" w:color="auto"/>
                <w:right w:val="none" w:sz="0" w:space="0" w:color="auto"/>
              </w:divBdr>
            </w:div>
            <w:div w:id="12303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5766">
      <w:bodyDiv w:val="1"/>
      <w:marLeft w:val="0"/>
      <w:marRight w:val="0"/>
      <w:marTop w:val="0"/>
      <w:marBottom w:val="0"/>
      <w:divBdr>
        <w:top w:val="none" w:sz="0" w:space="0" w:color="auto"/>
        <w:left w:val="none" w:sz="0" w:space="0" w:color="auto"/>
        <w:bottom w:val="none" w:sz="0" w:space="0" w:color="auto"/>
        <w:right w:val="none" w:sz="0" w:space="0" w:color="auto"/>
      </w:divBdr>
      <w:divsChild>
        <w:div w:id="985666336">
          <w:marLeft w:val="0"/>
          <w:marRight w:val="0"/>
          <w:marTop w:val="0"/>
          <w:marBottom w:val="0"/>
          <w:divBdr>
            <w:top w:val="none" w:sz="0" w:space="0" w:color="auto"/>
            <w:left w:val="none" w:sz="0" w:space="0" w:color="auto"/>
            <w:bottom w:val="none" w:sz="0" w:space="0" w:color="auto"/>
            <w:right w:val="none" w:sz="0" w:space="0" w:color="auto"/>
          </w:divBdr>
          <w:divsChild>
            <w:div w:id="1500388810">
              <w:marLeft w:val="0"/>
              <w:marRight w:val="0"/>
              <w:marTop w:val="0"/>
              <w:marBottom w:val="0"/>
              <w:divBdr>
                <w:top w:val="none" w:sz="0" w:space="0" w:color="auto"/>
                <w:left w:val="none" w:sz="0" w:space="0" w:color="auto"/>
                <w:bottom w:val="none" w:sz="0" w:space="0" w:color="auto"/>
                <w:right w:val="none" w:sz="0" w:space="0" w:color="auto"/>
              </w:divBdr>
            </w:div>
            <w:div w:id="1654336324">
              <w:marLeft w:val="0"/>
              <w:marRight w:val="0"/>
              <w:marTop w:val="0"/>
              <w:marBottom w:val="0"/>
              <w:divBdr>
                <w:top w:val="none" w:sz="0" w:space="0" w:color="auto"/>
                <w:left w:val="none" w:sz="0" w:space="0" w:color="auto"/>
                <w:bottom w:val="none" w:sz="0" w:space="0" w:color="auto"/>
                <w:right w:val="none" w:sz="0" w:space="0" w:color="auto"/>
              </w:divBdr>
            </w:div>
            <w:div w:id="1522280479">
              <w:marLeft w:val="0"/>
              <w:marRight w:val="0"/>
              <w:marTop w:val="0"/>
              <w:marBottom w:val="0"/>
              <w:divBdr>
                <w:top w:val="none" w:sz="0" w:space="0" w:color="auto"/>
                <w:left w:val="none" w:sz="0" w:space="0" w:color="auto"/>
                <w:bottom w:val="none" w:sz="0" w:space="0" w:color="auto"/>
                <w:right w:val="none" w:sz="0" w:space="0" w:color="auto"/>
              </w:divBdr>
            </w:div>
            <w:div w:id="1335642678">
              <w:marLeft w:val="0"/>
              <w:marRight w:val="0"/>
              <w:marTop w:val="0"/>
              <w:marBottom w:val="0"/>
              <w:divBdr>
                <w:top w:val="none" w:sz="0" w:space="0" w:color="auto"/>
                <w:left w:val="none" w:sz="0" w:space="0" w:color="auto"/>
                <w:bottom w:val="none" w:sz="0" w:space="0" w:color="auto"/>
                <w:right w:val="none" w:sz="0" w:space="0" w:color="auto"/>
              </w:divBdr>
            </w:div>
            <w:div w:id="566763964">
              <w:marLeft w:val="0"/>
              <w:marRight w:val="0"/>
              <w:marTop w:val="0"/>
              <w:marBottom w:val="0"/>
              <w:divBdr>
                <w:top w:val="none" w:sz="0" w:space="0" w:color="auto"/>
                <w:left w:val="none" w:sz="0" w:space="0" w:color="auto"/>
                <w:bottom w:val="none" w:sz="0" w:space="0" w:color="auto"/>
                <w:right w:val="none" w:sz="0" w:space="0" w:color="auto"/>
              </w:divBdr>
            </w:div>
            <w:div w:id="860627727">
              <w:marLeft w:val="0"/>
              <w:marRight w:val="0"/>
              <w:marTop w:val="0"/>
              <w:marBottom w:val="0"/>
              <w:divBdr>
                <w:top w:val="none" w:sz="0" w:space="0" w:color="auto"/>
                <w:left w:val="none" w:sz="0" w:space="0" w:color="auto"/>
                <w:bottom w:val="none" w:sz="0" w:space="0" w:color="auto"/>
                <w:right w:val="none" w:sz="0" w:space="0" w:color="auto"/>
              </w:divBdr>
            </w:div>
            <w:div w:id="219442937">
              <w:marLeft w:val="0"/>
              <w:marRight w:val="0"/>
              <w:marTop w:val="0"/>
              <w:marBottom w:val="0"/>
              <w:divBdr>
                <w:top w:val="none" w:sz="0" w:space="0" w:color="auto"/>
                <w:left w:val="none" w:sz="0" w:space="0" w:color="auto"/>
                <w:bottom w:val="none" w:sz="0" w:space="0" w:color="auto"/>
                <w:right w:val="none" w:sz="0" w:space="0" w:color="auto"/>
              </w:divBdr>
            </w:div>
            <w:div w:id="2002847947">
              <w:marLeft w:val="0"/>
              <w:marRight w:val="0"/>
              <w:marTop w:val="0"/>
              <w:marBottom w:val="0"/>
              <w:divBdr>
                <w:top w:val="none" w:sz="0" w:space="0" w:color="auto"/>
                <w:left w:val="none" w:sz="0" w:space="0" w:color="auto"/>
                <w:bottom w:val="none" w:sz="0" w:space="0" w:color="auto"/>
                <w:right w:val="none" w:sz="0" w:space="0" w:color="auto"/>
              </w:divBdr>
            </w:div>
            <w:div w:id="1873810900">
              <w:marLeft w:val="0"/>
              <w:marRight w:val="0"/>
              <w:marTop w:val="0"/>
              <w:marBottom w:val="0"/>
              <w:divBdr>
                <w:top w:val="none" w:sz="0" w:space="0" w:color="auto"/>
                <w:left w:val="none" w:sz="0" w:space="0" w:color="auto"/>
                <w:bottom w:val="none" w:sz="0" w:space="0" w:color="auto"/>
                <w:right w:val="none" w:sz="0" w:space="0" w:color="auto"/>
              </w:divBdr>
            </w:div>
            <w:div w:id="1749495817">
              <w:marLeft w:val="0"/>
              <w:marRight w:val="0"/>
              <w:marTop w:val="0"/>
              <w:marBottom w:val="0"/>
              <w:divBdr>
                <w:top w:val="none" w:sz="0" w:space="0" w:color="auto"/>
                <w:left w:val="none" w:sz="0" w:space="0" w:color="auto"/>
                <w:bottom w:val="none" w:sz="0" w:space="0" w:color="auto"/>
                <w:right w:val="none" w:sz="0" w:space="0" w:color="auto"/>
              </w:divBdr>
            </w:div>
            <w:div w:id="1635335413">
              <w:marLeft w:val="0"/>
              <w:marRight w:val="0"/>
              <w:marTop w:val="0"/>
              <w:marBottom w:val="0"/>
              <w:divBdr>
                <w:top w:val="none" w:sz="0" w:space="0" w:color="auto"/>
                <w:left w:val="none" w:sz="0" w:space="0" w:color="auto"/>
                <w:bottom w:val="none" w:sz="0" w:space="0" w:color="auto"/>
                <w:right w:val="none" w:sz="0" w:space="0" w:color="auto"/>
              </w:divBdr>
            </w:div>
            <w:div w:id="247663154">
              <w:marLeft w:val="0"/>
              <w:marRight w:val="0"/>
              <w:marTop w:val="0"/>
              <w:marBottom w:val="0"/>
              <w:divBdr>
                <w:top w:val="none" w:sz="0" w:space="0" w:color="auto"/>
                <w:left w:val="none" w:sz="0" w:space="0" w:color="auto"/>
                <w:bottom w:val="none" w:sz="0" w:space="0" w:color="auto"/>
                <w:right w:val="none" w:sz="0" w:space="0" w:color="auto"/>
              </w:divBdr>
            </w:div>
            <w:div w:id="949122476">
              <w:marLeft w:val="0"/>
              <w:marRight w:val="0"/>
              <w:marTop w:val="0"/>
              <w:marBottom w:val="0"/>
              <w:divBdr>
                <w:top w:val="none" w:sz="0" w:space="0" w:color="auto"/>
                <w:left w:val="none" w:sz="0" w:space="0" w:color="auto"/>
                <w:bottom w:val="none" w:sz="0" w:space="0" w:color="auto"/>
                <w:right w:val="none" w:sz="0" w:space="0" w:color="auto"/>
              </w:divBdr>
            </w:div>
            <w:div w:id="53165093">
              <w:marLeft w:val="0"/>
              <w:marRight w:val="0"/>
              <w:marTop w:val="0"/>
              <w:marBottom w:val="0"/>
              <w:divBdr>
                <w:top w:val="none" w:sz="0" w:space="0" w:color="auto"/>
                <w:left w:val="none" w:sz="0" w:space="0" w:color="auto"/>
                <w:bottom w:val="none" w:sz="0" w:space="0" w:color="auto"/>
                <w:right w:val="none" w:sz="0" w:space="0" w:color="auto"/>
              </w:divBdr>
            </w:div>
            <w:div w:id="1629435941">
              <w:marLeft w:val="0"/>
              <w:marRight w:val="0"/>
              <w:marTop w:val="0"/>
              <w:marBottom w:val="0"/>
              <w:divBdr>
                <w:top w:val="none" w:sz="0" w:space="0" w:color="auto"/>
                <w:left w:val="none" w:sz="0" w:space="0" w:color="auto"/>
                <w:bottom w:val="none" w:sz="0" w:space="0" w:color="auto"/>
                <w:right w:val="none" w:sz="0" w:space="0" w:color="auto"/>
              </w:divBdr>
            </w:div>
            <w:div w:id="1917477324">
              <w:marLeft w:val="0"/>
              <w:marRight w:val="0"/>
              <w:marTop w:val="0"/>
              <w:marBottom w:val="0"/>
              <w:divBdr>
                <w:top w:val="none" w:sz="0" w:space="0" w:color="auto"/>
                <w:left w:val="none" w:sz="0" w:space="0" w:color="auto"/>
                <w:bottom w:val="none" w:sz="0" w:space="0" w:color="auto"/>
                <w:right w:val="none" w:sz="0" w:space="0" w:color="auto"/>
              </w:divBdr>
            </w:div>
            <w:div w:id="2089299524">
              <w:marLeft w:val="0"/>
              <w:marRight w:val="0"/>
              <w:marTop w:val="0"/>
              <w:marBottom w:val="0"/>
              <w:divBdr>
                <w:top w:val="none" w:sz="0" w:space="0" w:color="auto"/>
                <w:left w:val="none" w:sz="0" w:space="0" w:color="auto"/>
                <w:bottom w:val="none" w:sz="0" w:space="0" w:color="auto"/>
                <w:right w:val="none" w:sz="0" w:space="0" w:color="auto"/>
              </w:divBdr>
            </w:div>
            <w:div w:id="65347425">
              <w:marLeft w:val="0"/>
              <w:marRight w:val="0"/>
              <w:marTop w:val="0"/>
              <w:marBottom w:val="0"/>
              <w:divBdr>
                <w:top w:val="none" w:sz="0" w:space="0" w:color="auto"/>
                <w:left w:val="none" w:sz="0" w:space="0" w:color="auto"/>
                <w:bottom w:val="none" w:sz="0" w:space="0" w:color="auto"/>
                <w:right w:val="none" w:sz="0" w:space="0" w:color="auto"/>
              </w:divBdr>
            </w:div>
            <w:div w:id="1412115863">
              <w:marLeft w:val="0"/>
              <w:marRight w:val="0"/>
              <w:marTop w:val="0"/>
              <w:marBottom w:val="0"/>
              <w:divBdr>
                <w:top w:val="none" w:sz="0" w:space="0" w:color="auto"/>
                <w:left w:val="none" w:sz="0" w:space="0" w:color="auto"/>
                <w:bottom w:val="none" w:sz="0" w:space="0" w:color="auto"/>
                <w:right w:val="none" w:sz="0" w:space="0" w:color="auto"/>
              </w:divBdr>
            </w:div>
            <w:div w:id="227768616">
              <w:marLeft w:val="0"/>
              <w:marRight w:val="0"/>
              <w:marTop w:val="0"/>
              <w:marBottom w:val="0"/>
              <w:divBdr>
                <w:top w:val="none" w:sz="0" w:space="0" w:color="auto"/>
                <w:left w:val="none" w:sz="0" w:space="0" w:color="auto"/>
                <w:bottom w:val="none" w:sz="0" w:space="0" w:color="auto"/>
                <w:right w:val="none" w:sz="0" w:space="0" w:color="auto"/>
              </w:divBdr>
            </w:div>
            <w:div w:id="546912829">
              <w:marLeft w:val="0"/>
              <w:marRight w:val="0"/>
              <w:marTop w:val="0"/>
              <w:marBottom w:val="0"/>
              <w:divBdr>
                <w:top w:val="none" w:sz="0" w:space="0" w:color="auto"/>
                <w:left w:val="none" w:sz="0" w:space="0" w:color="auto"/>
                <w:bottom w:val="none" w:sz="0" w:space="0" w:color="auto"/>
                <w:right w:val="none" w:sz="0" w:space="0" w:color="auto"/>
              </w:divBdr>
            </w:div>
            <w:div w:id="1221357379">
              <w:marLeft w:val="0"/>
              <w:marRight w:val="0"/>
              <w:marTop w:val="0"/>
              <w:marBottom w:val="0"/>
              <w:divBdr>
                <w:top w:val="none" w:sz="0" w:space="0" w:color="auto"/>
                <w:left w:val="none" w:sz="0" w:space="0" w:color="auto"/>
                <w:bottom w:val="none" w:sz="0" w:space="0" w:color="auto"/>
                <w:right w:val="none" w:sz="0" w:space="0" w:color="auto"/>
              </w:divBdr>
            </w:div>
            <w:div w:id="263197432">
              <w:marLeft w:val="0"/>
              <w:marRight w:val="0"/>
              <w:marTop w:val="0"/>
              <w:marBottom w:val="0"/>
              <w:divBdr>
                <w:top w:val="none" w:sz="0" w:space="0" w:color="auto"/>
                <w:left w:val="none" w:sz="0" w:space="0" w:color="auto"/>
                <w:bottom w:val="none" w:sz="0" w:space="0" w:color="auto"/>
                <w:right w:val="none" w:sz="0" w:space="0" w:color="auto"/>
              </w:divBdr>
            </w:div>
            <w:div w:id="837812962">
              <w:marLeft w:val="0"/>
              <w:marRight w:val="0"/>
              <w:marTop w:val="0"/>
              <w:marBottom w:val="0"/>
              <w:divBdr>
                <w:top w:val="none" w:sz="0" w:space="0" w:color="auto"/>
                <w:left w:val="none" w:sz="0" w:space="0" w:color="auto"/>
                <w:bottom w:val="none" w:sz="0" w:space="0" w:color="auto"/>
                <w:right w:val="none" w:sz="0" w:space="0" w:color="auto"/>
              </w:divBdr>
            </w:div>
            <w:div w:id="794564395">
              <w:marLeft w:val="0"/>
              <w:marRight w:val="0"/>
              <w:marTop w:val="0"/>
              <w:marBottom w:val="0"/>
              <w:divBdr>
                <w:top w:val="none" w:sz="0" w:space="0" w:color="auto"/>
                <w:left w:val="none" w:sz="0" w:space="0" w:color="auto"/>
                <w:bottom w:val="none" w:sz="0" w:space="0" w:color="auto"/>
                <w:right w:val="none" w:sz="0" w:space="0" w:color="auto"/>
              </w:divBdr>
            </w:div>
            <w:div w:id="1419673502">
              <w:marLeft w:val="0"/>
              <w:marRight w:val="0"/>
              <w:marTop w:val="0"/>
              <w:marBottom w:val="0"/>
              <w:divBdr>
                <w:top w:val="none" w:sz="0" w:space="0" w:color="auto"/>
                <w:left w:val="none" w:sz="0" w:space="0" w:color="auto"/>
                <w:bottom w:val="none" w:sz="0" w:space="0" w:color="auto"/>
                <w:right w:val="none" w:sz="0" w:space="0" w:color="auto"/>
              </w:divBdr>
            </w:div>
            <w:div w:id="2102483988">
              <w:marLeft w:val="0"/>
              <w:marRight w:val="0"/>
              <w:marTop w:val="0"/>
              <w:marBottom w:val="0"/>
              <w:divBdr>
                <w:top w:val="none" w:sz="0" w:space="0" w:color="auto"/>
                <w:left w:val="none" w:sz="0" w:space="0" w:color="auto"/>
                <w:bottom w:val="none" w:sz="0" w:space="0" w:color="auto"/>
                <w:right w:val="none" w:sz="0" w:space="0" w:color="auto"/>
              </w:divBdr>
            </w:div>
            <w:div w:id="134296658">
              <w:marLeft w:val="0"/>
              <w:marRight w:val="0"/>
              <w:marTop w:val="0"/>
              <w:marBottom w:val="0"/>
              <w:divBdr>
                <w:top w:val="none" w:sz="0" w:space="0" w:color="auto"/>
                <w:left w:val="none" w:sz="0" w:space="0" w:color="auto"/>
                <w:bottom w:val="none" w:sz="0" w:space="0" w:color="auto"/>
                <w:right w:val="none" w:sz="0" w:space="0" w:color="auto"/>
              </w:divBdr>
            </w:div>
            <w:div w:id="1217007313">
              <w:marLeft w:val="0"/>
              <w:marRight w:val="0"/>
              <w:marTop w:val="0"/>
              <w:marBottom w:val="0"/>
              <w:divBdr>
                <w:top w:val="none" w:sz="0" w:space="0" w:color="auto"/>
                <w:left w:val="none" w:sz="0" w:space="0" w:color="auto"/>
                <w:bottom w:val="none" w:sz="0" w:space="0" w:color="auto"/>
                <w:right w:val="none" w:sz="0" w:space="0" w:color="auto"/>
              </w:divBdr>
            </w:div>
            <w:div w:id="1831404019">
              <w:marLeft w:val="0"/>
              <w:marRight w:val="0"/>
              <w:marTop w:val="0"/>
              <w:marBottom w:val="0"/>
              <w:divBdr>
                <w:top w:val="none" w:sz="0" w:space="0" w:color="auto"/>
                <w:left w:val="none" w:sz="0" w:space="0" w:color="auto"/>
                <w:bottom w:val="none" w:sz="0" w:space="0" w:color="auto"/>
                <w:right w:val="none" w:sz="0" w:space="0" w:color="auto"/>
              </w:divBdr>
            </w:div>
            <w:div w:id="1296913452">
              <w:marLeft w:val="0"/>
              <w:marRight w:val="0"/>
              <w:marTop w:val="0"/>
              <w:marBottom w:val="0"/>
              <w:divBdr>
                <w:top w:val="none" w:sz="0" w:space="0" w:color="auto"/>
                <w:left w:val="none" w:sz="0" w:space="0" w:color="auto"/>
                <w:bottom w:val="none" w:sz="0" w:space="0" w:color="auto"/>
                <w:right w:val="none" w:sz="0" w:space="0" w:color="auto"/>
              </w:divBdr>
            </w:div>
            <w:div w:id="736394036">
              <w:marLeft w:val="0"/>
              <w:marRight w:val="0"/>
              <w:marTop w:val="0"/>
              <w:marBottom w:val="0"/>
              <w:divBdr>
                <w:top w:val="none" w:sz="0" w:space="0" w:color="auto"/>
                <w:left w:val="none" w:sz="0" w:space="0" w:color="auto"/>
                <w:bottom w:val="none" w:sz="0" w:space="0" w:color="auto"/>
                <w:right w:val="none" w:sz="0" w:space="0" w:color="auto"/>
              </w:divBdr>
            </w:div>
            <w:div w:id="832724783">
              <w:marLeft w:val="0"/>
              <w:marRight w:val="0"/>
              <w:marTop w:val="0"/>
              <w:marBottom w:val="0"/>
              <w:divBdr>
                <w:top w:val="none" w:sz="0" w:space="0" w:color="auto"/>
                <w:left w:val="none" w:sz="0" w:space="0" w:color="auto"/>
                <w:bottom w:val="none" w:sz="0" w:space="0" w:color="auto"/>
                <w:right w:val="none" w:sz="0" w:space="0" w:color="auto"/>
              </w:divBdr>
            </w:div>
            <w:div w:id="1095782612">
              <w:marLeft w:val="0"/>
              <w:marRight w:val="0"/>
              <w:marTop w:val="0"/>
              <w:marBottom w:val="0"/>
              <w:divBdr>
                <w:top w:val="none" w:sz="0" w:space="0" w:color="auto"/>
                <w:left w:val="none" w:sz="0" w:space="0" w:color="auto"/>
                <w:bottom w:val="none" w:sz="0" w:space="0" w:color="auto"/>
                <w:right w:val="none" w:sz="0" w:space="0" w:color="auto"/>
              </w:divBdr>
            </w:div>
            <w:div w:id="1962420881">
              <w:marLeft w:val="0"/>
              <w:marRight w:val="0"/>
              <w:marTop w:val="0"/>
              <w:marBottom w:val="0"/>
              <w:divBdr>
                <w:top w:val="none" w:sz="0" w:space="0" w:color="auto"/>
                <w:left w:val="none" w:sz="0" w:space="0" w:color="auto"/>
                <w:bottom w:val="none" w:sz="0" w:space="0" w:color="auto"/>
                <w:right w:val="none" w:sz="0" w:space="0" w:color="auto"/>
              </w:divBdr>
            </w:div>
            <w:div w:id="25064070">
              <w:marLeft w:val="0"/>
              <w:marRight w:val="0"/>
              <w:marTop w:val="0"/>
              <w:marBottom w:val="0"/>
              <w:divBdr>
                <w:top w:val="none" w:sz="0" w:space="0" w:color="auto"/>
                <w:left w:val="none" w:sz="0" w:space="0" w:color="auto"/>
                <w:bottom w:val="none" w:sz="0" w:space="0" w:color="auto"/>
                <w:right w:val="none" w:sz="0" w:space="0" w:color="auto"/>
              </w:divBdr>
            </w:div>
            <w:div w:id="667827531">
              <w:marLeft w:val="0"/>
              <w:marRight w:val="0"/>
              <w:marTop w:val="0"/>
              <w:marBottom w:val="0"/>
              <w:divBdr>
                <w:top w:val="none" w:sz="0" w:space="0" w:color="auto"/>
                <w:left w:val="none" w:sz="0" w:space="0" w:color="auto"/>
                <w:bottom w:val="none" w:sz="0" w:space="0" w:color="auto"/>
                <w:right w:val="none" w:sz="0" w:space="0" w:color="auto"/>
              </w:divBdr>
            </w:div>
            <w:div w:id="53286688">
              <w:marLeft w:val="0"/>
              <w:marRight w:val="0"/>
              <w:marTop w:val="0"/>
              <w:marBottom w:val="0"/>
              <w:divBdr>
                <w:top w:val="none" w:sz="0" w:space="0" w:color="auto"/>
                <w:left w:val="none" w:sz="0" w:space="0" w:color="auto"/>
                <w:bottom w:val="none" w:sz="0" w:space="0" w:color="auto"/>
                <w:right w:val="none" w:sz="0" w:space="0" w:color="auto"/>
              </w:divBdr>
            </w:div>
            <w:div w:id="967854853">
              <w:marLeft w:val="0"/>
              <w:marRight w:val="0"/>
              <w:marTop w:val="0"/>
              <w:marBottom w:val="0"/>
              <w:divBdr>
                <w:top w:val="none" w:sz="0" w:space="0" w:color="auto"/>
                <w:left w:val="none" w:sz="0" w:space="0" w:color="auto"/>
                <w:bottom w:val="none" w:sz="0" w:space="0" w:color="auto"/>
                <w:right w:val="none" w:sz="0" w:space="0" w:color="auto"/>
              </w:divBdr>
            </w:div>
            <w:div w:id="448159526">
              <w:marLeft w:val="0"/>
              <w:marRight w:val="0"/>
              <w:marTop w:val="0"/>
              <w:marBottom w:val="0"/>
              <w:divBdr>
                <w:top w:val="none" w:sz="0" w:space="0" w:color="auto"/>
                <w:left w:val="none" w:sz="0" w:space="0" w:color="auto"/>
                <w:bottom w:val="none" w:sz="0" w:space="0" w:color="auto"/>
                <w:right w:val="none" w:sz="0" w:space="0" w:color="auto"/>
              </w:divBdr>
            </w:div>
            <w:div w:id="1345402482">
              <w:marLeft w:val="0"/>
              <w:marRight w:val="0"/>
              <w:marTop w:val="0"/>
              <w:marBottom w:val="0"/>
              <w:divBdr>
                <w:top w:val="none" w:sz="0" w:space="0" w:color="auto"/>
                <w:left w:val="none" w:sz="0" w:space="0" w:color="auto"/>
                <w:bottom w:val="none" w:sz="0" w:space="0" w:color="auto"/>
                <w:right w:val="none" w:sz="0" w:space="0" w:color="auto"/>
              </w:divBdr>
            </w:div>
            <w:div w:id="1545483038">
              <w:marLeft w:val="0"/>
              <w:marRight w:val="0"/>
              <w:marTop w:val="0"/>
              <w:marBottom w:val="0"/>
              <w:divBdr>
                <w:top w:val="none" w:sz="0" w:space="0" w:color="auto"/>
                <w:left w:val="none" w:sz="0" w:space="0" w:color="auto"/>
                <w:bottom w:val="none" w:sz="0" w:space="0" w:color="auto"/>
                <w:right w:val="none" w:sz="0" w:space="0" w:color="auto"/>
              </w:divBdr>
            </w:div>
            <w:div w:id="216284410">
              <w:marLeft w:val="0"/>
              <w:marRight w:val="0"/>
              <w:marTop w:val="0"/>
              <w:marBottom w:val="0"/>
              <w:divBdr>
                <w:top w:val="none" w:sz="0" w:space="0" w:color="auto"/>
                <w:left w:val="none" w:sz="0" w:space="0" w:color="auto"/>
                <w:bottom w:val="none" w:sz="0" w:space="0" w:color="auto"/>
                <w:right w:val="none" w:sz="0" w:space="0" w:color="auto"/>
              </w:divBdr>
            </w:div>
            <w:div w:id="1819150061">
              <w:marLeft w:val="0"/>
              <w:marRight w:val="0"/>
              <w:marTop w:val="0"/>
              <w:marBottom w:val="0"/>
              <w:divBdr>
                <w:top w:val="none" w:sz="0" w:space="0" w:color="auto"/>
                <w:left w:val="none" w:sz="0" w:space="0" w:color="auto"/>
                <w:bottom w:val="none" w:sz="0" w:space="0" w:color="auto"/>
                <w:right w:val="none" w:sz="0" w:space="0" w:color="auto"/>
              </w:divBdr>
            </w:div>
            <w:div w:id="806971770">
              <w:marLeft w:val="0"/>
              <w:marRight w:val="0"/>
              <w:marTop w:val="0"/>
              <w:marBottom w:val="0"/>
              <w:divBdr>
                <w:top w:val="none" w:sz="0" w:space="0" w:color="auto"/>
                <w:left w:val="none" w:sz="0" w:space="0" w:color="auto"/>
                <w:bottom w:val="none" w:sz="0" w:space="0" w:color="auto"/>
                <w:right w:val="none" w:sz="0" w:space="0" w:color="auto"/>
              </w:divBdr>
            </w:div>
            <w:div w:id="95293796">
              <w:marLeft w:val="0"/>
              <w:marRight w:val="0"/>
              <w:marTop w:val="0"/>
              <w:marBottom w:val="0"/>
              <w:divBdr>
                <w:top w:val="none" w:sz="0" w:space="0" w:color="auto"/>
                <w:left w:val="none" w:sz="0" w:space="0" w:color="auto"/>
                <w:bottom w:val="none" w:sz="0" w:space="0" w:color="auto"/>
                <w:right w:val="none" w:sz="0" w:space="0" w:color="auto"/>
              </w:divBdr>
            </w:div>
            <w:div w:id="669715889">
              <w:marLeft w:val="0"/>
              <w:marRight w:val="0"/>
              <w:marTop w:val="0"/>
              <w:marBottom w:val="0"/>
              <w:divBdr>
                <w:top w:val="none" w:sz="0" w:space="0" w:color="auto"/>
                <w:left w:val="none" w:sz="0" w:space="0" w:color="auto"/>
                <w:bottom w:val="none" w:sz="0" w:space="0" w:color="auto"/>
                <w:right w:val="none" w:sz="0" w:space="0" w:color="auto"/>
              </w:divBdr>
            </w:div>
            <w:div w:id="1182939251">
              <w:marLeft w:val="0"/>
              <w:marRight w:val="0"/>
              <w:marTop w:val="0"/>
              <w:marBottom w:val="0"/>
              <w:divBdr>
                <w:top w:val="none" w:sz="0" w:space="0" w:color="auto"/>
                <w:left w:val="none" w:sz="0" w:space="0" w:color="auto"/>
                <w:bottom w:val="none" w:sz="0" w:space="0" w:color="auto"/>
                <w:right w:val="none" w:sz="0" w:space="0" w:color="auto"/>
              </w:divBdr>
            </w:div>
            <w:div w:id="831868474">
              <w:marLeft w:val="0"/>
              <w:marRight w:val="0"/>
              <w:marTop w:val="0"/>
              <w:marBottom w:val="0"/>
              <w:divBdr>
                <w:top w:val="none" w:sz="0" w:space="0" w:color="auto"/>
                <w:left w:val="none" w:sz="0" w:space="0" w:color="auto"/>
                <w:bottom w:val="none" w:sz="0" w:space="0" w:color="auto"/>
                <w:right w:val="none" w:sz="0" w:space="0" w:color="auto"/>
              </w:divBdr>
            </w:div>
            <w:div w:id="877622592">
              <w:marLeft w:val="0"/>
              <w:marRight w:val="0"/>
              <w:marTop w:val="0"/>
              <w:marBottom w:val="0"/>
              <w:divBdr>
                <w:top w:val="none" w:sz="0" w:space="0" w:color="auto"/>
                <w:left w:val="none" w:sz="0" w:space="0" w:color="auto"/>
                <w:bottom w:val="none" w:sz="0" w:space="0" w:color="auto"/>
                <w:right w:val="none" w:sz="0" w:space="0" w:color="auto"/>
              </w:divBdr>
            </w:div>
            <w:div w:id="996761836">
              <w:marLeft w:val="0"/>
              <w:marRight w:val="0"/>
              <w:marTop w:val="0"/>
              <w:marBottom w:val="0"/>
              <w:divBdr>
                <w:top w:val="none" w:sz="0" w:space="0" w:color="auto"/>
                <w:left w:val="none" w:sz="0" w:space="0" w:color="auto"/>
                <w:bottom w:val="none" w:sz="0" w:space="0" w:color="auto"/>
                <w:right w:val="none" w:sz="0" w:space="0" w:color="auto"/>
              </w:divBdr>
            </w:div>
            <w:div w:id="1646815867">
              <w:marLeft w:val="0"/>
              <w:marRight w:val="0"/>
              <w:marTop w:val="0"/>
              <w:marBottom w:val="0"/>
              <w:divBdr>
                <w:top w:val="none" w:sz="0" w:space="0" w:color="auto"/>
                <w:left w:val="none" w:sz="0" w:space="0" w:color="auto"/>
                <w:bottom w:val="none" w:sz="0" w:space="0" w:color="auto"/>
                <w:right w:val="none" w:sz="0" w:space="0" w:color="auto"/>
              </w:divBdr>
            </w:div>
            <w:div w:id="586306320">
              <w:marLeft w:val="0"/>
              <w:marRight w:val="0"/>
              <w:marTop w:val="0"/>
              <w:marBottom w:val="0"/>
              <w:divBdr>
                <w:top w:val="none" w:sz="0" w:space="0" w:color="auto"/>
                <w:left w:val="none" w:sz="0" w:space="0" w:color="auto"/>
                <w:bottom w:val="none" w:sz="0" w:space="0" w:color="auto"/>
                <w:right w:val="none" w:sz="0" w:space="0" w:color="auto"/>
              </w:divBdr>
            </w:div>
            <w:div w:id="958098841">
              <w:marLeft w:val="0"/>
              <w:marRight w:val="0"/>
              <w:marTop w:val="0"/>
              <w:marBottom w:val="0"/>
              <w:divBdr>
                <w:top w:val="none" w:sz="0" w:space="0" w:color="auto"/>
                <w:left w:val="none" w:sz="0" w:space="0" w:color="auto"/>
                <w:bottom w:val="none" w:sz="0" w:space="0" w:color="auto"/>
                <w:right w:val="none" w:sz="0" w:space="0" w:color="auto"/>
              </w:divBdr>
            </w:div>
            <w:div w:id="497620483">
              <w:marLeft w:val="0"/>
              <w:marRight w:val="0"/>
              <w:marTop w:val="0"/>
              <w:marBottom w:val="0"/>
              <w:divBdr>
                <w:top w:val="none" w:sz="0" w:space="0" w:color="auto"/>
                <w:left w:val="none" w:sz="0" w:space="0" w:color="auto"/>
                <w:bottom w:val="none" w:sz="0" w:space="0" w:color="auto"/>
                <w:right w:val="none" w:sz="0" w:space="0" w:color="auto"/>
              </w:divBdr>
            </w:div>
            <w:div w:id="171453534">
              <w:marLeft w:val="0"/>
              <w:marRight w:val="0"/>
              <w:marTop w:val="0"/>
              <w:marBottom w:val="0"/>
              <w:divBdr>
                <w:top w:val="none" w:sz="0" w:space="0" w:color="auto"/>
                <w:left w:val="none" w:sz="0" w:space="0" w:color="auto"/>
                <w:bottom w:val="none" w:sz="0" w:space="0" w:color="auto"/>
                <w:right w:val="none" w:sz="0" w:space="0" w:color="auto"/>
              </w:divBdr>
            </w:div>
            <w:div w:id="394010370">
              <w:marLeft w:val="0"/>
              <w:marRight w:val="0"/>
              <w:marTop w:val="0"/>
              <w:marBottom w:val="0"/>
              <w:divBdr>
                <w:top w:val="none" w:sz="0" w:space="0" w:color="auto"/>
                <w:left w:val="none" w:sz="0" w:space="0" w:color="auto"/>
                <w:bottom w:val="none" w:sz="0" w:space="0" w:color="auto"/>
                <w:right w:val="none" w:sz="0" w:space="0" w:color="auto"/>
              </w:divBdr>
            </w:div>
            <w:div w:id="331639512">
              <w:marLeft w:val="0"/>
              <w:marRight w:val="0"/>
              <w:marTop w:val="0"/>
              <w:marBottom w:val="0"/>
              <w:divBdr>
                <w:top w:val="none" w:sz="0" w:space="0" w:color="auto"/>
                <w:left w:val="none" w:sz="0" w:space="0" w:color="auto"/>
                <w:bottom w:val="none" w:sz="0" w:space="0" w:color="auto"/>
                <w:right w:val="none" w:sz="0" w:space="0" w:color="auto"/>
              </w:divBdr>
            </w:div>
            <w:div w:id="339745290">
              <w:marLeft w:val="0"/>
              <w:marRight w:val="0"/>
              <w:marTop w:val="0"/>
              <w:marBottom w:val="0"/>
              <w:divBdr>
                <w:top w:val="none" w:sz="0" w:space="0" w:color="auto"/>
                <w:left w:val="none" w:sz="0" w:space="0" w:color="auto"/>
                <w:bottom w:val="none" w:sz="0" w:space="0" w:color="auto"/>
                <w:right w:val="none" w:sz="0" w:space="0" w:color="auto"/>
              </w:divBdr>
            </w:div>
            <w:div w:id="279459554">
              <w:marLeft w:val="0"/>
              <w:marRight w:val="0"/>
              <w:marTop w:val="0"/>
              <w:marBottom w:val="0"/>
              <w:divBdr>
                <w:top w:val="none" w:sz="0" w:space="0" w:color="auto"/>
                <w:left w:val="none" w:sz="0" w:space="0" w:color="auto"/>
                <w:bottom w:val="none" w:sz="0" w:space="0" w:color="auto"/>
                <w:right w:val="none" w:sz="0" w:space="0" w:color="auto"/>
              </w:divBdr>
            </w:div>
            <w:div w:id="398015802">
              <w:marLeft w:val="0"/>
              <w:marRight w:val="0"/>
              <w:marTop w:val="0"/>
              <w:marBottom w:val="0"/>
              <w:divBdr>
                <w:top w:val="none" w:sz="0" w:space="0" w:color="auto"/>
                <w:left w:val="none" w:sz="0" w:space="0" w:color="auto"/>
                <w:bottom w:val="none" w:sz="0" w:space="0" w:color="auto"/>
                <w:right w:val="none" w:sz="0" w:space="0" w:color="auto"/>
              </w:divBdr>
            </w:div>
            <w:div w:id="1877429435">
              <w:marLeft w:val="0"/>
              <w:marRight w:val="0"/>
              <w:marTop w:val="0"/>
              <w:marBottom w:val="0"/>
              <w:divBdr>
                <w:top w:val="none" w:sz="0" w:space="0" w:color="auto"/>
                <w:left w:val="none" w:sz="0" w:space="0" w:color="auto"/>
                <w:bottom w:val="none" w:sz="0" w:space="0" w:color="auto"/>
                <w:right w:val="none" w:sz="0" w:space="0" w:color="auto"/>
              </w:divBdr>
            </w:div>
            <w:div w:id="1186552612">
              <w:marLeft w:val="0"/>
              <w:marRight w:val="0"/>
              <w:marTop w:val="0"/>
              <w:marBottom w:val="0"/>
              <w:divBdr>
                <w:top w:val="none" w:sz="0" w:space="0" w:color="auto"/>
                <w:left w:val="none" w:sz="0" w:space="0" w:color="auto"/>
                <w:bottom w:val="none" w:sz="0" w:space="0" w:color="auto"/>
                <w:right w:val="none" w:sz="0" w:space="0" w:color="auto"/>
              </w:divBdr>
            </w:div>
            <w:div w:id="1489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2315">
      <w:bodyDiv w:val="1"/>
      <w:marLeft w:val="0"/>
      <w:marRight w:val="0"/>
      <w:marTop w:val="0"/>
      <w:marBottom w:val="0"/>
      <w:divBdr>
        <w:top w:val="none" w:sz="0" w:space="0" w:color="auto"/>
        <w:left w:val="none" w:sz="0" w:space="0" w:color="auto"/>
        <w:bottom w:val="none" w:sz="0" w:space="0" w:color="auto"/>
        <w:right w:val="none" w:sz="0" w:space="0" w:color="auto"/>
      </w:divBdr>
      <w:divsChild>
        <w:div w:id="1911382538">
          <w:marLeft w:val="0"/>
          <w:marRight w:val="0"/>
          <w:marTop w:val="0"/>
          <w:marBottom w:val="0"/>
          <w:divBdr>
            <w:top w:val="none" w:sz="0" w:space="0" w:color="auto"/>
            <w:left w:val="none" w:sz="0" w:space="0" w:color="auto"/>
            <w:bottom w:val="none" w:sz="0" w:space="0" w:color="auto"/>
            <w:right w:val="none" w:sz="0" w:space="0" w:color="auto"/>
          </w:divBdr>
          <w:divsChild>
            <w:div w:id="1123038195">
              <w:marLeft w:val="0"/>
              <w:marRight w:val="0"/>
              <w:marTop w:val="0"/>
              <w:marBottom w:val="0"/>
              <w:divBdr>
                <w:top w:val="none" w:sz="0" w:space="0" w:color="auto"/>
                <w:left w:val="none" w:sz="0" w:space="0" w:color="auto"/>
                <w:bottom w:val="none" w:sz="0" w:space="0" w:color="auto"/>
                <w:right w:val="none" w:sz="0" w:space="0" w:color="auto"/>
              </w:divBdr>
            </w:div>
            <w:div w:id="26610336">
              <w:marLeft w:val="0"/>
              <w:marRight w:val="0"/>
              <w:marTop w:val="0"/>
              <w:marBottom w:val="0"/>
              <w:divBdr>
                <w:top w:val="none" w:sz="0" w:space="0" w:color="auto"/>
                <w:left w:val="none" w:sz="0" w:space="0" w:color="auto"/>
                <w:bottom w:val="none" w:sz="0" w:space="0" w:color="auto"/>
                <w:right w:val="none" w:sz="0" w:space="0" w:color="auto"/>
              </w:divBdr>
            </w:div>
            <w:div w:id="694967834">
              <w:marLeft w:val="0"/>
              <w:marRight w:val="0"/>
              <w:marTop w:val="0"/>
              <w:marBottom w:val="0"/>
              <w:divBdr>
                <w:top w:val="none" w:sz="0" w:space="0" w:color="auto"/>
                <w:left w:val="none" w:sz="0" w:space="0" w:color="auto"/>
                <w:bottom w:val="none" w:sz="0" w:space="0" w:color="auto"/>
                <w:right w:val="none" w:sz="0" w:space="0" w:color="auto"/>
              </w:divBdr>
            </w:div>
            <w:div w:id="746195369">
              <w:marLeft w:val="0"/>
              <w:marRight w:val="0"/>
              <w:marTop w:val="0"/>
              <w:marBottom w:val="0"/>
              <w:divBdr>
                <w:top w:val="none" w:sz="0" w:space="0" w:color="auto"/>
                <w:left w:val="none" w:sz="0" w:space="0" w:color="auto"/>
                <w:bottom w:val="none" w:sz="0" w:space="0" w:color="auto"/>
                <w:right w:val="none" w:sz="0" w:space="0" w:color="auto"/>
              </w:divBdr>
            </w:div>
            <w:div w:id="476188568">
              <w:marLeft w:val="0"/>
              <w:marRight w:val="0"/>
              <w:marTop w:val="0"/>
              <w:marBottom w:val="0"/>
              <w:divBdr>
                <w:top w:val="none" w:sz="0" w:space="0" w:color="auto"/>
                <w:left w:val="none" w:sz="0" w:space="0" w:color="auto"/>
                <w:bottom w:val="none" w:sz="0" w:space="0" w:color="auto"/>
                <w:right w:val="none" w:sz="0" w:space="0" w:color="auto"/>
              </w:divBdr>
            </w:div>
            <w:div w:id="1119764870">
              <w:marLeft w:val="0"/>
              <w:marRight w:val="0"/>
              <w:marTop w:val="0"/>
              <w:marBottom w:val="0"/>
              <w:divBdr>
                <w:top w:val="none" w:sz="0" w:space="0" w:color="auto"/>
                <w:left w:val="none" w:sz="0" w:space="0" w:color="auto"/>
                <w:bottom w:val="none" w:sz="0" w:space="0" w:color="auto"/>
                <w:right w:val="none" w:sz="0" w:space="0" w:color="auto"/>
              </w:divBdr>
            </w:div>
            <w:div w:id="1412046056">
              <w:marLeft w:val="0"/>
              <w:marRight w:val="0"/>
              <w:marTop w:val="0"/>
              <w:marBottom w:val="0"/>
              <w:divBdr>
                <w:top w:val="none" w:sz="0" w:space="0" w:color="auto"/>
                <w:left w:val="none" w:sz="0" w:space="0" w:color="auto"/>
                <w:bottom w:val="none" w:sz="0" w:space="0" w:color="auto"/>
                <w:right w:val="none" w:sz="0" w:space="0" w:color="auto"/>
              </w:divBdr>
            </w:div>
            <w:div w:id="201288003">
              <w:marLeft w:val="0"/>
              <w:marRight w:val="0"/>
              <w:marTop w:val="0"/>
              <w:marBottom w:val="0"/>
              <w:divBdr>
                <w:top w:val="none" w:sz="0" w:space="0" w:color="auto"/>
                <w:left w:val="none" w:sz="0" w:space="0" w:color="auto"/>
                <w:bottom w:val="none" w:sz="0" w:space="0" w:color="auto"/>
                <w:right w:val="none" w:sz="0" w:space="0" w:color="auto"/>
              </w:divBdr>
            </w:div>
            <w:div w:id="1304695767">
              <w:marLeft w:val="0"/>
              <w:marRight w:val="0"/>
              <w:marTop w:val="0"/>
              <w:marBottom w:val="0"/>
              <w:divBdr>
                <w:top w:val="none" w:sz="0" w:space="0" w:color="auto"/>
                <w:left w:val="none" w:sz="0" w:space="0" w:color="auto"/>
                <w:bottom w:val="none" w:sz="0" w:space="0" w:color="auto"/>
                <w:right w:val="none" w:sz="0" w:space="0" w:color="auto"/>
              </w:divBdr>
            </w:div>
            <w:div w:id="742020606">
              <w:marLeft w:val="0"/>
              <w:marRight w:val="0"/>
              <w:marTop w:val="0"/>
              <w:marBottom w:val="0"/>
              <w:divBdr>
                <w:top w:val="none" w:sz="0" w:space="0" w:color="auto"/>
                <w:left w:val="none" w:sz="0" w:space="0" w:color="auto"/>
                <w:bottom w:val="none" w:sz="0" w:space="0" w:color="auto"/>
                <w:right w:val="none" w:sz="0" w:space="0" w:color="auto"/>
              </w:divBdr>
            </w:div>
            <w:div w:id="456459244">
              <w:marLeft w:val="0"/>
              <w:marRight w:val="0"/>
              <w:marTop w:val="0"/>
              <w:marBottom w:val="0"/>
              <w:divBdr>
                <w:top w:val="none" w:sz="0" w:space="0" w:color="auto"/>
                <w:left w:val="none" w:sz="0" w:space="0" w:color="auto"/>
                <w:bottom w:val="none" w:sz="0" w:space="0" w:color="auto"/>
                <w:right w:val="none" w:sz="0" w:space="0" w:color="auto"/>
              </w:divBdr>
            </w:div>
            <w:div w:id="260530205">
              <w:marLeft w:val="0"/>
              <w:marRight w:val="0"/>
              <w:marTop w:val="0"/>
              <w:marBottom w:val="0"/>
              <w:divBdr>
                <w:top w:val="none" w:sz="0" w:space="0" w:color="auto"/>
                <w:left w:val="none" w:sz="0" w:space="0" w:color="auto"/>
                <w:bottom w:val="none" w:sz="0" w:space="0" w:color="auto"/>
                <w:right w:val="none" w:sz="0" w:space="0" w:color="auto"/>
              </w:divBdr>
            </w:div>
            <w:div w:id="1719471755">
              <w:marLeft w:val="0"/>
              <w:marRight w:val="0"/>
              <w:marTop w:val="0"/>
              <w:marBottom w:val="0"/>
              <w:divBdr>
                <w:top w:val="none" w:sz="0" w:space="0" w:color="auto"/>
                <w:left w:val="none" w:sz="0" w:space="0" w:color="auto"/>
                <w:bottom w:val="none" w:sz="0" w:space="0" w:color="auto"/>
                <w:right w:val="none" w:sz="0" w:space="0" w:color="auto"/>
              </w:divBdr>
            </w:div>
            <w:div w:id="1840382913">
              <w:marLeft w:val="0"/>
              <w:marRight w:val="0"/>
              <w:marTop w:val="0"/>
              <w:marBottom w:val="0"/>
              <w:divBdr>
                <w:top w:val="none" w:sz="0" w:space="0" w:color="auto"/>
                <w:left w:val="none" w:sz="0" w:space="0" w:color="auto"/>
                <w:bottom w:val="none" w:sz="0" w:space="0" w:color="auto"/>
                <w:right w:val="none" w:sz="0" w:space="0" w:color="auto"/>
              </w:divBdr>
            </w:div>
            <w:div w:id="161046596">
              <w:marLeft w:val="0"/>
              <w:marRight w:val="0"/>
              <w:marTop w:val="0"/>
              <w:marBottom w:val="0"/>
              <w:divBdr>
                <w:top w:val="none" w:sz="0" w:space="0" w:color="auto"/>
                <w:left w:val="none" w:sz="0" w:space="0" w:color="auto"/>
                <w:bottom w:val="none" w:sz="0" w:space="0" w:color="auto"/>
                <w:right w:val="none" w:sz="0" w:space="0" w:color="auto"/>
              </w:divBdr>
            </w:div>
            <w:div w:id="824053060">
              <w:marLeft w:val="0"/>
              <w:marRight w:val="0"/>
              <w:marTop w:val="0"/>
              <w:marBottom w:val="0"/>
              <w:divBdr>
                <w:top w:val="none" w:sz="0" w:space="0" w:color="auto"/>
                <w:left w:val="none" w:sz="0" w:space="0" w:color="auto"/>
                <w:bottom w:val="none" w:sz="0" w:space="0" w:color="auto"/>
                <w:right w:val="none" w:sz="0" w:space="0" w:color="auto"/>
              </w:divBdr>
            </w:div>
            <w:div w:id="2128969101">
              <w:marLeft w:val="0"/>
              <w:marRight w:val="0"/>
              <w:marTop w:val="0"/>
              <w:marBottom w:val="0"/>
              <w:divBdr>
                <w:top w:val="none" w:sz="0" w:space="0" w:color="auto"/>
                <w:left w:val="none" w:sz="0" w:space="0" w:color="auto"/>
                <w:bottom w:val="none" w:sz="0" w:space="0" w:color="auto"/>
                <w:right w:val="none" w:sz="0" w:space="0" w:color="auto"/>
              </w:divBdr>
            </w:div>
            <w:div w:id="1087116523">
              <w:marLeft w:val="0"/>
              <w:marRight w:val="0"/>
              <w:marTop w:val="0"/>
              <w:marBottom w:val="0"/>
              <w:divBdr>
                <w:top w:val="none" w:sz="0" w:space="0" w:color="auto"/>
                <w:left w:val="none" w:sz="0" w:space="0" w:color="auto"/>
                <w:bottom w:val="none" w:sz="0" w:space="0" w:color="auto"/>
                <w:right w:val="none" w:sz="0" w:space="0" w:color="auto"/>
              </w:divBdr>
            </w:div>
            <w:div w:id="29577717">
              <w:marLeft w:val="0"/>
              <w:marRight w:val="0"/>
              <w:marTop w:val="0"/>
              <w:marBottom w:val="0"/>
              <w:divBdr>
                <w:top w:val="none" w:sz="0" w:space="0" w:color="auto"/>
                <w:left w:val="none" w:sz="0" w:space="0" w:color="auto"/>
                <w:bottom w:val="none" w:sz="0" w:space="0" w:color="auto"/>
                <w:right w:val="none" w:sz="0" w:space="0" w:color="auto"/>
              </w:divBdr>
            </w:div>
            <w:div w:id="1083186971">
              <w:marLeft w:val="0"/>
              <w:marRight w:val="0"/>
              <w:marTop w:val="0"/>
              <w:marBottom w:val="0"/>
              <w:divBdr>
                <w:top w:val="none" w:sz="0" w:space="0" w:color="auto"/>
                <w:left w:val="none" w:sz="0" w:space="0" w:color="auto"/>
                <w:bottom w:val="none" w:sz="0" w:space="0" w:color="auto"/>
                <w:right w:val="none" w:sz="0" w:space="0" w:color="auto"/>
              </w:divBdr>
            </w:div>
            <w:div w:id="1901793180">
              <w:marLeft w:val="0"/>
              <w:marRight w:val="0"/>
              <w:marTop w:val="0"/>
              <w:marBottom w:val="0"/>
              <w:divBdr>
                <w:top w:val="none" w:sz="0" w:space="0" w:color="auto"/>
                <w:left w:val="none" w:sz="0" w:space="0" w:color="auto"/>
                <w:bottom w:val="none" w:sz="0" w:space="0" w:color="auto"/>
                <w:right w:val="none" w:sz="0" w:space="0" w:color="auto"/>
              </w:divBdr>
            </w:div>
            <w:div w:id="1919291890">
              <w:marLeft w:val="0"/>
              <w:marRight w:val="0"/>
              <w:marTop w:val="0"/>
              <w:marBottom w:val="0"/>
              <w:divBdr>
                <w:top w:val="none" w:sz="0" w:space="0" w:color="auto"/>
                <w:left w:val="none" w:sz="0" w:space="0" w:color="auto"/>
                <w:bottom w:val="none" w:sz="0" w:space="0" w:color="auto"/>
                <w:right w:val="none" w:sz="0" w:space="0" w:color="auto"/>
              </w:divBdr>
            </w:div>
            <w:div w:id="135803121">
              <w:marLeft w:val="0"/>
              <w:marRight w:val="0"/>
              <w:marTop w:val="0"/>
              <w:marBottom w:val="0"/>
              <w:divBdr>
                <w:top w:val="none" w:sz="0" w:space="0" w:color="auto"/>
                <w:left w:val="none" w:sz="0" w:space="0" w:color="auto"/>
                <w:bottom w:val="none" w:sz="0" w:space="0" w:color="auto"/>
                <w:right w:val="none" w:sz="0" w:space="0" w:color="auto"/>
              </w:divBdr>
            </w:div>
            <w:div w:id="7594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41773">
      <w:bodyDiv w:val="1"/>
      <w:marLeft w:val="0"/>
      <w:marRight w:val="0"/>
      <w:marTop w:val="0"/>
      <w:marBottom w:val="0"/>
      <w:divBdr>
        <w:top w:val="none" w:sz="0" w:space="0" w:color="auto"/>
        <w:left w:val="none" w:sz="0" w:space="0" w:color="auto"/>
        <w:bottom w:val="none" w:sz="0" w:space="0" w:color="auto"/>
        <w:right w:val="none" w:sz="0" w:space="0" w:color="auto"/>
      </w:divBdr>
      <w:divsChild>
        <w:div w:id="221450653">
          <w:marLeft w:val="0"/>
          <w:marRight w:val="0"/>
          <w:marTop w:val="0"/>
          <w:marBottom w:val="0"/>
          <w:divBdr>
            <w:top w:val="none" w:sz="0" w:space="0" w:color="auto"/>
            <w:left w:val="none" w:sz="0" w:space="0" w:color="auto"/>
            <w:bottom w:val="none" w:sz="0" w:space="0" w:color="auto"/>
            <w:right w:val="none" w:sz="0" w:space="0" w:color="auto"/>
          </w:divBdr>
          <w:divsChild>
            <w:div w:id="1130245569">
              <w:marLeft w:val="0"/>
              <w:marRight w:val="0"/>
              <w:marTop w:val="0"/>
              <w:marBottom w:val="0"/>
              <w:divBdr>
                <w:top w:val="none" w:sz="0" w:space="0" w:color="auto"/>
                <w:left w:val="none" w:sz="0" w:space="0" w:color="auto"/>
                <w:bottom w:val="none" w:sz="0" w:space="0" w:color="auto"/>
                <w:right w:val="none" w:sz="0" w:space="0" w:color="auto"/>
              </w:divBdr>
            </w:div>
            <w:div w:id="1611427506">
              <w:marLeft w:val="0"/>
              <w:marRight w:val="0"/>
              <w:marTop w:val="0"/>
              <w:marBottom w:val="0"/>
              <w:divBdr>
                <w:top w:val="none" w:sz="0" w:space="0" w:color="auto"/>
                <w:left w:val="none" w:sz="0" w:space="0" w:color="auto"/>
                <w:bottom w:val="none" w:sz="0" w:space="0" w:color="auto"/>
                <w:right w:val="none" w:sz="0" w:space="0" w:color="auto"/>
              </w:divBdr>
            </w:div>
            <w:div w:id="955067299">
              <w:marLeft w:val="0"/>
              <w:marRight w:val="0"/>
              <w:marTop w:val="0"/>
              <w:marBottom w:val="0"/>
              <w:divBdr>
                <w:top w:val="none" w:sz="0" w:space="0" w:color="auto"/>
                <w:left w:val="none" w:sz="0" w:space="0" w:color="auto"/>
                <w:bottom w:val="none" w:sz="0" w:space="0" w:color="auto"/>
                <w:right w:val="none" w:sz="0" w:space="0" w:color="auto"/>
              </w:divBdr>
            </w:div>
            <w:div w:id="865875668">
              <w:marLeft w:val="0"/>
              <w:marRight w:val="0"/>
              <w:marTop w:val="0"/>
              <w:marBottom w:val="0"/>
              <w:divBdr>
                <w:top w:val="none" w:sz="0" w:space="0" w:color="auto"/>
                <w:left w:val="none" w:sz="0" w:space="0" w:color="auto"/>
                <w:bottom w:val="none" w:sz="0" w:space="0" w:color="auto"/>
                <w:right w:val="none" w:sz="0" w:space="0" w:color="auto"/>
              </w:divBdr>
            </w:div>
            <w:div w:id="127433715">
              <w:marLeft w:val="0"/>
              <w:marRight w:val="0"/>
              <w:marTop w:val="0"/>
              <w:marBottom w:val="0"/>
              <w:divBdr>
                <w:top w:val="none" w:sz="0" w:space="0" w:color="auto"/>
                <w:left w:val="none" w:sz="0" w:space="0" w:color="auto"/>
                <w:bottom w:val="none" w:sz="0" w:space="0" w:color="auto"/>
                <w:right w:val="none" w:sz="0" w:space="0" w:color="auto"/>
              </w:divBdr>
            </w:div>
            <w:div w:id="958223118">
              <w:marLeft w:val="0"/>
              <w:marRight w:val="0"/>
              <w:marTop w:val="0"/>
              <w:marBottom w:val="0"/>
              <w:divBdr>
                <w:top w:val="none" w:sz="0" w:space="0" w:color="auto"/>
                <w:left w:val="none" w:sz="0" w:space="0" w:color="auto"/>
                <w:bottom w:val="none" w:sz="0" w:space="0" w:color="auto"/>
                <w:right w:val="none" w:sz="0" w:space="0" w:color="auto"/>
              </w:divBdr>
            </w:div>
            <w:div w:id="1518347911">
              <w:marLeft w:val="0"/>
              <w:marRight w:val="0"/>
              <w:marTop w:val="0"/>
              <w:marBottom w:val="0"/>
              <w:divBdr>
                <w:top w:val="none" w:sz="0" w:space="0" w:color="auto"/>
                <w:left w:val="none" w:sz="0" w:space="0" w:color="auto"/>
                <w:bottom w:val="none" w:sz="0" w:space="0" w:color="auto"/>
                <w:right w:val="none" w:sz="0" w:space="0" w:color="auto"/>
              </w:divBdr>
            </w:div>
            <w:div w:id="696589593">
              <w:marLeft w:val="0"/>
              <w:marRight w:val="0"/>
              <w:marTop w:val="0"/>
              <w:marBottom w:val="0"/>
              <w:divBdr>
                <w:top w:val="none" w:sz="0" w:space="0" w:color="auto"/>
                <w:left w:val="none" w:sz="0" w:space="0" w:color="auto"/>
                <w:bottom w:val="none" w:sz="0" w:space="0" w:color="auto"/>
                <w:right w:val="none" w:sz="0" w:space="0" w:color="auto"/>
              </w:divBdr>
            </w:div>
            <w:div w:id="1648900966">
              <w:marLeft w:val="0"/>
              <w:marRight w:val="0"/>
              <w:marTop w:val="0"/>
              <w:marBottom w:val="0"/>
              <w:divBdr>
                <w:top w:val="none" w:sz="0" w:space="0" w:color="auto"/>
                <w:left w:val="none" w:sz="0" w:space="0" w:color="auto"/>
                <w:bottom w:val="none" w:sz="0" w:space="0" w:color="auto"/>
                <w:right w:val="none" w:sz="0" w:space="0" w:color="auto"/>
              </w:divBdr>
            </w:div>
            <w:div w:id="1263489388">
              <w:marLeft w:val="0"/>
              <w:marRight w:val="0"/>
              <w:marTop w:val="0"/>
              <w:marBottom w:val="0"/>
              <w:divBdr>
                <w:top w:val="none" w:sz="0" w:space="0" w:color="auto"/>
                <w:left w:val="none" w:sz="0" w:space="0" w:color="auto"/>
                <w:bottom w:val="none" w:sz="0" w:space="0" w:color="auto"/>
                <w:right w:val="none" w:sz="0" w:space="0" w:color="auto"/>
              </w:divBdr>
            </w:div>
            <w:div w:id="1316565866">
              <w:marLeft w:val="0"/>
              <w:marRight w:val="0"/>
              <w:marTop w:val="0"/>
              <w:marBottom w:val="0"/>
              <w:divBdr>
                <w:top w:val="none" w:sz="0" w:space="0" w:color="auto"/>
                <w:left w:val="none" w:sz="0" w:space="0" w:color="auto"/>
                <w:bottom w:val="none" w:sz="0" w:space="0" w:color="auto"/>
                <w:right w:val="none" w:sz="0" w:space="0" w:color="auto"/>
              </w:divBdr>
            </w:div>
            <w:div w:id="2076971484">
              <w:marLeft w:val="0"/>
              <w:marRight w:val="0"/>
              <w:marTop w:val="0"/>
              <w:marBottom w:val="0"/>
              <w:divBdr>
                <w:top w:val="none" w:sz="0" w:space="0" w:color="auto"/>
                <w:left w:val="none" w:sz="0" w:space="0" w:color="auto"/>
                <w:bottom w:val="none" w:sz="0" w:space="0" w:color="auto"/>
                <w:right w:val="none" w:sz="0" w:space="0" w:color="auto"/>
              </w:divBdr>
            </w:div>
            <w:div w:id="738215720">
              <w:marLeft w:val="0"/>
              <w:marRight w:val="0"/>
              <w:marTop w:val="0"/>
              <w:marBottom w:val="0"/>
              <w:divBdr>
                <w:top w:val="none" w:sz="0" w:space="0" w:color="auto"/>
                <w:left w:val="none" w:sz="0" w:space="0" w:color="auto"/>
                <w:bottom w:val="none" w:sz="0" w:space="0" w:color="auto"/>
                <w:right w:val="none" w:sz="0" w:space="0" w:color="auto"/>
              </w:divBdr>
            </w:div>
            <w:div w:id="1663388257">
              <w:marLeft w:val="0"/>
              <w:marRight w:val="0"/>
              <w:marTop w:val="0"/>
              <w:marBottom w:val="0"/>
              <w:divBdr>
                <w:top w:val="none" w:sz="0" w:space="0" w:color="auto"/>
                <w:left w:val="none" w:sz="0" w:space="0" w:color="auto"/>
                <w:bottom w:val="none" w:sz="0" w:space="0" w:color="auto"/>
                <w:right w:val="none" w:sz="0" w:space="0" w:color="auto"/>
              </w:divBdr>
            </w:div>
            <w:div w:id="111746742">
              <w:marLeft w:val="0"/>
              <w:marRight w:val="0"/>
              <w:marTop w:val="0"/>
              <w:marBottom w:val="0"/>
              <w:divBdr>
                <w:top w:val="none" w:sz="0" w:space="0" w:color="auto"/>
                <w:left w:val="none" w:sz="0" w:space="0" w:color="auto"/>
                <w:bottom w:val="none" w:sz="0" w:space="0" w:color="auto"/>
                <w:right w:val="none" w:sz="0" w:space="0" w:color="auto"/>
              </w:divBdr>
            </w:div>
            <w:div w:id="898828282">
              <w:marLeft w:val="0"/>
              <w:marRight w:val="0"/>
              <w:marTop w:val="0"/>
              <w:marBottom w:val="0"/>
              <w:divBdr>
                <w:top w:val="none" w:sz="0" w:space="0" w:color="auto"/>
                <w:left w:val="none" w:sz="0" w:space="0" w:color="auto"/>
                <w:bottom w:val="none" w:sz="0" w:space="0" w:color="auto"/>
                <w:right w:val="none" w:sz="0" w:space="0" w:color="auto"/>
              </w:divBdr>
            </w:div>
            <w:div w:id="228615645">
              <w:marLeft w:val="0"/>
              <w:marRight w:val="0"/>
              <w:marTop w:val="0"/>
              <w:marBottom w:val="0"/>
              <w:divBdr>
                <w:top w:val="none" w:sz="0" w:space="0" w:color="auto"/>
                <w:left w:val="none" w:sz="0" w:space="0" w:color="auto"/>
                <w:bottom w:val="none" w:sz="0" w:space="0" w:color="auto"/>
                <w:right w:val="none" w:sz="0" w:space="0" w:color="auto"/>
              </w:divBdr>
            </w:div>
            <w:div w:id="27068639">
              <w:marLeft w:val="0"/>
              <w:marRight w:val="0"/>
              <w:marTop w:val="0"/>
              <w:marBottom w:val="0"/>
              <w:divBdr>
                <w:top w:val="none" w:sz="0" w:space="0" w:color="auto"/>
                <w:left w:val="none" w:sz="0" w:space="0" w:color="auto"/>
                <w:bottom w:val="none" w:sz="0" w:space="0" w:color="auto"/>
                <w:right w:val="none" w:sz="0" w:space="0" w:color="auto"/>
              </w:divBdr>
            </w:div>
            <w:div w:id="1342318245">
              <w:marLeft w:val="0"/>
              <w:marRight w:val="0"/>
              <w:marTop w:val="0"/>
              <w:marBottom w:val="0"/>
              <w:divBdr>
                <w:top w:val="none" w:sz="0" w:space="0" w:color="auto"/>
                <w:left w:val="none" w:sz="0" w:space="0" w:color="auto"/>
                <w:bottom w:val="none" w:sz="0" w:space="0" w:color="auto"/>
                <w:right w:val="none" w:sz="0" w:space="0" w:color="auto"/>
              </w:divBdr>
            </w:div>
            <w:div w:id="173418170">
              <w:marLeft w:val="0"/>
              <w:marRight w:val="0"/>
              <w:marTop w:val="0"/>
              <w:marBottom w:val="0"/>
              <w:divBdr>
                <w:top w:val="none" w:sz="0" w:space="0" w:color="auto"/>
                <w:left w:val="none" w:sz="0" w:space="0" w:color="auto"/>
                <w:bottom w:val="none" w:sz="0" w:space="0" w:color="auto"/>
                <w:right w:val="none" w:sz="0" w:space="0" w:color="auto"/>
              </w:divBdr>
            </w:div>
            <w:div w:id="1334722385">
              <w:marLeft w:val="0"/>
              <w:marRight w:val="0"/>
              <w:marTop w:val="0"/>
              <w:marBottom w:val="0"/>
              <w:divBdr>
                <w:top w:val="none" w:sz="0" w:space="0" w:color="auto"/>
                <w:left w:val="none" w:sz="0" w:space="0" w:color="auto"/>
                <w:bottom w:val="none" w:sz="0" w:space="0" w:color="auto"/>
                <w:right w:val="none" w:sz="0" w:space="0" w:color="auto"/>
              </w:divBdr>
            </w:div>
            <w:div w:id="703796472">
              <w:marLeft w:val="0"/>
              <w:marRight w:val="0"/>
              <w:marTop w:val="0"/>
              <w:marBottom w:val="0"/>
              <w:divBdr>
                <w:top w:val="none" w:sz="0" w:space="0" w:color="auto"/>
                <w:left w:val="none" w:sz="0" w:space="0" w:color="auto"/>
                <w:bottom w:val="none" w:sz="0" w:space="0" w:color="auto"/>
                <w:right w:val="none" w:sz="0" w:space="0" w:color="auto"/>
              </w:divBdr>
            </w:div>
            <w:div w:id="79764377">
              <w:marLeft w:val="0"/>
              <w:marRight w:val="0"/>
              <w:marTop w:val="0"/>
              <w:marBottom w:val="0"/>
              <w:divBdr>
                <w:top w:val="none" w:sz="0" w:space="0" w:color="auto"/>
                <w:left w:val="none" w:sz="0" w:space="0" w:color="auto"/>
                <w:bottom w:val="none" w:sz="0" w:space="0" w:color="auto"/>
                <w:right w:val="none" w:sz="0" w:space="0" w:color="auto"/>
              </w:divBdr>
            </w:div>
            <w:div w:id="1339843492">
              <w:marLeft w:val="0"/>
              <w:marRight w:val="0"/>
              <w:marTop w:val="0"/>
              <w:marBottom w:val="0"/>
              <w:divBdr>
                <w:top w:val="none" w:sz="0" w:space="0" w:color="auto"/>
                <w:left w:val="none" w:sz="0" w:space="0" w:color="auto"/>
                <w:bottom w:val="none" w:sz="0" w:space="0" w:color="auto"/>
                <w:right w:val="none" w:sz="0" w:space="0" w:color="auto"/>
              </w:divBdr>
            </w:div>
            <w:div w:id="878274863">
              <w:marLeft w:val="0"/>
              <w:marRight w:val="0"/>
              <w:marTop w:val="0"/>
              <w:marBottom w:val="0"/>
              <w:divBdr>
                <w:top w:val="none" w:sz="0" w:space="0" w:color="auto"/>
                <w:left w:val="none" w:sz="0" w:space="0" w:color="auto"/>
                <w:bottom w:val="none" w:sz="0" w:space="0" w:color="auto"/>
                <w:right w:val="none" w:sz="0" w:space="0" w:color="auto"/>
              </w:divBdr>
            </w:div>
            <w:div w:id="1451243694">
              <w:marLeft w:val="0"/>
              <w:marRight w:val="0"/>
              <w:marTop w:val="0"/>
              <w:marBottom w:val="0"/>
              <w:divBdr>
                <w:top w:val="none" w:sz="0" w:space="0" w:color="auto"/>
                <w:left w:val="none" w:sz="0" w:space="0" w:color="auto"/>
                <w:bottom w:val="none" w:sz="0" w:space="0" w:color="auto"/>
                <w:right w:val="none" w:sz="0" w:space="0" w:color="auto"/>
              </w:divBdr>
            </w:div>
            <w:div w:id="220364306">
              <w:marLeft w:val="0"/>
              <w:marRight w:val="0"/>
              <w:marTop w:val="0"/>
              <w:marBottom w:val="0"/>
              <w:divBdr>
                <w:top w:val="none" w:sz="0" w:space="0" w:color="auto"/>
                <w:left w:val="none" w:sz="0" w:space="0" w:color="auto"/>
                <w:bottom w:val="none" w:sz="0" w:space="0" w:color="auto"/>
                <w:right w:val="none" w:sz="0" w:space="0" w:color="auto"/>
              </w:divBdr>
            </w:div>
            <w:div w:id="597104632">
              <w:marLeft w:val="0"/>
              <w:marRight w:val="0"/>
              <w:marTop w:val="0"/>
              <w:marBottom w:val="0"/>
              <w:divBdr>
                <w:top w:val="none" w:sz="0" w:space="0" w:color="auto"/>
                <w:left w:val="none" w:sz="0" w:space="0" w:color="auto"/>
                <w:bottom w:val="none" w:sz="0" w:space="0" w:color="auto"/>
                <w:right w:val="none" w:sz="0" w:space="0" w:color="auto"/>
              </w:divBdr>
            </w:div>
            <w:div w:id="309942679">
              <w:marLeft w:val="0"/>
              <w:marRight w:val="0"/>
              <w:marTop w:val="0"/>
              <w:marBottom w:val="0"/>
              <w:divBdr>
                <w:top w:val="none" w:sz="0" w:space="0" w:color="auto"/>
                <w:left w:val="none" w:sz="0" w:space="0" w:color="auto"/>
                <w:bottom w:val="none" w:sz="0" w:space="0" w:color="auto"/>
                <w:right w:val="none" w:sz="0" w:space="0" w:color="auto"/>
              </w:divBdr>
            </w:div>
            <w:div w:id="209923035">
              <w:marLeft w:val="0"/>
              <w:marRight w:val="0"/>
              <w:marTop w:val="0"/>
              <w:marBottom w:val="0"/>
              <w:divBdr>
                <w:top w:val="none" w:sz="0" w:space="0" w:color="auto"/>
                <w:left w:val="none" w:sz="0" w:space="0" w:color="auto"/>
                <w:bottom w:val="none" w:sz="0" w:space="0" w:color="auto"/>
                <w:right w:val="none" w:sz="0" w:space="0" w:color="auto"/>
              </w:divBdr>
            </w:div>
            <w:div w:id="19355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7284">
      <w:bodyDiv w:val="1"/>
      <w:marLeft w:val="0"/>
      <w:marRight w:val="0"/>
      <w:marTop w:val="0"/>
      <w:marBottom w:val="0"/>
      <w:divBdr>
        <w:top w:val="none" w:sz="0" w:space="0" w:color="auto"/>
        <w:left w:val="none" w:sz="0" w:space="0" w:color="auto"/>
        <w:bottom w:val="none" w:sz="0" w:space="0" w:color="auto"/>
        <w:right w:val="none" w:sz="0" w:space="0" w:color="auto"/>
      </w:divBdr>
      <w:divsChild>
        <w:div w:id="732002988">
          <w:marLeft w:val="0"/>
          <w:marRight w:val="0"/>
          <w:marTop w:val="0"/>
          <w:marBottom w:val="0"/>
          <w:divBdr>
            <w:top w:val="none" w:sz="0" w:space="0" w:color="auto"/>
            <w:left w:val="none" w:sz="0" w:space="0" w:color="auto"/>
            <w:bottom w:val="none" w:sz="0" w:space="0" w:color="auto"/>
            <w:right w:val="none" w:sz="0" w:space="0" w:color="auto"/>
          </w:divBdr>
          <w:divsChild>
            <w:div w:id="1536770427">
              <w:marLeft w:val="0"/>
              <w:marRight w:val="0"/>
              <w:marTop w:val="0"/>
              <w:marBottom w:val="0"/>
              <w:divBdr>
                <w:top w:val="none" w:sz="0" w:space="0" w:color="auto"/>
                <w:left w:val="none" w:sz="0" w:space="0" w:color="auto"/>
                <w:bottom w:val="none" w:sz="0" w:space="0" w:color="auto"/>
                <w:right w:val="none" w:sz="0" w:space="0" w:color="auto"/>
              </w:divBdr>
            </w:div>
            <w:div w:id="853687743">
              <w:marLeft w:val="0"/>
              <w:marRight w:val="0"/>
              <w:marTop w:val="0"/>
              <w:marBottom w:val="0"/>
              <w:divBdr>
                <w:top w:val="none" w:sz="0" w:space="0" w:color="auto"/>
                <w:left w:val="none" w:sz="0" w:space="0" w:color="auto"/>
                <w:bottom w:val="none" w:sz="0" w:space="0" w:color="auto"/>
                <w:right w:val="none" w:sz="0" w:space="0" w:color="auto"/>
              </w:divBdr>
            </w:div>
            <w:div w:id="1955208652">
              <w:marLeft w:val="0"/>
              <w:marRight w:val="0"/>
              <w:marTop w:val="0"/>
              <w:marBottom w:val="0"/>
              <w:divBdr>
                <w:top w:val="none" w:sz="0" w:space="0" w:color="auto"/>
                <w:left w:val="none" w:sz="0" w:space="0" w:color="auto"/>
                <w:bottom w:val="none" w:sz="0" w:space="0" w:color="auto"/>
                <w:right w:val="none" w:sz="0" w:space="0" w:color="auto"/>
              </w:divBdr>
            </w:div>
            <w:div w:id="679045660">
              <w:marLeft w:val="0"/>
              <w:marRight w:val="0"/>
              <w:marTop w:val="0"/>
              <w:marBottom w:val="0"/>
              <w:divBdr>
                <w:top w:val="none" w:sz="0" w:space="0" w:color="auto"/>
                <w:left w:val="none" w:sz="0" w:space="0" w:color="auto"/>
                <w:bottom w:val="none" w:sz="0" w:space="0" w:color="auto"/>
                <w:right w:val="none" w:sz="0" w:space="0" w:color="auto"/>
              </w:divBdr>
            </w:div>
            <w:div w:id="1381394605">
              <w:marLeft w:val="0"/>
              <w:marRight w:val="0"/>
              <w:marTop w:val="0"/>
              <w:marBottom w:val="0"/>
              <w:divBdr>
                <w:top w:val="none" w:sz="0" w:space="0" w:color="auto"/>
                <w:left w:val="none" w:sz="0" w:space="0" w:color="auto"/>
                <w:bottom w:val="none" w:sz="0" w:space="0" w:color="auto"/>
                <w:right w:val="none" w:sz="0" w:space="0" w:color="auto"/>
              </w:divBdr>
            </w:div>
            <w:div w:id="1686469733">
              <w:marLeft w:val="0"/>
              <w:marRight w:val="0"/>
              <w:marTop w:val="0"/>
              <w:marBottom w:val="0"/>
              <w:divBdr>
                <w:top w:val="none" w:sz="0" w:space="0" w:color="auto"/>
                <w:left w:val="none" w:sz="0" w:space="0" w:color="auto"/>
                <w:bottom w:val="none" w:sz="0" w:space="0" w:color="auto"/>
                <w:right w:val="none" w:sz="0" w:space="0" w:color="auto"/>
              </w:divBdr>
            </w:div>
            <w:div w:id="1518739738">
              <w:marLeft w:val="0"/>
              <w:marRight w:val="0"/>
              <w:marTop w:val="0"/>
              <w:marBottom w:val="0"/>
              <w:divBdr>
                <w:top w:val="none" w:sz="0" w:space="0" w:color="auto"/>
                <w:left w:val="none" w:sz="0" w:space="0" w:color="auto"/>
                <w:bottom w:val="none" w:sz="0" w:space="0" w:color="auto"/>
                <w:right w:val="none" w:sz="0" w:space="0" w:color="auto"/>
              </w:divBdr>
            </w:div>
            <w:div w:id="1710446321">
              <w:marLeft w:val="0"/>
              <w:marRight w:val="0"/>
              <w:marTop w:val="0"/>
              <w:marBottom w:val="0"/>
              <w:divBdr>
                <w:top w:val="none" w:sz="0" w:space="0" w:color="auto"/>
                <w:left w:val="none" w:sz="0" w:space="0" w:color="auto"/>
                <w:bottom w:val="none" w:sz="0" w:space="0" w:color="auto"/>
                <w:right w:val="none" w:sz="0" w:space="0" w:color="auto"/>
              </w:divBdr>
            </w:div>
            <w:div w:id="2034964081">
              <w:marLeft w:val="0"/>
              <w:marRight w:val="0"/>
              <w:marTop w:val="0"/>
              <w:marBottom w:val="0"/>
              <w:divBdr>
                <w:top w:val="none" w:sz="0" w:space="0" w:color="auto"/>
                <w:left w:val="none" w:sz="0" w:space="0" w:color="auto"/>
                <w:bottom w:val="none" w:sz="0" w:space="0" w:color="auto"/>
                <w:right w:val="none" w:sz="0" w:space="0" w:color="auto"/>
              </w:divBdr>
            </w:div>
            <w:div w:id="1952742920">
              <w:marLeft w:val="0"/>
              <w:marRight w:val="0"/>
              <w:marTop w:val="0"/>
              <w:marBottom w:val="0"/>
              <w:divBdr>
                <w:top w:val="none" w:sz="0" w:space="0" w:color="auto"/>
                <w:left w:val="none" w:sz="0" w:space="0" w:color="auto"/>
                <w:bottom w:val="none" w:sz="0" w:space="0" w:color="auto"/>
                <w:right w:val="none" w:sz="0" w:space="0" w:color="auto"/>
              </w:divBdr>
            </w:div>
            <w:div w:id="326132197">
              <w:marLeft w:val="0"/>
              <w:marRight w:val="0"/>
              <w:marTop w:val="0"/>
              <w:marBottom w:val="0"/>
              <w:divBdr>
                <w:top w:val="none" w:sz="0" w:space="0" w:color="auto"/>
                <w:left w:val="none" w:sz="0" w:space="0" w:color="auto"/>
                <w:bottom w:val="none" w:sz="0" w:space="0" w:color="auto"/>
                <w:right w:val="none" w:sz="0" w:space="0" w:color="auto"/>
              </w:divBdr>
            </w:div>
            <w:div w:id="1096514268">
              <w:marLeft w:val="0"/>
              <w:marRight w:val="0"/>
              <w:marTop w:val="0"/>
              <w:marBottom w:val="0"/>
              <w:divBdr>
                <w:top w:val="none" w:sz="0" w:space="0" w:color="auto"/>
                <w:left w:val="none" w:sz="0" w:space="0" w:color="auto"/>
                <w:bottom w:val="none" w:sz="0" w:space="0" w:color="auto"/>
                <w:right w:val="none" w:sz="0" w:space="0" w:color="auto"/>
              </w:divBdr>
            </w:div>
            <w:div w:id="1848666901">
              <w:marLeft w:val="0"/>
              <w:marRight w:val="0"/>
              <w:marTop w:val="0"/>
              <w:marBottom w:val="0"/>
              <w:divBdr>
                <w:top w:val="none" w:sz="0" w:space="0" w:color="auto"/>
                <w:left w:val="none" w:sz="0" w:space="0" w:color="auto"/>
                <w:bottom w:val="none" w:sz="0" w:space="0" w:color="auto"/>
                <w:right w:val="none" w:sz="0" w:space="0" w:color="auto"/>
              </w:divBdr>
            </w:div>
            <w:div w:id="878082780">
              <w:marLeft w:val="0"/>
              <w:marRight w:val="0"/>
              <w:marTop w:val="0"/>
              <w:marBottom w:val="0"/>
              <w:divBdr>
                <w:top w:val="none" w:sz="0" w:space="0" w:color="auto"/>
                <w:left w:val="none" w:sz="0" w:space="0" w:color="auto"/>
                <w:bottom w:val="none" w:sz="0" w:space="0" w:color="auto"/>
                <w:right w:val="none" w:sz="0" w:space="0" w:color="auto"/>
              </w:divBdr>
            </w:div>
            <w:div w:id="1980111645">
              <w:marLeft w:val="0"/>
              <w:marRight w:val="0"/>
              <w:marTop w:val="0"/>
              <w:marBottom w:val="0"/>
              <w:divBdr>
                <w:top w:val="none" w:sz="0" w:space="0" w:color="auto"/>
                <w:left w:val="none" w:sz="0" w:space="0" w:color="auto"/>
                <w:bottom w:val="none" w:sz="0" w:space="0" w:color="auto"/>
                <w:right w:val="none" w:sz="0" w:space="0" w:color="auto"/>
              </w:divBdr>
            </w:div>
            <w:div w:id="1165167942">
              <w:marLeft w:val="0"/>
              <w:marRight w:val="0"/>
              <w:marTop w:val="0"/>
              <w:marBottom w:val="0"/>
              <w:divBdr>
                <w:top w:val="none" w:sz="0" w:space="0" w:color="auto"/>
                <w:left w:val="none" w:sz="0" w:space="0" w:color="auto"/>
                <w:bottom w:val="none" w:sz="0" w:space="0" w:color="auto"/>
                <w:right w:val="none" w:sz="0" w:space="0" w:color="auto"/>
              </w:divBdr>
            </w:div>
            <w:div w:id="899555451">
              <w:marLeft w:val="0"/>
              <w:marRight w:val="0"/>
              <w:marTop w:val="0"/>
              <w:marBottom w:val="0"/>
              <w:divBdr>
                <w:top w:val="none" w:sz="0" w:space="0" w:color="auto"/>
                <w:left w:val="none" w:sz="0" w:space="0" w:color="auto"/>
                <w:bottom w:val="none" w:sz="0" w:space="0" w:color="auto"/>
                <w:right w:val="none" w:sz="0" w:space="0" w:color="auto"/>
              </w:divBdr>
            </w:div>
            <w:div w:id="282729364">
              <w:marLeft w:val="0"/>
              <w:marRight w:val="0"/>
              <w:marTop w:val="0"/>
              <w:marBottom w:val="0"/>
              <w:divBdr>
                <w:top w:val="none" w:sz="0" w:space="0" w:color="auto"/>
                <w:left w:val="none" w:sz="0" w:space="0" w:color="auto"/>
                <w:bottom w:val="none" w:sz="0" w:space="0" w:color="auto"/>
                <w:right w:val="none" w:sz="0" w:space="0" w:color="auto"/>
              </w:divBdr>
            </w:div>
            <w:div w:id="375854250">
              <w:marLeft w:val="0"/>
              <w:marRight w:val="0"/>
              <w:marTop w:val="0"/>
              <w:marBottom w:val="0"/>
              <w:divBdr>
                <w:top w:val="none" w:sz="0" w:space="0" w:color="auto"/>
                <w:left w:val="none" w:sz="0" w:space="0" w:color="auto"/>
                <w:bottom w:val="none" w:sz="0" w:space="0" w:color="auto"/>
                <w:right w:val="none" w:sz="0" w:space="0" w:color="auto"/>
              </w:divBdr>
            </w:div>
            <w:div w:id="1248269784">
              <w:marLeft w:val="0"/>
              <w:marRight w:val="0"/>
              <w:marTop w:val="0"/>
              <w:marBottom w:val="0"/>
              <w:divBdr>
                <w:top w:val="none" w:sz="0" w:space="0" w:color="auto"/>
                <w:left w:val="none" w:sz="0" w:space="0" w:color="auto"/>
                <w:bottom w:val="none" w:sz="0" w:space="0" w:color="auto"/>
                <w:right w:val="none" w:sz="0" w:space="0" w:color="auto"/>
              </w:divBdr>
            </w:div>
            <w:div w:id="266082355">
              <w:marLeft w:val="0"/>
              <w:marRight w:val="0"/>
              <w:marTop w:val="0"/>
              <w:marBottom w:val="0"/>
              <w:divBdr>
                <w:top w:val="none" w:sz="0" w:space="0" w:color="auto"/>
                <w:left w:val="none" w:sz="0" w:space="0" w:color="auto"/>
                <w:bottom w:val="none" w:sz="0" w:space="0" w:color="auto"/>
                <w:right w:val="none" w:sz="0" w:space="0" w:color="auto"/>
              </w:divBdr>
            </w:div>
            <w:div w:id="1545408190">
              <w:marLeft w:val="0"/>
              <w:marRight w:val="0"/>
              <w:marTop w:val="0"/>
              <w:marBottom w:val="0"/>
              <w:divBdr>
                <w:top w:val="none" w:sz="0" w:space="0" w:color="auto"/>
                <w:left w:val="none" w:sz="0" w:space="0" w:color="auto"/>
                <w:bottom w:val="none" w:sz="0" w:space="0" w:color="auto"/>
                <w:right w:val="none" w:sz="0" w:space="0" w:color="auto"/>
              </w:divBdr>
            </w:div>
            <w:div w:id="682903046">
              <w:marLeft w:val="0"/>
              <w:marRight w:val="0"/>
              <w:marTop w:val="0"/>
              <w:marBottom w:val="0"/>
              <w:divBdr>
                <w:top w:val="none" w:sz="0" w:space="0" w:color="auto"/>
                <w:left w:val="none" w:sz="0" w:space="0" w:color="auto"/>
                <w:bottom w:val="none" w:sz="0" w:space="0" w:color="auto"/>
                <w:right w:val="none" w:sz="0" w:space="0" w:color="auto"/>
              </w:divBdr>
            </w:div>
            <w:div w:id="2069719220">
              <w:marLeft w:val="0"/>
              <w:marRight w:val="0"/>
              <w:marTop w:val="0"/>
              <w:marBottom w:val="0"/>
              <w:divBdr>
                <w:top w:val="none" w:sz="0" w:space="0" w:color="auto"/>
                <w:left w:val="none" w:sz="0" w:space="0" w:color="auto"/>
                <w:bottom w:val="none" w:sz="0" w:space="0" w:color="auto"/>
                <w:right w:val="none" w:sz="0" w:space="0" w:color="auto"/>
              </w:divBdr>
            </w:div>
            <w:div w:id="1591308684">
              <w:marLeft w:val="0"/>
              <w:marRight w:val="0"/>
              <w:marTop w:val="0"/>
              <w:marBottom w:val="0"/>
              <w:divBdr>
                <w:top w:val="none" w:sz="0" w:space="0" w:color="auto"/>
                <w:left w:val="none" w:sz="0" w:space="0" w:color="auto"/>
                <w:bottom w:val="none" w:sz="0" w:space="0" w:color="auto"/>
                <w:right w:val="none" w:sz="0" w:space="0" w:color="auto"/>
              </w:divBdr>
            </w:div>
            <w:div w:id="865757259">
              <w:marLeft w:val="0"/>
              <w:marRight w:val="0"/>
              <w:marTop w:val="0"/>
              <w:marBottom w:val="0"/>
              <w:divBdr>
                <w:top w:val="none" w:sz="0" w:space="0" w:color="auto"/>
                <w:left w:val="none" w:sz="0" w:space="0" w:color="auto"/>
                <w:bottom w:val="none" w:sz="0" w:space="0" w:color="auto"/>
                <w:right w:val="none" w:sz="0" w:space="0" w:color="auto"/>
              </w:divBdr>
            </w:div>
            <w:div w:id="491801240">
              <w:marLeft w:val="0"/>
              <w:marRight w:val="0"/>
              <w:marTop w:val="0"/>
              <w:marBottom w:val="0"/>
              <w:divBdr>
                <w:top w:val="none" w:sz="0" w:space="0" w:color="auto"/>
                <w:left w:val="none" w:sz="0" w:space="0" w:color="auto"/>
                <w:bottom w:val="none" w:sz="0" w:space="0" w:color="auto"/>
                <w:right w:val="none" w:sz="0" w:space="0" w:color="auto"/>
              </w:divBdr>
            </w:div>
            <w:div w:id="1326856202">
              <w:marLeft w:val="0"/>
              <w:marRight w:val="0"/>
              <w:marTop w:val="0"/>
              <w:marBottom w:val="0"/>
              <w:divBdr>
                <w:top w:val="none" w:sz="0" w:space="0" w:color="auto"/>
                <w:left w:val="none" w:sz="0" w:space="0" w:color="auto"/>
                <w:bottom w:val="none" w:sz="0" w:space="0" w:color="auto"/>
                <w:right w:val="none" w:sz="0" w:space="0" w:color="auto"/>
              </w:divBdr>
            </w:div>
            <w:div w:id="1671326339">
              <w:marLeft w:val="0"/>
              <w:marRight w:val="0"/>
              <w:marTop w:val="0"/>
              <w:marBottom w:val="0"/>
              <w:divBdr>
                <w:top w:val="none" w:sz="0" w:space="0" w:color="auto"/>
                <w:left w:val="none" w:sz="0" w:space="0" w:color="auto"/>
                <w:bottom w:val="none" w:sz="0" w:space="0" w:color="auto"/>
                <w:right w:val="none" w:sz="0" w:space="0" w:color="auto"/>
              </w:divBdr>
            </w:div>
            <w:div w:id="1188836749">
              <w:marLeft w:val="0"/>
              <w:marRight w:val="0"/>
              <w:marTop w:val="0"/>
              <w:marBottom w:val="0"/>
              <w:divBdr>
                <w:top w:val="none" w:sz="0" w:space="0" w:color="auto"/>
                <w:left w:val="none" w:sz="0" w:space="0" w:color="auto"/>
                <w:bottom w:val="none" w:sz="0" w:space="0" w:color="auto"/>
                <w:right w:val="none" w:sz="0" w:space="0" w:color="auto"/>
              </w:divBdr>
            </w:div>
            <w:div w:id="2023312832">
              <w:marLeft w:val="0"/>
              <w:marRight w:val="0"/>
              <w:marTop w:val="0"/>
              <w:marBottom w:val="0"/>
              <w:divBdr>
                <w:top w:val="none" w:sz="0" w:space="0" w:color="auto"/>
                <w:left w:val="none" w:sz="0" w:space="0" w:color="auto"/>
                <w:bottom w:val="none" w:sz="0" w:space="0" w:color="auto"/>
                <w:right w:val="none" w:sz="0" w:space="0" w:color="auto"/>
              </w:divBdr>
            </w:div>
            <w:div w:id="1811826107">
              <w:marLeft w:val="0"/>
              <w:marRight w:val="0"/>
              <w:marTop w:val="0"/>
              <w:marBottom w:val="0"/>
              <w:divBdr>
                <w:top w:val="none" w:sz="0" w:space="0" w:color="auto"/>
                <w:left w:val="none" w:sz="0" w:space="0" w:color="auto"/>
                <w:bottom w:val="none" w:sz="0" w:space="0" w:color="auto"/>
                <w:right w:val="none" w:sz="0" w:space="0" w:color="auto"/>
              </w:divBdr>
            </w:div>
            <w:div w:id="1147433145">
              <w:marLeft w:val="0"/>
              <w:marRight w:val="0"/>
              <w:marTop w:val="0"/>
              <w:marBottom w:val="0"/>
              <w:divBdr>
                <w:top w:val="none" w:sz="0" w:space="0" w:color="auto"/>
                <w:left w:val="none" w:sz="0" w:space="0" w:color="auto"/>
                <w:bottom w:val="none" w:sz="0" w:space="0" w:color="auto"/>
                <w:right w:val="none" w:sz="0" w:space="0" w:color="auto"/>
              </w:divBdr>
            </w:div>
            <w:div w:id="98991230">
              <w:marLeft w:val="0"/>
              <w:marRight w:val="0"/>
              <w:marTop w:val="0"/>
              <w:marBottom w:val="0"/>
              <w:divBdr>
                <w:top w:val="none" w:sz="0" w:space="0" w:color="auto"/>
                <w:left w:val="none" w:sz="0" w:space="0" w:color="auto"/>
                <w:bottom w:val="none" w:sz="0" w:space="0" w:color="auto"/>
                <w:right w:val="none" w:sz="0" w:space="0" w:color="auto"/>
              </w:divBdr>
            </w:div>
            <w:div w:id="357437998">
              <w:marLeft w:val="0"/>
              <w:marRight w:val="0"/>
              <w:marTop w:val="0"/>
              <w:marBottom w:val="0"/>
              <w:divBdr>
                <w:top w:val="none" w:sz="0" w:space="0" w:color="auto"/>
                <w:left w:val="none" w:sz="0" w:space="0" w:color="auto"/>
                <w:bottom w:val="none" w:sz="0" w:space="0" w:color="auto"/>
                <w:right w:val="none" w:sz="0" w:space="0" w:color="auto"/>
              </w:divBdr>
            </w:div>
            <w:div w:id="1817330846">
              <w:marLeft w:val="0"/>
              <w:marRight w:val="0"/>
              <w:marTop w:val="0"/>
              <w:marBottom w:val="0"/>
              <w:divBdr>
                <w:top w:val="none" w:sz="0" w:space="0" w:color="auto"/>
                <w:left w:val="none" w:sz="0" w:space="0" w:color="auto"/>
                <w:bottom w:val="none" w:sz="0" w:space="0" w:color="auto"/>
                <w:right w:val="none" w:sz="0" w:space="0" w:color="auto"/>
              </w:divBdr>
            </w:div>
            <w:div w:id="233198279">
              <w:marLeft w:val="0"/>
              <w:marRight w:val="0"/>
              <w:marTop w:val="0"/>
              <w:marBottom w:val="0"/>
              <w:divBdr>
                <w:top w:val="none" w:sz="0" w:space="0" w:color="auto"/>
                <w:left w:val="none" w:sz="0" w:space="0" w:color="auto"/>
                <w:bottom w:val="none" w:sz="0" w:space="0" w:color="auto"/>
                <w:right w:val="none" w:sz="0" w:space="0" w:color="auto"/>
              </w:divBdr>
            </w:div>
            <w:div w:id="1262563625">
              <w:marLeft w:val="0"/>
              <w:marRight w:val="0"/>
              <w:marTop w:val="0"/>
              <w:marBottom w:val="0"/>
              <w:divBdr>
                <w:top w:val="none" w:sz="0" w:space="0" w:color="auto"/>
                <w:left w:val="none" w:sz="0" w:space="0" w:color="auto"/>
                <w:bottom w:val="none" w:sz="0" w:space="0" w:color="auto"/>
                <w:right w:val="none" w:sz="0" w:space="0" w:color="auto"/>
              </w:divBdr>
            </w:div>
            <w:div w:id="260723013">
              <w:marLeft w:val="0"/>
              <w:marRight w:val="0"/>
              <w:marTop w:val="0"/>
              <w:marBottom w:val="0"/>
              <w:divBdr>
                <w:top w:val="none" w:sz="0" w:space="0" w:color="auto"/>
                <w:left w:val="none" w:sz="0" w:space="0" w:color="auto"/>
                <w:bottom w:val="none" w:sz="0" w:space="0" w:color="auto"/>
                <w:right w:val="none" w:sz="0" w:space="0" w:color="auto"/>
              </w:divBdr>
            </w:div>
            <w:div w:id="1823082661">
              <w:marLeft w:val="0"/>
              <w:marRight w:val="0"/>
              <w:marTop w:val="0"/>
              <w:marBottom w:val="0"/>
              <w:divBdr>
                <w:top w:val="none" w:sz="0" w:space="0" w:color="auto"/>
                <w:left w:val="none" w:sz="0" w:space="0" w:color="auto"/>
                <w:bottom w:val="none" w:sz="0" w:space="0" w:color="auto"/>
                <w:right w:val="none" w:sz="0" w:space="0" w:color="auto"/>
              </w:divBdr>
            </w:div>
            <w:div w:id="926110320">
              <w:marLeft w:val="0"/>
              <w:marRight w:val="0"/>
              <w:marTop w:val="0"/>
              <w:marBottom w:val="0"/>
              <w:divBdr>
                <w:top w:val="none" w:sz="0" w:space="0" w:color="auto"/>
                <w:left w:val="none" w:sz="0" w:space="0" w:color="auto"/>
                <w:bottom w:val="none" w:sz="0" w:space="0" w:color="auto"/>
                <w:right w:val="none" w:sz="0" w:space="0" w:color="auto"/>
              </w:divBdr>
            </w:div>
            <w:div w:id="889919071">
              <w:marLeft w:val="0"/>
              <w:marRight w:val="0"/>
              <w:marTop w:val="0"/>
              <w:marBottom w:val="0"/>
              <w:divBdr>
                <w:top w:val="none" w:sz="0" w:space="0" w:color="auto"/>
                <w:left w:val="none" w:sz="0" w:space="0" w:color="auto"/>
                <w:bottom w:val="none" w:sz="0" w:space="0" w:color="auto"/>
                <w:right w:val="none" w:sz="0" w:space="0" w:color="auto"/>
              </w:divBdr>
            </w:div>
            <w:div w:id="1330713750">
              <w:marLeft w:val="0"/>
              <w:marRight w:val="0"/>
              <w:marTop w:val="0"/>
              <w:marBottom w:val="0"/>
              <w:divBdr>
                <w:top w:val="none" w:sz="0" w:space="0" w:color="auto"/>
                <w:left w:val="none" w:sz="0" w:space="0" w:color="auto"/>
                <w:bottom w:val="none" w:sz="0" w:space="0" w:color="auto"/>
                <w:right w:val="none" w:sz="0" w:space="0" w:color="auto"/>
              </w:divBdr>
            </w:div>
            <w:div w:id="1116018589">
              <w:marLeft w:val="0"/>
              <w:marRight w:val="0"/>
              <w:marTop w:val="0"/>
              <w:marBottom w:val="0"/>
              <w:divBdr>
                <w:top w:val="none" w:sz="0" w:space="0" w:color="auto"/>
                <w:left w:val="none" w:sz="0" w:space="0" w:color="auto"/>
                <w:bottom w:val="none" w:sz="0" w:space="0" w:color="auto"/>
                <w:right w:val="none" w:sz="0" w:space="0" w:color="auto"/>
              </w:divBdr>
            </w:div>
            <w:div w:id="2078167104">
              <w:marLeft w:val="0"/>
              <w:marRight w:val="0"/>
              <w:marTop w:val="0"/>
              <w:marBottom w:val="0"/>
              <w:divBdr>
                <w:top w:val="none" w:sz="0" w:space="0" w:color="auto"/>
                <w:left w:val="none" w:sz="0" w:space="0" w:color="auto"/>
                <w:bottom w:val="none" w:sz="0" w:space="0" w:color="auto"/>
                <w:right w:val="none" w:sz="0" w:space="0" w:color="auto"/>
              </w:divBdr>
            </w:div>
            <w:div w:id="1224410879">
              <w:marLeft w:val="0"/>
              <w:marRight w:val="0"/>
              <w:marTop w:val="0"/>
              <w:marBottom w:val="0"/>
              <w:divBdr>
                <w:top w:val="none" w:sz="0" w:space="0" w:color="auto"/>
                <w:left w:val="none" w:sz="0" w:space="0" w:color="auto"/>
                <w:bottom w:val="none" w:sz="0" w:space="0" w:color="auto"/>
                <w:right w:val="none" w:sz="0" w:space="0" w:color="auto"/>
              </w:divBdr>
            </w:div>
            <w:div w:id="2088727904">
              <w:marLeft w:val="0"/>
              <w:marRight w:val="0"/>
              <w:marTop w:val="0"/>
              <w:marBottom w:val="0"/>
              <w:divBdr>
                <w:top w:val="none" w:sz="0" w:space="0" w:color="auto"/>
                <w:left w:val="none" w:sz="0" w:space="0" w:color="auto"/>
                <w:bottom w:val="none" w:sz="0" w:space="0" w:color="auto"/>
                <w:right w:val="none" w:sz="0" w:space="0" w:color="auto"/>
              </w:divBdr>
            </w:div>
            <w:div w:id="524632704">
              <w:marLeft w:val="0"/>
              <w:marRight w:val="0"/>
              <w:marTop w:val="0"/>
              <w:marBottom w:val="0"/>
              <w:divBdr>
                <w:top w:val="none" w:sz="0" w:space="0" w:color="auto"/>
                <w:left w:val="none" w:sz="0" w:space="0" w:color="auto"/>
                <w:bottom w:val="none" w:sz="0" w:space="0" w:color="auto"/>
                <w:right w:val="none" w:sz="0" w:space="0" w:color="auto"/>
              </w:divBdr>
            </w:div>
            <w:div w:id="985165786">
              <w:marLeft w:val="0"/>
              <w:marRight w:val="0"/>
              <w:marTop w:val="0"/>
              <w:marBottom w:val="0"/>
              <w:divBdr>
                <w:top w:val="none" w:sz="0" w:space="0" w:color="auto"/>
                <w:left w:val="none" w:sz="0" w:space="0" w:color="auto"/>
                <w:bottom w:val="none" w:sz="0" w:space="0" w:color="auto"/>
                <w:right w:val="none" w:sz="0" w:space="0" w:color="auto"/>
              </w:divBdr>
            </w:div>
            <w:div w:id="459345664">
              <w:marLeft w:val="0"/>
              <w:marRight w:val="0"/>
              <w:marTop w:val="0"/>
              <w:marBottom w:val="0"/>
              <w:divBdr>
                <w:top w:val="none" w:sz="0" w:space="0" w:color="auto"/>
                <w:left w:val="none" w:sz="0" w:space="0" w:color="auto"/>
                <w:bottom w:val="none" w:sz="0" w:space="0" w:color="auto"/>
                <w:right w:val="none" w:sz="0" w:space="0" w:color="auto"/>
              </w:divBdr>
            </w:div>
            <w:div w:id="137694673">
              <w:marLeft w:val="0"/>
              <w:marRight w:val="0"/>
              <w:marTop w:val="0"/>
              <w:marBottom w:val="0"/>
              <w:divBdr>
                <w:top w:val="none" w:sz="0" w:space="0" w:color="auto"/>
                <w:left w:val="none" w:sz="0" w:space="0" w:color="auto"/>
                <w:bottom w:val="none" w:sz="0" w:space="0" w:color="auto"/>
                <w:right w:val="none" w:sz="0" w:space="0" w:color="auto"/>
              </w:divBdr>
            </w:div>
            <w:div w:id="108859425">
              <w:marLeft w:val="0"/>
              <w:marRight w:val="0"/>
              <w:marTop w:val="0"/>
              <w:marBottom w:val="0"/>
              <w:divBdr>
                <w:top w:val="none" w:sz="0" w:space="0" w:color="auto"/>
                <w:left w:val="none" w:sz="0" w:space="0" w:color="auto"/>
                <w:bottom w:val="none" w:sz="0" w:space="0" w:color="auto"/>
                <w:right w:val="none" w:sz="0" w:space="0" w:color="auto"/>
              </w:divBdr>
            </w:div>
            <w:div w:id="1375037400">
              <w:marLeft w:val="0"/>
              <w:marRight w:val="0"/>
              <w:marTop w:val="0"/>
              <w:marBottom w:val="0"/>
              <w:divBdr>
                <w:top w:val="none" w:sz="0" w:space="0" w:color="auto"/>
                <w:left w:val="none" w:sz="0" w:space="0" w:color="auto"/>
                <w:bottom w:val="none" w:sz="0" w:space="0" w:color="auto"/>
                <w:right w:val="none" w:sz="0" w:space="0" w:color="auto"/>
              </w:divBdr>
            </w:div>
            <w:div w:id="2041272614">
              <w:marLeft w:val="0"/>
              <w:marRight w:val="0"/>
              <w:marTop w:val="0"/>
              <w:marBottom w:val="0"/>
              <w:divBdr>
                <w:top w:val="none" w:sz="0" w:space="0" w:color="auto"/>
                <w:left w:val="none" w:sz="0" w:space="0" w:color="auto"/>
                <w:bottom w:val="none" w:sz="0" w:space="0" w:color="auto"/>
                <w:right w:val="none" w:sz="0" w:space="0" w:color="auto"/>
              </w:divBdr>
            </w:div>
            <w:div w:id="635989176">
              <w:marLeft w:val="0"/>
              <w:marRight w:val="0"/>
              <w:marTop w:val="0"/>
              <w:marBottom w:val="0"/>
              <w:divBdr>
                <w:top w:val="none" w:sz="0" w:space="0" w:color="auto"/>
                <w:left w:val="none" w:sz="0" w:space="0" w:color="auto"/>
                <w:bottom w:val="none" w:sz="0" w:space="0" w:color="auto"/>
                <w:right w:val="none" w:sz="0" w:space="0" w:color="auto"/>
              </w:divBdr>
            </w:div>
            <w:div w:id="1762793391">
              <w:marLeft w:val="0"/>
              <w:marRight w:val="0"/>
              <w:marTop w:val="0"/>
              <w:marBottom w:val="0"/>
              <w:divBdr>
                <w:top w:val="none" w:sz="0" w:space="0" w:color="auto"/>
                <w:left w:val="none" w:sz="0" w:space="0" w:color="auto"/>
                <w:bottom w:val="none" w:sz="0" w:space="0" w:color="auto"/>
                <w:right w:val="none" w:sz="0" w:space="0" w:color="auto"/>
              </w:divBdr>
            </w:div>
            <w:div w:id="399595174">
              <w:marLeft w:val="0"/>
              <w:marRight w:val="0"/>
              <w:marTop w:val="0"/>
              <w:marBottom w:val="0"/>
              <w:divBdr>
                <w:top w:val="none" w:sz="0" w:space="0" w:color="auto"/>
                <w:left w:val="none" w:sz="0" w:space="0" w:color="auto"/>
                <w:bottom w:val="none" w:sz="0" w:space="0" w:color="auto"/>
                <w:right w:val="none" w:sz="0" w:space="0" w:color="auto"/>
              </w:divBdr>
            </w:div>
            <w:div w:id="1135486037">
              <w:marLeft w:val="0"/>
              <w:marRight w:val="0"/>
              <w:marTop w:val="0"/>
              <w:marBottom w:val="0"/>
              <w:divBdr>
                <w:top w:val="none" w:sz="0" w:space="0" w:color="auto"/>
                <w:left w:val="none" w:sz="0" w:space="0" w:color="auto"/>
                <w:bottom w:val="none" w:sz="0" w:space="0" w:color="auto"/>
                <w:right w:val="none" w:sz="0" w:space="0" w:color="auto"/>
              </w:divBdr>
            </w:div>
            <w:div w:id="1511064426">
              <w:marLeft w:val="0"/>
              <w:marRight w:val="0"/>
              <w:marTop w:val="0"/>
              <w:marBottom w:val="0"/>
              <w:divBdr>
                <w:top w:val="none" w:sz="0" w:space="0" w:color="auto"/>
                <w:left w:val="none" w:sz="0" w:space="0" w:color="auto"/>
                <w:bottom w:val="none" w:sz="0" w:space="0" w:color="auto"/>
                <w:right w:val="none" w:sz="0" w:space="0" w:color="auto"/>
              </w:divBdr>
            </w:div>
            <w:div w:id="65883549">
              <w:marLeft w:val="0"/>
              <w:marRight w:val="0"/>
              <w:marTop w:val="0"/>
              <w:marBottom w:val="0"/>
              <w:divBdr>
                <w:top w:val="none" w:sz="0" w:space="0" w:color="auto"/>
                <w:left w:val="none" w:sz="0" w:space="0" w:color="auto"/>
                <w:bottom w:val="none" w:sz="0" w:space="0" w:color="auto"/>
                <w:right w:val="none" w:sz="0" w:space="0" w:color="auto"/>
              </w:divBdr>
            </w:div>
            <w:div w:id="757017702">
              <w:marLeft w:val="0"/>
              <w:marRight w:val="0"/>
              <w:marTop w:val="0"/>
              <w:marBottom w:val="0"/>
              <w:divBdr>
                <w:top w:val="none" w:sz="0" w:space="0" w:color="auto"/>
                <w:left w:val="none" w:sz="0" w:space="0" w:color="auto"/>
                <w:bottom w:val="none" w:sz="0" w:space="0" w:color="auto"/>
                <w:right w:val="none" w:sz="0" w:space="0" w:color="auto"/>
              </w:divBdr>
            </w:div>
            <w:div w:id="1746686023">
              <w:marLeft w:val="0"/>
              <w:marRight w:val="0"/>
              <w:marTop w:val="0"/>
              <w:marBottom w:val="0"/>
              <w:divBdr>
                <w:top w:val="none" w:sz="0" w:space="0" w:color="auto"/>
                <w:left w:val="none" w:sz="0" w:space="0" w:color="auto"/>
                <w:bottom w:val="none" w:sz="0" w:space="0" w:color="auto"/>
                <w:right w:val="none" w:sz="0" w:space="0" w:color="auto"/>
              </w:divBdr>
            </w:div>
            <w:div w:id="1655140464">
              <w:marLeft w:val="0"/>
              <w:marRight w:val="0"/>
              <w:marTop w:val="0"/>
              <w:marBottom w:val="0"/>
              <w:divBdr>
                <w:top w:val="none" w:sz="0" w:space="0" w:color="auto"/>
                <w:left w:val="none" w:sz="0" w:space="0" w:color="auto"/>
                <w:bottom w:val="none" w:sz="0" w:space="0" w:color="auto"/>
                <w:right w:val="none" w:sz="0" w:space="0" w:color="auto"/>
              </w:divBdr>
            </w:div>
            <w:div w:id="713233395">
              <w:marLeft w:val="0"/>
              <w:marRight w:val="0"/>
              <w:marTop w:val="0"/>
              <w:marBottom w:val="0"/>
              <w:divBdr>
                <w:top w:val="none" w:sz="0" w:space="0" w:color="auto"/>
                <w:left w:val="none" w:sz="0" w:space="0" w:color="auto"/>
                <w:bottom w:val="none" w:sz="0" w:space="0" w:color="auto"/>
                <w:right w:val="none" w:sz="0" w:space="0" w:color="auto"/>
              </w:divBdr>
            </w:div>
            <w:div w:id="1641765553">
              <w:marLeft w:val="0"/>
              <w:marRight w:val="0"/>
              <w:marTop w:val="0"/>
              <w:marBottom w:val="0"/>
              <w:divBdr>
                <w:top w:val="none" w:sz="0" w:space="0" w:color="auto"/>
                <w:left w:val="none" w:sz="0" w:space="0" w:color="auto"/>
                <w:bottom w:val="none" w:sz="0" w:space="0" w:color="auto"/>
                <w:right w:val="none" w:sz="0" w:space="0" w:color="auto"/>
              </w:divBdr>
            </w:div>
            <w:div w:id="1348867397">
              <w:marLeft w:val="0"/>
              <w:marRight w:val="0"/>
              <w:marTop w:val="0"/>
              <w:marBottom w:val="0"/>
              <w:divBdr>
                <w:top w:val="none" w:sz="0" w:space="0" w:color="auto"/>
                <w:left w:val="none" w:sz="0" w:space="0" w:color="auto"/>
                <w:bottom w:val="none" w:sz="0" w:space="0" w:color="auto"/>
                <w:right w:val="none" w:sz="0" w:space="0" w:color="auto"/>
              </w:divBdr>
            </w:div>
            <w:div w:id="223100507">
              <w:marLeft w:val="0"/>
              <w:marRight w:val="0"/>
              <w:marTop w:val="0"/>
              <w:marBottom w:val="0"/>
              <w:divBdr>
                <w:top w:val="none" w:sz="0" w:space="0" w:color="auto"/>
                <w:left w:val="none" w:sz="0" w:space="0" w:color="auto"/>
                <w:bottom w:val="none" w:sz="0" w:space="0" w:color="auto"/>
                <w:right w:val="none" w:sz="0" w:space="0" w:color="auto"/>
              </w:divBdr>
            </w:div>
            <w:div w:id="930116831">
              <w:marLeft w:val="0"/>
              <w:marRight w:val="0"/>
              <w:marTop w:val="0"/>
              <w:marBottom w:val="0"/>
              <w:divBdr>
                <w:top w:val="none" w:sz="0" w:space="0" w:color="auto"/>
                <w:left w:val="none" w:sz="0" w:space="0" w:color="auto"/>
                <w:bottom w:val="none" w:sz="0" w:space="0" w:color="auto"/>
                <w:right w:val="none" w:sz="0" w:space="0" w:color="auto"/>
              </w:divBdr>
            </w:div>
            <w:div w:id="783496189">
              <w:marLeft w:val="0"/>
              <w:marRight w:val="0"/>
              <w:marTop w:val="0"/>
              <w:marBottom w:val="0"/>
              <w:divBdr>
                <w:top w:val="none" w:sz="0" w:space="0" w:color="auto"/>
                <w:left w:val="none" w:sz="0" w:space="0" w:color="auto"/>
                <w:bottom w:val="none" w:sz="0" w:space="0" w:color="auto"/>
                <w:right w:val="none" w:sz="0" w:space="0" w:color="auto"/>
              </w:divBdr>
            </w:div>
            <w:div w:id="371996603">
              <w:marLeft w:val="0"/>
              <w:marRight w:val="0"/>
              <w:marTop w:val="0"/>
              <w:marBottom w:val="0"/>
              <w:divBdr>
                <w:top w:val="none" w:sz="0" w:space="0" w:color="auto"/>
                <w:left w:val="none" w:sz="0" w:space="0" w:color="auto"/>
                <w:bottom w:val="none" w:sz="0" w:space="0" w:color="auto"/>
                <w:right w:val="none" w:sz="0" w:space="0" w:color="auto"/>
              </w:divBdr>
            </w:div>
            <w:div w:id="588465495">
              <w:marLeft w:val="0"/>
              <w:marRight w:val="0"/>
              <w:marTop w:val="0"/>
              <w:marBottom w:val="0"/>
              <w:divBdr>
                <w:top w:val="none" w:sz="0" w:space="0" w:color="auto"/>
                <w:left w:val="none" w:sz="0" w:space="0" w:color="auto"/>
                <w:bottom w:val="none" w:sz="0" w:space="0" w:color="auto"/>
                <w:right w:val="none" w:sz="0" w:space="0" w:color="auto"/>
              </w:divBdr>
            </w:div>
            <w:div w:id="976911653">
              <w:marLeft w:val="0"/>
              <w:marRight w:val="0"/>
              <w:marTop w:val="0"/>
              <w:marBottom w:val="0"/>
              <w:divBdr>
                <w:top w:val="none" w:sz="0" w:space="0" w:color="auto"/>
                <w:left w:val="none" w:sz="0" w:space="0" w:color="auto"/>
                <w:bottom w:val="none" w:sz="0" w:space="0" w:color="auto"/>
                <w:right w:val="none" w:sz="0" w:space="0" w:color="auto"/>
              </w:divBdr>
            </w:div>
            <w:div w:id="856843319">
              <w:marLeft w:val="0"/>
              <w:marRight w:val="0"/>
              <w:marTop w:val="0"/>
              <w:marBottom w:val="0"/>
              <w:divBdr>
                <w:top w:val="none" w:sz="0" w:space="0" w:color="auto"/>
                <w:left w:val="none" w:sz="0" w:space="0" w:color="auto"/>
                <w:bottom w:val="none" w:sz="0" w:space="0" w:color="auto"/>
                <w:right w:val="none" w:sz="0" w:space="0" w:color="auto"/>
              </w:divBdr>
            </w:div>
            <w:div w:id="1025444898">
              <w:marLeft w:val="0"/>
              <w:marRight w:val="0"/>
              <w:marTop w:val="0"/>
              <w:marBottom w:val="0"/>
              <w:divBdr>
                <w:top w:val="none" w:sz="0" w:space="0" w:color="auto"/>
                <w:left w:val="none" w:sz="0" w:space="0" w:color="auto"/>
                <w:bottom w:val="none" w:sz="0" w:space="0" w:color="auto"/>
                <w:right w:val="none" w:sz="0" w:space="0" w:color="auto"/>
              </w:divBdr>
            </w:div>
            <w:div w:id="1953198176">
              <w:marLeft w:val="0"/>
              <w:marRight w:val="0"/>
              <w:marTop w:val="0"/>
              <w:marBottom w:val="0"/>
              <w:divBdr>
                <w:top w:val="none" w:sz="0" w:space="0" w:color="auto"/>
                <w:left w:val="none" w:sz="0" w:space="0" w:color="auto"/>
                <w:bottom w:val="none" w:sz="0" w:space="0" w:color="auto"/>
                <w:right w:val="none" w:sz="0" w:space="0" w:color="auto"/>
              </w:divBdr>
            </w:div>
            <w:div w:id="991523795">
              <w:marLeft w:val="0"/>
              <w:marRight w:val="0"/>
              <w:marTop w:val="0"/>
              <w:marBottom w:val="0"/>
              <w:divBdr>
                <w:top w:val="none" w:sz="0" w:space="0" w:color="auto"/>
                <w:left w:val="none" w:sz="0" w:space="0" w:color="auto"/>
                <w:bottom w:val="none" w:sz="0" w:space="0" w:color="auto"/>
                <w:right w:val="none" w:sz="0" w:space="0" w:color="auto"/>
              </w:divBdr>
            </w:div>
            <w:div w:id="421221207">
              <w:marLeft w:val="0"/>
              <w:marRight w:val="0"/>
              <w:marTop w:val="0"/>
              <w:marBottom w:val="0"/>
              <w:divBdr>
                <w:top w:val="none" w:sz="0" w:space="0" w:color="auto"/>
                <w:left w:val="none" w:sz="0" w:space="0" w:color="auto"/>
                <w:bottom w:val="none" w:sz="0" w:space="0" w:color="auto"/>
                <w:right w:val="none" w:sz="0" w:space="0" w:color="auto"/>
              </w:divBdr>
            </w:div>
            <w:div w:id="1519807810">
              <w:marLeft w:val="0"/>
              <w:marRight w:val="0"/>
              <w:marTop w:val="0"/>
              <w:marBottom w:val="0"/>
              <w:divBdr>
                <w:top w:val="none" w:sz="0" w:space="0" w:color="auto"/>
                <w:left w:val="none" w:sz="0" w:space="0" w:color="auto"/>
                <w:bottom w:val="none" w:sz="0" w:space="0" w:color="auto"/>
                <w:right w:val="none" w:sz="0" w:space="0" w:color="auto"/>
              </w:divBdr>
            </w:div>
            <w:div w:id="909534366">
              <w:marLeft w:val="0"/>
              <w:marRight w:val="0"/>
              <w:marTop w:val="0"/>
              <w:marBottom w:val="0"/>
              <w:divBdr>
                <w:top w:val="none" w:sz="0" w:space="0" w:color="auto"/>
                <w:left w:val="none" w:sz="0" w:space="0" w:color="auto"/>
                <w:bottom w:val="none" w:sz="0" w:space="0" w:color="auto"/>
                <w:right w:val="none" w:sz="0" w:space="0" w:color="auto"/>
              </w:divBdr>
            </w:div>
            <w:div w:id="686102161">
              <w:marLeft w:val="0"/>
              <w:marRight w:val="0"/>
              <w:marTop w:val="0"/>
              <w:marBottom w:val="0"/>
              <w:divBdr>
                <w:top w:val="none" w:sz="0" w:space="0" w:color="auto"/>
                <w:left w:val="none" w:sz="0" w:space="0" w:color="auto"/>
                <w:bottom w:val="none" w:sz="0" w:space="0" w:color="auto"/>
                <w:right w:val="none" w:sz="0" w:space="0" w:color="auto"/>
              </w:divBdr>
            </w:div>
            <w:div w:id="1515652709">
              <w:marLeft w:val="0"/>
              <w:marRight w:val="0"/>
              <w:marTop w:val="0"/>
              <w:marBottom w:val="0"/>
              <w:divBdr>
                <w:top w:val="none" w:sz="0" w:space="0" w:color="auto"/>
                <w:left w:val="none" w:sz="0" w:space="0" w:color="auto"/>
                <w:bottom w:val="none" w:sz="0" w:space="0" w:color="auto"/>
                <w:right w:val="none" w:sz="0" w:space="0" w:color="auto"/>
              </w:divBdr>
            </w:div>
            <w:div w:id="1312061315">
              <w:marLeft w:val="0"/>
              <w:marRight w:val="0"/>
              <w:marTop w:val="0"/>
              <w:marBottom w:val="0"/>
              <w:divBdr>
                <w:top w:val="none" w:sz="0" w:space="0" w:color="auto"/>
                <w:left w:val="none" w:sz="0" w:space="0" w:color="auto"/>
                <w:bottom w:val="none" w:sz="0" w:space="0" w:color="auto"/>
                <w:right w:val="none" w:sz="0" w:space="0" w:color="auto"/>
              </w:divBdr>
            </w:div>
            <w:div w:id="203568700">
              <w:marLeft w:val="0"/>
              <w:marRight w:val="0"/>
              <w:marTop w:val="0"/>
              <w:marBottom w:val="0"/>
              <w:divBdr>
                <w:top w:val="none" w:sz="0" w:space="0" w:color="auto"/>
                <w:left w:val="none" w:sz="0" w:space="0" w:color="auto"/>
                <w:bottom w:val="none" w:sz="0" w:space="0" w:color="auto"/>
                <w:right w:val="none" w:sz="0" w:space="0" w:color="auto"/>
              </w:divBdr>
            </w:div>
            <w:div w:id="707411442">
              <w:marLeft w:val="0"/>
              <w:marRight w:val="0"/>
              <w:marTop w:val="0"/>
              <w:marBottom w:val="0"/>
              <w:divBdr>
                <w:top w:val="none" w:sz="0" w:space="0" w:color="auto"/>
                <w:left w:val="none" w:sz="0" w:space="0" w:color="auto"/>
                <w:bottom w:val="none" w:sz="0" w:space="0" w:color="auto"/>
                <w:right w:val="none" w:sz="0" w:space="0" w:color="auto"/>
              </w:divBdr>
            </w:div>
            <w:div w:id="179469069">
              <w:marLeft w:val="0"/>
              <w:marRight w:val="0"/>
              <w:marTop w:val="0"/>
              <w:marBottom w:val="0"/>
              <w:divBdr>
                <w:top w:val="none" w:sz="0" w:space="0" w:color="auto"/>
                <w:left w:val="none" w:sz="0" w:space="0" w:color="auto"/>
                <w:bottom w:val="none" w:sz="0" w:space="0" w:color="auto"/>
                <w:right w:val="none" w:sz="0" w:space="0" w:color="auto"/>
              </w:divBdr>
            </w:div>
            <w:div w:id="1172185121">
              <w:marLeft w:val="0"/>
              <w:marRight w:val="0"/>
              <w:marTop w:val="0"/>
              <w:marBottom w:val="0"/>
              <w:divBdr>
                <w:top w:val="none" w:sz="0" w:space="0" w:color="auto"/>
                <w:left w:val="none" w:sz="0" w:space="0" w:color="auto"/>
                <w:bottom w:val="none" w:sz="0" w:space="0" w:color="auto"/>
                <w:right w:val="none" w:sz="0" w:space="0" w:color="auto"/>
              </w:divBdr>
            </w:div>
            <w:div w:id="747505872">
              <w:marLeft w:val="0"/>
              <w:marRight w:val="0"/>
              <w:marTop w:val="0"/>
              <w:marBottom w:val="0"/>
              <w:divBdr>
                <w:top w:val="none" w:sz="0" w:space="0" w:color="auto"/>
                <w:left w:val="none" w:sz="0" w:space="0" w:color="auto"/>
                <w:bottom w:val="none" w:sz="0" w:space="0" w:color="auto"/>
                <w:right w:val="none" w:sz="0" w:space="0" w:color="auto"/>
              </w:divBdr>
            </w:div>
            <w:div w:id="694381111">
              <w:marLeft w:val="0"/>
              <w:marRight w:val="0"/>
              <w:marTop w:val="0"/>
              <w:marBottom w:val="0"/>
              <w:divBdr>
                <w:top w:val="none" w:sz="0" w:space="0" w:color="auto"/>
                <w:left w:val="none" w:sz="0" w:space="0" w:color="auto"/>
                <w:bottom w:val="none" w:sz="0" w:space="0" w:color="auto"/>
                <w:right w:val="none" w:sz="0" w:space="0" w:color="auto"/>
              </w:divBdr>
            </w:div>
            <w:div w:id="1501970567">
              <w:marLeft w:val="0"/>
              <w:marRight w:val="0"/>
              <w:marTop w:val="0"/>
              <w:marBottom w:val="0"/>
              <w:divBdr>
                <w:top w:val="none" w:sz="0" w:space="0" w:color="auto"/>
                <w:left w:val="none" w:sz="0" w:space="0" w:color="auto"/>
                <w:bottom w:val="none" w:sz="0" w:space="0" w:color="auto"/>
                <w:right w:val="none" w:sz="0" w:space="0" w:color="auto"/>
              </w:divBdr>
            </w:div>
            <w:div w:id="230233358">
              <w:marLeft w:val="0"/>
              <w:marRight w:val="0"/>
              <w:marTop w:val="0"/>
              <w:marBottom w:val="0"/>
              <w:divBdr>
                <w:top w:val="none" w:sz="0" w:space="0" w:color="auto"/>
                <w:left w:val="none" w:sz="0" w:space="0" w:color="auto"/>
                <w:bottom w:val="none" w:sz="0" w:space="0" w:color="auto"/>
                <w:right w:val="none" w:sz="0" w:space="0" w:color="auto"/>
              </w:divBdr>
            </w:div>
            <w:div w:id="1071196321">
              <w:marLeft w:val="0"/>
              <w:marRight w:val="0"/>
              <w:marTop w:val="0"/>
              <w:marBottom w:val="0"/>
              <w:divBdr>
                <w:top w:val="none" w:sz="0" w:space="0" w:color="auto"/>
                <w:left w:val="none" w:sz="0" w:space="0" w:color="auto"/>
                <w:bottom w:val="none" w:sz="0" w:space="0" w:color="auto"/>
                <w:right w:val="none" w:sz="0" w:space="0" w:color="auto"/>
              </w:divBdr>
            </w:div>
            <w:div w:id="949124323">
              <w:marLeft w:val="0"/>
              <w:marRight w:val="0"/>
              <w:marTop w:val="0"/>
              <w:marBottom w:val="0"/>
              <w:divBdr>
                <w:top w:val="none" w:sz="0" w:space="0" w:color="auto"/>
                <w:left w:val="none" w:sz="0" w:space="0" w:color="auto"/>
                <w:bottom w:val="none" w:sz="0" w:space="0" w:color="auto"/>
                <w:right w:val="none" w:sz="0" w:space="0" w:color="auto"/>
              </w:divBdr>
            </w:div>
            <w:div w:id="889149408">
              <w:marLeft w:val="0"/>
              <w:marRight w:val="0"/>
              <w:marTop w:val="0"/>
              <w:marBottom w:val="0"/>
              <w:divBdr>
                <w:top w:val="none" w:sz="0" w:space="0" w:color="auto"/>
                <w:left w:val="none" w:sz="0" w:space="0" w:color="auto"/>
                <w:bottom w:val="none" w:sz="0" w:space="0" w:color="auto"/>
                <w:right w:val="none" w:sz="0" w:space="0" w:color="auto"/>
              </w:divBdr>
            </w:div>
            <w:div w:id="1011488998">
              <w:marLeft w:val="0"/>
              <w:marRight w:val="0"/>
              <w:marTop w:val="0"/>
              <w:marBottom w:val="0"/>
              <w:divBdr>
                <w:top w:val="none" w:sz="0" w:space="0" w:color="auto"/>
                <w:left w:val="none" w:sz="0" w:space="0" w:color="auto"/>
                <w:bottom w:val="none" w:sz="0" w:space="0" w:color="auto"/>
                <w:right w:val="none" w:sz="0" w:space="0" w:color="auto"/>
              </w:divBdr>
            </w:div>
            <w:div w:id="825240362">
              <w:marLeft w:val="0"/>
              <w:marRight w:val="0"/>
              <w:marTop w:val="0"/>
              <w:marBottom w:val="0"/>
              <w:divBdr>
                <w:top w:val="none" w:sz="0" w:space="0" w:color="auto"/>
                <w:left w:val="none" w:sz="0" w:space="0" w:color="auto"/>
                <w:bottom w:val="none" w:sz="0" w:space="0" w:color="auto"/>
                <w:right w:val="none" w:sz="0" w:space="0" w:color="auto"/>
              </w:divBdr>
            </w:div>
            <w:div w:id="2071809877">
              <w:marLeft w:val="0"/>
              <w:marRight w:val="0"/>
              <w:marTop w:val="0"/>
              <w:marBottom w:val="0"/>
              <w:divBdr>
                <w:top w:val="none" w:sz="0" w:space="0" w:color="auto"/>
                <w:left w:val="none" w:sz="0" w:space="0" w:color="auto"/>
                <w:bottom w:val="none" w:sz="0" w:space="0" w:color="auto"/>
                <w:right w:val="none" w:sz="0" w:space="0" w:color="auto"/>
              </w:divBdr>
            </w:div>
            <w:div w:id="226191158">
              <w:marLeft w:val="0"/>
              <w:marRight w:val="0"/>
              <w:marTop w:val="0"/>
              <w:marBottom w:val="0"/>
              <w:divBdr>
                <w:top w:val="none" w:sz="0" w:space="0" w:color="auto"/>
                <w:left w:val="none" w:sz="0" w:space="0" w:color="auto"/>
                <w:bottom w:val="none" w:sz="0" w:space="0" w:color="auto"/>
                <w:right w:val="none" w:sz="0" w:space="0" w:color="auto"/>
              </w:divBdr>
            </w:div>
            <w:div w:id="592205776">
              <w:marLeft w:val="0"/>
              <w:marRight w:val="0"/>
              <w:marTop w:val="0"/>
              <w:marBottom w:val="0"/>
              <w:divBdr>
                <w:top w:val="none" w:sz="0" w:space="0" w:color="auto"/>
                <w:left w:val="none" w:sz="0" w:space="0" w:color="auto"/>
                <w:bottom w:val="none" w:sz="0" w:space="0" w:color="auto"/>
                <w:right w:val="none" w:sz="0" w:space="0" w:color="auto"/>
              </w:divBdr>
            </w:div>
            <w:div w:id="1584292742">
              <w:marLeft w:val="0"/>
              <w:marRight w:val="0"/>
              <w:marTop w:val="0"/>
              <w:marBottom w:val="0"/>
              <w:divBdr>
                <w:top w:val="none" w:sz="0" w:space="0" w:color="auto"/>
                <w:left w:val="none" w:sz="0" w:space="0" w:color="auto"/>
                <w:bottom w:val="none" w:sz="0" w:space="0" w:color="auto"/>
                <w:right w:val="none" w:sz="0" w:space="0" w:color="auto"/>
              </w:divBdr>
            </w:div>
            <w:div w:id="853345306">
              <w:marLeft w:val="0"/>
              <w:marRight w:val="0"/>
              <w:marTop w:val="0"/>
              <w:marBottom w:val="0"/>
              <w:divBdr>
                <w:top w:val="none" w:sz="0" w:space="0" w:color="auto"/>
                <w:left w:val="none" w:sz="0" w:space="0" w:color="auto"/>
                <w:bottom w:val="none" w:sz="0" w:space="0" w:color="auto"/>
                <w:right w:val="none" w:sz="0" w:space="0" w:color="auto"/>
              </w:divBdr>
            </w:div>
            <w:div w:id="1759598749">
              <w:marLeft w:val="0"/>
              <w:marRight w:val="0"/>
              <w:marTop w:val="0"/>
              <w:marBottom w:val="0"/>
              <w:divBdr>
                <w:top w:val="none" w:sz="0" w:space="0" w:color="auto"/>
                <w:left w:val="none" w:sz="0" w:space="0" w:color="auto"/>
                <w:bottom w:val="none" w:sz="0" w:space="0" w:color="auto"/>
                <w:right w:val="none" w:sz="0" w:space="0" w:color="auto"/>
              </w:divBdr>
            </w:div>
            <w:div w:id="560795002">
              <w:marLeft w:val="0"/>
              <w:marRight w:val="0"/>
              <w:marTop w:val="0"/>
              <w:marBottom w:val="0"/>
              <w:divBdr>
                <w:top w:val="none" w:sz="0" w:space="0" w:color="auto"/>
                <w:left w:val="none" w:sz="0" w:space="0" w:color="auto"/>
                <w:bottom w:val="none" w:sz="0" w:space="0" w:color="auto"/>
                <w:right w:val="none" w:sz="0" w:space="0" w:color="auto"/>
              </w:divBdr>
            </w:div>
            <w:div w:id="498930717">
              <w:marLeft w:val="0"/>
              <w:marRight w:val="0"/>
              <w:marTop w:val="0"/>
              <w:marBottom w:val="0"/>
              <w:divBdr>
                <w:top w:val="none" w:sz="0" w:space="0" w:color="auto"/>
                <w:left w:val="none" w:sz="0" w:space="0" w:color="auto"/>
                <w:bottom w:val="none" w:sz="0" w:space="0" w:color="auto"/>
                <w:right w:val="none" w:sz="0" w:space="0" w:color="auto"/>
              </w:divBdr>
            </w:div>
            <w:div w:id="895043174">
              <w:marLeft w:val="0"/>
              <w:marRight w:val="0"/>
              <w:marTop w:val="0"/>
              <w:marBottom w:val="0"/>
              <w:divBdr>
                <w:top w:val="none" w:sz="0" w:space="0" w:color="auto"/>
                <w:left w:val="none" w:sz="0" w:space="0" w:color="auto"/>
                <w:bottom w:val="none" w:sz="0" w:space="0" w:color="auto"/>
                <w:right w:val="none" w:sz="0" w:space="0" w:color="auto"/>
              </w:divBdr>
            </w:div>
            <w:div w:id="1511067174">
              <w:marLeft w:val="0"/>
              <w:marRight w:val="0"/>
              <w:marTop w:val="0"/>
              <w:marBottom w:val="0"/>
              <w:divBdr>
                <w:top w:val="none" w:sz="0" w:space="0" w:color="auto"/>
                <w:left w:val="none" w:sz="0" w:space="0" w:color="auto"/>
                <w:bottom w:val="none" w:sz="0" w:space="0" w:color="auto"/>
                <w:right w:val="none" w:sz="0" w:space="0" w:color="auto"/>
              </w:divBdr>
            </w:div>
            <w:div w:id="1596354875">
              <w:marLeft w:val="0"/>
              <w:marRight w:val="0"/>
              <w:marTop w:val="0"/>
              <w:marBottom w:val="0"/>
              <w:divBdr>
                <w:top w:val="none" w:sz="0" w:space="0" w:color="auto"/>
                <w:left w:val="none" w:sz="0" w:space="0" w:color="auto"/>
                <w:bottom w:val="none" w:sz="0" w:space="0" w:color="auto"/>
                <w:right w:val="none" w:sz="0" w:space="0" w:color="auto"/>
              </w:divBdr>
            </w:div>
            <w:div w:id="43407103">
              <w:marLeft w:val="0"/>
              <w:marRight w:val="0"/>
              <w:marTop w:val="0"/>
              <w:marBottom w:val="0"/>
              <w:divBdr>
                <w:top w:val="none" w:sz="0" w:space="0" w:color="auto"/>
                <w:left w:val="none" w:sz="0" w:space="0" w:color="auto"/>
                <w:bottom w:val="none" w:sz="0" w:space="0" w:color="auto"/>
                <w:right w:val="none" w:sz="0" w:space="0" w:color="auto"/>
              </w:divBdr>
            </w:div>
            <w:div w:id="641273009">
              <w:marLeft w:val="0"/>
              <w:marRight w:val="0"/>
              <w:marTop w:val="0"/>
              <w:marBottom w:val="0"/>
              <w:divBdr>
                <w:top w:val="none" w:sz="0" w:space="0" w:color="auto"/>
                <w:left w:val="none" w:sz="0" w:space="0" w:color="auto"/>
                <w:bottom w:val="none" w:sz="0" w:space="0" w:color="auto"/>
                <w:right w:val="none" w:sz="0" w:space="0" w:color="auto"/>
              </w:divBdr>
            </w:div>
            <w:div w:id="1581064947">
              <w:marLeft w:val="0"/>
              <w:marRight w:val="0"/>
              <w:marTop w:val="0"/>
              <w:marBottom w:val="0"/>
              <w:divBdr>
                <w:top w:val="none" w:sz="0" w:space="0" w:color="auto"/>
                <w:left w:val="none" w:sz="0" w:space="0" w:color="auto"/>
                <w:bottom w:val="none" w:sz="0" w:space="0" w:color="auto"/>
                <w:right w:val="none" w:sz="0" w:space="0" w:color="auto"/>
              </w:divBdr>
            </w:div>
            <w:div w:id="1688021904">
              <w:marLeft w:val="0"/>
              <w:marRight w:val="0"/>
              <w:marTop w:val="0"/>
              <w:marBottom w:val="0"/>
              <w:divBdr>
                <w:top w:val="none" w:sz="0" w:space="0" w:color="auto"/>
                <w:left w:val="none" w:sz="0" w:space="0" w:color="auto"/>
                <w:bottom w:val="none" w:sz="0" w:space="0" w:color="auto"/>
                <w:right w:val="none" w:sz="0" w:space="0" w:color="auto"/>
              </w:divBdr>
            </w:div>
            <w:div w:id="951281195">
              <w:marLeft w:val="0"/>
              <w:marRight w:val="0"/>
              <w:marTop w:val="0"/>
              <w:marBottom w:val="0"/>
              <w:divBdr>
                <w:top w:val="none" w:sz="0" w:space="0" w:color="auto"/>
                <w:left w:val="none" w:sz="0" w:space="0" w:color="auto"/>
                <w:bottom w:val="none" w:sz="0" w:space="0" w:color="auto"/>
                <w:right w:val="none" w:sz="0" w:space="0" w:color="auto"/>
              </w:divBdr>
            </w:div>
            <w:div w:id="955257718">
              <w:marLeft w:val="0"/>
              <w:marRight w:val="0"/>
              <w:marTop w:val="0"/>
              <w:marBottom w:val="0"/>
              <w:divBdr>
                <w:top w:val="none" w:sz="0" w:space="0" w:color="auto"/>
                <w:left w:val="none" w:sz="0" w:space="0" w:color="auto"/>
                <w:bottom w:val="none" w:sz="0" w:space="0" w:color="auto"/>
                <w:right w:val="none" w:sz="0" w:space="0" w:color="auto"/>
              </w:divBdr>
            </w:div>
            <w:div w:id="657542574">
              <w:marLeft w:val="0"/>
              <w:marRight w:val="0"/>
              <w:marTop w:val="0"/>
              <w:marBottom w:val="0"/>
              <w:divBdr>
                <w:top w:val="none" w:sz="0" w:space="0" w:color="auto"/>
                <w:left w:val="none" w:sz="0" w:space="0" w:color="auto"/>
                <w:bottom w:val="none" w:sz="0" w:space="0" w:color="auto"/>
                <w:right w:val="none" w:sz="0" w:space="0" w:color="auto"/>
              </w:divBdr>
            </w:div>
            <w:div w:id="619652726">
              <w:marLeft w:val="0"/>
              <w:marRight w:val="0"/>
              <w:marTop w:val="0"/>
              <w:marBottom w:val="0"/>
              <w:divBdr>
                <w:top w:val="none" w:sz="0" w:space="0" w:color="auto"/>
                <w:left w:val="none" w:sz="0" w:space="0" w:color="auto"/>
                <w:bottom w:val="none" w:sz="0" w:space="0" w:color="auto"/>
                <w:right w:val="none" w:sz="0" w:space="0" w:color="auto"/>
              </w:divBdr>
            </w:div>
            <w:div w:id="446386274">
              <w:marLeft w:val="0"/>
              <w:marRight w:val="0"/>
              <w:marTop w:val="0"/>
              <w:marBottom w:val="0"/>
              <w:divBdr>
                <w:top w:val="none" w:sz="0" w:space="0" w:color="auto"/>
                <w:left w:val="none" w:sz="0" w:space="0" w:color="auto"/>
                <w:bottom w:val="none" w:sz="0" w:space="0" w:color="auto"/>
                <w:right w:val="none" w:sz="0" w:space="0" w:color="auto"/>
              </w:divBdr>
            </w:div>
            <w:div w:id="1502893787">
              <w:marLeft w:val="0"/>
              <w:marRight w:val="0"/>
              <w:marTop w:val="0"/>
              <w:marBottom w:val="0"/>
              <w:divBdr>
                <w:top w:val="none" w:sz="0" w:space="0" w:color="auto"/>
                <w:left w:val="none" w:sz="0" w:space="0" w:color="auto"/>
                <w:bottom w:val="none" w:sz="0" w:space="0" w:color="auto"/>
                <w:right w:val="none" w:sz="0" w:space="0" w:color="auto"/>
              </w:divBdr>
            </w:div>
            <w:div w:id="518814901">
              <w:marLeft w:val="0"/>
              <w:marRight w:val="0"/>
              <w:marTop w:val="0"/>
              <w:marBottom w:val="0"/>
              <w:divBdr>
                <w:top w:val="none" w:sz="0" w:space="0" w:color="auto"/>
                <w:left w:val="none" w:sz="0" w:space="0" w:color="auto"/>
                <w:bottom w:val="none" w:sz="0" w:space="0" w:color="auto"/>
                <w:right w:val="none" w:sz="0" w:space="0" w:color="auto"/>
              </w:divBdr>
            </w:div>
            <w:div w:id="1313102942">
              <w:marLeft w:val="0"/>
              <w:marRight w:val="0"/>
              <w:marTop w:val="0"/>
              <w:marBottom w:val="0"/>
              <w:divBdr>
                <w:top w:val="none" w:sz="0" w:space="0" w:color="auto"/>
                <w:left w:val="none" w:sz="0" w:space="0" w:color="auto"/>
                <w:bottom w:val="none" w:sz="0" w:space="0" w:color="auto"/>
                <w:right w:val="none" w:sz="0" w:space="0" w:color="auto"/>
              </w:divBdr>
            </w:div>
            <w:div w:id="377315861">
              <w:marLeft w:val="0"/>
              <w:marRight w:val="0"/>
              <w:marTop w:val="0"/>
              <w:marBottom w:val="0"/>
              <w:divBdr>
                <w:top w:val="none" w:sz="0" w:space="0" w:color="auto"/>
                <w:left w:val="none" w:sz="0" w:space="0" w:color="auto"/>
                <w:bottom w:val="none" w:sz="0" w:space="0" w:color="auto"/>
                <w:right w:val="none" w:sz="0" w:space="0" w:color="auto"/>
              </w:divBdr>
            </w:div>
            <w:div w:id="1447309496">
              <w:marLeft w:val="0"/>
              <w:marRight w:val="0"/>
              <w:marTop w:val="0"/>
              <w:marBottom w:val="0"/>
              <w:divBdr>
                <w:top w:val="none" w:sz="0" w:space="0" w:color="auto"/>
                <w:left w:val="none" w:sz="0" w:space="0" w:color="auto"/>
                <w:bottom w:val="none" w:sz="0" w:space="0" w:color="auto"/>
                <w:right w:val="none" w:sz="0" w:space="0" w:color="auto"/>
              </w:divBdr>
            </w:div>
            <w:div w:id="250243017">
              <w:marLeft w:val="0"/>
              <w:marRight w:val="0"/>
              <w:marTop w:val="0"/>
              <w:marBottom w:val="0"/>
              <w:divBdr>
                <w:top w:val="none" w:sz="0" w:space="0" w:color="auto"/>
                <w:left w:val="none" w:sz="0" w:space="0" w:color="auto"/>
                <w:bottom w:val="none" w:sz="0" w:space="0" w:color="auto"/>
                <w:right w:val="none" w:sz="0" w:space="0" w:color="auto"/>
              </w:divBdr>
            </w:div>
            <w:div w:id="771587226">
              <w:marLeft w:val="0"/>
              <w:marRight w:val="0"/>
              <w:marTop w:val="0"/>
              <w:marBottom w:val="0"/>
              <w:divBdr>
                <w:top w:val="none" w:sz="0" w:space="0" w:color="auto"/>
                <w:left w:val="none" w:sz="0" w:space="0" w:color="auto"/>
                <w:bottom w:val="none" w:sz="0" w:space="0" w:color="auto"/>
                <w:right w:val="none" w:sz="0" w:space="0" w:color="auto"/>
              </w:divBdr>
            </w:div>
            <w:div w:id="1415778891">
              <w:marLeft w:val="0"/>
              <w:marRight w:val="0"/>
              <w:marTop w:val="0"/>
              <w:marBottom w:val="0"/>
              <w:divBdr>
                <w:top w:val="none" w:sz="0" w:space="0" w:color="auto"/>
                <w:left w:val="none" w:sz="0" w:space="0" w:color="auto"/>
                <w:bottom w:val="none" w:sz="0" w:space="0" w:color="auto"/>
                <w:right w:val="none" w:sz="0" w:space="0" w:color="auto"/>
              </w:divBdr>
            </w:div>
            <w:div w:id="1618021158">
              <w:marLeft w:val="0"/>
              <w:marRight w:val="0"/>
              <w:marTop w:val="0"/>
              <w:marBottom w:val="0"/>
              <w:divBdr>
                <w:top w:val="none" w:sz="0" w:space="0" w:color="auto"/>
                <w:left w:val="none" w:sz="0" w:space="0" w:color="auto"/>
                <w:bottom w:val="none" w:sz="0" w:space="0" w:color="auto"/>
                <w:right w:val="none" w:sz="0" w:space="0" w:color="auto"/>
              </w:divBdr>
            </w:div>
            <w:div w:id="692726278">
              <w:marLeft w:val="0"/>
              <w:marRight w:val="0"/>
              <w:marTop w:val="0"/>
              <w:marBottom w:val="0"/>
              <w:divBdr>
                <w:top w:val="none" w:sz="0" w:space="0" w:color="auto"/>
                <w:left w:val="none" w:sz="0" w:space="0" w:color="auto"/>
                <w:bottom w:val="none" w:sz="0" w:space="0" w:color="auto"/>
                <w:right w:val="none" w:sz="0" w:space="0" w:color="auto"/>
              </w:divBdr>
            </w:div>
            <w:div w:id="1103184014">
              <w:marLeft w:val="0"/>
              <w:marRight w:val="0"/>
              <w:marTop w:val="0"/>
              <w:marBottom w:val="0"/>
              <w:divBdr>
                <w:top w:val="none" w:sz="0" w:space="0" w:color="auto"/>
                <w:left w:val="none" w:sz="0" w:space="0" w:color="auto"/>
                <w:bottom w:val="none" w:sz="0" w:space="0" w:color="auto"/>
                <w:right w:val="none" w:sz="0" w:space="0" w:color="auto"/>
              </w:divBdr>
            </w:div>
            <w:div w:id="829952052">
              <w:marLeft w:val="0"/>
              <w:marRight w:val="0"/>
              <w:marTop w:val="0"/>
              <w:marBottom w:val="0"/>
              <w:divBdr>
                <w:top w:val="none" w:sz="0" w:space="0" w:color="auto"/>
                <w:left w:val="none" w:sz="0" w:space="0" w:color="auto"/>
                <w:bottom w:val="none" w:sz="0" w:space="0" w:color="auto"/>
                <w:right w:val="none" w:sz="0" w:space="0" w:color="auto"/>
              </w:divBdr>
            </w:div>
            <w:div w:id="505289973">
              <w:marLeft w:val="0"/>
              <w:marRight w:val="0"/>
              <w:marTop w:val="0"/>
              <w:marBottom w:val="0"/>
              <w:divBdr>
                <w:top w:val="none" w:sz="0" w:space="0" w:color="auto"/>
                <w:left w:val="none" w:sz="0" w:space="0" w:color="auto"/>
                <w:bottom w:val="none" w:sz="0" w:space="0" w:color="auto"/>
                <w:right w:val="none" w:sz="0" w:space="0" w:color="auto"/>
              </w:divBdr>
            </w:div>
            <w:div w:id="1650355319">
              <w:marLeft w:val="0"/>
              <w:marRight w:val="0"/>
              <w:marTop w:val="0"/>
              <w:marBottom w:val="0"/>
              <w:divBdr>
                <w:top w:val="none" w:sz="0" w:space="0" w:color="auto"/>
                <w:left w:val="none" w:sz="0" w:space="0" w:color="auto"/>
                <w:bottom w:val="none" w:sz="0" w:space="0" w:color="auto"/>
                <w:right w:val="none" w:sz="0" w:space="0" w:color="auto"/>
              </w:divBdr>
            </w:div>
            <w:div w:id="1287279388">
              <w:marLeft w:val="0"/>
              <w:marRight w:val="0"/>
              <w:marTop w:val="0"/>
              <w:marBottom w:val="0"/>
              <w:divBdr>
                <w:top w:val="none" w:sz="0" w:space="0" w:color="auto"/>
                <w:left w:val="none" w:sz="0" w:space="0" w:color="auto"/>
                <w:bottom w:val="none" w:sz="0" w:space="0" w:color="auto"/>
                <w:right w:val="none" w:sz="0" w:space="0" w:color="auto"/>
              </w:divBdr>
            </w:div>
            <w:div w:id="59790628">
              <w:marLeft w:val="0"/>
              <w:marRight w:val="0"/>
              <w:marTop w:val="0"/>
              <w:marBottom w:val="0"/>
              <w:divBdr>
                <w:top w:val="none" w:sz="0" w:space="0" w:color="auto"/>
                <w:left w:val="none" w:sz="0" w:space="0" w:color="auto"/>
                <w:bottom w:val="none" w:sz="0" w:space="0" w:color="auto"/>
                <w:right w:val="none" w:sz="0" w:space="0" w:color="auto"/>
              </w:divBdr>
            </w:div>
            <w:div w:id="1687054154">
              <w:marLeft w:val="0"/>
              <w:marRight w:val="0"/>
              <w:marTop w:val="0"/>
              <w:marBottom w:val="0"/>
              <w:divBdr>
                <w:top w:val="none" w:sz="0" w:space="0" w:color="auto"/>
                <w:left w:val="none" w:sz="0" w:space="0" w:color="auto"/>
                <w:bottom w:val="none" w:sz="0" w:space="0" w:color="auto"/>
                <w:right w:val="none" w:sz="0" w:space="0" w:color="auto"/>
              </w:divBdr>
            </w:div>
            <w:div w:id="872159135">
              <w:marLeft w:val="0"/>
              <w:marRight w:val="0"/>
              <w:marTop w:val="0"/>
              <w:marBottom w:val="0"/>
              <w:divBdr>
                <w:top w:val="none" w:sz="0" w:space="0" w:color="auto"/>
                <w:left w:val="none" w:sz="0" w:space="0" w:color="auto"/>
                <w:bottom w:val="none" w:sz="0" w:space="0" w:color="auto"/>
                <w:right w:val="none" w:sz="0" w:space="0" w:color="auto"/>
              </w:divBdr>
            </w:div>
            <w:div w:id="1166827229">
              <w:marLeft w:val="0"/>
              <w:marRight w:val="0"/>
              <w:marTop w:val="0"/>
              <w:marBottom w:val="0"/>
              <w:divBdr>
                <w:top w:val="none" w:sz="0" w:space="0" w:color="auto"/>
                <w:left w:val="none" w:sz="0" w:space="0" w:color="auto"/>
                <w:bottom w:val="none" w:sz="0" w:space="0" w:color="auto"/>
                <w:right w:val="none" w:sz="0" w:space="0" w:color="auto"/>
              </w:divBdr>
            </w:div>
            <w:div w:id="1765033200">
              <w:marLeft w:val="0"/>
              <w:marRight w:val="0"/>
              <w:marTop w:val="0"/>
              <w:marBottom w:val="0"/>
              <w:divBdr>
                <w:top w:val="none" w:sz="0" w:space="0" w:color="auto"/>
                <w:left w:val="none" w:sz="0" w:space="0" w:color="auto"/>
                <w:bottom w:val="none" w:sz="0" w:space="0" w:color="auto"/>
                <w:right w:val="none" w:sz="0" w:space="0" w:color="auto"/>
              </w:divBdr>
            </w:div>
            <w:div w:id="1348487564">
              <w:marLeft w:val="0"/>
              <w:marRight w:val="0"/>
              <w:marTop w:val="0"/>
              <w:marBottom w:val="0"/>
              <w:divBdr>
                <w:top w:val="none" w:sz="0" w:space="0" w:color="auto"/>
                <w:left w:val="none" w:sz="0" w:space="0" w:color="auto"/>
                <w:bottom w:val="none" w:sz="0" w:space="0" w:color="auto"/>
                <w:right w:val="none" w:sz="0" w:space="0" w:color="auto"/>
              </w:divBdr>
            </w:div>
            <w:div w:id="353388693">
              <w:marLeft w:val="0"/>
              <w:marRight w:val="0"/>
              <w:marTop w:val="0"/>
              <w:marBottom w:val="0"/>
              <w:divBdr>
                <w:top w:val="none" w:sz="0" w:space="0" w:color="auto"/>
                <w:left w:val="none" w:sz="0" w:space="0" w:color="auto"/>
                <w:bottom w:val="none" w:sz="0" w:space="0" w:color="auto"/>
                <w:right w:val="none" w:sz="0" w:space="0" w:color="auto"/>
              </w:divBdr>
            </w:div>
            <w:div w:id="588928175">
              <w:marLeft w:val="0"/>
              <w:marRight w:val="0"/>
              <w:marTop w:val="0"/>
              <w:marBottom w:val="0"/>
              <w:divBdr>
                <w:top w:val="none" w:sz="0" w:space="0" w:color="auto"/>
                <w:left w:val="none" w:sz="0" w:space="0" w:color="auto"/>
                <w:bottom w:val="none" w:sz="0" w:space="0" w:color="auto"/>
                <w:right w:val="none" w:sz="0" w:space="0" w:color="auto"/>
              </w:divBdr>
            </w:div>
            <w:div w:id="1446273211">
              <w:marLeft w:val="0"/>
              <w:marRight w:val="0"/>
              <w:marTop w:val="0"/>
              <w:marBottom w:val="0"/>
              <w:divBdr>
                <w:top w:val="none" w:sz="0" w:space="0" w:color="auto"/>
                <w:left w:val="none" w:sz="0" w:space="0" w:color="auto"/>
                <w:bottom w:val="none" w:sz="0" w:space="0" w:color="auto"/>
                <w:right w:val="none" w:sz="0" w:space="0" w:color="auto"/>
              </w:divBdr>
            </w:div>
            <w:div w:id="93717002">
              <w:marLeft w:val="0"/>
              <w:marRight w:val="0"/>
              <w:marTop w:val="0"/>
              <w:marBottom w:val="0"/>
              <w:divBdr>
                <w:top w:val="none" w:sz="0" w:space="0" w:color="auto"/>
                <w:left w:val="none" w:sz="0" w:space="0" w:color="auto"/>
                <w:bottom w:val="none" w:sz="0" w:space="0" w:color="auto"/>
                <w:right w:val="none" w:sz="0" w:space="0" w:color="auto"/>
              </w:divBdr>
            </w:div>
            <w:div w:id="795414756">
              <w:marLeft w:val="0"/>
              <w:marRight w:val="0"/>
              <w:marTop w:val="0"/>
              <w:marBottom w:val="0"/>
              <w:divBdr>
                <w:top w:val="none" w:sz="0" w:space="0" w:color="auto"/>
                <w:left w:val="none" w:sz="0" w:space="0" w:color="auto"/>
                <w:bottom w:val="none" w:sz="0" w:space="0" w:color="auto"/>
                <w:right w:val="none" w:sz="0" w:space="0" w:color="auto"/>
              </w:divBdr>
            </w:div>
            <w:div w:id="331183337">
              <w:marLeft w:val="0"/>
              <w:marRight w:val="0"/>
              <w:marTop w:val="0"/>
              <w:marBottom w:val="0"/>
              <w:divBdr>
                <w:top w:val="none" w:sz="0" w:space="0" w:color="auto"/>
                <w:left w:val="none" w:sz="0" w:space="0" w:color="auto"/>
                <w:bottom w:val="none" w:sz="0" w:space="0" w:color="auto"/>
                <w:right w:val="none" w:sz="0" w:space="0" w:color="auto"/>
              </w:divBdr>
            </w:div>
            <w:div w:id="705717032">
              <w:marLeft w:val="0"/>
              <w:marRight w:val="0"/>
              <w:marTop w:val="0"/>
              <w:marBottom w:val="0"/>
              <w:divBdr>
                <w:top w:val="none" w:sz="0" w:space="0" w:color="auto"/>
                <w:left w:val="none" w:sz="0" w:space="0" w:color="auto"/>
                <w:bottom w:val="none" w:sz="0" w:space="0" w:color="auto"/>
                <w:right w:val="none" w:sz="0" w:space="0" w:color="auto"/>
              </w:divBdr>
            </w:div>
            <w:div w:id="707221527">
              <w:marLeft w:val="0"/>
              <w:marRight w:val="0"/>
              <w:marTop w:val="0"/>
              <w:marBottom w:val="0"/>
              <w:divBdr>
                <w:top w:val="none" w:sz="0" w:space="0" w:color="auto"/>
                <w:left w:val="none" w:sz="0" w:space="0" w:color="auto"/>
                <w:bottom w:val="none" w:sz="0" w:space="0" w:color="auto"/>
                <w:right w:val="none" w:sz="0" w:space="0" w:color="auto"/>
              </w:divBdr>
            </w:div>
            <w:div w:id="446970721">
              <w:marLeft w:val="0"/>
              <w:marRight w:val="0"/>
              <w:marTop w:val="0"/>
              <w:marBottom w:val="0"/>
              <w:divBdr>
                <w:top w:val="none" w:sz="0" w:space="0" w:color="auto"/>
                <w:left w:val="none" w:sz="0" w:space="0" w:color="auto"/>
                <w:bottom w:val="none" w:sz="0" w:space="0" w:color="auto"/>
                <w:right w:val="none" w:sz="0" w:space="0" w:color="auto"/>
              </w:divBdr>
            </w:div>
            <w:div w:id="17200139">
              <w:marLeft w:val="0"/>
              <w:marRight w:val="0"/>
              <w:marTop w:val="0"/>
              <w:marBottom w:val="0"/>
              <w:divBdr>
                <w:top w:val="none" w:sz="0" w:space="0" w:color="auto"/>
                <w:left w:val="none" w:sz="0" w:space="0" w:color="auto"/>
                <w:bottom w:val="none" w:sz="0" w:space="0" w:color="auto"/>
                <w:right w:val="none" w:sz="0" w:space="0" w:color="auto"/>
              </w:divBdr>
            </w:div>
            <w:div w:id="37247414">
              <w:marLeft w:val="0"/>
              <w:marRight w:val="0"/>
              <w:marTop w:val="0"/>
              <w:marBottom w:val="0"/>
              <w:divBdr>
                <w:top w:val="none" w:sz="0" w:space="0" w:color="auto"/>
                <w:left w:val="none" w:sz="0" w:space="0" w:color="auto"/>
                <w:bottom w:val="none" w:sz="0" w:space="0" w:color="auto"/>
                <w:right w:val="none" w:sz="0" w:space="0" w:color="auto"/>
              </w:divBdr>
            </w:div>
            <w:div w:id="12922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79961">
      <w:bodyDiv w:val="1"/>
      <w:marLeft w:val="0"/>
      <w:marRight w:val="0"/>
      <w:marTop w:val="0"/>
      <w:marBottom w:val="0"/>
      <w:divBdr>
        <w:top w:val="none" w:sz="0" w:space="0" w:color="auto"/>
        <w:left w:val="none" w:sz="0" w:space="0" w:color="auto"/>
        <w:bottom w:val="none" w:sz="0" w:space="0" w:color="auto"/>
        <w:right w:val="none" w:sz="0" w:space="0" w:color="auto"/>
      </w:divBdr>
      <w:divsChild>
        <w:div w:id="144008864">
          <w:marLeft w:val="0"/>
          <w:marRight w:val="0"/>
          <w:marTop w:val="0"/>
          <w:marBottom w:val="0"/>
          <w:divBdr>
            <w:top w:val="none" w:sz="0" w:space="0" w:color="auto"/>
            <w:left w:val="none" w:sz="0" w:space="0" w:color="auto"/>
            <w:bottom w:val="none" w:sz="0" w:space="0" w:color="auto"/>
            <w:right w:val="none" w:sz="0" w:space="0" w:color="auto"/>
          </w:divBdr>
          <w:divsChild>
            <w:div w:id="94326325">
              <w:marLeft w:val="0"/>
              <w:marRight w:val="0"/>
              <w:marTop w:val="0"/>
              <w:marBottom w:val="0"/>
              <w:divBdr>
                <w:top w:val="none" w:sz="0" w:space="0" w:color="auto"/>
                <w:left w:val="none" w:sz="0" w:space="0" w:color="auto"/>
                <w:bottom w:val="none" w:sz="0" w:space="0" w:color="auto"/>
                <w:right w:val="none" w:sz="0" w:space="0" w:color="auto"/>
              </w:divBdr>
            </w:div>
            <w:div w:id="1867408043">
              <w:marLeft w:val="0"/>
              <w:marRight w:val="0"/>
              <w:marTop w:val="0"/>
              <w:marBottom w:val="0"/>
              <w:divBdr>
                <w:top w:val="none" w:sz="0" w:space="0" w:color="auto"/>
                <w:left w:val="none" w:sz="0" w:space="0" w:color="auto"/>
                <w:bottom w:val="none" w:sz="0" w:space="0" w:color="auto"/>
                <w:right w:val="none" w:sz="0" w:space="0" w:color="auto"/>
              </w:divBdr>
            </w:div>
            <w:div w:id="1548831937">
              <w:marLeft w:val="0"/>
              <w:marRight w:val="0"/>
              <w:marTop w:val="0"/>
              <w:marBottom w:val="0"/>
              <w:divBdr>
                <w:top w:val="none" w:sz="0" w:space="0" w:color="auto"/>
                <w:left w:val="none" w:sz="0" w:space="0" w:color="auto"/>
                <w:bottom w:val="none" w:sz="0" w:space="0" w:color="auto"/>
                <w:right w:val="none" w:sz="0" w:space="0" w:color="auto"/>
              </w:divBdr>
            </w:div>
            <w:div w:id="413164623">
              <w:marLeft w:val="0"/>
              <w:marRight w:val="0"/>
              <w:marTop w:val="0"/>
              <w:marBottom w:val="0"/>
              <w:divBdr>
                <w:top w:val="none" w:sz="0" w:space="0" w:color="auto"/>
                <w:left w:val="none" w:sz="0" w:space="0" w:color="auto"/>
                <w:bottom w:val="none" w:sz="0" w:space="0" w:color="auto"/>
                <w:right w:val="none" w:sz="0" w:space="0" w:color="auto"/>
              </w:divBdr>
            </w:div>
            <w:div w:id="1528908126">
              <w:marLeft w:val="0"/>
              <w:marRight w:val="0"/>
              <w:marTop w:val="0"/>
              <w:marBottom w:val="0"/>
              <w:divBdr>
                <w:top w:val="none" w:sz="0" w:space="0" w:color="auto"/>
                <w:left w:val="none" w:sz="0" w:space="0" w:color="auto"/>
                <w:bottom w:val="none" w:sz="0" w:space="0" w:color="auto"/>
                <w:right w:val="none" w:sz="0" w:space="0" w:color="auto"/>
              </w:divBdr>
            </w:div>
            <w:div w:id="1038706170">
              <w:marLeft w:val="0"/>
              <w:marRight w:val="0"/>
              <w:marTop w:val="0"/>
              <w:marBottom w:val="0"/>
              <w:divBdr>
                <w:top w:val="none" w:sz="0" w:space="0" w:color="auto"/>
                <w:left w:val="none" w:sz="0" w:space="0" w:color="auto"/>
                <w:bottom w:val="none" w:sz="0" w:space="0" w:color="auto"/>
                <w:right w:val="none" w:sz="0" w:space="0" w:color="auto"/>
              </w:divBdr>
            </w:div>
            <w:div w:id="1611549036">
              <w:marLeft w:val="0"/>
              <w:marRight w:val="0"/>
              <w:marTop w:val="0"/>
              <w:marBottom w:val="0"/>
              <w:divBdr>
                <w:top w:val="none" w:sz="0" w:space="0" w:color="auto"/>
                <w:left w:val="none" w:sz="0" w:space="0" w:color="auto"/>
                <w:bottom w:val="none" w:sz="0" w:space="0" w:color="auto"/>
                <w:right w:val="none" w:sz="0" w:space="0" w:color="auto"/>
              </w:divBdr>
            </w:div>
            <w:div w:id="1204363963">
              <w:marLeft w:val="0"/>
              <w:marRight w:val="0"/>
              <w:marTop w:val="0"/>
              <w:marBottom w:val="0"/>
              <w:divBdr>
                <w:top w:val="none" w:sz="0" w:space="0" w:color="auto"/>
                <w:left w:val="none" w:sz="0" w:space="0" w:color="auto"/>
                <w:bottom w:val="none" w:sz="0" w:space="0" w:color="auto"/>
                <w:right w:val="none" w:sz="0" w:space="0" w:color="auto"/>
              </w:divBdr>
            </w:div>
            <w:div w:id="1702584333">
              <w:marLeft w:val="0"/>
              <w:marRight w:val="0"/>
              <w:marTop w:val="0"/>
              <w:marBottom w:val="0"/>
              <w:divBdr>
                <w:top w:val="none" w:sz="0" w:space="0" w:color="auto"/>
                <w:left w:val="none" w:sz="0" w:space="0" w:color="auto"/>
                <w:bottom w:val="none" w:sz="0" w:space="0" w:color="auto"/>
                <w:right w:val="none" w:sz="0" w:space="0" w:color="auto"/>
              </w:divBdr>
            </w:div>
            <w:div w:id="40524072">
              <w:marLeft w:val="0"/>
              <w:marRight w:val="0"/>
              <w:marTop w:val="0"/>
              <w:marBottom w:val="0"/>
              <w:divBdr>
                <w:top w:val="none" w:sz="0" w:space="0" w:color="auto"/>
                <w:left w:val="none" w:sz="0" w:space="0" w:color="auto"/>
                <w:bottom w:val="none" w:sz="0" w:space="0" w:color="auto"/>
                <w:right w:val="none" w:sz="0" w:space="0" w:color="auto"/>
              </w:divBdr>
            </w:div>
            <w:div w:id="153108265">
              <w:marLeft w:val="0"/>
              <w:marRight w:val="0"/>
              <w:marTop w:val="0"/>
              <w:marBottom w:val="0"/>
              <w:divBdr>
                <w:top w:val="none" w:sz="0" w:space="0" w:color="auto"/>
                <w:left w:val="none" w:sz="0" w:space="0" w:color="auto"/>
                <w:bottom w:val="none" w:sz="0" w:space="0" w:color="auto"/>
                <w:right w:val="none" w:sz="0" w:space="0" w:color="auto"/>
              </w:divBdr>
            </w:div>
            <w:div w:id="707220200">
              <w:marLeft w:val="0"/>
              <w:marRight w:val="0"/>
              <w:marTop w:val="0"/>
              <w:marBottom w:val="0"/>
              <w:divBdr>
                <w:top w:val="none" w:sz="0" w:space="0" w:color="auto"/>
                <w:left w:val="none" w:sz="0" w:space="0" w:color="auto"/>
                <w:bottom w:val="none" w:sz="0" w:space="0" w:color="auto"/>
                <w:right w:val="none" w:sz="0" w:space="0" w:color="auto"/>
              </w:divBdr>
            </w:div>
            <w:div w:id="816192032">
              <w:marLeft w:val="0"/>
              <w:marRight w:val="0"/>
              <w:marTop w:val="0"/>
              <w:marBottom w:val="0"/>
              <w:divBdr>
                <w:top w:val="none" w:sz="0" w:space="0" w:color="auto"/>
                <w:left w:val="none" w:sz="0" w:space="0" w:color="auto"/>
                <w:bottom w:val="none" w:sz="0" w:space="0" w:color="auto"/>
                <w:right w:val="none" w:sz="0" w:space="0" w:color="auto"/>
              </w:divBdr>
            </w:div>
            <w:div w:id="1387602711">
              <w:marLeft w:val="0"/>
              <w:marRight w:val="0"/>
              <w:marTop w:val="0"/>
              <w:marBottom w:val="0"/>
              <w:divBdr>
                <w:top w:val="none" w:sz="0" w:space="0" w:color="auto"/>
                <w:left w:val="none" w:sz="0" w:space="0" w:color="auto"/>
                <w:bottom w:val="none" w:sz="0" w:space="0" w:color="auto"/>
                <w:right w:val="none" w:sz="0" w:space="0" w:color="auto"/>
              </w:divBdr>
            </w:div>
            <w:div w:id="791246465">
              <w:marLeft w:val="0"/>
              <w:marRight w:val="0"/>
              <w:marTop w:val="0"/>
              <w:marBottom w:val="0"/>
              <w:divBdr>
                <w:top w:val="none" w:sz="0" w:space="0" w:color="auto"/>
                <w:left w:val="none" w:sz="0" w:space="0" w:color="auto"/>
                <w:bottom w:val="none" w:sz="0" w:space="0" w:color="auto"/>
                <w:right w:val="none" w:sz="0" w:space="0" w:color="auto"/>
              </w:divBdr>
            </w:div>
            <w:div w:id="1517305486">
              <w:marLeft w:val="0"/>
              <w:marRight w:val="0"/>
              <w:marTop w:val="0"/>
              <w:marBottom w:val="0"/>
              <w:divBdr>
                <w:top w:val="none" w:sz="0" w:space="0" w:color="auto"/>
                <w:left w:val="none" w:sz="0" w:space="0" w:color="auto"/>
                <w:bottom w:val="none" w:sz="0" w:space="0" w:color="auto"/>
                <w:right w:val="none" w:sz="0" w:space="0" w:color="auto"/>
              </w:divBdr>
            </w:div>
            <w:div w:id="1504853428">
              <w:marLeft w:val="0"/>
              <w:marRight w:val="0"/>
              <w:marTop w:val="0"/>
              <w:marBottom w:val="0"/>
              <w:divBdr>
                <w:top w:val="none" w:sz="0" w:space="0" w:color="auto"/>
                <w:left w:val="none" w:sz="0" w:space="0" w:color="auto"/>
                <w:bottom w:val="none" w:sz="0" w:space="0" w:color="auto"/>
                <w:right w:val="none" w:sz="0" w:space="0" w:color="auto"/>
              </w:divBdr>
            </w:div>
            <w:div w:id="1150295389">
              <w:marLeft w:val="0"/>
              <w:marRight w:val="0"/>
              <w:marTop w:val="0"/>
              <w:marBottom w:val="0"/>
              <w:divBdr>
                <w:top w:val="none" w:sz="0" w:space="0" w:color="auto"/>
                <w:left w:val="none" w:sz="0" w:space="0" w:color="auto"/>
                <w:bottom w:val="none" w:sz="0" w:space="0" w:color="auto"/>
                <w:right w:val="none" w:sz="0" w:space="0" w:color="auto"/>
              </w:divBdr>
            </w:div>
            <w:div w:id="2087023492">
              <w:marLeft w:val="0"/>
              <w:marRight w:val="0"/>
              <w:marTop w:val="0"/>
              <w:marBottom w:val="0"/>
              <w:divBdr>
                <w:top w:val="none" w:sz="0" w:space="0" w:color="auto"/>
                <w:left w:val="none" w:sz="0" w:space="0" w:color="auto"/>
                <w:bottom w:val="none" w:sz="0" w:space="0" w:color="auto"/>
                <w:right w:val="none" w:sz="0" w:space="0" w:color="auto"/>
              </w:divBdr>
            </w:div>
            <w:div w:id="740979818">
              <w:marLeft w:val="0"/>
              <w:marRight w:val="0"/>
              <w:marTop w:val="0"/>
              <w:marBottom w:val="0"/>
              <w:divBdr>
                <w:top w:val="none" w:sz="0" w:space="0" w:color="auto"/>
                <w:left w:val="none" w:sz="0" w:space="0" w:color="auto"/>
                <w:bottom w:val="none" w:sz="0" w:space="0" w:color="auto"/>
                <w:right w:val="none" w:sz="0" w:space="0" w:color="auto"/>
              </w:divBdr>
            </w:div>
            <w:div w:id="931821909">
              <w:marLeft w:val="0"/>
              <w:marRight w:val="0"/>
              <w:marTop w:val="0"/>
              <w:marBottom w:val="0"/>
              <w:divBdr>
                <w:top w:val="none" w:sz="0" w:space="0" w:color="auto"/>
                <w:left w:val="none" w:sz="0" w:space="0" w:color="auto"/>
                <w:bottom w:val="none" w:sz="0" w:space="0" w:color="auto"/>
                <w:right w:val="none" w:sz="0" w:space="0" w:color="auto"/>
              </w:divBdr>
            </w:div>
            <w:div w:id="1561556548">
              <w:marLeft w:val="0"/>
              <w:marRight w:val="0"/>
              <w:marTop w:val="0"/>
              <w:marBottom w:val="0"/>
              <w:divBdr>
                <w:top w:val="none" w:sz="0" w:space="0" w:color="auto"/>
                <w:left w:val="none" w:sz="0" w:space="0" w:color="auto"/>
                <w:bottom w:val="none" w:sz="0" w:space="0" w:color="auto"/>
                <w:right w:val="none" w:sz="0" w:space="0" w:color="auto"/>
              </w:divBdr>
            </w:div>
            <w:div w:id="1100294265">
              <w:marLeft w:val="0"/>
              <w:marRight w:val="0"/>
              <w:marTop w:val="0"/>
              <w:marBottom w:val="0"/>
              <w:divBdr>
                <w:top w:val="none" w:sz="0" w:space="0" w:color="auto"/>
                <w:left w:val="none" w:sz="0" w:space="0" w:color="auto"/>
                <w:bottom w:val="none" w:sz="0" w:space="0" w:color="auto"/>
                <w:right w:val="none" w:sz="0" w:space="0" w:color="auto"/>
              </w:divBdr>
            </w:div>
            <w:div w:id="767848694">
              <w:marLeft w:val="0"/>
              <w:marRight w:val="0"/>
              <w:marTop w:val="0"/>
              <w:marBottom w:val="0"/>
              <w:divBdr>
                <w:top w:val="none" w:sz="0" w:space="0" w:color="auto"/>
                <w:left w:val="none" w:sz="0" w:space="0" w:color="auto"/>
                <w:bottom w:val="none" w:sz="0" w:space="0" w:color="auto"/>
                <w:right w:val="none" w:sz="0" w:space="0" w:color="auto"/>
              </w:divBdr>
            </w:div>
            <w:div w:id="725372065">
              <w:marLeft w:val="0"/>
              <w:marRight w:val="0"/>
              <w:marTop w:val="0"/>
              <w:marBottom w:val="0"/>
              <w:divBdr>
                <w:top w:val="none" w:sz="0" w:space="0" w:color="auto"/>
                <w:left w:val="none" w:sz="0" w:space="0" w:color="auto"/>
                <w:bottom w:val="none" w:sz="0" w:space="0" w:color="auto"/>
                <w:right w:val="none" w:sz="0" w:space="0" w:color="auto"/>
              </w:divBdr>
            </w:div>
            <w:div w:id="1539585154">
              <w:marLeft w:val="0"/>
              <w:marRight w:val="0"/>
              <w:marTop w:val="0"/>
              <w:marBottom w:val="0"/>
              <w:divBdr>
                <w:top w:val="none" w:sz="0" w:space="0" w:color="auto"/>
                <w:left w:val="none" w:sz="0" w:space="0" w:color="auto"/>
                <w:bottom w:val="none" w:sz="0" w:space="0" w:color="auto"/>
                <w:right w:val="none" w:sz="0" w:space="0" w:color="auto"/>
              </w:divBdr>
            </w:div>
            <w:div w:id="1900096404">
              <w:marLeft w:val="0"/>
              <w:marRight w:val="0"/>
              <w:marTop w:val="0"/>
              <w:marBottom w:val="0"/>
              <w:divBdr>
                <w:top w:val="none" w:sz="0" w:space="0" w:color="auto"/>
                <w:left w:val="none" w:sz="0" w:space="0" w:color="auto"/>
                <w:bottom w:val="none" w:sz="0" w:space="0" w:color="auto"/>
                <w:right w:val="none" w:sz="0" w:space="0" w:color="auto"/>
              </w:divBdr>
            </w:div>
            <w:div w:id="1671909328">
              <w:marLeft w:val="0"/>
              <w:marRight w:val="0"/>
              <w:marTop w:val="0"/>
              <w:marBottom w:val="0"/>
              <w:divBdr>
                <w:top w:val="none" w:sz="0" w:space="0" w:color="auto"/>
                <w:left w:val="none" w:sz="0" w:space="0" w:color="auto"/>
                <w:bottom w:val="none" w:sz="0" w:space="0" w:color="auto"/>
                <w:right w:val="none" w:sz="0" w:space="0" w:color="auto"/>
              </w:divBdr>
            </w:div>
            <w:div w:id="2069304760">
              <w:marLeft w:val="0"/>
              <w:marRight w:val="0"/>
              <w:marTop w:val="0"/>
              <w:marBottom w:val="0"/>
              <w:divBdr>
                <w:top w:val="none" w:sz="0" w:space="0" w:color="auto"/>
                <w:left w:val="none" w:sz="0" w:space="0" w:color="auto"/>
                <w:bottom w:val="none" w:sz="0" w:space="0" w:color="auto"/>
                <w:right w:val="none" w:sz="0" w:space="0" w:color="auto"/>
              </w:divBdr>
            </w:div>
            <w:div w:id="1002316391">
              <w:marLeft w:val="0"/>
              <w:marRight w:val="0"/>
              <w:marTop w:val="0"/>
              <w:marBottom w:val="0"/>
              <w:divBdr>
                <w:top w:val="none" w:sz="0" w:space="0" w:color="auto"/>
                <w:left w:val="none" w:sz="0" w:space="0" w:color="auto"/>
                <w:bottom w:val="none" w:sz="0" w:space="0" w:color="auto"/>
                <w:right w:val="none" w:sz="0" w:space="0" w:color="auto"/>
              </w:divBdr>
            </w:div>
            <w:div w:id="1851799896">
              <w:marLeft w:val="0"/>
              <w:marRight w:val="0"/>
              <w:marTop w:val="0"/>
              <w:marBottom w:val="0"/>
              <w:divBdr>
                <w:top w:val="none" w:sz="0" w:space="0" w:color="auto"/>
                <w:left w:val="none" w:sz="0" w:space="0" w:color="auto"/>
                <w:bottom w:val="none" w:sz="0" w:space="0" w:color="auto"/>
                <w:right w:val="none" w:sz="0" w:space="0" w:color="auto"/>
              </w:divBdr>
            </w:div>
            <w:div w:id="1900361784">
              <w:marLeft w:val="0"/>
              <w:marRight w:val="0"/>
              <w:marTop w:val="0"/>
              <w:marBottom w:val="0"/>
              <w:divBdr>
                <w:top w:val="none" w:sz="0" w:space="0" w:color="auto"/>
                <w:left w:val="none" w:sz="0" w:space="0" w:color="auto"/>
                <w:bottom w:val="none" w:sz="0" w:space="0" w:color="auto"/>
                <w:right w:val="none" w:sz="0" w:space="0" w:color="auto"/>
              </w:divBdr>
            </w:div>
            <w:div w:id="1724981051">
              <w:marLeft w:val="0"/>
              <w:marRight w:val="0"/>
              <w:marTop w:val="0"/>
              <w:marBottom w:val="0"/>
              <w:divBdr>
                <w:top w:val="none" w:sz="0" w:space="0" w:color="auto"/>
                <w:left w:val="none" w:sz="0" w:space="0" w:color="auto"/>
                <w:bottom w:val="none" w:sz="0" w:space="0" w:color="auto"/>
                <w:right w:val="none" w:sz="0" w:space="0" w:color="auto"/>
              </w:divBdr>
            </w:div>
            <w:div w:id="416101480">
              <w:marLeft w:val="0"/>
              <w:marRight w:val="0"/>
              <w:marTop w:val="0"/>
              <w:marBottom w:val="0"/>
              <w:divBdr>
                <w:top w:val="none" w:sz="0" w:space="0" w:color="auto"/>
                <w:left w:val="none" w:sz="0" w:space="0" w:color="auto"/>
                <w:bottom w:val="none" w:sz="0" w:space="0" w:color="auto"/>
                <w:right w:val="none" w:sz="0" w:space="0" w:color="auto"/>
              </w:divBdr>
            </w:div>
            <w:div w:id="354111452">
              <w:marLeft w:val="0"/>
              <w:marRight w:val="0"/>
              <w:marTop w:val="0"/>
              <w:marBottom w:val="0"/>
              <w:divBdr>
                <w:top w:val="none" w:sz="0" w:space="0" w:color="auto"/>
                <w:left w:val="none" w:sz="0" w:space="0" w:color="auto"/>
                <w:bottom w:val="none" w:sz="0" w:space="0" w:color="auto"/>
                <w:right w:val="none" w:sz="0" w:space="0" w:color="auto"/>
              </w:divBdr>
            </w:div>
            <w:div w:id="1452675817">
              <w:marLeft w:val="0"/>
              <w:marRight w:val="0"/>
              <w:marTop w:val="0"/>
              <w:marBottom w:val="0"/>
              <w:divBdr>
                <w:top w:val="none" w:sz="0" w:space="0" w:color="auto"/>
                <w:left w:val="none" w:sz="0" w:space="0" w:color="auto"/>
                <w:bottom w:val="none" w:sz="0" w:space="0" w:color="auto"/>
                <w:right w:val="none" w:sz="0" w:space="0" w:color="auto"/>
              </w:divBdr>
            </w:div>
            <w:div w:id="169293039">
              <w:marLeft w:val="0"/>
              <w:marRight w:val="0"/>
              <w:marTop w:val="0"/>
              <w:marBottom w:val="0"/>
              <w:divBdr>
                <w:top w:val="none" w:sz="0" w:space="0" w:color="auto"/>
                <w:left w:val="none" w:sz="0" w:space="0" w:color="auto"/>
                <w:bottom w:val="none" w:sz="0" w:space="0" w:color="auto"/>
                <w:right w:val="none" w:sz="0" w:space="0" w:color="auto"/>
              </w:divBdr>
            </w:div>
            <w:div w:id="1126045798">
              <w:marLeft w:val="0"/>
              <w:marRight w:val="0"/>
              <w:marTop w:val="0"/>
              <w:marBottom w:val="0"/>
              <w:divBdr>
                <w:top w:val="none" w:sz="0" w:space="0" w:color="auto"/>
                <w:left w:val="none" w:sz="0" w:space="0" w:color="auto"/>
                <w:bottom w:val="none" w:sz="0" w:space="0" w:color="auto"/>
                <w:right w:val="none" w:sz="0" w:space="0" w:color="auto"/>
              </w:divBdr>
            </w:div>
            <w:div w:id="592973540">
              <w:marLeft w:val="0"/>
              <w:marRight w:val="0"/>
              <w:marTop w:val="0"/>
              <w:marBottom w:val="0"/>
              <w:divBdr>
                <w:top w:val="none" w:sz="0" w:space="0" w:color="auto"/>
                <w:left w:val="none" w:sz="0" w:space="0" w:color="auto"/>
                <w:bottom w:val="none" w:sz="0" w:space="0" w:color="auto"/>
                <w:right w:val="none" w:sz="0" w:space="0" w:color="auto"/>
              </w:divBdr>
            </w:div>
            <w:div w:id="1389844047">
              <w:marLeft w:val="0"/>
              <w:marRight w:val="0"/>
              <w:marTop w:val="0"/>
              <w:marBottom w:val="0"/>
              <w:divBdr>
                <w:top w:val="none" w:sz="0" w:space="0" w:color="auto"/>
                <w:left w:val="none" w:sz="0" w:space="0" w:color="auto"/>
                <w:bottom w:val="none" w:sz="0" w:space="0" w:color="auto"/>
                <w:right w:val="none" w:sz="0" w:space="0" w:color="auto"/>
              </w:divBdr>
            </w:div>
            <w:div w:id="636834317">
              <w:marLeft w:val="0"/>
              <w:marRight w:val="0"/>
              <w:marTop w:val="0"/>
              <w:marBottom w:val="0"/>
              <w:divBdr>
                <w:top w:val="none" w:sz="0" w:space="0" w:color="auto"/>
                <w:left w:val="none" w:sz="0" w:space="0" w:color="auto"/>
                <w:bottom w:val="none" w:sz="0" w:space="0" w:color="auto"/>
                <w:right w:val="none" w:sz="0" w:space="0" w:color="auto"/>
              </w:divBdr>
            </w:div>
            <w:div w:id="1799689423">
              <w:marLeft w:val="0"/>
              <w:marRight w:val="0"/>
              <w:marTop w:val="0"/>
              <w:marBottom w:val="0"/>
              <w:divBdr>
                <w:top w:val="none" w:sz="0" w:space="0" w:color="auto"/>
                <w:left w:val="none" w:sz="0" w:space="0" w:color="auto"/>
                <w:bottom w:val="none" w:sz="0" w:space="0" w:color="auto"/>
                <w:right w:val="none" w:sz="0" w:space="0" w:color="auto"/>
              </w:divBdr>
            </w:div>
            <w:div w:id="1279526455">
              <w:marLeft w:val="0"/>
              <w:marRight w:val="0"/>
              <w:marTop w:val="0"/>
              <w:marBottom w:val="0"/>
              <w:divBdr>
                <w:top w:val="none" w:sz="0" w:space="0" w:color="auto"/>
                <w:left w:val="none" w:sz="0" w:space="0" w:color="auto"/>
                <w:bottom w:val="none" w:sz="0" w:space="0" w:color="auto"/>
                <w:right w:val="none" w:sz="0" w:space="0" w:color="auto"/>
              </w:divBdr>
            </w:div>
            <w:div w:id="23791562">
              <w:marLeft w:val="0"/>
              <w:marRight w:val="0"/>
              <w:marTop w:val="0"/>
              <w:marBottom w:val="0"/>
              <w:divBdr>
                <w:top w:val="none" w:sz="0" w:space="0" w:color="auto"/>
                <w:left w:val="none" w:sz="0" w:space="0" w:color="auto"/>
                <w:bottom w:val="none" w:sz="0" w:space="0" w:color="auto"/>
                <w:right w:val="none" w:sz="0" w:space="0" w:color="auto"/>
              </w:divBdr>
            </w:div>
            <w:div w:id="1357847973">
              <w:marLeft w:val="0"/>
              <w:marRight w:val="0"/>
              <w:marTop w:val="0"/>
              <w:marBottom w:val="0"/>
              <w:divBdr>
                <w:top w:val="none" w:sz="0" w:space="0" w:color="auto"/>
                <w:left w:val="none" w:sz="0" w:space="0" w:color="auto"/>
                <w:bottom w:val="none" w:sz="0" w:space="0" w:color="auto"/>
                <w:right w:val="none" w:sz="0" w:space="0" w:color="auto"/>
              </w:divBdr>
            </w:div>
            <w:div w:id="1442186947">
              <w:marLeft w:val="0"/>
              <w:marRight w:val="0"/>
              <w:marTop w:val="0"/>
              <w:marBottom w:val="0"/>
              <w:divBdr>
                <w:top w:val="none" w:sz="0" w:space="0" w:color="auto"/>
                <w:left w:val="none" w:sz="0" w:space="0" w:color="auto"/>
                <w:bottom w:val="none" w:sz="0" w:space="0" w:color="auto"/>
                <w:right w:val="none" w:sz="0" w:space="0" w:color="auto"/>
              </w:divBdr>
            </w:div>
            <w:div w:id="1596279050">
              <w:marLeft w:val="0"/>
              <w:marRight w:val="0"/>
              <w:marTop w:val="0"/>
              <w:marBottom w:val="0"/>
              <w:divBdr>
                <w:top w:val="none" w:sz="0" w:space="0" w:color="auto"/>
                <w:left w:val="none" w:sz="0" w:space="0" w:color="auto"/>
                <w:bottom w:val="none" w:sz="0" w:space="0" w:color="auto"/>
                <w:right w:val="none" w:sz="0" w:space="0" w:color="auto"/>
              </w:divBdr>
            </w:div>
            <w:div w:id="883449145">
              <w:marLeft w:val="0"/>
              <w:marRight w:val="0"/>
              <w:marTop w:val="0"/>
              <w:marBottom w:val="0"/>
              <w:divBdr>
                <w:top w:val="none" w:sz="0" w:space="0" w:color="auto"/>
                <w:left w:val="none" w:sz="0" w:space="0" w:color="auto"/>
                <w:bottom w:val="none" w:sz="0" w:space="0" w:color="auto"/>
                <w:right w:val="none" w:sz="0" w:space="0" w:color="auto"/>
              </w:divBdr>
            </w:div>
            <w:div w:id="1799029108">
              <w:marLeft w:val="0"/>
              <w:marRight w:val="0"/>
              <w:marTop w:val="0"/>
              <w:marBottom w:val="0"/>
              <w:divBdr>
                <w:top w:val="none" w:sz="0" w:space="0" w:color="auto"/>
                <w:left w:val="none" w:sz="0" w:space="0" w:color="auto"/>
                <w:bottom w:val="none" w:sz="0" w:space="0" w:color="auto"/>
                <w:right w:val="none" w:sz="0" w:space="0" w:color="auto"/>
              </w:divBdr>
            </w:div>
            <w:div w:id="968363303">
              <w:marLeft w:val="0"/>
              <w:marRight w:val="0"/>
              <w:marTop w:val="0"/>
              <w:marBottom w:val="0"/>
              <w:divBdr>
                <w:top w:val="none" w:sz="0" w:space="0" w:color="auto"/>
                <w:left w:val="none" w:sz="0" w:space="0" w:color="auto"/>
                <w:bottom w:val="none" w:sz="0" w:space="0" w:color="auto"/>
                <w:right w:val="none" w:sz="0" w:space="0" w:color="auto"/>
              </w:divBdr>
            </w:div>
            <w:div w:id="523519914">
              <w:marLeft w:val="0"/>
              <w:marRight w:val="0"/>
              <w:marTop w:val="0"/>
              <w:marBottom w:val="0"/>
              <w:divBdr>
                <w:top w:val="none" w:sz="0" w:space="0" w:color="auto"/>
                <w:left w:val="none" w:sz="0" w:space="0" w:color="auto"/>
                <w:bottom w:val="none" w:sz="0" w:space="0" w:color="auto"/>
                <w:right w:val="none" w:sz="0" w:space="0" w:color="auto"/>
              </w:divBdr>
            </w:div>
            <w:div w:id="1364164070">
              <w:marLeft w:val="0"/>
              <w:marRight w:val="0"/>
              <w:marTop w:val="0"/>
              <w:marBottom w:val="0"/>
              <w:divBdr>
                <w:top w:val="none" w:sz="0" w:space="0" w:color="auto"/>
                <w:left w:val="none" w:sz="0" w:space="0" w:color="auto"/>
                <w:bottom w:val="none" w:sz="0" w:space="0" w:color="auto"/>
                <w:right w:val="none" w:sz="0" w:space="0" w:color="auto"/>
              </w:divBdr>
            </w:div>
            <w:div w:id="74979616">
              <w:marLeft w:val="0"/>
              <w:marRight w:val="0"/>
              <w:marTop w:val="0"/>
              <w:marBottom w:val="0"/>
              <w:divBdr>
                <w:top w:val="none" w:sz="0" w:space="0" w:color="auto"/>
                <w:left w:val="none" w:sz="0" w:space="0" w:color="auto"/>
                <w:bottom w:val="none" w:sz="0" w:space="0" w:color="auto"/>
                <w:right w:val="none" w:sz="0" w:space="0" w:color="auto"/>
              </w:divBdr>
            </w:div>
            <w:div w:id="1787233036">
              <w:marLeft w:val="0"/>
              <w:marRight w:val="0"/>
              <w:marTop w:val="0"/>
              <w:marBottom w:val="0"/>
              <w:divBdr>
                <w:top w:val="none" w:sz="0" w:space="0" w:color="auto"/>
                <w:left w:val="none" w:sz="0" w:space="0" w:color="auto"/>
                <w:bottom w:val="none" w:sz="0" w:space="0" w:color="auto"/>
                <w:right w:val="none" w:sz="0" w:space="0" w:color="auto"/>
              </w:divBdr>
            </w:div>
            <w:div w:id="1750615376">
              <w:marLeft w:val="0"/>
              <w:marRight w:val="0"/>
              <w:marTop w:val="0"/>
              <w:marBottom w:val="0"/>
              <w:divBdr>
                <w:top w:val="none" w:sz="0" w:space="0" w:color="auto"/>
                <w:left w:val="none" w:sz="0" w:space="0" w:color="auto"/>
                <w:bottom w:val="none" w:sz="0" w:space="0" w:color="auto"/>
                <w:right w:val="none" w:sz="0" w:space="0" w:color="auto"/>
              </w:divBdr>
            </w:div>
            <w:div w:id="607784810">
              <w:marLeft w:val="0"/>
              <w:marRight w:val="0"/>
              <w:marTop w:val="0"/>
              <w:marBottom w:val="0"/>
              <w:divBdr>
                <w:top w:val="none" w:sz="0" w:space="0" w:color="auto"/>
                <w:left w:val="none" w:sz="0" w:space="0" w:color="auto"/>
                <w:bottom w:val="none" w:sz="0" w:space="0" w:color="auto"/>
                <w:right w:val="none" w:sz="0" w:space="0" w:color="auto"/>
              </w:divBdr>
            </w:div>
            <w:div w:id="1537814379">
              <w:marLeft w:val="0"/>
              <w:marRight w:val="0"/>
              <w:marTop w:val="0"/>
              <w:marBottom w:val="0"/>
              <w:divBdr>
                <w:top w:val="none" w:sz="0" w:space="0" w:color="auto"/>
                <w:left w:val="none" w:sz="0" w:space="0" w:color="auto"/>
                <w:bottom w:val="none" w:sz="0" w:space="0" w:color="auto"/>
                <w:right w:val="none" w:sz="0" w:space="0" w:color="auto"/>
              </w:divBdr>
            </w:div>
            <w:div w:id="882448912">
              <w:marLeft w:val="0"/>
              <w:marRight w:val="0"/>
              <w:marTop w:val="0"/>
              <w:marBottom w:val="0"/>
              <w:divBdr>
                <w:top w:val="none" w:sz="0" w:space="0" w:color="auto"/>
                <w:left w:val="none" w:sz="0" w:space="0" w:color="auto"/>
                <w:bottom w:val="none" w:sz="0" w:space="0" w:color="auto"/>
                <w:right w:val="none" w:sz="0" w:space="0" w:color="auto"/>
              </w:divBdr>
            </w:div>
            <w:div w:id="1789396181">
              <w:marLeft w:val="0"/>
              <w:marRight w:val="0"/>
              <w:marTop w:val="0"/>
              <w:marBottom w:val="0"/>
              <w:divBdr>
                <w:top w:val="none" w:sz="0" w:space="0" w:color="auto"/>
                <w:left w:val="none" w:sz="0" w:space="0" w:color="auto"/>
                <w:bottom w:val="none" w:sz="0" w:space="0" w:color="auto"/>
                <w:right w:val="none" w:sz="0" w:space="0" w:color="auto"/>
              </w:divBdr>
            </w:div>
            <w:div w:id="1594362504">
              <w:marLeft w:val="0"/>
              <w:marRight w:val="0"/>
              <w:marTop w:val="0"/>
              <w:marBottom w:val="0"/>
              <w:divBdr>
                <w:top w:val="none" w:sz="0" w:space="0" w:color="auto"/>
                <w:left w:val="none" w:sz="0" w:space="0" w:color="auto"/>
                <w:bottom w:val="none" w:sz="0" w:space="0" w:color="auto"/>
                <w:right w:val="none" w:sz="0" w:space="0" w:color="auto"/>
              </w:divBdr>
            </w:div>
            <w:div w:id="449011991">
              <w:marLeft w:val="0"/>
              <w:marRight w:val="0"/>
              <w:marTop w:val="0"/>
              <w:marBottom w:val="0"/>
              <w:divBdr>
                <w:top w:val="none" w:sz="0" w:space="0" w:color="auto"/>
                <w:left w:val="none" w:sz="0" w:space="0" w:color="auto"/>
                <w:bottom w:val="none" w:sz="0" w:space="0" w:color="auto"/>
                <w:right w:val="none" w:sz="0" w:space="0" w:color="auto"/>
              </w:divBdr>
            </w:div>
            <w:div w:id="1686325392">
              <w:marLeft w:val="0"/>
              <w:marRight w:val="0"/>
              <w:marTop w:val="0"/>
              <w:marBottom w:val="0"/>
              <w:divBdr>
                <w:top w:val="none" w:sz="0" w:space="0" w:color="auto"/>
                <w:left w:val="none" w:sz="0" w:space="0" w:color="auto"/>
                <w:bottom w:val="none" w:sz="0" w:space="0" w:color="auto"/>
                <w:right w:val="none" w:sz="0" w:space="0" w:color="auto"/>
              </w:divBdr>
            </w:div>
            <w:div w:id="1800414907">
              <w:marLeft w:val="0"/>
              <w:marRight w:val="0"/>
              <w:marTop w:val="0"/>
              <w:marBottom w:val="0"/>
              <w:divBdr>
                <w:top w:val="none" w:sz="0" w:space="0" w:color="auto"/>
                <w:left w:val="none" w:sz="0" w:space="0" w:color="auto"/>
                <w:bottom w:val="none" w:sz="0" w:space="0" w:color="auto"/>
                <w:right w:val="none" w:sz="0" w:space="0" w:color="auto"/>
              </w:divBdr>
            </w:div>
            <w:div w:id="1741251965">
              <w:marLeft w:val="0"/>
              <w:marRight w:val="0"/>
              <w:marTop w:val="0"/>
              <w:marBottom w:val="0"/>
              <w:divBdr>
                <w:top w:val="none" w:sz="0" w:space="0" w:color="auto"/>
                <w:left w:val="none" w:sz="0" w:space="0" w:color="auto"/>
                <w:bottom w:val="none" w:sz="0" w:space="0" w:color="auto"/>
                <w:right w:val="none" w:sz="0" w:space="0" w:color="auto"/>
              </w:divBdr>
            </w:div>
            <w:div w:id="269288115">
              <w:marLeft w:val="0"/>
              <w:marRight w:val="0"/>
              <w:marTop w:val="0"/>
              <w:marBottom w:val="0"/>
              <w:divBdr>
                <w:top w:val="none" w:sz="0" w:space="0" w:color="auto"/>
                <w:left w:val="none" w:sz="0" w:space="0" w:color="auto"/>
                <w:bottom w:val="none" w:sz="0" w:space="0" w:color="auto"/>
                <w:right w:val="none" w:sz="0" w:space="0" w:color="auto"/>
              </w:divBdr>
            </w:div>
            <w:div w:id="503671633">
              <w:marLeft w:val="0"/>
              <w:marRight w:val="0"/>
              <w:marTop w:val="0"/>
              <w:marBottom w:val="0"/>
              <w:divBdr>
                <w:top w:val="none" w:sz="0" w:space="0" w:color="auto"/>
                <w:left w:val="none" w:sz="0" w:space="0" w:color="auto"/>
                <w:bottom w:val="none" w:sz="0" w:space="0" w:color="auto"/>
                <w:right w:val="none" w:sz="0" w:space="0" w:color="auto"/>
              </w:divBdr>
            </w:div>
            <w:div w:id="585264576">
              <w:marLeft w:val="0"/>
              <w:marRight w:val="0"/>
              <w:marTop w:val="0"/>
              <w:marBottom w:val="0"/>
              <w:divBdr>
                <w:top w:val="none" w:sz="0" w:space="0" w:color="auto"/>
                <w:left w:val="none" w:sz="0" w:space="0" w:color="auto"/>
                <w:bottom w:val="none" w:sz="0" w:space="0" w:color="auto"/>
                <w:right w:val="none" w:sz="0" w:space="0" w:color="auto"/>
              </w:divBdr>
            </w:div>
            <w:div w:id="2052225894">
              <w:marLeft w:val="0"/>
              <w:marRight w:val="0"/>
              <w:marTop w:val="0"/>
              <w:marBottom w:val="0"/>
              <w:divBdr>
                <w:top w:val="none" w:sz="0" w:space="0" w:color="auto"/>
                <w:left w:val="none" w:sz="0" w:space="0" w:color="auto"/>
                <w:bottom w:val="none" w:sz="0" w:space="0" w:color="auto"/>
                <w:right w:val="none" w:sz="0" w:space="0" w:color="auto"/>
              </w:divBdr>
            </w:div>
            <w:div w:id="382677385">
              <w:marLeft w:val="0"/>
              <w:marRight w:val="0"/>
              <w:marTop w:val="0"/>
              <w:marBottom w:val="0"/>
              <w:divBdr>
                <w:top w:val="none" w:sz="0" w:space="0" w:color="auto"/>
                <w:left w:val="none" w:sz="0" w:space="0" w:color="auto"/>
                <w:bottom w:val="none" w:sz="0" w:space="0" w:color="auto"/>
                <w:right w:val="none" w:sz="0" w:space="0" w:color="auto"/>
              </w:divBdr>
            </w:div>
            <w:div w:id="1877233014">
              <w:marLeft w:val="0"/>
              <w:marRight w:val="0"/>
              <w:marTop w:val="0"/>
              <w:marBottom w:val="0"/>
              <w:divBdr>
                <w:top w:val="none" w:sz="0" w:space="0" w:color="auto"/>
                <w:left w:val="none" w:sz="0" w:space="0" w:color="auto"/>
                <w:bottom w:val="none" w:sz="0" w:space="0" w:color="auto"/>
                <w:right w:val="none" w:sz="0" w:space="0" w:color="auto"/>
              </w:divBdr>
            </w:div>
            <w:div w:id="996690224">
              <w:marLeft w:val="0"/>
              <w:marRight w:val="0"/>
              <w:marTop w:val="0"/>
              <w:marBottom w:val="0"/>
              <w:divBdr>
                <w:top w:val="none" w:sz="0" w:space="0" w:color="auto"/>
                <w:left w:val="none" w:sz="0" w:space="0" w:color="auto"/>
                <w:bottom w:val="none" w:sz="0" w:space="0" w:color="auto"/>
                <w:right w:val="none" w:sz="0" w:space="0" w:color="auto"/>
              </w:divBdr>
            </w:div>
            <w:div w:id="1425805651">
              <w:marLeft w:val="0"/>
              <w:marRight w:val="0"/>
              <w:marTop w:val="0"/>
              <w:marBottom w:val="0"/>
              <w:divBdr>
                <w:top w:val="none" w:sz="0" w:space="0" w:color="auto"/>
                <w:left w:val="none" w:sz="0" w:space="0" w:color="auto"/>
                <w:bottom w:val="none" w:sz="0" w:space="0" w:color="auto"/>
                <w:right w:val="none" w:sz="0" w:space="0" w:color="auto"/>
              </w:divBdr>
            </w:div>
            <w:div w:id="778649580">
              <w:marLeft w:val="0"/>
              <w:marRight w:val="0"/>
              <w:marTop w:val="0"/>
              <w:marBottom w:val="0"/>
              <w:divBdr>
                <w:top w:val="none" w:sz="0" w:space="0" w:color="auto"/>
                <w:left w:val="none" w:sz="0" w:space="0" w:color="auto"/>
                <w:bottom w:val="none" w:sz="0" w:space="0" w:color="auto"/>
                <w:right w:val="none" w:sz="0" w:space="0" w:color="auto"/>
              </w:divBdr>
            </w:div>
            <w:div w:id="1636982175">
              <w:marLeft w:val="0"/>
              <w:marRight w:val="0"/>
              <w:marTop w:val="0"/>
              <w:marBottom w:val="0"/>
              <w:divBdr>
                <w:top w:val="none" w:sz="0" w:space="0" w:color="auto"/>
                <w:left w:val="none" w:sz="0" w:space="0" w:color="auto"/>
                <w:bottom w:val="none" w:sz="0" w:space="0" w:color="auto"/>
                <w:right w:val="none" w:sz="0" w:space="0" w:color="auto"/>
              </w:divBdr>
            </w:div>
            <w:div w:id="1110274222">
              <w:marLeft w:val="0"/>
              <w:marRight w:val="0"/>
              <w:marTop w:val="0"/>
              <w:marBottom w:val="0"/>
              <w:divBdr>
                <w:top w:val="none" w:sz="0" w:space="0" w:color="auto"/>
                <w:left w:val="none" w:sz="0" w:space="0" w:color="auto"/>
                <w:bottom w:val="none" w:sz="0" w:space="0" w:color="auto"/>
                <w:right w:val="none" w:sz="0" w:space="0" w:color="auto"/>
              </w:divBdr>
            </w:div>
            <w:div w:id="1890189861">
              <w:marLeft w:val="0"/>
              <w:marRight w:val="0"/>
              <w:marTop w:val="0"/>
              <w:marBottom w:val="0"/>
              <w:divBdr>
                <w:top w:val="none" w:sz="0" w:space="0" w:color="auto"/>
                <w:left w:val="none" w:sz="0" w:space="0" w:color="auto"/>
                <w:bottom w:val="none" w:sz="0" w:space="0" w:color="auto"/>
                <w:right w:val="none" w:sz="0" w:space="0" w:color="auto"/>
              </w:divBdr>
            </w:div>
            <w:div w:id="1419133594">
              <w:marLeft w:val="0"/>
              <w:marRight w:val="0"/>
              <w:marTop w:val="0"/>
              <w:marBottom w:val="0"/>
              <w:divBdr>
                <w:top w:val="none" w:sz="0" w:space="0" w:color="auto"/>
                <w:left w:val="none" w:sz="0" w:space="0" w:color="auto"/>
                <w:bottom w:val="none" w:sz="0" w:space="0" w:color="auto"/>
                <w:right w:val="none" w:sz="0" w:space="0" w:color="auto"/>
              </w:divBdr>
            </w:div>
            <w:div w:id="429937587">
              <w:marLeft w:val="0"/>
              <w:marRight w:val="0"/>
              <w:marTop w:val="0"/>
              <w:marBottom w:val="0"/>
              <w:divBdr>
                <w:top w:val="none" w:sz="0" w:space="0" w:color="auto"/>
                <w:left w:val="none" w:sz="0" w:space="0" w:color="auto"/>
                <w:bottom w:val="none" w:sz="0" w:space="0" w:color="auto"/>
                <w:right w:val="none" w:sz="0" w:space="0" w:color="auto"/>
              </w:divBdr>
            </w:div>
            <w:div w:id="296497775">
              <w:marLeft w:val="0"/>
              <w:marRight w:val="0"/>
              <w:marTop w:val="0"/>
              <w:marBottom w:val="0"/>
              <w:divBdr>
                <w:top w:val="none" w:sz="0" w:space="0" w:color="auto"/>
                <w:left w:val="none" w:sz="0" w:space="0" w:color="auto"/>
                <w:bottom w:val="none" w:sz="0" w:space="0" w:color="auto"/>
                <w:right w:val="none" w:sz="0" w:space="0" w:color="auto"/>
              </w:divBdr>
            </w:div>
            <w:div w:id="1856964972">
              <w:marLeft w:val="0"/>
              <w:marRight w:val="0"/>
              <w:marTop w:val="0"/>
              <w:marBottom w:val="0"/>
              <w:divBdr>
                <w:top w:val="none" w:sz="0" w:space="0" w:color="auto"/>
                <w:left w:val="none" w:sz="0" w:space="0" w:color="auto"/>
                <w:bottom w:val="none" w:sz="0" w:space="0" w:color="auto"/>
                <w:right w:val="none" w:sz="0" w:space="0" w:color="auto"/>
              </w:divBdr>
            </w:div>
            <w:div w:id="1969703883">
              <w:marLeft w:val="0"/>
              <w:marRight w:val="0"/>
              <w:marTop w:val="0"/>
              <w:marBottom w:val="0"/>
              <w:divBdr>
                <w:top w:val="none" w:sz="0" w:space="0" w:color="auto"/>
                <w:left w:val="none" w:sz="0" w:space="0" w:color="auto"/>
                <w:bottom w:val="none" w:sz="0" w:space="0" w:color="auto"/>
                <w:right w:val="none" w:sz="0" w:space="0" w:color="auto"/>
              </w:divBdr>
            </w:div>
            <w:div w:id="954605194">
              <w:marLeft w:val="0"/>
              <w:marRight w:val="0"/>
              <w:marTop w:val="0"/>
              <w:marBottom w:val="0"/>
              <w:divBdr>
                <w:top w:val="none" w:sz="0" w:space="0" w:color="auto"/>
                <w:left w:val="none" w:sz="0" w:space="0" w:color="auto"/>
                <w:bottom w:val="none" w:sz="0" w:space="0" w:color="auto"/>
                <w:right w:val="none" w:sz="0" w:space="0" w:color="auto"/>
              </w:divBdr>
            </w:div>
            <w:div w:id="478114925">
              <w:marLeft w:val="0"/>
              <w:marRight w:val="0"/>
              <w:marTop w:val="0"/>
              <w:marBottom w:val="0"/>
              <w:divBdr>
                <w:top w:val="none" w:sz="0" w:space="0" w:color="auto"/>
                <w:left w:val="none" w:sz="0" w:space="0" w:color="auto"/>
                <w:bottom w:val="none" w:sz="0" w:space="0" w:color="auto"/>
                <w:right w:val="none" w:sz="0" w:space="0" w:color="auto"/>
              </w:divBdr>
            </w:div>
            <w:div w:id="892809576">
              <w:marLeft w:val="0"/>
              <w:marRight w:val="0"/>
              <w:marTop w:val="0"/>
              <w:marBottom w:val="0"/>
              <w:divBdr>
                <w:top w:val="none" w:sz="0" w:space="0" w:color="auto"/>
                <w:left w:val="none" w:sz="0" w:space="0" w:color="auto"/>
                <w:bottom w:val="none" w:sz="0" w:space="0" w:color="auto"/>
                <w:right w:val="none" w:sz="0" w:space="0" w:color="auto"/>
              </w:divBdr>
            </w:div>
            <w:div w:id="1749765970">
              <w:marLeft w:val="0"/>
              <w:marRight w:val="0"/>
              <w:marTop w:val="0"/>
              <w:marBottom w:val="0"/>
              <w:divBdr>
                <w:top w:val="none" w:sz="0" w:space="0" w:color="auto"/>
                <w:left w:val="none" w:sz="0" w:space="0" w:color="auto"/>
                <w:bottom w:val="none" w:sz="0" w:space="0" w:color="auto"/>
                <w:right w:val="none" w:sz="0" w:space="0" w:color="auto"/>
              </w:divBdr>
            </w:div>
            <w:div w:id="567569335">
              <w:marLeft w:val="0"/>
              <w:marRight w:val="0"/>
              <w:marTop w:val="0"/>
              <w:marBottom w:val="0"/>
              <w:divBdr>
                <w:top w:val="none" w:sz="0" w:space="0" w:color="auto"/>
                <w:left w:val="none" w:sz="0" w:space="0" w:color="auto"/>
                <w:bottom w:val="none" w:sz="0" w:space="0" w:color="auto"/>
                <w:right w:val="none" w:sz="0" w:space="0" w:color="auto"/>
              </w:divBdr>
            </w:div>
            <w:div w:id="1693611069">
              <w:marLeft w:val="0"/>
              <w:marRight w:val="0"/>
              <w:marTop w:val="0"/>
              <w:marBottom w:val="0"/>
              <w:divBdr>
                <w:top w:val="none" w:sz="0" w:space="0" w:color="auto"/>
                <w:left w:val="none" w:sz="0" w:space="0" w:color="auto"/>
                <w:bottom w:val="none" w:sz="0" w:space="0" w:color="auto"/>
                <w:right w:val="none" w:sz="0" w:space="0" w:color="auto"/>
              </w:divBdr>
            </w:div>
            <w:div w:id="2022121188">
              <w:marLeft w:val="0"/>
              <w:marRight w:val="0"/>
              <w:marTop w:val="0"/>
              <w:marBottom w:val="0"/>
              <w:divBdr>
                <w:top w:val="none" w:sz="0" w:space="0" w:color="auto"/>
                <w:left w:val="none" w:sz="0" w:space="0" w:color="auto"/>
                <w:bottom w:val="none" w:sz="0" w:space="0" w:color="auto"/>
                <w:right w:val="none" w:sz="0" w:space="0" w:color="auto"/>
              </w:divBdr>
            </w:div>
            <w:div w:id="277101335">
              <w:marLeft w:val="0"/>
              <w:marRight w:val="0"/>
              <w:marTop w:val="0"/>
              <w:marBottom w:val="0"/>
              <w:divBdr>
                <w:top w:val="none" w:sz="0" w:space="0" w:color="auto"/>
                <w:left w:val="none" w:sz="0" w:space="0" w:color="auto"/>
                <w:bottom w:val="none" w:sz="0" w:space="0" w:color="auto"/>
                <w:right w:val="none" w:sz="0" w:space="0" w:color="auto"/>
              </w:divBdr>
            </w:div>
            <w:div w:id="1988169436">
              <w:marLeft w:val="0"/>
              <w:marRight w:val="0"/>
              <w:marTop w:val="0"/>
              <w:marBottom w:val="0"/>
              <w:divBdr>
                <w:top w:val="none" w:sz="0" w:space="0" w:color="auto"/>
                <w:left w:val="none" w:sz="0" w:space="0" w:color="auto"/>
                <w:bottom w:val="none" w:sz="0" w:space="0" w:color="auto"/>
                <w:right w:val="none" w:sz="0" w:space="0" w:color="auto"/>
              </w:divBdr>
            </w:div>
            <w:div w:id="314068624">
              <w:marLeft w:val="0"/>
              <w:marRight w:val="0"/>
              <w:marTop w:val="0"/>
              <w:marBottom w:val="0"/>
              <w:divBdr>
                <w:top w:val="none" w:sz="0" w:space="0" w:color="auto"/>
                <w:left w:val="none" w:sz="0" w:space="0" w:color="auto"/>
                <w:bottom w:val="none" w:sz="0" w:space="0" w:color="auto"/>
                <w:right w:val="none" w:sz="0" w:space="0" w:color="auto"/>
              </w:divBdr>
            </w:div>
            <w:div w:id="146825509">
              <w:marLeft w:val="0"/>
              <w:marRight w:val="0"/>
              <w:marTop w:val="0"/>
              <w:marBottom w:val="0"/>
              <w:divBdr>
                <w:top w:val="none" w:sz="0" w:space="0" w:color="auto"/>
                <w:left w:val="none" w:sz="0" w:space="0" w:color="auto"/>
                <w:bottom w:val="none" w:sz="0" w:space="0" w:color="auto"/>
                <w:right w:val="none" w:sz="0" w:space="0" w:color="auto"/>
              </w:divBdr>
            </w:div>
            <w:div w:id="1881283985">
              <w:marLeft w:val="0"/>
              <w:marRight w:val="0"/>
              <w:marTop w:val="0"/>
              <w:marBottom w:val="0"/>
              <w:divBdr>
                <w:top w:val="none" w:sz="0" w:space="0" w:color="auto"/>
                <w:left w:val="none" w:sz="0" w:space="0" w:color="auto"/>
                <w:bottom w:val="none" w:sz="0" w:space="0" w:color="auto"/>
                <w:right w:val="none" w:sz="0" w:space="0" w:color="auto"/>
              </w:divBdr>
            </w:div>
            <w:div w:id="1380200886">
              <w:marLeft w:val="0"/>
              <w:marRight w:val="0"/>
              <w:marTop w:val="0"/>
              <w:marBottom w:val="0"/>
              <w:divBdr>
                <w:top w:val="none" w:sz="0" w:space="0" w:color="auto"/>
                <w:left w:val="none" w:sz="0" w:space="0" w:color="auto"/>
                <w:bottom w:val="none" w:sz="0" w:space="0" w:color="auto"/>
                <w:right w:val="none" w:sz="0" w:space="0" w:color="auto"/>
              </w:divBdr>
            </w:div>
            <w:div w:id="633028307">
              <w:marLeft w:val="0"/>
              <w:marRight w:val="0"/>
              <w:marTop w:val="0"/>
              <w:marBottom w:val="0"/>
              <w:divBdr>
                <w:top w:val="none" w:sz="0" w:space="0" w:color="auto"/>
                <w:left w:val="none" w:sz="0" w:space="0" w:color="auto"/>
                <w:bottom w:val="none" w:sz="0" w:space="0" w:color="auto"/>
                <w:right w:val="none" w:sz="0" w:space="0" w:color="auto"/>
              </w:divBdr>
            </w:div>
            <w:div w:id="1065759041">
              <w:marLeft w:val="0"/>
              <w:marRight w:val="0"/>
              <w:marTop w:val="0"/>
              <w:marBottom w:val="0"/>
              <w:divBdr>
                <w:top w:val="none" w:sz="0" w:space="0" w:color="auto"/>
                <w:left w:val="none" w:sz="0" w:space="0" w:color="auto"/>
                <w:bottom w:val="none" w:sz="0" w:space="0" w:color="auto"/>
                <w:right w:val="none" w:sz="0" w:space="0" w:color="auto"/>
              </w:divBdr>
            </w:div>
            <w:div w:id="397215475">
              <w:marLeft w:val="0"/>
              <w:marRight w:val="0"/>
              <w:marTop w:val="0"/>
              <w:marBottom w:val="0"/>
              <w:divBdr>
                <w:top w:val="none" w:sz="0" w:space="0" w:color="auto"/>
                <w:left w:val="none" w:sz="0" w:space="0" w:color="auto"/>
                <w:bottom w:val="none" w:sz="0" w:space="0" w:color="auto"/>
                <w:right w:val="none" w:sz="0" w:space="0" w:color="auto"/>
              </w:divBdr>
            </w:div>
            <w:div w:id="558784241">
              <w:marLeft w:val="0"/>
              <w:marRight w:val="0"/>
              <w:marTop w:val="0"/>
              <w:marBottom w:val="0"/>
              <w:divBdr>
                <w:top w:val="none" w:sz="0" w:space="0" w:color="auto"/>
                <w:left w:val="none" w:sz="0" w:space="0" w:color="auto"/>
                <w:bottom w:val="none" w:sz="0" w:space="0" w:color="auto"/>
                <w:right w:val="none" w:sz="0" w:space="0" w:color="auto"/>
              </w:divBdr>
            </w:div>
            <w:div w:id="1484467342">
              <w:marLeft w:val="0"/>
              <w:marRight w:val="0"/>
              <w:marTop w:val="0"/>
              <w:marBottom w:val="0"/>
              <w:divBdr>
                <w:top w:val="none" w:sz="0" w:space="0" w:color="auto"/>
                <w:left w:val="none" w:sz="0" w:space="0" w:color="auto"/>
                <w:bottom w:val="none" w:sz="0" w:space="0" w:color="auto"/>
                <w:right w:val="none" w:sz="0" w:space="0" w:color="auto"/>
              </w:divBdr>
            </w:div>
            <w:div w:id="1311667978">
              <w:marLeft w:val="0"/>
              <w:marRight w:val="0"/>
              <w:marTop w:val="0"/>
              <w:marBottom w:val="0"/>
              <w:divBdr>
                <w:top w:val="none" w:sz="0" w:space="0" w:color="auto"/>
                <w:left w:val="none" w:sz="0" w:space="0" w:color="auto"/>
                <w:bottom w:val="none" w:sz="0" w:space="0" w:color="auto"/>
                <w:right w:val="none" w:sz="0" w:space="0" w:color="auto"/>
              </w:divBdr>
            </w:div>
            <w:div w:id="1909801504">
              <w:marLeft w:val="0"/>
              <w:marRight w:val="0"/>
              <w:marTop w:val="0"/>
              <w:marBottom w:val="0"/>
              <w:divBdr>
                <w:top w:val="none" w:sz="0" w:space="0" w:color="auto"/>
                <w:left w:val="none" w:sz="0" w:space="0" w:color="auto"/>
                <w:bottom w:val="none" w:sz="0" w:space="0" w:color="auto"/>
                <w:right w:val="none" w:sz="0" w:space="0" w:color="auto"/>
              </w:divBdr>
            </w:div>
            <w:div w:id="1454665661">
              <w:marLeft w:val="0"/>
              <w:marRight w:val="0"/>
              <w:marTop w:val="0"/>
              <w:marBottom w:val="0"/>
              <w:divBdr>
                <w:top w:val="none" w:sz="0" w:space="0" w:color="auto"/>
                <w:left w:val="none" w:sz="0" w:space="0" w:color="auto"/>
                <w:bottom w:val="none" w:sz="0" w:space="0" w:color="auto"/>
                <w:right w:val="none" w:sz="0" w:space="0" w:color="auto"/>
              </w:divBdr>
            </w:div>
            <w:div w:id="1414354128">
              <w:marLeft w:val="0"/>
              <w:marRight w:val="0"/>
              <w:marTop w:val="0"/>
              <w:marBottom w:val="0"/>
              <w:divBdr>
                <w:top w:val="none" w:sz="0" w:space="0" w:color="auto"/>
                <w:left w:val="none" w:sz="0" w:space="0" w:color="auto"/>
                <w:bottom w:val="none" w:sz="0" w:space="0" w:color="auto"/>
                <w:right w:val="none" w:sz="0" w:space="0" w:color="auto"/>
              </w:divBdr>
            </w:div>
            <w:div w:id="1429765203">
              <w:marLeft w:val="0"/>
              <w:marRight w:val="0"/>
              <w:marTop w:val="0"/>
              <w:marBottom w:val="0"/>
              <w:divBdr>
                <w:top w:val="none" w:sz="0" w:space="0" w:color="auto"/>
                <w:left w:val="none" w:sz="0" w:space="0" w:color="auto"/>
                <w:bottom w:val="none" w:sz="0" w:space="0" w:color="auto"/>
                <w:right w:val="none" w:sz="0" w:space="0" w:color="auto"/>
              </w:divBdr>
            </w:div>
            <w:div w:id="970982745">
              <w:marLeft w:val="0"/>
              <w:marRight w:val="0"/>
              <w:marTop w:val="0"/>
              <w:marBottom w:val="0"/>
              <w:divBdr>
                <w:top w:val="none" w:sz="0" w:space="0" w:color="auto"/>
                <w:left w:val="none" w:sz="0" w:space="0" w:color="auto"/>
                <w:bottom w:val="none" w:sz="0" w:space="0" w:color="auto"/>
                <w:right w:val="none" w:sz="0" w:space="0" w:color="auto"/>
              </w:divBdr>
            </w:div>
            <w:div w:id="751585546">
              <w:marLeft w:val="0"/>
              <w:marRight w:val="0"/>
              <w:marTop w:val="0"/>
              <w:marBottom w:val="0"/>
              <w:divBdr>
                <w:top w:val="none" w:sz="0" w:space="0" w:color="auto"/>
                <w:left w:val="none" w:sz="0" w:space="0" w:color="auto"/>
                <w:bottom w:val="none" w:sz="0" w:space="0" w:color="auto"/>
                <w:right w:val="none" w:sz="0" w:space="0" w:color="auto"/>
              </w:divBdr>
            </w:div>
            <w:div w:id="630478484">
              <w:marLeft w:val="0"/>
              <w:marRight w:val="0"/>
              <w:marTop w:val="0"/>
              <w:marBottom w:val="0"/>
              <w:divBdr>
                <w:top w:val="none" w:sz="0" w:space="0" w:color="auto"/>
                <w:left w:val="none" w:sz="0" w:space="0" w:color="auto"/>
                <w:bottom w:val="none" w:sz="0" w:space="0" w:color="auto"/>
                <w:right w:val="none" w:sz="0" w:space="0" w:color="auto"/>
              </w:divBdr>
            </w:div>
            <w:div w:id="543490691">
              <w:marLeft w:val="0"/>
              <w:marRight w:val="0"/>
              <w:marTop w:val="0"/>
              <w:marBottom w:val="0"/>
              <w:divBdr>
                <w:top w:val="none" w:sz="0" w:space="0" w:color="auto"/>
                <w:left w:val="none" w:sz="0" w:space="0" w:color="auto"/>
                <w:bottom w:val="none" w:sz="0" w:space="0" w:color="auto"/>
                <w:right w:val="none" w:sz="0" w:space="0" w:color="auto"/>
              </w:divBdr>
            </w:div>
            <w:div w:id="1839996886">
              <w:marLeft w:val="0"/>
              <w:marRight w:val="0"/>
              <w:marTop w:val="0"/>
              <w:marBottom w:val="0"/>
              <w:divBdr>
                <w:top w:val="none" w:sz="0" w:space="0" w:color="auto"/>
                <w:left w:val="none" w:sz="0" w:space="0" w:color="auto"/>
                <w:bottom w:val="none" w:sz="0" w:space="0" w:color="auto"/>
                <w:right w:val="none" w:sz="0" w:space="0" w:color="auto"/>
              </w:divBdr>
            </w:div>
            <w:div w:id="2000960012">
              <w:marLeft w:val="0"/>
              <w:marRight w:val="0"/>
              <w:marTop w:val="0"/>
              <w:marBottom w:val="0"/>
              <w:divBdr>
                <w:top w:val="none" w:sz="0" w:space="0" w:color="auto"/>
                <w:left w:val="none" w:sz="0" w:space="0" w:color="auto"/>
                <w:bottom w:val="none" w:sz="0" w:space="0" w:color="auto"/>
                <w:right w:val="none" w:sz="0" w:space="0" w:color="auto"/>
              </w:divBdr>
            </w:div>
            <w:div w:id="34934759">
              <w:marLeft w:val="0"/>
              <w:marRight w:val="0"/>
              <w:marTop w:val="0"/>
              <w:marBottom w:val="0"/>
              <w:divBdr>
                <w:top w:val="none" w:sz="0" w:space="0" w:color="auto"/>
                <w:left w:val="none" w:sz="0" w:space="0" w:color="auto"/>
                <w:bottom w:val="none" w:sz="0" w:space="0" w:color="auto"/>
                <w:right w:val="none" w:sz="0" w:space="0" w:color="auto"/>
              </w:divBdr>
            </w:div>
            <w:div w:id="382751312">
              <w:marLeft w:val="0"/>
              <w:marRight w:val="0"/>
              <w:marTop w:val="0"/>
              <w:marBottom w:val="0"/>
              <w:divBdr>
                <w:top w:val="none" w:sz="0" w:space="0" w:color="auto"/>
                <w:left w:val="none" w:sz="0" w:space="0" w:color="auto"/>
                <w:bottom w:val="none" w:sz="0" w:space="0" w:color="auto"/>
                <w:right w:val="none" w:sz="0" w:space="0" w:color="auto"/>
              </w:divBdr>
            </w:div>
            <w:div w:id="1856458908">
              <w:marLeft w:val="0"/>
              <w:marRight w:val="0"/>
              <w:marTop w:val="0"/>
              <w:marBottom w:val="0"/>
              <w:divBdr>
                <w:top w:val="none" w:sz="0" w:space="0" w:color="auto"/>
                <w:left w:val="none" w:sz="0" w:space="0" w:color="auto"/>
                <w:bottom w:val="none" w:sz="0" w:space="0" w:color="auto"/>
                <w:right w:val="none" w:sz="0" w:space="0" w:color="auto"/>
              </w:divBdr>
            </w:div>
            <w:div w:id="25066856">
              <w:marLeft w:val="0"/>
              <w:marRight w:val="0"/>
              <w:marTop w:val="0"/>
              <w:marBottom w:val="0"/>
              <w:divBdr>
                <w:top w:val="none" w:sz="0" w:space="0" w:color="auto"/>
                <w:left w:val="none" w:sz="0" w:space="0" w:color="auto"/>
                <w:bottom w:val="none" w:sz="0" w:space="0" w:color="auto"/>
                <w:right w:val="none" w:sz="0" w:space="0" w:color="auto"/>
              </w:divBdr>
            </w:div>
            <w:div w:id="525870822">
              <w:marLeft w:val="0"/>
              <w:marRight w:val="0"/>
              <w:marTop w:val="0"/>
              <w:marBottom w:val="0"/>
              <w:divBdr>
                <w:top w:val="none" w:sz="0" w:space="0" w:color="auto"/>
                <w:left w:val="none" w:sz="0" w:space="0" w:color="auto"/>
                <w:bottom w:val="none" w:sz="0" w:space="0" w:color="auto"/>
                <w:right w:val="none" w:sz="0" w:space="0" w:color="auto"/>
              </w:divBdr>
            </w:div>
            <w:div w:id="1401634872">
              <w:marLeft w:val="0"/>
              <w:marRight w:val="0"/>
              <w:marTop w:val="0"/>
              <w:marBottom w:val="0"/>
              <w:divBdr>
                <w:top w:val="none" w:sz="0" w:space="0" w:color="auto"/>
                <w:left w:val="none" w:sz="0" w:space="0" w:color="auto"/>
                <w:bottom w:val="none" w:sz="0" w:space="0" w:color="auto"/>
                <w:right w:val="none" w:sz="0" w:space="0" w:color="auto"/>
              </w:divBdr>
            </w:div>
            <w:div w:id="961493178">
              <w:marLeft w:val="0"/>
              <w:marRight w:val="0"/>
              <w:marTop w:val="0"/>
              <w:marBottom w:val="0"/>
              <w:divBdr>
                <w:top w:val="none" w:sz="0" w:space="0" w:color="auto"/>
                <w:left w:val="none" w:sz="0" w:space="0" w:color="auto"/>
                <w:bottom w:val="none" w:sz="0" w:space="0" w:color="auto"/>
                <w:right w:val="none" w:sz="0" w:space="0" w:color="auto"/>
              </w:divBdr>
            </w:div>
            <w:div w:id="1405294810">
              <w:marLeft w:val="0"/>
              <w:marRight w:val="0"/>
              <w:marTop w:val="0"/>
              <w:marBottom w:val="0"/>
              <w:divBdr>
                <w:top w:val="none" w:sz="0" w:space="0" w:color="auto"/>
                <w:left w:val="none" w:sz="0" w:space="0" w:color="auto"/>
                <w:bottom w:val="none" w:sz="0" w:space="0" w:color="auto"/>
                <w:right w:val="none" w:sz="0" w:space="0" w:color="auto"/>
              </w:divBdr>
            </w:div>
            <w:div w:id="66584935">
              <w:marLeft w:val="0"/>
              <w:marRight w:val="0"/>
              <w:marTop w:val="0"/>
              <w:marBottom w:val="0"/>
              <w:divBdr>
                <w:top w:val="none" w:sz="0" w:space="0" w:color="auto"/>
                <w:left w:val="none" w:sz="0" w:space="0" w:color="auto"/>
                <w:bottom w:val="none" w:sz="0" w:space="0" w:color="auto"/>
                <w:right w:val="none" w:sz="0" w:space="0" w:color="auto"/>
              </w:divBdr>
            </w:div>
            <w:div w:id="1722047870">
              <w:marLeft w:val="0"/>
              <w:marRight w:val="0"/>
              <w:marTop w:val="0"/>
              <w:marBottom w:val="0"/>
              <w:divBdr>
                <w:top w:val="none" w:sz="0" w:space="0" w:color="auto"/>
                <w:left w:val="none" w:sz="0" w:space="0" w:color="auto"/>
                <w:bottom w:val="none" w:sz="0" w:space="0" w:color="auto"/>
                <w:right w:val="none" w:sz="0" w:space="0" w:color="auto"/>
              </w:divBdr>
            </w:div>
            <w:div w:id="1441880134">
              <w:marLeft w:val="0"/>
              <w:marRight w:val="0"/>
              <w:marTop w:val="0"/>
              <w:marBottom w:val="0"/>
              <w:divBdr>
                <w:top w:val="none" w:sz="0" w:space="0" w:color="auto"/>
                <w:left w:val="none" w:sz="0" w:space="0" w:color="auto"/>
                <w:bottom w:val="none" w:sz="0" w:space="0" w:color="auto"/>
                <w:right w:val="none" w:sz="0" w:space="0" w:color="auto"/>
              </w:divBdr>
            </w:div>
            <w:div w:id="493033538">
              <w:marLeft w:val="0"/>
              <w:marRight w:val="0"/>
              <w:marTop w:val="0"/>
              <w:marBottom w:val="0"/>
              <w:divBdr>
                <w:top w:val="none" w:sz="0" w:space="0" w:color="auto"/>
                <w:left w:val="none" w:sz="0" w:space="0" w:color="auto"/>
                <w:bottom w:val="none" w:sz="0" w:space="0" w:color="auto"/>
                <w:right w:val="none" w:sz="0" w:space="0" w:color="auto"/>
              </w:divBdr>
            </w:div>
            <w:div w:id="481580097">
              <w:marLeft w:val="0"/>
              <w:marRight w:val="0"/>
              <w:marTop w:val="0"/>
              <w:marBottom w:val="0"/>
              <w:divBdr>
                <w:top w:val="none" w:sz="0" w:space="0" w:color="auto"/>
                <w:left w:val="none" w:sz="0" w:space="0" w:color="auto"/>
                <w:bottom w:val="none" w:sz="0" w:space="0" w:color="auto"/>
                <w:right w:val="none" w:sz="0" w:space="0" w:color="auto"/>
              </w:divBdr>
            </w:div>
            <w:div w:id="1364090565">
              <w:marLeft w:val="0"/>
              <w:marRight w:val="0"/>
              <w:marTop w:val="0"/>
              <w:marBottom w:val="0"/>
              <w:divBdr>
                <w:top w:val="none" w:sz="0" w:space="0" w:color="auto"/>
                <w:left w:val="none" w:sz="0" w:space="0" w:color="auto"/>
                <w:bottom w:val="none" w:sz="0" w:space="0" w:color="auto"/>
                <w:right w:val="none" w:sz="0" w:space="0" w:color="auto"/>
              </w:divBdr>
            </w:div>
            <w:div w:id="1397318649">
              <w:marLeft w:val="0"/>
              <w:marRight w:val="0"/>
              <w:marTop w:val="0"/>
              <w:marBottom w:val="0"/>
              <w:divBdr>
                <w:top w:val="none" w:sz="0" w:space="0" w:color="auto"/>
                <w:left w:val="none" w:sz="0" w:space="0" w:color="auto"/>
                <w:bottom w:val="none" w:sz="0" w:space="0" w:color="auto"/>
                <w:right w:val="none" w:sz="0" w:space="0" w:color="auto"/>
              </w:divBdr>
            </w:div>
            <w:div w:id="1644507680">
              <w:marLeft w:val="0"/>
              <w:marRight w:val="0"/>
              <w:marTop w:val="0"/>
              <w:marBottom w:val="0"/>
              <w:divBdr>
                <w:top w:val="none" w:sz="0" w:space="0" w:color="auto"/>
                <w:left w:val="none" w:sz="0" w:space="0" w:color="auto"/>
                <w:bottom w:val="none" w:sz="0" w:space="0" w:color="auto"/>
                <w:right w:val="none" w:sz="0" w:space="0" w:color="auto"/>
              </w:divBdr>
            </w:div>
            <w:div w:id="509023929">
              <w:marLeft w:val="0"/>
              <w:marRight w:val="0"/>
              <w:marTop w:val="0"/>
              <w:marBottom w:val="0"/>
              <w:divBdr>
                <w:top w:val="none" w:sz="0" w:space="0" w:color="auto"/>
                <w:left w:val="none" w:sz="0" w:space="0" w:color="auto"/>
                <w:bottom w:val="none" w:sz="0" w:space="0" w:color="auto"/>
                <w:right w:val="none" w:sz="0" w:space="0" w:color="auto"/>
              </w:divBdr>
            </w:div>
            <w:div w:id="1404717760">
              <w:marLeft w:val="0"/>
              <w:marRight w:val="0"/>
              <w:marTop w:val="0"/>
              <w:marBottom w:val="0"/>
              <w:divBdr>
                <w:top w:val="none" w:sz="0" w:space="0" w:color="auto"/>
                <w:left w:val="none" w:sz="0" w:space="0" w:color="auto"/>
                <w:bottom w:val="none" w:sz="0" w:space="0" w:color="auto"/>
                <w:right w:val="none" w:sz="0" w:space="0" w:color="auto"/>
              </w:divBdr>
            </w:div>
            <w:div w:id="1145245635">
              <w:marLeft w:val="0"/>
              <w:marRight w:val="0"/>
              <w:marTop w:val="0"/>
              <w:marBottom w:val="0"/>
              <w:divBdr>
                <w:top w:val="none" w:sz="0" w:space="0" w:color="auto"/>
                <w:left w:val="none" w:sz="0" w:space="0" w:color="auto"/>
                <w:bottom w:val="none" w:sz="0" w:space="0" w:color="auto"/>
                <w:right w:val="none" w:sz="0" w:space="0" w:color="auto"/>
              </w:divBdr>
            </w:div>
            <w:div w:id="960496391">
              <w:marLeft w:val="0"/>
              <w:marRight w:val="0"/>
              <w:marTop w:val="0"/>
              <w:marBottom w:val="0"/>
              <w:divBdr>
                <w:top w:val="none" w:sz="0" w:space="0" w:color="auto"/>
                <w:left w:val="none" w:sz="0" w:space="0" w:color="auto"/>
                <w:bottom w:val="none" w:sz="0" w:space="0" w:color="auto"/>
                <w:right w:val="none" w:sz="0" w:space="0" w:color="auto"/>
              </w:divBdr>
            </w:div>
            <w:div w:id="593904940">
              <w:marLeft w:val="0"/>
              <w:marRight w:val="0"/>
              <w:marTop w:val="0"/>
              <w:marBottom w:val="0"/>
              <w:divBdr>
                <w:top w:val="none" w:sz="0" w:space="0" w:color="auto"/>
                <w:left w:val="none" w:sz="0" w:space="0" w:color="auto"/>
                <w:bottom w:val="none" w:sz="0" w:space="0" w:color="auto"/>
                <w:right w:val="none" w:sz="0" w:space="0" w:color="auto"/>
              </w:divBdr>
            </w:div>
            <w:div w:id="883760336">
              <w:marLeft w:val="0"/>
              <w:marRight w:val="0"/>
              <w:marTop w:val="0"/>
              <w:marBottom w:val="0"/>
              <w:divBdr>
                <w:top w:val="none" w:sz="0" w:space="0" w:color="auto"/>
                <w:left w:val="none" w:sz="0" w:space="0" w:color="auto"/>
                <w:bottom w:val="none" w:sz="0" w:space="0" w:color="auto"/>
                <w:right w:val="none" w:sz="0" w:space="0" w:color="auto"/>
              </w:divBdr>
            </w:div>
            <w:div w:id="1858998603">
              <w:marLeft w:val="0"/>
              <w:marRight w:val="0"/>
              <w:marTop w:val="0"/>
              <w:marBottom w:val="0"/>
              <w:divBdr>
                <w:top w:val="none" w:sz="0" w:space="0" w:color="auto"/>
                <w:left w:val="none" w:sz="0" w:space="0" w:color="auto"/>
                <w:bottom w:val="none" w:sz="0" w:space="0" w:color="auto"/>
                <w:right w:val="none" w:sz="0" w:space="0" w:color="auto"/>
              </w:divBdr>
            </w:div>
            <w:div w:id="1966231291">
              <w:marLeft w:val="0"/>
              <w:marRight w:val="0"/>
              <w:marTop w:val="0"/>
              <w:marBottom w:val="0"/>
              <w:divBdr>
                <w:top w:val="none" w:sz="0" w:space="0" w:color="auto"/>
                <w:left w:val="none" w:sz="0" w:space="0" w:color="auto"/>
                <w:bottom w:val="none" w:sz="0" w:space="0" w:color="auto"/>
                <w:right w:val="none" w:sz="0" w:space="0" w:color="auto"/>
              </w:divBdr>
            </w:div>
            <w:div w:id="265579730">
              <w:marLeft w:val="0"/>
              <w:marRight w:val="0"/>
              <w:marTop w:val="0"/>
              <w:marBottom w:val="0"/>
              <w:divBdr>
                <w:top w:val="none" w:sz="0" w:space="0" w:color="auto"/>
                <w:left w:val="none" w:sz="0" w:space="0" w:color="auto"/>
                <w:bottom w:val="none" w:sz="0" w:space="0" w:color="auto"/>
                <w:right w:val="none" w:sz="0" w:space="0" w:color="auto"/>
              </w:divBdr>
            </w:div>
            <w:div w:id="1490710780">
              <w:marLeft w:val="0"/>
              <w:marRight w:val="0"/>
              <w:marTop w:val="0"/>
              <w:marBottom w:val="0"/>
              <w:divBdr>
                <w:top w:val="none" w:sz="0" w:space="0" w:color="auto"/>
                <w:left w:val="none" w:sz="0" w:space="0" w:color="auto"/>
                <w:bottom w:val="none" w:sz="0" w:space="0" w:color="auto"/>
                <w:right w:val="none" w:sz="0" w:space="0" w:color="auto"/>
              </w:divBdr>
            </w:div>
            <w:div w:id="426268179">
              <w:marLeft w:val="0"/>
              <w:marRight w:val="0"/>
              <w:marTop w:val="0"/>
              <w:marBottom w:val="0"/>
              <w:divBdr>
                <w:top w:val="none" w:sz="0" w:space="0" w:color="auto"/>
                <w:left w:val="none" w:sz="0" w:space="0" w:color="auto"/>
                <w:bottom w:val="none" w:sz="0" w:space="0" w:color="auto"/>
                <w:right w:val="none" w:sz="0" w:space="0" w:color="auto"/>
              </w:divBdr>
            </w:div>
            <w:div w:id="791752211">
              <w:marLeft w:val="0"/>
              <w:marRight w:val="0"/>
              <w:marTop w:val="0"/>
              <w:marBottom w:val="0"/>
              <w:divBdr>
                <w:top w:val="none" w:sz="0" w:space="0" w:color="auto"/>
                <w:left w:val="none" w:sz="0" w:space="0" w:color="auto"/>
                <w:bottom w:val="none" w:sz="0" w:space="0" w:color="auto"/>
                <w:right w:val="none" w:sz="0" w:space="0" w:color="auto"/>
              </w:divBdr>
            </w:div>
            <w:div w:id="515265147">
              <w:marLeft w:val="0"/>
              <w:marRight w:val="0"/>
              <w:marTop w:val="0"/>
              <w:marBottom w:val="0"/>
              <w:divBdr>
                <w:top w:val="none" w:sz="0" w:space="0" w:color="auto"/>
                <w:left w:val="none" w:sz="0" w:space="0" w:color="auto"/>
                <w:bottom w:val="none" w:sz="0" w:space="0" w:color="auto"/>
                <w:right w:val="none" w:sz="0" w:space="0" w:color="auto"/>
              </w:divBdr>
            </w:div>
            <w:div w:id="1336223548">
              <w:marLeft w:val="0"/>
              <w:marRight w:val="0"/>
              <w:marTop w:val="0"/>
              <w:marBottom w:val="0"/>
              <w:divBdr>
                <w:top w:val="none" w:sz="0" w:space="0" w:color="auto"/>
                <w:left w:val="none" w:sz="0" w:space="0" w:color="auto"/>
                <w:bottom w:val="none" w:sz="0" w:space="0" w:color="auto"/>
                <w:right w:val="none" w:sz="0" w:space="0" w:color="auto"/>
              </w:divBdr>
            </w:div>
            <w:div w:id="783891514">
              <w:marLeft w:val="0"/>
              <w:marRight w:val="0"/>
              <w:marTop w:val="0"/>
              <w:marBottom w:val="0"/>
              <w:divBdr>
                <w:top w:val="none" w:sz="0" w:space="0" w:color="auto"/>
                <w:left w:val="none" w:sz="0" w:space="0" w:color="auto"/>
                <w:bottom w:val="none" w:sz="0" w:space="0" w:color="auto"/>
                <w:right w:val="none" w:sz="0" w:space="0" w:color="auto"/>
              </w:divBdr>
            </w:div>
            <w:div w:id="676467035">
              <w:marLeft w:val="0"/>
              <w:marRight w:val="0"/>
              <w:marTop w:val="0"/>
              <w:marBottom w:val="0"/>
              <w:divBdr>
                <w:top w:val="none" w:sz="0" w:space="0" w:color="auto"/>
                <w:left w:val="none" w:sz="0" w:space="0" w:color="auto"/>
                <w:bottom w:val="none" w:sz="0" w:space="0" w:color="auto"/>
                <w:right w:val="none" w:sz="0" w:space="0" w:color="auto"/>
              </w:divBdr>
            </w:div>
            <w:div w:id="1727752821">
              <w:marLeft w:val="0"/>
              <w:marRight w:val="0"/>
              <w:marTop w:val="0"/>
              <w:marBottom w:val="0"/>
              <w:divBdr>
                <w:top w:val="none" w:sz="0" w:space="0" w:color="auto"/>
                <w:left w:val="none" w:sz="0" w:space="0" w:color="auto"/>
                <w:bottom w:val="none" w:sz="0" w:space="0" w:color="auto"/>
                <w:right w:val="none" w:sz="0" w:space="0" w:color="auto"/>
              </w:divBdr>
            </w:div>
            <w:div w:id="1103183518">
              <w:marLeft w:val="0"/>
              <w:marRight w:val="0"/>
              <w:marTop w:val="0"/>
              <w:marBottom w:val="0"/>
              <w:divBdr>
                <w:top w:val="none" w:sz="0" w:space="0" w:color="auto"/>
                <w:left w:val="none" w:sz="0" w:space="0" w:color="auto"/>
                <w:bottom w:val="none" w:sz="0" w:space="0" w:color="auto"/>
                <w:right w:val="none" w:sz="0" w:space="0" w:color="auto"/>
              </w:divBdr>
            </w:div>
            <w:div w:id="1050691249">
              <w:marLeft w:val="0"/>
              <w:marRight w:val="0"/>
              <w:marTop w:val="0"/>
              <w:marBottom w:val="0"/>
              <w:divBdr>
                <w:top w:val="none" w:sz="0" w:space="0" w:color="auto"/>
                <w:left w:val="none" w:sz="0" w:space="0" w:color="auto"/>
                <w:bottom w:val="none" w:sz="0" w:space="0" w:color="auto"/>
                <w:right w:val="none" w:sz="0" w:space="0" w:color="auto"/>
              </w:divBdr>
            </w:div>
            <w:div w:id="603154037">
              <w:marLeft w:val="0"/>
              <w:marRight w:val="0"/>
              <w:marTop w:val="0"/>
              <w:marBottom w:val="0"/>
              <w:divBdr>
                <w:top w:val="none" w:sz="0" w:space="0" w:color="auto"/>
                <w:left w:val="none" w:sz="0" w:space="0" w:color="auto"/>
                <w:bottom w:val="none" w:sz="0" w:space="0" w:color="auto"/>
                <w:right w:val="none" w:sz="0" w:space="0" w:color="auto"/>
              </w:divBdr>
            </w:div>
            <w:div w:id="940187945">
              <w:marLeft w:val="0"/>
              <w:marRight w:val="0"/>
              <w:marTop w:val="0"/>
              <w:marBottom w:val="0"/>
              <w:divBdr>
                <w:top w:val="none" w:sz="0" w:space="0" w:color="auto"/>
                <w:left w:val="none" w:sz="0" w:space="0" w:color="auto"/>
                <w:bottom w:val="none" w:sz="0" w:space="0" w:color="auto"/>
                <w:right w:val="none" w:sz="0" w:space="0" w:color="auto"/>
              </w:divBdr>
            </w:div>
            <w:div w:id="858156345">
              <w:marLeft w:val="0"/>
              <w:marRight w:val="0"/>
              <w:marTop w:val="0"/>
              <w:marBottom w:val="0"/>
              <w:divBdr>
                <w:top w:val="none" w:sz="0" w:space="0" w:color="auto"/>
                <w:left w:val="none" w:sz="0" w:space="0" w:color="auto"/>
                <w:bottom w:val="none" w:sz="0" w:space="0" w:color="auto"/>
                <w:right w:val="none" w:sz="0" w:space="0" w:color="auto"/>
              </w:divBdr>
            </w:div>
            <w:div w:id="1305626783">
              <w:marLeft w:val="0"/>
              <w:marRight w:val="0"/>
              <w:marTop w:val="0"/>
              <w:marBottom w:val="0"/>
              <w:divBdr>
                <w:top w:val="none" w:sz="0" w:space="0" w:color="auto"/>
                <w:left w:val="none" w:sz="0" w:space="0" w:color="auto"/>
                <w:bottom w:val="none" w:sz="0" w:space="0" w:color="auto"/>
                <w:right w:val="none" w:sz="0" w:space="0" w:color="auto"/>
              </w:divBdr>
            </w:div>
            <w:div w:id="600140199">
              <w:marLeft w:val="0"/>
              <w:marRight w:val="0"/>
              <w:marTop w:val="0"/>
              <w:marBottom w:val="0"/>
              <w:divBdr>
                <w:top w:val="none" w:sz="0" w:space="0" w:color="auto"/>
                <w:left w:val="none" w:sz="0" w:space="0" w:color="auto"/>
                <w:bottom w:val="none" w:sz="0" w:space="0" w:color="auto"/>
                <w:right w:val="none" w:sz="0" w:space="0" w:color="auto"/>
              </w:divBdr>
            </w:div>
            <w:div w:id="1379472189">
              <w:marLeft w:val="0"/>
              <w:marRight w:val="0"/>
              <w:marTop w:val="0"/>
              <w:marBottom w:val="0"/>
              <w:divBdr>
                <w:top w:val="none" w:sz="0" w:space="0" w:color="auto"/>
                <w:left w:val="none" w:sz="0" w:space="0" w:color="auto"/>
                <w:bottom w:val="none" w:sz="0" w:space="0" w:color="auto"/>
                <w:right w:val="none" w:sz="0" w:space="0" w:color="auto"/>
              </w:divBdr>
            </w:div>
            <w:div w:id="213322649">
              <w:marLeft w:val="0"/>
              <w:marRight w:val="0"/>
              <w:marTop w:val="0"/>
              <w:marBottom w:val="0"/>
              <w:divBdr>
                <w:top w:val="none" w:sz="0" w:space="0" w:color="auto"/>
                <w:left w:val="none" w:sz="0" w:space="0" w:color="auto"/>
                <w:bottom w:val="none" w:sz="0" w:space="0" w:color="auto"/>
                <w:right w:val="none" w:sz="0" w:space="0" w:color="auto"/>
              </w:divBdr>
            </w:div>
            <w:div w:id="1958022165">
              <w:marLeft w:val="0"/>
              <w:marRight w:val="0"/>
              <w:marTop w:val="0"/>
              <w:marBottom w:val="0"/>
              <w:divBdr>
                <w:top w:val="none" w:sz="0" w:space="0" w:color="auto"/>
                <w:left w:val="none" w:sz="0" w:space="0" w:color="auto"/>
                <w:bottom w:val="none" w:sz="0" w:space="0" w:color="auto"/>
                <w:right w:val="none" w:sz="0" w:space="0" w:color="auto"/>
              </w:divBdr>
            </w:div>
            <w:div w:id="415594095">
              <w:marLeft w:val="0"/>
              <w:marRight w:val="0"/>
              <w:marTop w:val="0"/>
              <w:marBottom w:val="0"/>
              <w:divBdr>
                <w:top w:val="none" w:sz="0" w:space="0" w:color="auto"/>
                <w:left w:val="none" w:sz="0" w:space="0" w:color="auto"/>
                <w:bottom w:val="none" w:sz="0" w:space="0" w:color="auto"/>
                <w:right w:val="none" w:sz="0" w:space="0" w:color="auto"/>
              </w:divBdr>
            </w:div>
            <w:div w:id="776363135">
              <w:marLeft w:val="0"/>
              <w:marRight w:val="0"/>
              <w:marTop w:val="0"/>
              <w:marBottom w:val="0"/>
              <w:divBdr>
                <w:top w:val="none" w:sz="0" w:space="0" w:color="auto"/>
                <w:left w:val="none" w:sz="0" w:space="0" w:color="auto"/>
                <w:bottom w:val="none" w:sz="0" w:space="0" w:color="auto"/>
                <w:right w:val="none" w:sz="0" w:space="0" w:color="auto"/>
              </w:divBdr>
            </w:div>
            <w:div w:id="169374059">
              <w:marLeft w:val="0"/>
              <w:marRight w:val="0"/>
              <w:marTop w:val="0"/>
              <w:marBottom w:val="0"/>
              <w:divBdr>
                <w:top w:val="none" w:sz="0" w:space="0" w:color="auto"/>
                <w:left w:val="none" w:sz="0" w:space="0" w:color="auto"/>
                <w:bottom w:val="none" w:sz="0" w:space="0" w:color="auto"/>
                <w:right w:val="none" w:sz="0" w:space="0" w:color="auto"/>
              </w:divBdr>
            </w:div>
            <w:div w:id="1105074607">
              <w:marLeft w:val="0"/>
              <w:marRight w:val="0"/>
              <w:marTop w:val="0"/>
              <w:marBottom w:val="0"/>
              <w:divBdr>
                <w:top w:val="none" w:sz="0" w:space="0" w:color="auto"/>
                <w:left w:val="none" w:sz="0" w:space="0" w:color="auto"/>
                <w:bottom w:val="none" w:sz="0" w:space="0" w:color="auto"/>
                <w:right w:val="none" w:sz="0" w:space="0" w:color="auto"/>
              </w:divBdr>
            </w:div>
            <w:div w:id="1814985118">
              <w:marLeft w:val="0"/>
              <w:marRight w:val="0"/>
              <w:marTop w:val="0"/>
              <w:marBottom w:val="0"/>
              <w:divBdr>
                <w:top w:val="none" w:sz="0" w:space="0" w:color="auto"/>
                <w:left w:val="none" w:sz="0" w:space="0" w:color="auto"/>
                <w:bottom w:val="none" w:sz="0" w:space="0" w:color="auto"/>
                <w:right w:val="none" w:sz="0" w:space="0" w:color="auto"/>
              </w:divBdr>
            </w:div>
            <w:div w:id="1451779227">
              <w:marLeft w:val="0"/>
              <w:marRight w:val="0"/>
              <w:marTop w:val="0"/>
              <w:marBottom w:val="0"/>
              <w:divBdr>
                <w:top w:val="none" w:sz="0" w:space="0" w:color="auto"/>
                <w:left w:val="none" w:sz="0" w:space="0" w:color="auto"/>
                <w:bottom w:val="none" w:sz="0" w:space="0" w:color="auto"/>
                <w:right w:val="none" w:sz="0" w:space="0" w:color="auto"/>
              </w:divBdr>
            </w:div>
            <w:div w:id="919681949">
              <w:marLeft w:val="0"/>
              <w:marRight w:val="0"/>
              <w:marTop w:val="0"/>
              <w:marBottom w:val="0"/>
              <w:divBdr>
                <w:top w:val="none" w:sz="0" w:space="0" w:color="auto"/>
                <w:left w:val="none" w:sz="0" w:space="0" w:color="auto"/>
                <w:bottom w:val="none" w:sz="0" w:space="0" w:color="auto"/>
                <w:right w:val="none" w:sz="0" w:space="0" w:color="auto"/>
              </w:divBdr>
            </w:div>
            <w:div w:id="123080793">
              <w:marLeft w:val="0"/>
              <w:marRight w:val="0"/>
              <w:marTop w:val="0"/>
              <w:marBottom w:val="0"/>
              <w:divBdr>
                <w:top w:val="none" w:sz="0" w:space="0" w:color="auto"/>
                <w:left w:val="none" w:sz="0" w:space="0" w:color="auto"/>
                <w:bottom w:val="none" w:sz="0" w:space="0" w:color="auto"/>
                <w:right w:val="none" w:sz="0" w:space="0" w:color="auto"/>
              </w:divBdr>
            </w:div>
            <w:div w:id="778255585">
              <w:marLeft w:val="0"/>
              <w:marRight w:val="0"/>
              <w:marTop w:val="0"/>
              <w:marBottom w:val="0"/>
              <w:divBdr>
                <w:top w:val="none" w:sz="0" w:space="0" w:color="auto"/>
                <w:left w:val="none" w:sz="0" w:space="0" w:color="auto"/>
                <w:bottom w:val="none" w:sz="0" w:space="0" w:color="auto"/>
                <w:right w:val="none" w:sz="0" w:space="0" w:color="auto"/>
              </w:divBdr>
            </w:div>
            <w:div w:id="529034460">
              <w:marLeft w:val="0"/>
              <w:marRight w:val="0"/>
              <w:marTop w:val="0"/>
              <w:marBottom w:val="0"/>
              <w:divBdr>
                <w:top w:val="none" w:sz="0" w:space="0" w:color="auto"/>
                <w:left w:val="none" w:sz="0" w:space="0" w:color="auto"/>
                <w:bottom w:val="none" w:sz="0" w:space="0" w:color="auto"/>
                <w:right w:val="none" w:sz="0" w:space="0" w:color="auto"/>
              </w:divBdr>
            </w:div>
            <w:div w:id="1489639625">
              <w:marLeft w:val="0"/>
              <w:marRight w:val="0"/>
              <w:marTop w:val="0"/>
              <w:marBottom w:val="0"/>
              <w:divBdr>
                <w:top w:val="none" w:sz="0" w:space="0" w:color="auto"/>
                <w:left w:val="none" w:sz="0" w:space="0" w:color="auto"/>
                <w:bottom w:val="none" w:sz="0" w:space="0" w:color="auto"/>
                <w:right w:val="none" w:sz="0" w:space="0" w:color="auto"/>
              </w:divBdr>
            </w:div>
            <w:div w:id="1699045913">
              <w:marLeft w:val="0"/>
              <w:marRight w:val="0"/>
              <w:marTop w:val="0"/>
              <w:marBottom w:val="0"/>
              <w:divBdr>
                <w:top w:val="none" w:sz="0" w:space="0" w:color="auto"/>
                <w:left w:val="none" w:sz="0" w:space="0" w:color="auto"/>
                <w:bottom w:val="none" w:sz="0" w:space="0" w:color="auto"/>
                <w:right w:val="none" w:sz="0" w:space="0" w:color="auto"/>
              </w:divBdr>
            </w:div>
            <w:div w:id="1942493756">
              <w:marLeft w:val="0"/>
              <w:marRight w:val="0"/>
              <w:marTop w:val="0"/>
              <w:marBottom w:val="0"/>
              <w:divBdr>
                <w:top w:val="none" w:sz="0" w:space="0" w:color="auto"/>
                <w:left w:val="none" w:sz="0" w:space="0" w:color="auto"/>
                <w:bottom w:val="none" w:sz="0" w:space="0" w:color="auto"/>
                <w:right w:val="none" w:sz="0" w:space="0" w:color="auto"/>
              </w:divBdr>
            </w:div>
            <w:div w:id="162209543">
              <w:marLeft w:val="0"/>
              <w:marRight w:val="0"/>
              <w:marTop w:val="0"/>
              <w:marBottom w:val="0"/>
              <w:divBdr>
                <w:top w:val="none" w:sz="0" w:space="0" w:color="auto"/>
                <w:left w:val="none" w:sz="0" w:space="0" w:color="auto"/>
                <w:bottom w:val="none" w:sz="0" w:space="0" w:color="auto"/>
                <w:right w:val="none" w:sz="0" w:space="0" w:color="auto"/>
              </w:divBdr>
            </w:div>
            <w:div w:id="1772388224">
              <w:marLeft w:val="0"/>
              <w:marRight w:val="0"/>
              <w:marTop w:val="0"/>
              <w:marBottom w:val="0"/>
              <w:divBdr>
                <w:top w:val="none" w:sz="0" w:space="0" w:color="auto"/>
                <w:left w:val="none" w:sz="0" w:space="0" w:color="auto"/>
                <w:bottom w:val="none" w:sz="0" w:space="0" w:color="auto"/>
                <w:right w:val="none" w:sz="0" w:space="0" w:color="auto"/>
              </w:divBdr>
            </w:div>
            <w:div w:id="1841659361">
              <w:marLeft w:val="0"/>
              <w:marRight w:val="0"/>
              <w:marTop w:val="0"/>
              <w:marBottom w:val="0"/>
              <w:divBdr>
                <w:top w:val="none" w:sz="0" w:space="0" w:color="auto"/>
                <w:left w:val="none" w:sz="0" w:space="0" w:color="auto"/>
                <w:bottom w:val="none" w:sz="0" w:space="0" w:color="auto"/>
                <w:right w:val="none" w:sz="0" w:space="0" w:color="auto"/>
              </w:divBdr>
            </w:div>
            <w:div w:id="1023289559">
              <w:marLeft w:val="0"/>
              <w:marRight w:val="0"/>
              <w:marTop w:val="0"/>
              <w:marBottom w:val="0"/>
              <w:divBdr>
                <w:top w:val="none" w:sz="0" w:space="0" w:color="auto"/>
                <w:left w:val="none" w:sz="0" w:space="0" w:color="auto"/>
                <w:bottom w:val="none" w:sz="0" w:space="0" w:color="auto"/>
                <w:right w:val="none" w:sz="0" w:space="0" w:color="auto"/>
              </w:divBdr>
            </w:div>
            <w:div w:id="1387022688">
              <w:marLeft w:val="0"/>
              <w:marRight w:val="0"/>
              <w:marTop w:val="0"/>
              <w:marBottom w:val="0"/>
              <w:divBdr>
                <w:top w:val="none" w:sz="0" w:space="0" w:color="auto"/>
                <w:left w:val="none" w:sz="0" w:space="0" w:color="auto"/>
                <w:bottom w:val="none" w:sz="0" w:space="0" w:color="auto"/>
                <w:right w:val="none" w:sz="0" w:space="0" w:color="auto"/>
              </w:divBdr>
            </w:div>
            <w:div w:id="214585646">
              <w:marLeft w:val="0"/>
              <w:marRight w:val="0"/>
              <w:marTop w:val="0"/>
              <w:marBottom w:val="0"/>
              <w:divBdr>
                <w:top w:val="none" w:sz="0" w:space="0" w:color="auto"/>
                <w:left w:val="none" w:sz="0" w:space="0" w:color="auto"/>
                <w:bottom w:val="none" w:sz="0" w:space="0" w:color="auto"/>
                <w:right w:val="none" w:sz="0" w:space="0" w:color="auto"/>
              </w:divBdr>
            </w:div>
            <w:div w:id="2092577305">
              <w:marLeft w:val="0"/>
              <w:marRight w:val="0"/>
              <w:marTop w:val="0"/>
              <w:marBottom w:val="0"/>
              <w:divBdr>
                <w:top w:val="none" w:sz="0" w:space="0" w:color="auto"/>
                <w:left w:val="none" w:sz="0" w:space="0" w:color="auto"/>
                <w:bottom w:val="none" w:sz="0" w:space="0" w:color="auto"/>
                <w:right w:val="none" w:sz="0" w:space="0" w:color="auto"/>
              </w:divBdr>
            </w:div>
            <w:div w:id="158739823">
              <w:marLeft w:val="0"/>
              <w:marRight w:val="0"/>
              <w:marTop w:val="0"/>
              <w:marBottom w:val="0"/>
              <w:divBdr>
                <w:top w:val="none" w:sz="0" w:space="0" w:color="auto"/>
                <w:left w:val="none" w:sz="0" w:space="0" w:color="auto"/>
                <w:bottom w:val="none" w:sz="0" w:space="0" w:color="auto"/>
                <w:right w:val="none" w:sz="0" w:space="0" w:color="auto"/>
              </w:divBdr>
            </w:div>
            <w:div w:id="524903943">
              <w:marLeft w:val="0"/>
              <w:marRight w:val="0"/>
              <w:marTop w:val="0"/>
              <w:marBottom w:val="0"/>
              <w:divBdr>
                <w:top w:val="none" w:sz="0" w:space="0" w:color="auto"/>
                <w:left w:val="none" w:sz="0" w:space="0" w:color="auto"/>
                <w:bottom w:val="none" w:sz="0" w:space="0" w:color="auto"/>
                <w:right w:val="none" w:sz="0" w:space="0" w:color="auto"/>
              </w:divBdr>
            </w:div>
            <w:div w:id="1260941855">
              <w:marLeft w:val="0"/>
              <w:marRight w:val="0"/>
              <w:marTop w:val="0"/>
              <w:marBottom w:val="0"/>
              <w:divBdr>
                <w:top w:val="none" w:sz="0" w:space="0" w:color="auto"/>
                <w:left w:val="none" w:sz="0" w:space="0" w:color="auto"/>
                <w:bottom w:val="none" w:sz="0" w:space="0" w:color="auto"/>
                <w:right w:val="none" w:sz="0" w:space="0" w:color="auto"/>
              </w:divBdr>
            </w:div>
            <w:div w:id="1172990631">
              <w:marLeft w:val="0"/>
              <w:marRight w:val="0"/>
              <w:marTop w:val="0"/>
              <w:marBottom w:val="0"/>
              <w:divBdr>
                <w:top w:val="none" w:sz="0" w:space="0" w:color="auto"/>
                <w:left w:val="none" w:sz="0" w:space="0" w:color="auto"/>
                <w:bottom w:val="none" w:sz="0" w:space="0" w:color="auto"/>
                <w:right w:val="none" w:sz="0" w:space="0" w:color="auto"/>
              </w:divBdr>
            </w:div>
            <w:div w:id="714425306">
              <w:marLeft w:val="0"/>
              <w:marRight w:val="0"/>
              <w:marTop w:val="0"/>
              <w:marBottom w:val="0"/>
              <w:divBdr>
                <w:top w:val="none" w:sz="0" w:space="0" w:color="auto"/>
                <w:left w:val="none" w:sz="0" w:space="0" w:color="auto"/>
                <w:bottom w:val="none" w:sz="0" w:space="0" w:color="auto"/>
                <w:right w:val="none" w:sz="0" w:space="0" w:color="auto"/>
              </w:divBdr>
            </w:div>
            <w:div w:id="377434336">
              <w:marLeft w:val="0"/>
              <w:marRight w:val="0"/>
              <w:marTop w:val="0"/>
              <w:marBottom w:val="0"/>
              <w:divBdr>
                <w:top w:val="none" w:sz="0" w:space="0" w:color="auto"/>
                <w:left w:val="none" w:sz="0" w:space="0" w:color="auto"/>
                <w:bottom w:val="none" w:sz="0" w:space="0" w:color="auto"/>
                <w:right w:val="none" w:sz="0" w:space="0" w:color="auto"/>
              </w:divBdr>
            </w:div>
            <w:div w:id="349455605">
              <w:marLeft w:val="0"/>
              <w:marRight w:val="0"/>
              <w:marTop w:val="0"/>
              <w:marBottom w:val="0"/>
              <w:divBdr>
                <w:top w:val="none" w:sz="0" w:space="0" w:color="auto"/>
                <w:left w:val="none" w:sz="0" w:space="0" w:color="auto"/>
                <w:bottom w:val="none" w:sz="0" w:space="0" w:color="auto"/>
                <w:right w:val="none" w:sz="0" w:space="0" w:color="auto"/>
              </w:divBdr>
            </w:div>
            <w:div w:id="306859136">
              <w:marLeft w:val="0"/>
              <w:marRight w:val="0"/>
              <w:marTop w:val="0"/>
              <w:marBottom w:val="0"/>
              <w:divBdr>
                <w:top w:val="none" w:sz="0" w:space="0" w:color="auto"/>
                <w:left w:val="none" w:sz="0" w:space="0" w:color="auto"/>
                <w:bottom w:val="none" w:sz="0" w:space="0" w:color="auto"/>
                <w:right w:val="none" w:sz="0" w:space="0" w:color="auto"/>
              </w:divBdr>
            </w:div>
            <w:div w:id="1655596746">
              <w:marLeft w:val="0"/>
              <w:marRight w:val="0"/>
              <w:marTop w:val="0"/>
              <w:marBottom w:val="0"/>
              <w:divBdr>
                <w:top w:val="none" w:sz="0" w:space="0" w:color="auto"/>
                <w:left w:val="none" w:sz="0" w:space="0" w:color="auto"/>
                <w:bottom w:val="none" w:sz="0" w:space="0" w:color="auto"/>
                <w:right w:val="none" w:sz="0" w:space="0" w:color="auto"/>
              </w:divBdr>
            </w:div>
            <w:div w:id="8340886">
              <w:marLeft w:val="0"/>
              <w:marRight w:val="0"/>
              <w:marTop w:val="0"/>
              <w:marBottom w:val="0"/>
              <w:divBdr>
                <w:top w:val="none" w:sz="0" w:space="0" w:color="auto"/>
                <w:left w:val="none" w:sz="0" w:space="0" w:color="auto"/>
                <w:bottom w:val="none" w:sz="0" w:space="0" w:color="auto"/>
                <w:right w:val="none" w:sz="0" w:space="0" w:color="auto"/>
              </w:divBdr>
            </w:div>
            <w:div w:id="928393461">
              <w:marLeft w:val="0"/>
              <w:marRight w:val="0"/>
              <w:marTop w:val="0"/>
              <w:marBottom w:val="0"/>
              <w:divBdr>
                <w:top w:val="none" w:sz="0" w:space="0" w:color="auto"/>
                <w:left w:val="none" w:sz="0" w:space="0" w:color="auto"/>
                <w:bottom w:val="none" w:sz="0" w:space="0" w:color="auto"/>
                <w:right w:val="none" w:sz="0" w:space="0" w:color="auto"/>
              </w:divBdr>
            </w:div>
            <w:div w:id="1243369530">
              <w:marLeft w:val="0"/>
              <w:marRight w:val="0"/>
              <w:marTop w:val="0"/>
              <w:marBottom w:val="0"/>
              <w:divBdr>
                <w:top w:val="none" w:sz="0" w:space="0" w:color="auto"/>
                <w:left w:val="none" w:sz="0" w:space="0" w:color="auto"/>
                <w:bottom w:val="none" w:sz="0" w:space="0" w:color="auto"/>
                <w:right w:val="none" w:sz="0" w:space="0" w:color="auto"/>
              </w:divBdr>
            </w:div>
            <w:div w:id="1475289941">
              <w:marLeft w:val="0"/>
              <w:marRight w:val="0"/>
              <w:marTop w:val="0"/>
              <w:marBottom w:val="0"/>
              <w:divBdr>
                <w:top w:val="none" w:sz="0" w:space="0" w:color="auto"/>
                <w:left w:val="none" w:sz="0" w:space="0" w:color="auto"/>
                <w:bottom w:val="none" w:sz="0" w:space="0" w:color="auto"/>
                <w:right w:val="none" w:sz="0" w:space="0" w:color="auto"/>
              </w:divBdr>
            </w:div>
            <w:div w:id="2140217632">
              <w:marLeft w:val="0"/>
              <w:marRight w:val="0"/>
              <w:marTop w:val="0"/>
              <w:marBottom w:val="0"/>
              <w:divBdr>
                <w:top w:val="none" w:sz="0" w:space="0" w:color="auto"/>
                <w:left w:val="none" w:sz="0" w:space="0" w:color="auto"/>
                <w:bottom w:val="none" w:sz="0" w:space="0" w:color="auto"/>
                <w:right w:val="none" w:sz="0" w:space="0" w:color="auto"/>
              </w:divBdr>
            </w:div>
            <w:div w:id="1598170676">
              <w:marLeft w:val="0"/>
              <w:marRight w:val="0"/>
              <w:marTop w:val="0"/>
              <w:marBottom w:val="0"/>
              <w:divBdr>
                <w:top w:val="none" w:sz="0" w:space="0" w:color="auto"/>
                <w:left w:val="none" w:sz="0" w:space="0" w:color="auto"/>
                <w:bottom w:val="none" w:sz="0" w:space="0" w:color="auto"/>
                <w:right w:val="none" w:sz="0" w:space="0" w:color="auto"/>
              </w:divBdr>
            </w:div>
            <w:div w:id="604968252">
              <w:marLeft w:val="0"/>
              <w:marRight w:val="0"/>
              <w:marTop w:val="0"/>
              <w:marBottom w:val="0"/>
              <w:divBdr>
                <w:top w:val="none" w:sz="0" w:space="0" w:color="auto"/>
                <w:left w:val="none" w:sz="0" w:space="0" w:color="auto"/>
                <w:bottom w:val="none" w:sz="0" w:space="0" w:color="auto"/>
                <w:right w:val="none" w:sz="0" w:space="0" w:color="auto"/>
              </w:divBdr>
            </w:div>
            <w:div w:id="981537962">
              <w:marLeft w:val="0"/>
              <w:marRight w:val="0"/>
              <w:marTop w:val="0"/>
              <w:marBottom w:val="0"/>
              <w:divBdr>
                <w:top w:val="none" w:sz="0" w:space="0" w:color="auto"/>
                <w:left w:val="none" w:sz="0" w:space="0" w:color="auto"/>
                <w:bottom w:val="none" w:sz="0" w:space="0" w:color="auto"/>
                <w:right w:val="none" w:sz="0" w:space="0" w:color="auto"/>
              </w:divBdr>
            </w:div>
            <w:div w:id="1362584779">
              <w:marLeft w:val="0"/>
              <w:marRight w:val="0"/>
              <w:marTop w:val="0"/>
              <w:marBottom w:val="0"/>
              <w:divBdr>
                <w:top w:val="none" w:sz="0" w:space="0" w:color="auto"/>
                <w:left w:val="none" w:sz="0" w:space="0" w:color="auto"/>
                <w:bottom w:val="none" w:sz="0" w:space="0" w:color="auto"/>
                <w:right w:val="none" w:sz="0" w:space="0" w:color="auto"/>
              </w:divBdr>
            </w:div>
            <w:div w:id="1725177185">
              <w:marLeft w:val="0"/>
              <w:marRight w:val="0"/>
              <w:marTop w:val="0"/>
              <w:marBottom w:val="0"/>
              <w:divBdr>
                <w:top w:val="none" w:sz="0" w:space="0" w:color="auto"/>
                <w:left w:val="none" w:sz="0" w:space="0" w:color="auto"/>
                <w:bottom w:val="none" w:sz="0" w:space="0" w:color="auto"/>
                <w:right w:val="none" w:sz="0" w:space="0" w:color="auto"/>
              </w:divBdr>
            </w:div>
            <w:div w:id="707487378">
              <w:marLeft w:val="0"/>
              <w:marRight w:val="0"/>
              <w:marTop w:val="0"/>
              <w:marBottom w:val="0"/>
              <w:divBdr>
                <w:top w:val="none" w:sz="0" w:space="0" w:color="auto"/>
                <w:left w:val="none" w:sz="0" w:space="0" w:color="auto"/>
                <w:bottom w:val="none" w:sz="0" w:space="0" w:color="auto"/>
                <w:right w:val="none" w:sz="0" w:space="0" w:color="auto"/>
              </w:divBdr>
            </w:div>
            <w:div w:id="77866553">
              <w:marLeft w:val="0"/>
              <w:marRight w:val="0"/>
              <w:marTop w:val="0"/>
              <w:marBottom w:val="0"/>
              <w:divBdr>
                <w:top w:val="none" w:sz="0" w:space="0" w:color="auto"/>
                <w:left w:val="none" w:sz="0" w:space="0" w:color="auto"/>
                <w:bottom w:val="none" w:sz="0" w:space="0" w:color="auto"/>
                <w:right w:val="none" w:sz="0" w:space="0" w:color="auto"/>
              </w:divBdr>
            </w:div>
            <w:div w:id="2080135289">
              <w:marLeft w:val="0"/>
              <w:marRight w:val="0"/>
              <w:marTop w:val="0"/>
              <w:marBottom w:val="0"/>
              <w:divBdr>
                <w:top w:val="none" w:sz="0" w:space="0" w:color="auto"/>
                <w:left w:val="none" w:sz="0" w:space="0" w:color="auto"/>
                <w:bottom w:val="none" w:sz="0" w:space="0" w:color="auto"/>
                <w:right w:val="none" w:sz="0" w:space="0" w:color="auto"/>
              </w:divBdr>
            </w:div>
            <w:div w:id="920216901">
              <w:marLeft w:val="0"/>
              <w:marRight w:val="0"/>
              <w:marTop w:val="0"/>
              <w:marBottom w:val="0"/>
              <w:divBdr>
                <w:top w:val="none" w:sz="0" w:space="0" w:color="auto"/>
                <w:left w:val="none" w:sz="0" w:space="0" w:color="auto"/>
                <w:bottom w:val="none" w:sz="0" w:space="0" w:color="auto"/>
                <w:right w:val="none" w:sz="0" w:space="0" w:color="auto"/>
              </w:divBdr>
            </w:div>
            <w:div w:id="844633426">
              <w:marLeft w:val="0"/>
              <w:marRight w:val="0"/>
              <w:marTop w:val="0"/>
              <w:marBottom w:val="0"/>
              <w:divBdr>
                <w:top w:val="none" w:sz="0" w:space="0" w:color="auto"/>
                <w:left w:val="none" w:sz="0" w:space="0" w:color="auto"/>
                <w:bottom w:val="none" w:sz="0" w:space="0" w:color="auto"/>
                <w:right w:val="none" w:sz="0" w:space="0" w:color="auto"/>
              </w:divBdr>
            </w:div>
            <w:div w:id="1910724575">
              <w:marLeft w:val="0"/>
              <w:marRight w:val="0"/>
              <w:marTop w:val="0"/>
              <w:marBottom w:val="0"/>
              <w:divBdr>
                <w:top w:val="none" w:sz="0" w:space="0" w:color="auto"/>
                <w:left w:val="none" w:sz="0" w:space="0" w:color="auto"/>
                <w:bottom w:val="none" w:sz="0" w:space="0" w:color="auto"/>
                <w:right w:val="none" w:sz="0" w:space="0" w:color="auto"/>
              </w:divBdr>
            </w:div>
            <w:div w:id="584530448">
              <w:marLeft w:val="0"/>
              <w:marRight w:val="0"/>
              <w:marTop w:val="0"/>
              <w:marBottom w:val="0"/>
              <w:divBdr>
                <w:top w:val="none" w:sz="0" w:space="0" w:color="auto"/>
                <w:left w:val="none" w:sz="0" w:space="0" w:color="auto"/>
                <w:bottom w:val="none" w:sz="0" w:space="0" w:color="auto"/>
                <w:right w:val="none" w:sz="0" w:space="0" w:color="auto"/>
              </w:divBdr>
            </w:div>
            <w:div w:id="447969998">
              <w:marLeft w:val="0"/>
              <w:marRight w:val="0"/>
              <w:marTop w:val="0"/>
              <w:marBottom w:val="0"/>
              <w:divBdr>
                <w:top w:val="none" w:sz="0" w:space="0" w:color="auto"/>
                <w:left w:val="none" w:sz="0" w:space="0" w:color="auto"/>
                <w:bottom w:val="none" w:sz="0" w:space="0" w:color="auto"/>
                <w:right w:val="none" w:sz="0" w:space="0" w:color="auto"/>
              </w:divBdr>
            </w:div>
            <w:div w:id="1475030558">
              <w:marLeft w:val="0"/>
              <w:marRight w:val="0"/>
              <w:marTop w:val="0"/>
              <w:marBottom w:val="0"/>
              <w:divBdr>
                <w:top w:val="none" w:sz="0" w:space="0" w:color="auto"/>
                <w:left w:val="none" w:sz="0" w:space="0" w:color="auto"/>
                <w:bottom w:val="none" w:sz="0" w:space="0" w:color="auto"/>
                <w:right w:val="none" w:sz="0" w:space="0" w:color="auto"/>
              </w:divBdr>
            </w:div>
            <w:div w:id="1107653568">
              <w:marLeft w:val="0"/>
              <w:marRight w:val="0"/>
              <w:marTop w:val="0"/>
              <w:marBottom w:val="0"/>
              <w:divBdr>
                <w:top w:val="none" w:sz="0" w:space="0" w:color="auto"/>
                <w:left w:val="none" w:sz="0" w:space="0" w:color="auto"/>
                <w:bottom w:val="none" w:sz="0" w:space="0" w:color="auto"/>
                <w:right w:val="none" w:sz="0" w:space="0" w:color="auto"/>
              </w:divBdr>
            </w:div>
            <w:div w:id="827133314">
              <w:marLeft w:val="0"/>
              <w:marRight w:val="0"/>
              <w:marTop w:val="0"/>
              <w:marBottom w:val="0"/>
              <w:divBdr>
                <w:top w:val="none" w:sz="0" w:space="0" w:color="auto"/>
                <w:left w:val="none" w:sz="0" w:space="0" w:color="auto"/>
                <w:bottom w:val="none" w:sz="0" w:space="0" w:color="auto"/>
                <w:right w:val="none" w:sz="0" w:space="0" w:color="auto"/>
              </w:divBdr>
            </w:div>
            <w:div w:id="1092359739">
              <w:marLeft w:val="0"/>
              <w:marRight w:val="0"/>
              <w:marTop w:val="0"/>
              <w:marBottom w:val="0"/>
              <w:divBdr>
                <w:top w:val="none" w:sz="0" w:space="0" w:color="auto"/>
                <w:left w:val="none" w:sz="0" w:space="0" w:color="auto"/>
                <w:bottom w:val="none" w:sz="0" w:space="0" w:color="auto"/>
                <w:right w:val="none" w:sz="0" w:space="0" w:color="auto"/>
              </w:divBdr>
            </w:div>
            <w:div w:id="1528640246">
              <w:marLeft w:val="0"/>
              <w:marRight w:val="0"/>
              <w:marTop w:val="0"/>
              <w:marBottom w:val="0"/>
              <w:divBdr>
                <w:top w:val="none" w:sz="0" w:space="0" w:color="auto"/>
                <w:left w:val="none" w:sz="0" w:space="0" w:color="auto"/>
                <w:bottom w:val="none" w:sz="0" w:space="0" w:color="auto"/>
                <w:right w:val="none" w:sz="0" w:space="0" w:color="auto"/>
              </w:divBdr>
            </w:div>
            <w:div w:id="404841890">
              <w:marLeft w:val="0"/>
              <w:marRight w:val="0"/>
              <w:marTop w:val="0"/>
              <w:marBottom w:val="0"/>
              <w:divBdr>
                <w:top w:val="none" w:sz="0" w:space="0" w:color="auto"/>
                <w:left w:val="none" w:sz="0" w:space="0" w:color="auto"/>
                <w:bottom w:val="none" w:sz="0" w:space="0" w:color="auto"/>
                <w:right w:val="none" w:sz="0" w:space="0" w:color="auto"/>
              </w:divBdr>
            </w:div>
            <w:div w:id="666598096">
              <w:marLeft w:val="0"/>
              <w:marRight w:val="0"/>
              <w:marTop w:val="0"/>
              <w:marBottom w:val="0"/>
              <w:divBdr>
                <w:top w:val="none" w:sz="0" w:space="0" w:color="auto"/>
                <w:left w:val="none" w:sz="0" w:space="0" w:color="auto"/>
                <w:bottom w:val="none" w:sz="0" w:space="0" w:color="auto"/>
                <w:right w:val="none" w:sz="0" w:space="0" w:color="auto"/>
              </w:divBdr>
            </w:div>
            <w:div w:id="653605958">
              <w:marLeft w:val="0"/>
              <w:marRight w:val="0"/>
              <w:marTop w:val="0"/>
              <w:marBottom w:val="0"/>
              <w:divBdr>
                <w:top w:val="none" w:sz="0" w:space="0" w:color="auto"/>
                <w:left w:val="none" w:sz="0" w:space="0" w:color="auto"/>
                <w:bottom w:val="none" w:sz="0" w:space="0" w:color="auto"/>
                <w:right w:val="none" w:sz="0" w:space="0" w:color="auto"/>
              </w:divBdr>
            </w:div>
            <w:div w:id="1759133980">
              <w:marLeft w:val="0"/>
              <w:marRight w:val="0"/>
              <w:marTop w:val="0"/>
              <w:marBottom w:val="0"/>
              <w:divBdr>
                <w:top w:val="none" w:sz="0" w:space="0" w:color="auto"/>
                <w:left w:val="none" w:sz="0" w:space="0" w:color="auto"/>
                <w:bottom w:val="none" w:sz="0" w:space="0" w:color="auto"/>
                <w:right w:val="none" w:sz="0" w:space="0" w:color="auto"/>
              </w:divBdr>
            </w:div>
            <w:div w:id="1821118018">
              <w:marLeft w:val="0"/>
              <w:marRight w:val="0"/>
              <w:marTop w:val="0"/>
              <w:marBottom w:val="0"/>
              <w:divBdr>
                <w:top w:val="none" w:sz="0" w:space="0" w:color="auto"/>
                <w:left w:val="none" w:sz="0" w:space="0" w:color="auto"/>
                <w:bottom w:val="none" w:sz="0" w:space="0" w:color="auto"/>
                <w:right w:val="none" w:sz="0" w:space="0" w:color="auto"/>
              </w:divBdr>
            </w:div>
            <w:div w:id="2276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57659">
      <w:bodyDiv w:val="1"/>
      <w:marLeft w:val="0"/>
      <w:marRight w:val="0"/>
      <w:marTop w:val="0"/>
      <w:marBottom w:val="0"/>
      <w:divBdr>
        <w:top w:val="none" w:sz="0" w:space="0" w:color="auto"/>
        <w:left w:val="none" w:sz="0" w:space="0" w:color="auto"/>
        <w:bottom w:val="none" w:sz="0" w:space="0" w:color="auto"/>
        <w:right w:val="none" w:sz="0" w:space="0" w:color="auto"/>
      </w:divBdr>
      <w:divsChild>
        <w:div w:id="871697484">
          <w:marLeft w:val="0"/>
          <w:marRight w:val="0"/>
          <w:marTop w:val="0"/>
          <w:marBottom w:val="0"/>
          <w:divBdr>
            <w:top w:val="none" w:sz="0" w:space="0" w:color="auto"/>
            <w:left w:val="none" w:sz="0" w:space="0" w:color="auto"/>
            <w:bottom w:val="none" w:sz="0" w:space="0" w:color="auto"/>
            <w:right w:val="none" w:sz="0" w:space="0" w:color="auto"/>
          </w:divBdr>
          <w:divsChild>
            <w:div w:id="975918169">
              <w:marLeft w:val="0"/>
              <w:marRight w:val="0"/>
              <w:marTop w:val="0"/>
              <w:marBottom w:val="0"/>
              <w:divBdr>
                <w:top w:val="none" w:sz="0" w:space="0" w:color="auto"/>
                <w:left w:val="none" w:sz="0" w:space="0" w:color="auto"/>
                <w:bottom w:val="none" w:sz="0" w:space="0" w:color="auto"/>
                <w:right w:val="none" w:sz="0" w:space="0" w:color="auto"/>
              </w:divBdr>
            </w:div>
            <w:div w:id="1902669404">
              <w:marLeft w:val="0"/>
              <w:marRight w:val="0"/>
              <w:marTop w:val="0"/>
              <w:marBottom w:val="0"/>
              <w:divBdr>
                <w:top w:val="none" w:sz="0" w:space="0" w:color="auto"/>
                <w:left w:val="none" w:sz="0" w:space="0" w:color="auto"/>
                <w:bottom w:val="none" w:sz="0" w:space="0" w:color="auto"/>
                <w:right w:val="none" w:sz="0" w:space="0" w:color="auto"/>
              </w:divBdr>
            </w:div>
            <w:div w:id="1513252478">
              <w:marLeft w:val="0"/>
              <w:marRight w:val="0"/>
              <w:marTop w:val="0"/>
              <w:marBottom w:val="0"/>
              <w:divBdr>
                <w:top w:val="none" w:sz="0" w:space="0" w:color="auto"/>
                <w:left w:val="none" w:sz="0" w:space="0" w:color="auto"/>
                <w:bottom w:val="none" w:sz="0" w:space="0" w:color="auto"/>
                <w:right w:val="none" w:sz="0" w:space="0" w:color="auto"/>
              </w:divBdr>
            </w:div>
            <w:div w:id="137576144">
              <w:marLeft w:val="0"/>
              <w:marRight w:val="0"/>
              <w:marTop w:val="0"/>
              <w:marBottom w:val="0"/>
              <w:divBdr>
                <w:top w:val="none" w:sz="0" w:space="0" w:color="auto"/>
                <w:left w:val="none" w:sz="0" w:space="0" w:color="auto"/>
                <w:bottom w:val="none" w:sz="0" w:space="0" w:color="auto"/>
                <w:right w:val="none" w:sz="0" w:space="0" w:color="auto"/>
              </w:divBdr>
            </w:div>
            <w:div w:id="1003052739">
              <w:marLeft w:val="0"/>
              <w:marRight w:val="0"/>
              <w:marTop w:val="0"/>
              <w:marBottom w:val="0"/>
              <w:divBdr>
                <w:top w:val="none" w:sz="0" w:space="0" w:color="auto"/>
                <w:left w:val="none" w:sz="0" w:space="0" w:color="auto"/>
                <w:bottom w:val="none" w:sz="0" w:space="0" w:color="auto"/>
                <w:right w:val="none" w:sz="0" w:space="0" w:color="auto"/>
              </w:divBdr>
            </w:div>
            <w:div w:id="322243824">
              <w:marLeft w:val="0"/>
              <w:marRight w:val="0"/>
              <w:marTop w:val="0"/>
              <w:marBottom w:val="0"/>
              <w:divBdr>
                <w:top w:val="none" w:sz="0" w:space="0" w:color="auto"/>
                <w:left w:val="none" w:sz="0" w:space="0" w:color="auto"/>
                <w:bottom w:val="none" w:sz="0" w:space="0" w:color="auto"/>
                <w:right w:val="none" w:sz="0" w:space="0" w:color="auto"/>
              </w:divBdr>
            </w:div>
            <w:div w:id="1790857498">
              <w:marLeft w:val="0"/>
              <w:marRight w:val="0"/>
              <w:marTop w:val="0"/>
              <w:marBottom w:val="0"/>
              <w:divBdr>
                <w:top w:val="none" w:sz="0" w:space="0" w:color="auto"/>
                <w:left w:val="none" w:sz="0" w:space="0" w:color="auto"/>
                <w:bottom w:val="none" w:sz="0" w:space="0" w:color="auto"/>
                <w:right w:val="none" w:sz="0" w:space="0" w:color="auto"/>
              </w:divBdr>
            </w:div>
            <w:div w:id="1900049946">
              <w:marLeft w:val="0"/>
              <w:marRight w:val="0"/>
              <w:marTop w:val="0"/>
              <w:marBottom w:val="0"/>
              <w:divBdr>
                <w:top w:val="none" w:sz="0" w:space="0" w:color="auto"/>
                <w:left w:val="none" w:sz="0" w:space="0" w:color="auto"/>
                <w:bottom w:val="none" w:sz="0" w:space="0" w:color="auto"/>
                <w:right w:val="none" w:sz="0" w:space="0" w:color="auto"/>
              </w:divBdr>
            </w:div>
            <w:div w:id="1965505380">
              <w:marLeft w:val="0"/>
              <w:marRight w:val="0"/>
              <w:marTop w:val="0"/>
              <w:marBottom w:val="0"/>
              <w:divBdr>
                <w:top w:val="none" w:sz="0" w:space="0" w:color="auto"/>
                <w:left w:val="none" w:sz="0" w:space="0" w:color="auto"/>
                <w:bottom w:val="none" w:sz="0" w:space="0" w:color="auto"/>
                <w:right w:val="none" w:sz="0" w:space="0" w:color="auto"/>
              </w:divBdr>
            </w:div>
            <w:div w:id="356853899">
              <w:marLeft w:val="0"/>
              <w:marRight w:val="0"/>
              <w:marTop w:val="0"/>
              <w:marBottom w:val="0"/>
              <w:divBdr>
                <w:top w:val="none" w:sz="0" w:space="0" w:color="auto"/>
                <w:left w:val="none" w:sz="0" w:space="0" w:color="auto"/>
                <w:bottom w:val="none" w:sz="0" w:space="0" w:color="auto"/>
                <w:right w:val="none" w:sz="0" w:space="0" w:color="auto"/>
              </w:divBdr>
            </w:div>
            <w:div w:id="1944335833">
              <w:marLeft w:val="0"/>
              <w:marRight w:val="0"/>
              <w:marTop w:val="0"/>
              <w:marBottom w:val="0"/>
              <w:divBdr>
                <w:top w:val="none" w:sz="0" w:space="0" w:color="auto"/>
                <w:left w:val="none" w:sz="0" w:space="0" w:color="auto"/>
                <w:bottom w:val="none" w:sz="0" w:space="0" w:color="auto"/>
                <w:right w:val="none" w:sz="0" w:space="0" w:color="auto"/>
              </w:divBdr>
            </w:div>
            <w:div w:id="1497527385">
              <w:marLeft w:val="0"/>
              <w:marRight w:val="0"/>
              <w:marTop w:val="0"/>
              <w:marBottom w:val="0"/>
              <w:divBdr>
                <w:top w:val="none" w:sz="0" w:space="0" w:color="auto"/>
                <w:left w:val="none" w:sz="0" w:space="0" w:color="auto"/>
                <w:bottom w:val="none" w:sz="0" w:space="0" w:color="auto"/>
                <w:right w:val="none" w:sz="0" w:space="0" w:color="auto"/>
              </w:divBdr>
            </w:div>
            <w:div w:id="552813888">
              <w:marLeft w:val="0"/>
              <w:marRight w:val="0"/>
              <w:marTop w:val="0"/>
              <w:marBottom w:val="0"/>
              <w:divBdr>
                <w:top w:val="none" w:sz="0" w:space="0" w:color="auto"/>
                <w:left w:val="none" w:sz="0" w:space="0" w:color="auto"/>
                <w:bottom w:val="none" w:sz="0" w:space="0" w:color="auto"/>
                <w:right w:val="none" w:sz="0" w:space="0" w:color="auto"/>
              </w:divBdr>
            </w:div>
            <w:div w:id="1293026193">
              <w:marLeft w:val="0"/>
              <w:marRight w:val="0"/>
              <w:marTop w:val="0"/>
              <w:marBottom w:val="0"/>
              <w:divBdr>
                <w:top w:val="none" w:sz="0" w:space="0" w:color="auto"/>
                <w:left w:val="none" w:sz="0" w:space="0" w:color="auto"/>
                <w:bottom w:val="none" w:sz="0" w:space="0" w:color="auto"/>
                <w:right w:val="none" w:sz="0" w:space="0" w:color="auto"/>
              </w:divBdr>
            </w:div>
            <w:div w:id="1199977538">
              <w:marLeft w:val="0"/>
              <w:marRight w:val="0"/>
              <w:marTop w:val="0"/>
              <w:marBottom w:val="0"/>
              <w:divBdr>
                <w:top w:val="none" w:sz="0" w:space="0" w:color="auto"/>
                <w:left w:val="none" w:sz="0" w:space="0" w:color="auto"/>
                <w:bottom w:val="none" w:sz="0" w:space="0" w:color="auto"/>
                <w:right w:val="none" w:sz="0" w:space="0" w:color="auto"/>
              </w:divBdr>
            </w:div>
            <w:div w:id="1680042590">
              <w:marLeft w:val="0"/>
              <w:marRight w:val="0"/>
              <w:marTop w:val="0"/>
              <w:marBottom w:val="0"/>
              <w:divBdr>
                <w:top w:val="none" w:sz="0" w:space="0" w:color="auto"/>
                <w:left w:val="none" w:sz="0" w:space="0" w:color="auto"/>
                <w:bottom w:val="none" w:sz="0" w:space="0" w:color="auto"/>
                <w:right w:val="none" w:sz="0" w:space="0" w:color="auto"/>
              </w:divBdr>
            </w:div>
            <w:div w:id="909580547">
              <w:marLeft w:val="0"/>
              <w:marRight w:val="0"/>
              <w:marTop w:val="0"/>
              <w:marBottom w:val="0"/>
              <w:divBdr>
                <w:top w:val="none" w:sz="0" w:space="0" w:color="auto"/>
                <w:left w:val="none" w:sz="0" w:space="0" w:color="auto"/>
                <w:bottom w:val="none" w:sz="0" w:space="0" w:color="auto"/>
                <w:right w:val="none" w:sz="0" w:space="0" w:color="auto"/>
              </w:divBdr>
            </w:div>
            <w:div w:id="422652288">
              <w:marLeft w:val="0"/>
              <w:marRight w:val="0"/>
              <w:marTop w:val="0"/>
              <w:marBottom w:val="0"/>
              <w:divBdr>
                <w:top w:val="none" w:sz="0" w:space="0" w:color="auto"/>
                <w:left w:val="none" w:sz="0" w:space="0" w:color="auto"/>
                <w:bottom w:val="none" w:sz="0" w:space="0" w:color="auto"/>
                <w:right w:val="none" w:sz="0" w:space="0" w:color="auto"/>
              </w:divBdr>
            </w:div>
            <w:div w:id="835072135">
              <w:marLeft w:val="0"/>
              <w:marRight w:val="0"/>
              <w:marTop w:val="0"/>
              <w:marBottom w:val="0"/>
              <w:divBdr>
                <w:top w:val="none" w:sz="0" w:space="0" w:color="auto"/>
                <w:left w:val="none" w:sz="0" w:space="0" w:color="auto"/>
                <w:bottom w:val="none" w:sz="0" w:space="0" w:color="auto"/>
                <w:right w:val="none" w:sz="0" w:space="0" w:color="auto"/>
              </w:divBdr>
            </w:div>
            <w:div w:id="1180699062">
              <w:marLeft w:val="0"/>
              <w:marRight w:val="0"/>
              <w:marTop w:val="0"/>
              <w:marBottom w:val="0"/>
              <w:divBdr>
                <w:top w:val="none" w:sz="0" w:space="0" w:color="auto"/>
                <w:left w:val="none" w:sz="0" w:space="0" w:color="auto"/>
                <w:bottom w:val="none" w:sz="0" w:space="0" w:color="auto"/>
                <w:right w:val="none" w:sz="0" w:space="0" w:color="auto"/>
              </w:divBdr>
            </w:div>
            <w:div w:id="238905200">
              <w:marLeft w:val="0"/>
              <w:marRight w:val="0"/>
              <w:marTop w:val="0"/>
              <w:marBottom w:val="0"/>
              <w:divBdr>
                <w:top w:val="none" w:sz="0" w:space="0" w:color="auto"/>
                <w:left w:val="none" w:sz="0" w:space="0" w:color="auto"/>
                <w:bottom w:val="none" w:sz="0" w:space="0" w:color="auto"/>
                <w:right w:val="none" w:sz="0" w:space="0" w:color="auto"/>
              </w:divBdr>
            </w:div>
            <w:div w:id="1555962985">
              <w:marLeft w:val="0"/>
              <w:marRight w:val="0"/>
              <w:marTop w:val="0"/>
              <w:marBottom w:val="0"/>
              <w:divBdr>
                <w:top w:val="none" w:sz="0" w:space="0" w:color="auto"/>
                <w:left w:val="none" w:sz="0" w:space="0" w:color="auto"/>
                <w:bottom w:val="none" w:sz="0" w:space="0" w:color="auto"/>
                <w:right w:val="none" w:sz="0" w:space="0" w:color="auto"/>
              </w:divBdr>
            </w:div>
            <w:div w:id="1892032534">
              <w:marLeft w:val="0"/>
              <w:marRight w:val="0"/>
              <w:marTop w:val="0"/>
              <w:marBottom w:val="0"/>
              <w:divBdr>
                <w:top w:val="none" w:sz="0" w:space="0" w:color="auto"/>
                <w:left w:val="none" w:sz="0" w:space="0" w:color="auto"/>
                <w:bottom w:val="none" w:sz="0" w:space="0" w:color="auto"/>
                <w:right w:val="none" w:sz="0" w:space="0" w:color="auto"/>
              </w:divBdr>
            </w:div>
            <w:div w:id="235552772">
              <w:marLeft w:val="0"/>
              <w:marRight w:val="0"/>
              <w:marTop w:val="0"/>
              <w:marBottom w:val="0"/>
              <w:divBdr>
                <w:top w:val="none" w:sz="0" w:space="0" w:color="auto"/>
                <w:left w:val="none" w:sz="0" w:space="0" w:color="auto"/>
                <w:bottom w:val="none" w:sz="0" w:space="0" w:color="auto"/>
                <w:right w:val="none" w:sz="0" w:space="0" w:color="auto"/>
              </w:divBdr>
            </w:div>
            <w:div w:id="1900164687">
              <w:marLeft w:val="0"/>
              <w:marRight w:val="0"/>
              <w:marTop w:val="0"/>
              <w:marBottom w:val="0"/>
              <w:divBdr>
                <w:top w:val="none" w:sz="0" w:space="0" w:color="auto"/>
                <w:left w:val="none" w:sz="0" w:space="0" w:color="auto"/>
                <w:bottom w:val="none" w:sz="0" w:space="0" w:color="auto"/>
                <w:right w:val="none" w:sz="0" w:space="0" w:color="auto"/>
              </w:divBdr>
            </w:div>
            <w:div w:id="272371935">
              <w:marLeft w:val="0"/>
              <w:marRight w:val="0"/>
              <w:marTop w:val="0"/>
              <w:marBottom w:val="0"/>
              <w:divBdr>
                <w:top w:val="none" w:sz="0" w:space="0" w:color="auto"/>
                <w:left w:val="none" w:sz="0" w:space="0" w:color="auto"/>
                <w:bottom w:val="none" w:sz="0" w:space="0" w:color="auto"/>
                <w:right w:val="none" w:sz="0" w:space="0" w:color="auto"/>
              </w:divBdr>
            </w:div>
            <w:div w:id="986133943">
              <w:marLeft w:val="0"/>
              <w:marRight w:val="0"/>
              <w:marTop w:val="0"/>
              <w:marBottom w:val="0"/>
              <w:divBdr>
                <w:top w:val="none" w:sz="0" w:space="0" w:color="auto"/>
                <w:left w:val="none" w:sz="0" w:space="0" w:color="auto"/>
                <w:bottom w:val="none" w:sz="0" w:space="0" w:color="auto"/>
                <w:right w:val="none" w:sz="0" w:space="0" w:color="auto"/>
              </w:divBdr>
            </w:div>
            <w:div w:id="891161146">
              <w:marLeft w:val="0"/>
              <w:marRight w:val="0"/>
              <w:marTop w:val="0"/>
              <w:marBottom w:val="0"/>
              <w:divBdr>
                <w:top w:val="none" w:sz="0" w:space="0" w:color="auto"/>
                <w:left w:val="none" w:sz="0" w:space="0" w:color="auto"/>
                <w:bottom w:val="none" w:sz="0" w:space="0" w:color="auto"/>
                <w:right w:val="none" w:sz="0" w:space="0" w:color="auto"/>
              </w:divBdr>
            </w:div>
            <w:div w:id="1643191919">
              <w:marLeft w:val="0"/>
              <w:marRight w:val="0"/>
              <w:marTop w:val="0"/>
              <w:marBottom w:val="0"/>
              <w:divBdr>
                <w:top w:val="none" w:sz="0" w:space="0" w:color="auto"/>
                <w:left w:val="none" w:sz="0" w:space="0" w:color="auto"/>
                <w:bottom w:val="none" w:sz="0" w:space="0" w:color="auto"/>
                <w:right w:val="none" w:sz="0" w:space="0" w:color="auto"/>
              </w:divBdr>
            </w:div>
            <w:div w:id="708800135">
              <w:marLeft w:val="0"/>
              <w:marRight w:val="0"/>
              <w:marTop w:val="0"/>
              <w:marBottom w:val="0"/>
              <w:divBdr>
                <w:top w:val="none" w:sz="0" w:space="0" w:color="auto"/>
                <w:left w:val="none" w:sz="0" w:space="0" w:color="auto"/>
                <w:bottom w:val="none" w:sz="0" w:space="0" w:color="auto"/>
                <w:right w:val="none" w:sz="0" w:space="0" w:color="auto"/>
              </w:divBdr>
            </w:div>
            <w:div w:id="1676112053">
              <w:marLeft w:val="0"/>
              <w:marRight w:val="0"/>
              <w:marTop w:val="0"/>
              <w:marBottom w:val="0"/>
              <w:divBdr>
                <w:top w:val="none" w:sz="0" w:space="0" w:color="auto"/>
                <w:left w:val="none" w:sz="0" w:space="0" w:color="auto"/>
                <w:bottom w:val="none" w:sz="0" w:space="0" w:color="auto"/>
                <w:right w:val="none" w:sz="0" w:space="0" w:color="auto"/>
              </w:divBdr>
            </w:div>
            <w:div w:id="1797677719">
              <w:marLeft w:val="0"/>
              <w:marRight w:val="0"/>
              <w:marTop w:val="0"/>
              <w:marBottom w:val="0"/>
              <w:divBdr>
                <w:top w:val="none" w:sz="0" w:space="0" w:color="auto"/>
                <w:left w:val="none" w:sz="0" w:space="0" w:color="auto"/>
                <w:bottom w:val="none" w:sz="0" w:space="0" w:color="auto"/>
                <w:right w:val="none" w:sz="0" w:space="0" w:color="auto"/>
              </w:divBdr>
            </w:div>
            <w:div w:id="1851602240">
              <w:marLeft w:val="0"/>
              <w:marRight w:val="0"/>
              <w:marTop w:val="0"/>
              <w:marBottom w:val="0"/>
              <w:divBdr>
                <w:top w:val="none" w:sz="0" w:space="0" w:color="auto"/>
                <w:left w:val="none" w:sz="0" w:space="0" w:color="auto"/>
                <w:bottom w:val="none" w:sz="0" w:space="0" w:color="auto"/>
                <w:right w:val="none" w:sz="0" w:space="0" w:color="auto"/>
              </w:divBdr>
            </w:div>
            <w:div w:id="1804421276">
              <w:marLeft w:val="0"/>
              <w:marRight w:val="0"/>
              <w:marTop w:val="0"/>
              <w:marBottom w:val="0"/>
              <w:divBdr>
                <w:top w:val="none" w:sz="0" w:space="0" w:color="auto"/>
                <w:left w:val="none" w:sz="0" w:space="0" w:color="auto"/>
                <w:bottom w:val="none" w:sz="0" w:space="0" w:color="auto"/>
                <w:right w:val="none" w:sz="0" w:space="0" w:color="auto"/>
              </w:divBdr>
            </w:div>
            <w:div w:id="887496556">
              <w:marLeft w:val="0"/>
              <w:marRight w:val="0"/>
              <w:marTop w:val="0"/>
              <w:marBottom w:val="0"/>
              <w:divBdr>
                <w:top w:val="none" w:sz="0" w:space="0" w:color="auto"/>
                <w:left w:val="none" w:sz="0" w:space="0" w:color="auto"/>
                <w:bottom w:val="none" w:sz="0" w:space="0" w:color="auto"/>
                <w:right w:val="none" w:sz="0" w:space="0" w:color="auto"/>
              </w:divBdr>
            </w:div>
            <w:div w:id="2096894650">
              <w:marLeft w:val="0"/>
              <w:marRight w:val="0"/>
              <w:marTop w:val="0"/>
              <w:marBottom w:val="0"/>
              <w:divBdr>
                <w:top w:val="none" w:sz="0" w:space="0" w:color="auto"/>
                <w:left w:val="none" w:sz="0" w:space="0" w:color="auto"/>
                <w:bottom w:val="none" w:sz="0" w:space="0" w:color="auto"/>
                <w:right w:val="none" w:sz="0" w:space="0" w:color="auto"/>
              </w:divBdr>
            </w:div>
            <w:div w:id="164979348">
              <w:marLeft w:val="0"/>
              <w:marRight w:val="0"/>
              <w:marTop w:val="0"/>
              <w:marBottom w:val="0"/>
              <w:divBdr>
                <w:top w:val="none" w:sz="0" w:space="0" w:color="auto"/>
                <w:left w:val="none" w:sz="0" w:space="0" w:color="auto"/>
                <w:bottom w:val="none" w:sz="0" w:space="0" w:color="auto"/>
                <w:right w:val="none" w:sz="0" w:space="0" w:color="auto"/>
              </w:divBdr>
            </w:div>
            <w:div w:id="2039815268">
              <w:marLeft w:val="0"/>
              <w:marRight w:val="0"/>
              <w:marTop w:val="0"/>
              <w:marBottom w:val="0"/>
              <w:divBdr>
                <w:top w:val="none" w:sz="0" w:space="0" w:color="auto"/>
                <w:left w:val="none" w:sz="0" w:space="0" w:color="auto"/>
                <w:bottom w:val="none" w:sz="0" w:space="0" w:color="auto"/>
                <w:right w:val="none" w:sz="0" w:space="0" w:color="auto"/>
              </w:divBdr>
            </w:div>
            <w:div w:id="636955677">
              <w:marLeft w:val="0"/>
              <w:marRight w:val="0"/>
              <w:marTop w:val="0"/>
              <w:marBottom w:val="0"/>
              <w:divBdr>
                <w:top w:val="none" w:sz="0" w:space="0" w:color="auto"/>
                <w:left w:val="none" w:sz="0" w:space="0" w:color="auto"/>
                <w:bottom w:val="none" w:sz="0" w:space="0" w:color="auto"/>
                <w:right w:val="none" w:sz="0" w:space="0" w:color="auto"/>
              </w:divBdr>
            </w:div>
            <w:div w:id="1925412235">
              <w:marLeft w:val="0"/>
              <w:marRight w:val="0"/>
              <w:marTop w:val="0"/>
              <w:marBottom w:val="0"/>
              <w:divBdr>
                <w:top w:val="none" w:sz="0" w:space="0" w:color="auto"/>
                <w:left w:val="none" w:sz="0" w:space="0" w:color="auto"/>
                <w:bottom w:val="none" w:sz="0" w:space="0" w:color="auto"/>
                <w:right w:val="none" w:sz="0" w:space="0" w:color="auto"/>
              </w:divBdr>
            </w:div>
            <w:div w:id="142818750">
              <w:marLeft w:val="0"/>
              <w:marRight w:val="0"/>
              <w:marTop w:val="0"/>
              <w:marBottom w:val="0"/>
              <w:divBdr>
                <w:top w:val="none" w:sz="0" w:space="0" w:color="auto"/>
                <w:left w:val="none" w:sz="0" w:space="0" w:color="auto"/>
                <w:bottom w:val="none" w:sz="0" w:space="0" w:color="auto"/>
                <w:right w:val="none" w:sz="0" w:space="0" w:color="auto"/>
              </w:divBdr>
            </w:div>
            <w:div w:id="1026255345">
              <w:marLeft w:val="0"/>
              <w:marRight w:val="0"/>
              <w:marTop w:val="0"/>
              <w:marBottom w:val="0"/>
              <w:divBdr>
                <w:top w:val="none" w:sz="0" w:space="0" w:color="auto"/>
                <w:left w:val="none" w:sz="0" w:space="0" w:color="auto"/>
                <w:bottom w:val="none" w:sz="0" w:space="0" w:color="auto"/>
                <w:right w:val="none" w:sz="0" w:space="0" w:color="auto"/>
              </w:divBdr>
            </w:div>
            <w:div w:id="1867862560">
              <w:marLeft w:val="0"/>
              <w:marRight w:val="0"/>
              <w:marTop w:val="0"/>
              <w:marBottom w:val="0"/>
              <w:divBdr>
                <w:top w:val="none" w:sz="0" w:space="0" w:color="auto"/>
                <w:left w:val="none" w:sz="0" w:space="0" w:color="auto"/>
                <w:bottom w:val="none" w:sz="0" w:space="0" w:color="auto"/>
                <w:right w:val="none" w:sz="0" w:space="0" w:color="auto"/>
              </w:divBdr>
            </w:div>
            <w:div w:id="772669677">
              <w:marLeft w:val="0"/>
              <w:marRight w:val="0"/>
              <w:marTop w:val="0"/>
              <w:marBottom w:val="0"/>
              <w:divBdr>
                <w:top w:val="none" w:sz="0" w:space="0" w:color="auto"/>
                <w:left w:val="none" w:sz="0" w:space="0" w:color="auto"/>
                <w:bottom w:val="none" w:sz="0" w:space="0" w:color="auto"/>
                <w:right w:val="none" w:sz="0" w:space="0" w:color="auto"/>
              </w:divBdr>
            </w:div>
            <w:div w:id="349138355">
              <w:marLeft w:val="0"/>
              <w:marRight w:val="0"/>
              <w:marTop w:val="0"/>
              <w:marBottom w:val="0"/>
              <w:divBdr>
                <w:top w:val="none" w:sz="0" w:space="0" w:color="auto"/>
                <w:left w:val="none" w:sz="0" w:space="0" w:color="auto"/>
                <w:bottom w:val="none" w:sz="0" w:space="0" w:color="auto"/>
                <w:right w:val="none" w:sz="0" w:space="0" w:color="auto"/>
              </w:divBdr>
            </w:div>
            <w:div w:id="535314036">
              <w:marLeft w:val="0"/>
              <w:marRight w:val="0"/>
              <w:marTop w:val="0"/>
              <w:marBottom w:val="0"/>
              <w:divBdr>
                <w:top w:val="none" w:sz="0" w:space="0" w:color="auto"/>
                <w:left w:val="none" w:sz="0" w:space="0" w:color="auto"/>
                <w:bottom w:val="none" w:sz="0" w:space="0" w:color="auto"/>
                <w:right w:val="none" w:sz="0" w:space="0" w:color="auto"/>
              </w:divBdr>
            </w:div>
            <w:div w:id="2030058352">
              <w:marLeft w:val="0"/>
              <w:marRight w:val="0"/>
              <w:marTop w:val="0"/>
              <w:marBottom w:val="0"/>
              <w:divBdr>
                <w:top w:val="none" w:sz="0" w:space="0" w:color="auto"/>
                <w:left w:val="none" w:sz="0" w:space="0" w:color="auto"/>
                <w:bottom w:val="none" w:sz="0" w:space="0" w:color="auto"/>
                <w:right w:val="none" w:sz="0" w:space="0" w:color="auto"/>
              </w:divBdr>
            </w:div>
            <w:div w:id="1328634694">
              <w:marLeft w:val="0"/>
              <w:marRight w:val="0"/>
              <w:marTop w:val="0"/>
              <w:marBottom w:val="0"/>
              <w:divBdr>
                <w:top w:val="none" w:sz="0" w:space="0" w:color="auto"/>
                <w:left w:val="none" w:sz="0" w:space="0" w:color="auto"/>
                <w:bottom w:val="none" w:sz="0" w:space="0" w:color="auto"/>
                <w:right w:val="none" w:sz="0" w:space="0" w:color="auto"/>
              </w:divBdr>
            </w:div>
            <w:div w:id="767313535">
              <w:marLeft w:val="0"/>
              <w:marRight w:val="0"/>
              <w:marTop w:val="0"/>
              <w:marBottom w:val="0"/>
              <w:divBdr>
                <w:top w:val="none" w:sz="0" w:space="0" w:color="auto"/>
                <w:left w:val="none" w:sz="0" w:space="0" w:color="auto"/>
                <w:bottom w:val="none" w:sz="0" w:space="0" w:color="auto"/>
                <w:right w:val="none" w:sz="0" w:space="0" w:color="auto"/>
              </w:divBdr>
            </w:div>
            <w:div w:id="338581557">
              <w:marLeft w:val="0"/>
              <w:marRight w:val="0"/>
              <w:marTop w:val="0"/>
              <w:marBottom w:val="0"/>
              <w:divBdr>
                <w:top w:val="none" w:sz="0" w:space="0" w:color="auto"/>
                <w:left w:val="none" w:sz="0" w:space="0" w:color="auto"/>
                <w:bottom w:val="none" w:sz="0" w:space="0" w:color="auto"/>
                <w:right w:val="none" w:sz="0" w:space="0" w:color="auto"/>
              </w:divBdr>
            </w:div>
            <w:div w:id="2110588470">
              <w:marLeft w:val="0"/>
              <w:marRight w:val="0"/>
              <w:marTop w:val="0"/>
              <w:marBottom w:val="0"/>
              <w:divBdr>
                <w:top w:val="none" w:sz="0" w:space="0" w:color="auto"/>
                <w:left w:val="none" w:sz="0" w:space="0" w:color="auto"/>
                <w:bottom w:val="none" w:sz="0" w:space="0" w:color="auto"/>
                <w:right w:val="none" w:sz="0" w:space="0" w:color="auto"/>
              </w:divBdr>
            </w:div>
            <w:div w:id="1029642631">
              <w:marLeft w:val="0"/>
              <w:marRight w:val="0"/>
              <w:marTop w:val="0"/>
              <w:marBottom w:val="0"/>
              <w:divBdr>
                <w:top w:val="none" w:sz="0" w:space="0" w:color="auto"/>
                <w:left w:val="none" w:sz="0" w:space="0" w:color="auto"/>
                <w:bottom w:val="none" w:sz="0" w:space="0" w:color="auto"/>
                <w:right w:val="none" w:sz="0" w:space="0" w:color="auto"/>
              </w:divBdr>
            </w:div>
            <w:div w:id="1850295555">
              <w:marLeft w:val="0"/>
              <w:marRight w:val="0"/>
              <w:marTop w:val="0"/>
              <w:marBottom w:val="0"/>
              <w:divBdr>
                <w:top w:val="none" w:sz="0" w:space="0" w:color="auto"/>
                <w:left w:val="none" w:sz="0" w:space="0" w:color="auto"/>
                <w:bottom w:val="none" w:sz="0" w:space="0" w:color="auto"/>
                <w:right w:val="none" w:sz="0" w:space="0" w:color="auto"/>
              </w:divBdr>
            </w:div>
            <w:div w:id="323243546">
              <w:marLeft w:val="0"/>
              <w:marRight w:val="0"/>
              <w:marTop w:val="0"/>
              <w:marBottom w:val="0"/>
              <w:divBdr>
                <w:top w:val="none" w:sz="0" w:space="0" w:color="auto"/>
                <w:left w:val="none" w:sz="0" w:space="0" w:color="auto"/>
                <w:bottom w:val="none" w:sz="0" w:space="0" w:color="auto"/>
                <w:right w:val="none" w:sz="0" w:space="0" w:color="auto"/>
              </w:divBdr>
            </w:div>
            <w:div w:id="1713840499">
              <w:marLeft w:val="0"/>
              <w:marRight w:val="0"/>
              <w:marTop w:val="0"/>
              <w:marBottom w:val="0"/>
              <w:divBdr>
                <w:top w:val="none" w:sz="0" w:space="0" w:color="auto"/>
                <w:left w:val="none" w:sz="0" w:space="0" w:color="auto"/>
                <w:bottom w:val="none" w:sz="0" w:space="0" w:color="auto"/>
                <w:right w:val="none" w:sz="0" w:space="0" w:color="auto"/>
              </w:divBdr>
            </w:div>
            <w:div w:id="1485857857">
              <w:marLeft w:val="0"/>
              <w:marRight w:val="0"/>
              <w:marTop w:val="0"/>
              <w:marBottom w:val="0"/>
              <w:divBdr>
                <w:top w:val="none" w:sz="0" w:space="0" w:color="auto"/>
                <w:left w:val="none" w:sz="0" w:space="0" w:color="auto"/>
                <w:bottom w:val="none" w:sz="0" w:space="0" w:color="auto"/>
                <w:right w:val="none" w:sz="0" w:space="0" w:color="auto"/>
              </w:divBdr>
            </w:div>
            <w:div w:id="1049842509">
              <w:marLeft w:val="0"/>
              <w:marRight w:val="0"/>
              <w:marTop w:val="0"/>
              <w:marBottom w:val="0"/>
              <w:divBdr>
                <w:top w:val="none" w:sz="0" w:space="0" w:color="auto"/>
                <w:left w:val="none" w:sz="0" w:space="0" w:color="auto"/>
                <w:bottom w:val="none" w:sz="0" w:space="0" w:color="auto"/>
                <w:right w:val="none" w:sz="0" w:space="0" w:color="auto"/>
              </w:divBdr>
            </w:div>
            <w:div w:id="1434059394">
              <w:marLeft w:val="0"/>
              <w:marRight w:val="0"/>
              <w:marTop w:val="0"/>
              <w:marBottom w:val="0"/>
              <w:divBdr>
                <w:top w:val="none" w:sz="0" w:space="0" w:color="auto"/>
                <w:left w:val="none" w:sz="0" w:space="0" w:color="auto"/>
                <w:bottom w:val="none" w:sz="0" w:space="0" w:color="auto"/>
                <w:right w:val="none" w:sz="0" w:space="0" w:color="auto"/>
              </w:divBdr>
            </w:div>
            <w:div w:id="1288004229">
              <w:marLeft w:val="0"/>
              <w:marRight w:val="0"/>
              <w:marTop w:val="0"/>
              <w:marBottom w:val="0"/>
              <w:divBdr>
                <w:top w:val="none" w:sz="0" w:space="0" w:color="auto"/>
                <w:left w:val="none" w:sz="0" w:space="0" w:color="auto"/>
                <w:bottom w:val="none" w:sz="0" w:space="0" w:color="auto"/>
                <w:right w:val="none" w:sz="0" w:space="0" w:color="auto"/>
              </w:divBdr>
            </w:div>
            <w:div w:id="980380290">
              <w:marLeft w:val="0"/>
              <w:marRight w:val="0"/>
              <w:marTop w:val="0"/>
              <w:marBottom w:val="0"/>
              <w:divBdr>
                <w:top w:val="none" w:sz="0" w:space="0" w:color="auto"/>
                <w:left w:val="none" w:sz="0" w:space="0" w:color="auto"/>
                <w:bottom w:val="none" w:sz="0" w:space="0" w:color="auto"/>
                <w:right w:val="none" w:sz="0" w:space="0" w:color="auto"/>
              </w:divBdr>
            </w:div>
            <w:div w:id="738526548">
              <w:marLeft w:val="0"/>
              <w:marRight w:val="0"/>
              <w:marTop w:val="0"/>
              <w:marBottom w:val="0"/>
              <w:divBdr>
                <w:top w:val="none" w:sz="0" w:space="0" w:color="auto"/>
                <w:left w:val="none" w:sz="0" w:space="0" w:color="auto"/>
                <w:bottom w:val="none" w:sz="0" w:space="0" w:color="auto"/>
                <w:right w:val="none" w:sz="0" w:space="0" w:color="auto"/>
              </w:divBdr>
            </w:div>
            <w:div w:id="1686782618">
              <w:marLeft w:val="0"/>
              <w:marRight w:val="0"/>
              <w:marTop w:val="0"/>
              <w:marBottom w:val="0"/>
              <w:divBdr>
                <w:top w:val="none" w:sz="0" w:space="0" w:color="auto"/>
                <w:left w:val="none" w:sz="0" w:space="0" w:color="auto"/>
                <w:bottom w:val="none" w:sz="0" w:space="0" w:color="auto"/>
                <w:right w:val="none" w:sz="0" w:space="0" w:color="auto"/>
              </w:divBdr>
            </w:div>
            <w:div w:id="868253097">
              <w:marLeft w:val="0"/>
              <w:marRight w:val="0"/>
              <w:marTop w:val="0"/>
              <w:marBottom w:val="0"/>
              <w:divBdr>
                <w:top w:val="none" w:sz="0" w:space="0" w:color="auto"/>
                <w:left w:val="none" w:sz="0" w:space="0" w:color="auto"/>
                <w:bottom w:val="none" w:sz="0" w:space="0" w:color="auto"/>
                <w:right w:val="none" w:sz="0" w:space="0" w:color="auto"/>
              </w:divBdr>
            </w:div>
            <w:div w:id="168539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1596">
      <w:bodyDiv w:val="1"/>
      <w:marLeft w:val="0"/>
      <w:marRight w:val="0"/>
      <w:marTop w:val="0"/>
      <w:marBottom w:val="0"/>
      <w:divBdr>
        <w:top w:val="none" w:sz="0" w:space="0" w:color="auto"/>
        <w:left w:val="none" w:sz="0" w:space="0" w:color="auto"/>
        <w:bottom w:val="none" w:sz="0" w:space="0" w:color="auto"/>
        <w:right w:val="none" w:sz="0" w:space="0" w:color="auto"/>
      </w:divBdr>
      <w:divsChild>
        <w:div w:id="1026371039">
          <w:marLeft w:val="0"/>
          <w:marRight w:val="0"/>
          <w:marTop w:val="0"/>
          <w:marBottom w:val="0"/>
          <w:divBdr>
            <w:top w:val="none" w:sz="0" w:space="0" w:color="auto"/>
            <w:left w:val="none" w:sz="0" w:space="0" w:color="auto"/>
            <w:bottom w:val="none" w:sz="0" w:space="0" w:color="auto"/>
            <w:right w:val="none" w:sz="0" w:space="0" w:color="auto"/>
          </w:divBdr>
          <w:divsChild>
            <w:div w:id="2086561215">
              <w:marLeft w:val="0"/>
              <w:marRight w:val="0"/>
              <w:marTop w:val="0"/>
              <w:marBottom w:val="0"/>
              <w:divBdr>
                <w:top w:val="none" w:sz="0" w:space="0" w:color="auto"/>
                <w:left w:val="none" w:sz="0" w:space="0" w:color="auto"/>
                <w:bottom w:val="none" w:sz="0" w:space="0" w:color="auto"/>
                <w:right w:val="none" w:sz="0" w:space="0" w:color="auto"/>
              </w:divBdr>
            </w:div>
            <w:div w:id="1697728464">
              <w:marLeft w:val="0"/>
              <w:marRight w:val="0"/>
              <w:marTop w:val="0"/>
              <w:marBottom w:val="0"/>
              <w:divBdr>
                <w:top w:val="none" w:sz="0" w:space="0" w:color="auto"/>
                <w:left w:val="none" w:sz="0" w:space="0" w:color="auto"/>
                <w:bottom w:val="none" w:sz="0" w:space="0" w:color="auto"/>
                <w:right w:val="none" w:sz="0" w:space="0" w:color="auto"/>
              </w:divBdr>
            </w:div>
            <w:div w:id="206340004">
              <w:marLeft w:val="0"/>
              <w:marRight w:val="0"/>
              <w:marTop w:val="0"/>
              <w:marBottom w:val="0"/>
              <w:divBdr>
                <w:top w:val="none" w:sz="0" w:space="0" w:color="auto"/>
                <w:left w:val="none" w:sz="0" w:space="0" w:color="auto"/>
                <w:bottom w:val="none" w:sz="0" w:space="0" w:color="auto"/>
                <w:right w:val="none" w:sz="0" w:space="0" w:color="auto"/>
              </w:divBdr>
            </w:div>
            <w:div w:id="1870532348">
              <w:marLeft w:val="0"/>
              <w:marRight w:val="0"/>
              <w:marTop w:val="0"/>
              <w:marBottom w:val="0"/>
              <w:divBdr>
                <w:top w:val="none" w:sz="0" w:space="0" w:color="auto"/>
                <w:left w:val="none" w:sz="0" w:space="0" w:color="auto"/>
                <w:bottom w:val="none" w:sz="0" w:space="0" w:color="auto"/>
                <w:right w:val="none" w:sz="0" w:space="0" w:color="auto"/>
              </w:divBdr>
            </w:div>
            <w:div w:id="1980180810">
              <w:marLeft w:val="0"/>
              <w:marRight w:val="0"/>
              <w:marTop w:val="0"/>
              <w:marBottom w:val="0"/>
              <w:divBdr>
                <w:top w:val="none" w:sz="0" w:space="0" w:color="auto"/>
                <w:left w:val="none" w:sz="0" w:space="0" w:color="auto"/>
                <w:bottom w:val="none" w:sz="0" w:space="0" w:color="auto"/>
                <w:right w:val="none" w:sz="0" w:space="0" w:color="auto"/>
              </w:divBdr>
            </w:div>
            <w:div w:id="251284572">
              <w:marLeft w:val="0"/>
              <w:marRight w:val="0"/>
              <w:marTop w:val="0"/>
              <w:marBottom w:val="0"/>
              <w:divBdr>
                <w:top w:val="none" w:sz="0" w:space="0" w:color="auto"/>
                <w:left w:val="none" w:sz="0" w:space="0" w:color="auto"/>
                <w:bottom w:val="none" w:sz="0" w:space="0" w:color="auto"/>
                <w:right w:val="none" w:sz="0" w:space="0" w:color="auto"/>
              </w:divBdr>
            </w:div>
            <w:div w:id="2041927406">
              <w:marLeft w:val="0"/>
              <w:marRight w:val="0"/>
              <w:marTop w:val="0"/>
              <w:marBottom w:val="0"/>
              <w:divBdr>
                <w:top w:val="none" w:sz="0" w:space="0" w:color="auto"/>
                <w:left w:val="none" w:sz="0" w:space="0" w:color="auto"/>
                <w:bottom w:val="none" w:sz="0" w:space="0" w:color="auto"/>
                <w:right w:val="none" w:sz="0" w:space="0" w:color="auto"/>
              </w:divBdr>
            </w:div>
            <w:div w:id="75978856">
              <w:marLeft w:val="0"/>
              <w:marRight w:val="0"/>
              <w:marTop w:val="0"/>
              <w:marBottom w:val="0"/>
              <w:divBdr>
                <w:top w:val="none" w:sz="0" w:space="0" w:color="auto"/>
                <w:left w:val="none" w:sz="0" w:space="0" w:color="auto"/>
                <w:bottom w:val="none" w:sz="0" w:space="0" w:color="auto"/>
                <w:right w:val="none" w:sz="0" w:space="0" w:color="auto"/>
              </w:divBdr>
            </w:div>
            <w:div w:id="498472926">
              <w:marLeft w:val="0"/>
              <w:marRight w:val="0"/>
              <w:marTop w:val="0"/>
              <w:marBottom w:val="0"/>
              <w:divBdr>
                <w:top w:val="none" w:sz="0" w:space="0" w:color="auto"/>
                <w:left w:val="none" w:sz="0" w:space="0" w:color="auto"/>
                <w:bottom w:val="none" w:sz="0" w:space="0" w:color="auto"/>
                <w:right w:val="none" w:sz="0" w:space="0" w:color="auto"/>
              </w:divBdr>
            </w:div>
            <w:div w:id="801727114">
              <w:marLeft w:val="0"/>
              <w:marRight w:val="0"/>
              <w:marTop w:val="0"/>
              <w:marBottom w:val="0"/>
              <w:divBdr>
                <w:top w:val="none" w:sz="0" w:space="0" w:color="auto"/>
                <w:left w:val="none" w:sz="0" w:space="0" w:color="auto"/>
                <w:bottom w:val="none" w:sz="0" w:space="0" w:color="auto"/>
                <w:right w:val="none" w:sz="0" w:space="0" w:color="auto"/>
              </w:divBdr>
            </w:div>
            <w:div w:id="1714111055">
              <w:marLeft w:val="0"/>
              <w:marRight w:val="0"/>
              <w:marTop w:val="0"/>
              <w:marBottom w:val="0"/>
              <w:divBdr>
                <w:top w:val="none" w:sz="0" w:space="0" w:color="auto"/>
                <w:left w:val="none" w:sz="0" w:space="0" w:color="auto"/>
                <w:bottom w:val="none" w:sz="0" w:space="0" w:color="auto"/>
                <w:right w:val="none" w:sz="0" w:space="0" w:color="auto"/>
              </w:divBdr>
            </w:div>
            <w:div w:id="1755665595">
              <w:marLeft w:val="0"/>
              <w:marRight w:val="0"/>
              <w:marTop w:val="0"/>
              <w:marBottom w:val="0"/>
              <w:divBdr>
                <w:top w:val="none" w:sz="0" w:space="0" w:color="auto"/>
                <w:left w:val="none" w:sz="0" w:space="0" w:color="auto"/>
                <w:bottom w:val="none" w:sz="0" w:space="0" w:color="auto"/>
                <w:right w:val="none" w:sz="0" w:space="0" w:color="auto"/>
              </w:divBdr>
            </w:div>
            <w:div w:id="473376705">
              <w:marLeft w:val="0"/>
              <w:marRight w:val="0"/>
              <w:marTop w:val="0"/>
              <w:marBottom w:val="0"/>
              <w:divBdr>
                <w:top w:val="none" w:sz="0" w:space="0" w:color="auto"/>
                <w:left w:val="none" w:sz="0" w:space="0" w:color="auto"/>
                <w:bottom w:val="none" w:sz="0" w:space="0" w:color="auto"/>
                <w:right w:val="none" w:sz="0" w:space="0" w:color="auto"/>
              </w:divBdr>
            </w:div>
            <w:div w:id="944653204">
              <w:marLeft w:val="0"/>
              <w:marRight w:val="0"/>
              <w:marTop w:val="0"/>
              <w:marBottom w:val="0"/>
              <w:divBdr>
                <w:top w:val="none" w:sz="0" w:space="0" w:color="auto"/>
                <w:left w:val="none" w:sz="0" w:space="0" w:color="auto"/>
                <w:bottom w:val="none" w:sz="0" w:space="0" w:color="auto"/>
                <w:right w:val="none" w:sz="0" w:space="0" w:color="auto"/>
              </w:divBdr>
            </w:div>
            <w:div w:id="469398376">
              <w:marLeft w:val="0"/>
              <w:marRight w:val="0"/>
              <w:marTop w:val="0"/>
              <w:marBottom w:val="0"/>
              <w:divBdr>
                <w:top w:val="none" w:sz="0" w:space="0" w:color="auto"/>
                <w:left w:val="none" w:sz="0" w:space="0" w:color="auto"/>
                <w:bottom w:val="none" w:sz="0" w:space="0" w:color="auto"/>
                <w:right w:val="none" w:sz="0" w:space="0" w:color="auto"/>
              </w:divBdr>
            </w:div>
            <w:div w:id="2127699806">
              <w:marLeft w:val="0"/>
              <w:marRight w:val="0"/>
              <w:marTop w:val="0"/>
              <w:marBottom w:val="0"/>
              <w:divBdr>
                <w:top w:val="none" w:sz="0" w:space="0" w:color="auto"/>
                <w:left w:val="none" w:sz="0" w:space="0" w:color="auto"/>
                <w:bottom w:val="none" w:sz="0" w:space="0" w:color="auto"/>
                <w:right w:val="none" w:sz="0" w:space="0" w:color="auto"/>
              </w:divBdr>
            </w:div>
            <w:div w:id="2050449835">
              <w:marLeft w:val="0"/>
              <w:marRight w:val="0"/>
              <w:marTop w:val="0"/>
              <w:marBottom w:val="0"/>
              <w:divBdr>
                <w:top w:val="none" w:sz="0" w:space="0" w:color="auto"/>
                <w:left w:val="none" w:sz="0" w:space="0" w:color="auto"/>
                <w:bottom w:val="none" w:sz="0" w:space="0" w:color="auto"/>
                <w:right w:val="none" w:sz="0" w:space="0" w:color="auto"/>
              </w:divBdr>
            </w:div>
            <w:div w:id="268926480">
              <w:marLeft w:val="0"/>
              <w:marRight w:val="0"/>
              <w:marTop w:val="0"/>
              <w:marBottom w:val="0"/>
              <w:divBdr>
                <w:top w:val="none" w:sz="0" w:space="0" w:color="auto"/>
                <w:left w:val="none" w:sz="0" w:space="0" w:color="auto"/>
                <w:bottom w:val="none" w:sz="0" w:space="0" w:color="auto"/>
                <w:right w:val="none" w:sz="0" w:space="0" w:color="auto"/>
              </w:divBdr>
            </w:div>
            <w:div w:id="1619020192">
              <w:marLeft w:val="0"/>
              <w:marRight w:val="0"/>
              <w:marTop w:val="0"/>
              <w:marBottom w:val="0"/>
              <w:divBdr>
                <w:top w:val="none" w:sz="0" w:space="0" w:color="auto"/>
                <w:left w:val="none" w:sz="0" w:space="0" w:color="auto"/>
                <w:bottom w:val="none" w:sz="0" w:space="0" w:color="auto"/>
                <w:right w:val="none" w:sz="0" w:space="0" w:color="auto"/>
              </w:divBdr>
            </w:div>
            <w:div w:id="576130050">
              <w:marLeft w:val="0"/>
              <w:marRight w:val="0"/>
              <w:marTop w:val="0"/>
              <w:marBottom w:val="0"/>
              <w:divBdr>
                <w:top w:val="none" w:sz="0" w:space="0" w:color="auto"/>
                <w:left w:val="none" w:sz="0" w:space="0" w:color="auto"/>
                <w:bottom w:val="none" w:sz="0" w:space="0" w:color="auto"/>
                <w:right w:val="none" w:sz="0" w:space="0" w:color="auto"/>
              </w:divBdr>
            </w:div>
            <w:div w:id="851992885">
              <w:marLeft w:val="0"/>
              <w:marRight w:val="0"/>
              <w:marTop w:val="0"/>
              <w:marBottom w:val="0"/>
              <w:divBdr>
                <w:top w:val="none" w:sz="0" w:space="0" w:color="auto"/>
                <w:left w:val="none" w:sz="0" w:space="0" w:color="auto"/>
                <w:bottom w:val="none" w:sz="0" w:space="0" w:color="auto"/>
                <w:right w:val="none" w:sz="0" w:space="0" w:color="auto"/>
              </w:divBdr>
            </w:div>
            <w:div w:id="1517033716">
              <w:marLeft w:val="0"/>
              <w:marRight w:val="0"/>
              <w:marTop w:val="0"/>
              <w:marBottom w:val="0"/>
              <w:divBdr>
                <w:top w:val="none" w:sz="0" w:space="0" w:color="auto"/>
                <w:left w:val="none" w:sz="0" w:space="0" w:color="auto"/>
                <w:bottom w:val="none" w:sz="0" w:space="0" w:color="auto"/>
                <w:right w:val="none" w:sz="0" w:space="0" w:color="auto"/>
              </w:divBdr>
            </w:div>
            <w:div w:id="1277756885">
              <w:marLeft w:val="0"/>
              <w:marRight w:val="0"/>
              <w:marTop w:val="0"/>
              <w:marBottom w:val="0"/>
              <w:divBdr>
                <w:top w:val="none" w:sz="0" w:space="0" w:color="auto"/>
                <w:left w:val="none" w:sz="0" w:space="0" w:color="auto"/>
                <w:bottom w:val="none" w:sz="0" w:space="0" w:color="auto"/>
                <w:right w:val="none" w:sz="0" w:space="0" w:color="auto"/>
              </w:divBdr>
            </w:div>
            <w:div w:id="983587191">
              <w:marLeft w:val="0"/>
              <w:marRight w:val="0"/>
              <w:marTop w:val="0"/>
              <w:marBottom w:val="0"/>
              <w:divBdr>
                <w:top w:val="none" w:sz="0" w:space="0" w:color="auto"/>
                <w:left w:val="none" w:sz="0" w:space="0" w:color="auto"/>
                <w:bottom w:val="none" w:sz="0" w:space="0" w:color="auto"/>
                <w:right w:val="none" w:sz="0" w:space="0" w:color="auto"/>
              </w:divBdr>
            </w:div>
            <w:div w:id="978800451">
              <w:marLeft w:val="0"/>
              <w:marRight w:val="0"/>
              <w:marTop w:val="0"/>
              <w:marBottom w:val="0"/>
              <w:divBdr>
                <w:top w:val="none" w:sz="0" w:space="0" w:color="auto"/>
                <w:left w:val="none" w:sz="0" w:space="0" w:color="auto"/>
                <w:bottom w:val="none" w:sz="0" w:space="0" w:color="auto"/>
                <w:right w:val="none" w:sz="0" w:space="0" w:color="auto"/>
              </w:divBdr>
            </w:div>
            <w:div w:id="1253661198">
              <w:marLeft w:val="0"/>
              <w:marRight w:val="0"/>
              <w:marTop w:val="0"/>
              <w:marBottom w:val="0"/>
              <w:divBdr>
                <w:top w:val="none" w:sz="0" w:space="0" w:color="auto"/>
                <w:left w:val="none" w:sz="0" w:space="0" w:color="auto"/>
                <w:bottom w:val="none" w:sz="0" w:space="0" w:color="auto"/>
                <w:right w:val="none" w:sz="0" w:space="0" w:color="auto"/>
              </w:divBdr>
            </w:div>
            <w:div w:id="2122138284">
              <w:marLeft w:val="0"/>
              <w:marRight w:val="0"/>
              <w:marTop w:val="0"/>
              <w:marBottom w:val="0"/>
              <w:divBdr>
                <w:top w:val="none" w:sz="0" w:space="0" w:color="auto"/>
                <w:left w:val="none" w:sz="0" w:space="0" w:color="auto"/>
                <w:bottom w:val="none" w:sz="0" w:space="0" w:color="auto"/>
                <w:right w:val="none" w:sz="0" w:space="0" w:color="auto"/>
              </w:divBdr>
            </w:div>
            <w:div w:id="1641181859">
              <w:marLeft w:val="0"/>
              <w:marRight w:val="0"/>
              <w:marTop w:val="0"/>
              <w:marBottom w:val="0"/>
              <w:divBdr>
                <w:top w:val="none" w:sz="0" w:space="0" w:color="auto"/>
                <w:left w:val="none" w:sz="0" w:space="0" w:color="auto"/>
                <w:bottom w:val="none" w:sz="0" w:space="0" w:color="auto"/>
                <w:right w:val="none" w:sz="0" w:space="0" w:color="auto"/>
              </w:divBdr>
            </w:div>
            <w:div w:id="215745579">
              <w:marLeft w:val="0"/>
              <w:marRight w:val="0"/>
              <w:marTop w:val="0"/>
              <w:marBottom w:val="0"/>
              <w:divBdr>
                <w:top w:val="none" w:sz="0" w:space="0" w:color="auto"/>
                <w:left w:val="none" w:sz="0" w:space="0" w:color="auto"/>
                <w:bottom w:val="none" w:sz="0" w:space="0" w:color="auto"/>
                <w:right w:val="none" w:sz="0" w:space="0" w:color="auto"/>
              </w:divBdr>
            </w:div>
            <w:div w:id="1890679507">
              <w:marLeft w:val="0"/>
              <w:marRight w:val="0"/>
              <w:marTop w:val="0"/>
              <w:marBottom w:val="0"/>
              <w:divBdr>
                <w:top w:val="none" w:sz="0" w:space="0" w:color="auto"/>
                <w:left w:val="none" w:sz="0" w:space="0" w:color="auto"/>
                <w:bottom w:val="none" w:sz="0" w:space="0" w:color="auto"/>
                <w:right w:val="none" w:sz="0" w:space="0" w:color="auto"/>
              </w:divBdr>
            </w:div>
            <w:div w:id="465855988">
              <w:marLeft w:val="0"/>
              <w:marRight w:val="0"/>
              <w:marTop w:val="0"/>
              <w:marBottom w:val="0"/>
              <w:divBdr>
                <w:top w:val="none" w:sz="0" w:space="0" w:color="auto"/>
                <w:left w:val="none" w:sz="0" w:space="0" w:color="auto"/>
                <w:bottom w:val="none" w:sz="0" w:space="0" w:color="auto"/>
                <w:right w:val="none" w:sz="0" w:space="0" w:color="auto"/>
              </w:divBdr>
            </w:div>
            <w:div w:id="1734767927">
              <w:marLeft w:val="0"/>
              <w:marRight w:val="0"/>
              <w:marTop w:val="0"/>
              <w:marBottom w:val="0"/>
              <w:divBdr>
                <w:top w:val="none" w:sz="0" w:space="0" w:color="auto"/>
                <w:left w:val="none" w:sz="0" w:space="0" w:color="auto"/>
                <w:bottom w:val="none" w:sz="0" w:space="0" w:color="auto"/>
                <w:right w:val="none" w:sz="0" w:space="0" w:color="auto"/>
              </w:divBdr>
            </w:div>
            <w:div w:id="1716395143">
              <w:marLeft w:val="0"/>
              <w:marRight w:val="0"/>
              <w:marTop w:val="0"/>
              <w:marBottom w:val="0"/>
              <w:divBdr>
                <w:top w:val="none" w:sz="0" w:space="0" w:color="auto"/>
                <w:left w:val="none" w:sz="0" w:space="0" w:color="auto"/>
                <w:bottom w:val="none" w:sz="0" w:space="0" w:color="auto"/>
                <w:right w:val="none" w:sz="0" w:space="0" w:color="auto"/>
              </w:divBdr>
            </w:div>
            <w:div w:id="1951164596">
              <w:marLeft w:val="0"/>
              <w:marRight w:val="0"/>
              <w:marTop w:val="0"/>
              <w:marBottom w:val="0"/>
              <w:divBdr>
                <w:top w:val="none" w:sz="0" w:space="0" w:color="auto"/>
                <w:left w:val="none" w:sz="0" w:space="0" w:color="auto"/>
                <w:bottom w:val="none" w:sz="0" w:space="0" w:color="auto"/>
                <w:right w:val="none" w:sz="0" w:space="0" w:color="auto"/>
              </w:divBdr>
            </w:div>
            <w:div w:id="1745252443">
              <w:marLeft w:val="0"/>
              <w:marRight w:val="0"/>
              <w:marTop w:val="0"/>
              <w:marBottom w:val="0"/>
              <w:divBdr>
                <w:top w:val="none" w:sz="0" w:space="0" w:color="auto"/>
                <w:left w:val="none" w:sz="0" w:space="0" w:color="auto"/>
                <w:bottom w:val="none" w:sz="0" w:space="0" w:color="auto"/>
                <w:right w:val="none" w:sz="0" w:space="0" w:color="auto"/>
              </w:divBdr>
            </w:div>
            <w:div w:id="38602184">
              <w:marLeft w:val="0"/>
              <w:marRight w:val="0"/>
              <w:marTop w:val="0"/>
              <w:marBottom w:val="0"/>
              <w:divBdr>
                <w:top w:val="none" w:sz="0" w:space="0" w:color="auto"/>
                <w:left w:val="none" w:sz="0" w:space="0" w:color="auto"/>
                <w:bottom w:val="none" w:sz="0" w:space="0" w:color="auto"/>
                <w:right w:val="none" w:sz="0" w:space="0" w:color="auto"/>
              </w:divBdr>
            </w:div>
            <w:div w:id="1174494270">
              <w:marLeft w:val="0"/>
              <w:marRight w:val="0"/>
              <w:marTop w:val="0"/>
              <w:marBottom w:val="0"/>
              <w:divBdr>
                <w:top w:val="none" w:sz="0" w:space="0" w:color="auto"/>
                <w:left w:val="none" w:sz="0" w:space="0" w:color="auto"/>
                <w:bottom w:val="none" w:sz="0" w:space="0" w:color="auto"/>
                <w:right w:val="none" w:sz="0" w:space="0" w:color="auto"/>
              </w:divBdr>
            </w:div>
            <w:div w:id="1454789609">
              <w:marLeft w:val="0"/>
              <w:marRight w:val="0"/>
              <w:marTop w:val="0"/>
              <w:marBottom w:val="0"/>
              <w:divBdr>
                <w:top w:val="none" w:sz="0" w:space="0" w:color="auto"/>
                <w:left w:val="none" w:sz="0" w:space="0" w:color="auto"/>
                <w:bottom w:val="none" w:sz="0" w:space="0" w:color="auto"/>
                <w:right w:val="none" w:sz="0" w:space="0" w:color="auto"/>
              </w:divBdr>
            </w:div>
            <w:div w:id="785932175">
              <w:marLeft w:val="0"/>
              <w:marRight w:val="0"/>
              <w:marTop w:val="0"/>
              <w:marBottom w:val="0"/>
              <w:divBdr>
                <w:top w:val="none" w:sz="0" w:space="0" w:color="auto"/>
                <w:left w:val="none" w:sz="0" w:space="0" w:color="auto"/>
                <w:bottom w:val="none" w:sz="0" w:space="0" w:color="auto"/>
                <w:right w:val="none" w:sz="0" w:space="0" w:color="auto"/>
              </w:divBdr>
            </w:div>
            <w:div w:id="461384636">
              <w:marLeft w:val="0"/>
              <w:marRight w:val="0"/>
              <w:marTop w:val="0"/>
              <w:marBottom w:val="0"/>
              <w:divBdr>
                <w:top w:val="none" w:sz="0" w:space="0" w:color="auto"/>
                <w:left w:val="none" w:sz="0" w:space="0" w:color="auto"/>
                <w:bottom w:val="none" w:sz="0" w:space="0" w:color="auto"/>
                <w:right w:val="none" w:sz="0" w:space="0" w:color="auto"/>
              </w:divBdr>
            </w:div>
            <w:div w:id="1717310467">
              <w:marLeft w:val="0"/>
              <w:marRight w:val="0"/>
              <w:marTop w:val="0"/>
              <w:marBottom w:val="0"/>
              <w:divBdr>
                <w:top w:val="none" w:sz="0" w:space="0" w:color="auto"/>
                <w:left w:val="none" w:sz="0" w:space="0" w:color="auto"/>
                <w:bottom w:val="none" w:sz="0" w:space="0" w:color="auto"/>
                <w:right w:val="none" w:sz="0" w:space="0" w:color="auto"/>
              </w:divBdr>
            </w:div>
            <w:div w:id="1169520633">
              <w:marLeft w:val="0"/>
              <w:marRight w:val="0"/>
              <w:marTop w:val="0"/>
              <w:marBottom w:val="0"/>
              <w:divBdr>
                <w:top w:val="none" w:sz="0" w:space="0" w:color="auto"/>
                <w:left w:val="none" w:sz="0" w:space="0" w:color="auto"/>
                <w:bottom w:val="none" w:sz="0" w:space="0" w:color="auto"/>
                <w:right w:val="none" w:sz="0" w:space="0" w:color="auto"/>
              </w:divBdr>
            </w:div>
            <w:div w:id="625936303">
              <w:marLeft w:val="0"/>
              <w:marRight w:val="0"/>
              <w:marTop w:val="0"/>
              <w:marBottom w:val="0"/>
              <w:divBdr>
                <w:top w:val="none" w:sz="0" w:space="0" w:color="auto"/>
                <w:left w:val="none" w:sz="0" w:space="0" w:color="auto"/>
                <w:bottom w:val="none" w:sz="0" w:space="0" w:color="auto"/>
                <w:right w:val="none" w:sz="0" w:space="0" w:color="auto"/>
              </w:divBdr>
            </w:div>
            <w:div w:id="1013605101">
              <w:marLeft w:val="0"/>
              <w:marRight w:val="0"/>
              <w:marTop w:val="0"/>
              <w:marBottom w:val="0"/>
              <w:divBdr>
                <w:top w:val="none" w:sz="0" w:space="0" w:color="auto"/>
                <w:left w:val="none" w:sz="0" w:space="0" w:color="auto"/>
                <w:bottom w:val="none" w:sz="0" w:space="0" w:color="auto"/>
                <w:right w:val="none" w:sz="0" w:space="0" w:color="auto"/>
              </w:divBdr>
            </w:div>
            <w:div w:id="938441759">
              <w:marLeft w:val="0"/>
              <w:marRight w:val="0"/>
              <w:marTop w:val="0"/>
              <w:marBottom w:val="0"/>
              <w:divBdr>
                <w:top w:val="none" w:sz="0" w:space="0" w:color="auto"/>
                <w:left w:val="none" w:sz="0" w:space="0" w:color="auto"/>
                <w:bottom w:val="none" w:sz="0" w:space="0" w:color="auto"/>
                <w:right w:val="none" w:sz="0" w:space="0" w:color="auto"/>
              </w:divBdr>
            </w:div>
            <w:div w:id="1644847767">
              <w:marLeft w:val="0"/>
              <w:marRight w:val="0"/>
              <w:marTop w:val="0"/>
              <w:marBottom w:val="0"/>
              <w:divBdr>
                <w:top w:val="none" w:sz="0" w:space="0" w:color="auto"/>
                <w:left w:val="none" w:sz="0" w:space="0" w:color="auto"/>
                <w:bottom w:val="none" w:sz="0" w:space="0" w:color="auto"/>
                <w:right w:val="none" w:sz="0" w:space="0" w:color="auto"/>
              </w:divBdr>
            </w:div>
            <w:div w:id="1722166856">
              <w:marLeft w:val="0"/>
              <w:marRight w:val="0"/>
              <w:marTop w:val="0"/>
              <w:marBottom w:val="0"/>
              <w:divBdr>
                <w:top w:val="none" w:sz="0" w:space="0" w:color="auto"/>
                <w:left w:val="none" w:sz="0" w:space="0" w:color="auto"/>
                <w:bottom w:val="none" w:sz="0" w:space="0" w:color="auto"/>
                <w:right w:val="none" w:sz="0" w:space="0" w:color="auto"/>
              </w:divBdr>
            </w:div>
            <w:div w:id="431125407">
              <w:marLeft w:val="0"/>
              <w:marRight w:val="0"/>
              <w:marTop w:val="0"/>
              <w:marBottom w:val="0"/>
              <w:divBdr>
                <w:top w:val="none" w:sz="0" w:space="0" w:color="auto"/>
                <w:left w:val="none" w:sz="0" w:space="0" w:color="auto"/>
                <w:bottom w:val="none" w:sz="0" w:space="0" w:color="auto"/>
                <w:right w:val="none" w:sz="0" w:space="0" w:color="auto"/>
              </w:divBdr>
            </w:div>
            <w:div w:id="849683987">
              <w:marLeft w:val="0"/>
              <w:marRight w:val="0"/>
              <w:marTop w:val="0"/>
              <w:marBottom w:val="0"/>
              <w:divBdr>
                <w:top w:val="none" w:sz="0" w:space="0" w:color="auto"/>
                <w:left w:val="none" w:sz="0" w:space="0" w:color="auto"/>
                <w:bottom w:val="none" w:sz="0" w:space="0" w:color="auto"/>
                <w:right w:val="none" w:sz="0" w:space="0" w:color="auto"/>
              </w:divBdr>
            </w:div>
            <w:div w:id="953488811">
              <w:marLeft w:val="0"/>
              <w:marRight w:val="0"/>
              <w:marTop w:val="0"/>
              <w:marBottom w:val="0"/>
              <w:divBdr>
                <w:top w:val="none" w:sz="0" w:space="0" w:color="auto"/>
                <w:left w:val="none" w:sz="0" w:space="0" w:color="auto"/>
                <w:bottom w:val="none" w:sz="0" w:space="0" w:color="auto"/>
                <w:right w:val="none" w:sz="0" w:space="0" w:color="auto"/>
              </w:divBdr>
            </w:div>
            <w:div w:id="1515265141">
              <w:marLeft w:val="0"/>
              <w:marRight w:val="0"/>
              <w:marTop w:val="0"/>
              <w:marBottom w:val="0"/>
              <w:divBdr>
                <w:top w:val="none" w:sz="0" w:space="0" w:color="auto"/>
                <w:left w:val="none" w:sz="0" w:space="0" w:color="auto"/>
                <w:bottom w:val="none" w:sz="0" w:space="0" w:color="auto"/>
                <w:right w:val="none" w:sz="0" w:space="0" w:color="auto"/>
              </w:divBdr>
            </w:div>
            <w:div w:id="1242568639">
              <w:marLeft w:val="0"/>
              <w:marRight w:val="0"/>
              <w:marTop w:val="0"/>
              <w:marBottom w:val="0"/>
              <w:divBdr>
                <w:top w:val="none" w:sz="0" w:space="0" w:color="auto"/>
                <w:left w:val="none" w:sz="0" w:space="0" w:color="auto"/>
                <w:bottom w:val="none" w:sz="0" w:space="0" w:color="auto"/>
                <w:right w:val="none" w:sz="0" w:space="0" w:color="auto"/>
              </w:divBdr>
            </w:div>
            <w:div w:id="429132289">
              <w:marLeft w:val="0"/>
              <w:marRight w:val="0"/>
              <w:marTop w:val="0"/>
              <w:marBottom w:val="0"/>
              <w:divBdr>
                <w:top w:val="none" w:sz="0" w:space="0" w:color="auto"/>
                <w:left w:val="none" w:sz="0" w:space="0" w:color="auto"/>
                <w:bottom w:val="none" w:sz="0" w:space="0" w:color="auto"/>
                <w:right w:val="none" w:sz="0" w:space="0" w:color="auto"/>
              </w:divBdr>
            </w:div>
            <w:div w:id="1632322871">
              <w:marLeft w:val="0"/>
              <w:marRight w:val="0"/>
              <w:marTop w:val="0"/>
              <w:marBottom w:val="0"/>
              <w:divBdr>
                <w:top w:val="none" w:sz="0" w:space="0" w:color="auto"/>
                <w:left w:val="none" w:sz="0" w:space="0" w:color="auto"/>
                <w:bottom w:val="none" w:sz="0" w:space="0" w:color="auto"/>
                <w:right w:val="none" w:sz="0" w:space="0" w:color="auto"/>
              </w:divBdr>
            </w:div>
            <w:div w:id="1970277785">
              <w:marLeft w:val="0"/>
              <w:marRight w:val="0"/>
              <w:marTop w:val="0"/>
              <w:marBottom w:val="0"/>
              <w:divBdr>
                <w:top w:val="none" w:sz="0" w:space="0" w:color="auto"/>
                <w:left w:val="none" w:sz="0" w:space="0" w:color="auto"/>
                <w:bottom w:val="none" w:sz="0" w:space="0" w:color="auto"/>
                <w:right w:val="none" w:sz="0" w:space="0" w:color="auto"/>
              </w:divBdr>
            </w:div>
            <w:div w:id="614169817">
              <w:marLeft w:val="0"/>
              <w:marRight w:val="0"/>
              <w:marTop w:val="0"/>
              <w:marBottom w:val="0"/>
              <w:divBdr>
                <w:top w:val="none" w:sz="0" w:space="0" w:color="auto"/>
                <w:left w:val="none" w:sz="0" w:space="0" w:color="auto"/>
                <w:bottom w:val="none" w:sz="0" w:space="0" w:color="auto"/>
                <w:right w:val="none" w:sz="0" w:space="0" w:color="auto"/>
              </w:divBdr>
            </w:div>
            <w:div w:id="1126971403">
              <w:marLeft w:val="0"/>
              <w:marRight w:val="0"/>
              <w:marTop w:val="0"/>
              <w:marBottom w:val="0"/>
              <w:divBdr>
                <w:top w:val="none" w:sz="0" w:space="0" w:color="auto"/>
                <w:left w:val="none" w:sz="0" w:space="0" w:color="auto"/>
                <w:bottom w:val="none" w:sz="0" w:space="0" w:color="auto"/>
                <w:right w:val="none" w:sz="0" w:space="0" w:color="auto"/>
              </w:divBdr>
            </w:div>
            <w:div w:id="361781716">
              <w:marLeft w:val="0"/>
              <w:marRight w:val="0"/>
              <w:marTop w:val="0"/>
              <w:marBottom w:val="0"/>
              <w:divBdr>
                <w:top w:val="none" w:sz="0" w:space="0" w:color="auto"/>
                <w:left w:val="none" w:sz="0" w:space="0" w:color="auto"/>
                <w:bottom w:val="none" w:sz="0" w:space="0" w:color="auto"/>
                <w:right w:val="none" w:sz="0" w:space="0" w:color="auto"/>
              </w:divBdr>
            </w:div>
            <w:div w:id="1308439514">
              <w:marLeft w:val="0"/>
              <w:marRight w:val="0"/>
              <w:marTop w:val="0"/>
              <w:marBottom w:val="0"/>
              <w:divBdr>
                <w:top w:val="none" w:sz="0" w:space="0" w:color="auto"/>
                <w:left w:val="none" w:sz="0" w:space="0" w:color="auto"/>
                <w:bottom w:val="none" w:sz="0" w:space="0" w:color="auto"/>
                <w:right w:val="none" w:sz="0" w:space="0" w:color="auto"/>
              </w:divBdr>
            </w:div>
            <w:div w:id="1272273986">
              <w:marLeft w:val="0"/>
              <w:marRight w:val="0"/>
              <w:marTop w:val="0"/>
              <w:marBottom w:val="0"/>
              <w:divBdr>
                <w:top w:val="none" w:sz="0" w:space="0" w:color="auto"/>
                <w:left w:val="none" w:sz="0" w:space="0" w:color="auto"/>
                <w:bottom w:val="none" w:sz="0" w:space="0" w:color="auto"/>
                <w:right w:val="none" w:sz="0" w:space="0" w:color="auto"/>
              </w:divBdr>
            </w:div>
            <w:div w:id="1648313418">
              <w:marLeft w:val="0"/>
              <w:marRight w:val="0"/>
              <w:marTop w:val="0"/>
              <w:marBottom w:val="0"/>
              <w:divBdr>
                <w:top w:val="none" w:sz="0" w:space="0" w:color="auto"/>
                <w:left w:val="none" w:sz="0" w:space="0" w:color="auto"/>
                <w:bottom w:val="none" w:sz="0" w:space="0" w:color="auto"/>
                <w:right w:val="none" w:sz="0" w:space="0" w:color="auto"/>
              </w:divBdr>
            </w:div>
            <w:div w:id="1973823826">
              <w:marLeft w:val="0"/>
              <w:marRight w:val="0"/>
              <w:marTop w:val="0"/>
              <w:marBottom w:val="0"/>
              <w:divBdr>
                <w:top w:val="none" w:sz="0" w:space="0" w:color="auto"/>
                <w:left w:val="none" w:sz="0" w:space="0" w:color="auto"/>
                <w:bottom w:val="none" w:sz="0" w:space="0" w:color="auto"/>
                <w:right w:val="none" w:sz="0" w:space="0" w:color="auto"/>
              </w:divBdr>
            </w:div>
            <w:div w:id="1100877252">
              <w:marLeft w:val="0"/>
              <w:marRight w:val="0"/>
              <w:marTop w:val="0"/>
              <w:marBottom w:val="0"/>
              <w:divBdr>
                <w:top w:val="none" w:sz="0" w:space="0" w:color="auto"/>
                <w:left w:val="none" w:sz="0" w:space="0" w:color="auto"/>
                <w:bottom w:val="none" w:sz="0" w:space="0" w:color="auto"/>
                <w:right w:val="none" w:sz="0" w:space="0" w:color="auto"/>
              </w:divBdr>
            </w:div>
            <w:div w:id="550458910">
              <w:marLeft w:val="0"/>
              <w:marRight w:val="0"/>
              <w:marTop w:val="0"/>
              <w:marBottom w:val="0"/>
              <w:divBdr>
                <w:top w:val="none" w:sz="0" w:space="0" w:color="auto"/>
                <w:left w:val="none" w:sz="0" w:space="0" w:color="auto"/>
                <w:bottom w:val="none" w:sz="0" w:space="0" w:color="auto"/>
                <w:right w:val="none" w:sz="0" w:space="0" w:color="auto"/>
              </w:divBdr>
            </w:div>
            <w:div w:id="1494104993">
              <w:marLeft w:val="0"/>
              <w:marRight w:val="0"/>
              <w:marTop w:val="0"/>
              <w:marBottom w:val="0"/>
              <w:divBdr>
                <w:top w:val="none" w:sz="0" w:space="0" w:color="auto"/>
                <w:left w:val="none" w:sz="0" w:space="0" w:color="auto"/>
                <w:bottom w:val="none" w:sz="0" w:space="0" w:color="auto"/>
                <w:right w:val="none" w:sz="0" w:space="0" w:color="auto"/>
              </w:divBdr>
            </w:div>
            <w:div w:id="639312826">
              <w:marLeft w:val="0"/>
              <w:marRight w:val="0"/>
              <w:marTop w:val="0"/>
              <w:marBottom w:val="0"/>
              <w:divBdr>
                <w:top w:val="none" w:sz="0" w:space="0" w:color="auto"/>
                <w:left w:val="none" w:sz="0" w:space="0" w:color="auto"/>
                <w:bottom w:val="none" w:sz="0" w:space="0" w:color="auto"/>
                <w:right w:val="none" w:sz="0" w:space="0" w:color="auto"/>
              </w:divBdr>
            </w:div>
            <w:div w:id="999117702">
              <w:marLeft w:val="0"/>
              <w:marRight w:val="0"/>
              <w:marTop w:val="0"/>
              <w:marBottom w:val="0"/>
              <w:divBdr>
                <w:top w:val="none" w:sz="0" w:space="0" w:color="auto"/>
                <w:left w:val="none" w:sz="0" w:space="0" w:color="auto"/>
                <w:bottom w:val="none" w:sz="0" w:space="0" w:color="auto"/>
                <w:right w:val="none" w:sz="0" w:space="0" w:color="auto"/>
              </w:divBdr>
            </w:div>
            <w:div w:id="1340429452">
              <w:marLeft w:val="0"/>
              <w:marRight w:val="0"/>
              <w:marTop w:val="0"/>
              <w:marBottom w:val="0"/>
              <w:divBdr>
                <w:top w:val="none" w:sz="0" w:space="0" w:color="auto"/>
                <w:left w:val="none" w:sz="0" w:space="0" w:color="auto"/>
                <w:bottom w:val="none" w:sz="0" w:space="0" w:color="auto"/>
                <w:right w:val="none" w:sz="0" w:space="0" w:color="auto"/>
              </w:divBdr>
            </w:div>
            <w:div w:id="406654827">
              <w:marLeft w:val="0"/>
              <w:marRight w:val="0"/>
              <w:marTop w:val="0"/>
              <w:marBottom w:val="0"/>
              <w:divBdr>
                <w:top w:val="none" w:sz="0" w:space="0" w:color="auto"/>
                <w:left w:val="none" w:sz="0" w:space="0" w:color="auto"/>
                <w:bottom w:val="none" w:sz="0" w:space="0" w:color="auto"/>
                <w:right w:val="none" w:sz="0" w:space="0" w:color="auto"/>
              </w:divBdr>
            </w:div>
            <w:div w:id="2049183025">
              <w:marLeft w:val="0"/>
              <w:marRight w:val="0"/>
              <w:marTop w:val="0"/>
              <w:marBottom w:val="0"/>
              <w:divBdr>
                <w:top w:val="none" w:sz="0" w:space="0" w:color="auto"/>
                <w:left w:val="none" w:sz="0" w:space="0" w:color="auto"/>
                <w:bottom w:val="none" w:sz="0" w:space="0" w:color="auto"/>
                <w:right w:val="none" w:sz="0" w:space="0" w:color="auto"/>
              </w:divBdr>
            </w:div>
            <w:div w:id="632104848">
              <w:marLeft w:val="0"/>
              <w:marRight w:val="0"/>
              <w:marTop w:val="0"/>
              <w:marBottom w:val="0"/>
              <w:divBdr>
                <w:top w:val="none" w:sz="0" w:space="0" w:color="auto"/>
                <w:left w:val="none" w:sz="0" w:space="0" w:color="auto"/>
                <w:bottom w:val="none" w:sz="0" w:space="0" w:color="auto"/>
                <w:right w:val="none" w:sz="0" w:space="0" w:color="auto"/>
              </w:divBdr>
            </w:div>
            <w:div w:id="1395009173">
              <w:marLeft w:val="0"/>
              <w:marRight w:val="0"/>
              <w:marTop w:val="0"/>
              <w:marBottom w:val="0"/>
              <w:divBdr>
                <w:top w:val="none" w:sz="0" w:space="0" w:color="auto"/>
                <w:left w:val="none" w:sz="0" w:space="0" w:color="auto"/>
                <w:bottom w:val="none" w:sz="0" w:space="0" w:color="auto"/>
                <w:right w:val="none" w:sz="0" w:space="0" w:color="auto"/>
              </w:divBdr>
            </w:div>
            <w:div w:id="700783640">
              <w:marLeft w:val="0"/>
              <w:marRight w:val="0"/>
              <w:marTop w:val="0"/>
              <w:marBottom w:val="0"/>
              <w:divBdr>
                <w:top w:val="none" w:sz="0" w:space="0" w:color="auto"/>
                <w:left w:val="none" w:sz="0" w:space="0" w:color="auto"/>
                <w:bottom w:val="none" w:sz="0" w:space="0" w:color="auto"/>
                <w:right w:val="none" w:sz="0" w:space="0" w:color="auto"/>
              </w:divBdr>
            </w:div>
            <w:div w:id="1653220808">
              <w:marLeft w:val="0"/>
              <w:marRight w:val="0"/>
              <w:marTop w:val="0"/>
              <w:marBottom w:val="0"/>
              <w:divBdr>
                <w:top w:val="none" w:sz="0" w:space="0" w:color="auto"/>
                <w:left w:val="none" w:sz="0" w:space="0" w:color="auto"/>
                <w:bottom w:val="none" w:sz="0" w:space="0" w:color="auto"/>
                <w:right w:val="none" w:sz="0" w:space="0" w:color="auto"/>
              </w:divBdr>
            </w:div>
            <w:div w:id="1992128193">
              <w:marLeft w:val="0"/>
              <w:marRight w:val="0"/>
              <w:marTop w:val="0"/>
              <w:marBottom w:val="0"/>
              <w:divBdr>
                <w:top w:val="none" w:sz="0" w:space="0" w:color="auto"/>
                <w:left w:val="none" w:sz="0" w:space="0" w:color="auto"/>
                <w:bottom w:val="none" w:sz="0" w:space="0" w:color="auto"/>
                <w:right w:val="none" w:sz="0" w:space="0" w:color="auto"/>
              </w:divBdr>
            </w:div>
            <w:div w:id="1913155152">
              <w:marLeft w:val="0"/>
              <w:marRight w:val="0"/>
              <w:marTop w:val="0"/>
              <w:marBottom w:val="0"/>
              <w:divBdr>
                <w:top w:val="none" w:sz="0" w:space="0" w:color="auto"/>
                <w:left w:val="none" w:sz="0" w:space="0" w:color="auto"/>
                <w:bottom w:val="none" w:sz="0" w:space="0" w:color="auto"/>
                <w:right w:val="none" w:sz="0" w:space="0" w:color="auto"/>
              </w:divBdr>
            </w:div>
            <w:div w:id="712385390">
              <w:marLeft w:val="0"/>
              <w:marRight w:val="0"/>
              <w:marTop w:val="0"/>
              <w:marBottom w:val="0"/>
              <w:divBdr>
                <w:top w:val="none" w:sz="0" w:space="0" w:color="auto"/>
                <w:left w:val="none" w:sz="0" w:space="0" w:color="auto"/>
                <w:bottom w:val="none" w:sz="0" w:space="0" w:color="auto"/>
                <w:right w:val="none" w:sz="0" w:space="0" w:color="auto"/>
              </w:divBdr>
            </w:div>
            <w:div w:id="1313487648">
              <w:marLeft w:val="0"/>
              <w:marRight w:val="0"/>
              <w:marTop w:val="0"/>
              <w:marBottom w:val="0"/>
              <w:divBdr>
                <w:top w:val="none" w:sz="0" w:space="0" w:color="auto"/>
                <w:left w:val="none" w:sz="0" w:space="0" w:color="auto"/>
                <w:bottom w:val="none" w:sz="0" w:space="0" w:color="auto"/>
                <w:right w:val="none" w:sz="0" w:space="0" w:color="auto"/>
              </w:divBdr>
            </w:div>
            <w:div w:id="1365979878">
              <w:marLeft w:val="0"/>
              <w:marRight w:val="0"/>
              <w:marTop w:val="0"/>
              <w:marBottom w:val="0"/>
              <w:divBdr>
                <w:top w:val="none" w:sz="0" w:space="0" w:color="auto"/>
                <w:left w:val="none" w:sz="0" w:space="0" w:color="auto"/>
                <w:bottom w:val="none" w:sz="0" w:space="0" w:color="auto"/>
                <w:right w:val="none" w:sz="0" w:space="0" w:color="auto"/>
              </w:divBdr>
            </w:div>
            <w:div w:id="1206024648">
              <w:marLeft w:val="0"/>
              <w:marRight w:val="0"/>
              <w:marTop w:val="0"/>
              <w:marBottom w:val="0"/>
              <w:divBdr>
                <w:top w:val="none" w:sz="0" w:space="0" w:color="auto"/>
                <w:left w:val="none" w:sz="0" w:space="0" w:color="auto"/>
                <w:bottom w:val="none" w:sz="0" w:space="0" w:color="auto"/>
                <w:right w:val="none" w:sz="0" w:space="0" w:color="auto"/>
              </w:divBdr>
            </w:div>
            <w:div w:id="710151400">
              <w:marLeft w:val="0"/>
              <w:marRight w:val="0"/>
              <w:marTop w:val="0"/>
              <w:marBottom w:val="0"/>
              <w:divBdr>
                <w:top w:val="none" w:sz="0" w:space="0" w:color="auto"/>
                <w:left w:val="none" w:sz="0" w:space="0" w:color="auto"/>
                <w:bottom w:val="none" w:sz="0" w:space="0" w:color="auto"/>
                <w:right w:val="none" w:sz="0" w:space="0" w:color="auto"/>
              </w:divBdr>
            </w:div>
            <w:div w:id="484516680">
              <w:marLeft w:val="0"/>
              <w:marRight w:val="0"/>
              <w:marTop w:val="0"/>
              <w:marBottom w:val="0"/>
              <w:divBdr>
                <w:top w:val="none" w:sz="0" w:space="0" w:color="auto"/>
                <w:left w:val="none" w:sz="0" w:space="0" w:color="auto"/>
                <w:bottom w:val="none" w:sz="0" w:space="0" w:color="auto"/>
                <w:right w:val="none" w:sz="0" w:space="0" w:color="auto"/>
              </w:divBdr>
            </w:div>
            <w:div w:id="444618258">
              <w:marLeft w:val="0"/>
              <w:marRight w:val="0"/>
              <w:marTop w:val="0"/>
              <w:marBottom w:val="0"/>
              <w:divBdr>
                <w:top w:val="none" w:sz="0" w:space="0" w:color="auto"/>
                <w:left w:val="none" w:sz="0" w:space="0" w:color="auto"/>
                <w:bottom w:val="none" w:sz="0" w:space="0" w:color="auto"/>
                <w:right w:val="none" w:sz="0" w:space="0" w:color="auto"/>
              </w:divBdr>
            </w:div>
            <w:div w:id="551385816">
              <w:marLeft w:val="0"/>
              <w:marRight w:val="0"/>
              <w:marTop w:val="0"/>
              <w:marBottom w:val="0"/>
              <w:divBdr>
                <w:top w:val="none" w:sz="0" w:space="0" w:color="auto"/>
                <w:left w:val="none" w:sz="0" w:space="0" w:color="auto"/>
                <w:bottom w:val="none" w:sz="0" w:space="0" w:color="auto"/>
                <w:right w:val="none" w:sz="0" w:space="0" w:color="auto"/>
              </w:divBdr>
            </w:div>
            <w:div w:id="1241134915">
              <w:marLeft w:val="0"/>
              <w:marRight w:val="0"/>
              <w:marTop w:val="0"/>
              <w:marBottom w:val="0"/>
              <w:divBdr>
                <w:top w:val="none" w:sz="0" w:space="0" w:color="auto"/>
                <w:left w:val="none" w:sz="0" w:space="0" w:color="auto"/>
                <w:bottom w:val="none" w:sz="0" w:space="0" w:color="auto"/>
                <w:right w:val="none" w:sz="0" w:space="0" w:color="auto"/>
              </w:divBdr>
            </w:div>
            <w:div w:id="735664024">
              <w:marLeft w:val="0"/>
              <w:marRight w:val="0"/>
              <w:marTop w:val="0"/>
              <w:marBottom w:val="0"/>
              <w:divBdr>
                <w:top w:val="none" w:sz="0" w:space="0" w:color="auto"/>
                <w:left w:val="none" w:sz="0" w:space="0" w:color="auto"/>
                <w:bottom w:val="none" w:sz="0" w:space="0" w:color="auto"/>
                <w:right w:val="none" w:sz="0" w:space="0" w:color="auto"/>
              </w:divBdr>
            </w:div>
            <w:div w:id="135536212">
              <w:marLeft w:val="0"/>
              <w:marRight w:val="0"/>
              <w:marTop w:val="0"/>
              <w:marBottom w:val="0"/>
              <w:divBdr>
                <w:top w:val="none" w:sz="0" w:space="0" w:color="auto"/>
                <w:left w:val="none" w:sz="0" w:space="0" w:color="auto"/>
                <w:bottom w:val="none" w:sz="0" w:space="0" w:color="auto"/>
                <w:right w:val="none" w:sz="0" w:space="0" w:color="auto"/>
              </w:divBdr>
            </w:div>
            <w:div w:id="8337367">
              <w:marLeft w:val="0"/>
              <w:marRight w:val="0"/>
              <w:marTop w:val="0"/>
              <w:marBottom w:val="0"/>
              <w:divBdr>
                <w:top w:val="none" w:sz="0" w:space="0" w:color="auto"/>
                <w:left w:val="none" w:sz="0" w:space="0" w:color="auto"/>
                <w:bottom w:val="none" w:sz="0" w:space="0" w:color="auto"/>
                <w:right w:val="none" w:sz="0" w:space="0" w:color="auto"/>
              </w:divBdr>
            </w:div>
            <w:div w:id="1335065176">
              <w:marLeft w:val="0"/>
              <w:marRight w:val="0"/>
              <w:marTop w:val="0"/>
              <w:marBottom w:val="0"/>
              <w:divBdr>
                <w:top w:val="none" w:sz="0" w:space="0" w:color="auto"/>
                <w:left w:val="none" w:sz="0" w:space="0" w:color="auto"/>
                <w:bottom w:val="none" w:sz="0" w:space="0" w:color="auto"/>
                <w:right w:val="none" w:sz="0" w:space="0" w:color="auto"/>
              </w:divBdr>
            </w:div>
            <w:div w:id="1025212312">
              <w:marLeft w:val="0"/>
              <w:marRight w:val="0"/>
              <w:marTop w:val="0"/>
              <w:marBottom w:val="0"/>
              <w:divBdr>
                <w:top w:val="none" w:sz="0" w:space="0" w:color="auto"/>
                <w:left w:val="none" w:sz="0" w:space="0" w:color="auto"/>
                <w:bottom w:val="none" w:sz="0" w:space="0" w:color="auto"/>
                <w:right w:val="none" w:sz="0" w:space="0" w:color="auto"/>
              </w:divBdr>
            </w:div>
            <w:div w:id="500242027">
              <w:marLeft w:val="0"/>
              <w:marRight w:val="0"/>
              <w:marTop w:val="0"/>
              <w:marBottom w:val="0"/>
              <w:divBdr>
                <w:top w:val="none" w:sz="0" w:space="0" w:color="auto"/>
                <w:left w:val="none" w:sz="0" w:space="0" w:color="auto"/>
                <w:bottom w:val="none" w:sz="0" w:space="0" w:color="auto"/>
                <w:right w:val="none" w:sz="0" w:space="0" w:color="auto"/>
              </w:divBdr>
            </w:div>
            <w:div w:id="327365078">
              <w:marLeft w:val="0"/>
              <w:marRight w:val="0"/>
              <w:marTop w:val="0"/>
              <w:marBottom w:val="0"/>
              <w:divBdr>
                <w:top w:val="none" w:sz="0" w:space="0" w:color="auto"/>
                <w:left w:val="none" w:sz="0" w:space="0" w:color="auto"/>
                <w:bottom w:val="none" w:sz="0" w:space="0" w:color="auto"/>
                <w:right w:val="none" w:sz="0" w:space="0" w:color="auto"/>
              </w:divBdr>
            </w:div>
            <w:div w:id="86342338">
              <w:marLeft w:val="0"/>
              <w:marRight w:val="0"/>
              <w:marTop w:val="0"/>
              <w:marBottom w:val="0"/>
              <w:divBdr>
                <w:top w:val="none" w:sz="0" w:space="0" w:color="auto"/>
                <w:left w:val="none" w:sz="0" w:space="0" w:color="auto"/>
                <w:bottom w:val="none" w:sz="0" w:space="0" w:color="auto"/>
                <w:right w:val="none" w:sz="0" w:space="0" w:color="auto"/>
              </w:divBdr>
            </w:div>
            <w:div w:id="377243379">
              <w:marLeft w:val="0"/>
              <w:marRight w:val="0"/>
              <w:marTop w:val="0"/>
              <w:marBottom w:val="0"/>
              <w:divBdr>
                <w:top w:val="none" w:sz="0" w:space="0" w:color="auto"/>
                <w:left w:val="none" w:sz="0" w:space="0" w:color="auto"/>
                <w:bottom w:val="none" w:sz="0" w:space="0" w:color="auto"/>
                <w:right w:val="none" w:sz="0" w:space="0" w:color="auto"/>
              </w:divBdr>
            </w:div>
            <w:div w:id="74326155">
              <w:marLeft w:val="0"/>
              <w:marRight w:val="0"/>
              <w:marTop w:val="0"/>
              <w:marBottom w:val="0"/>
              <w:divBdr>
                <w:top w:val="none" w:sz="0" w:space="0" w:color="auto"/>
                <w:left w:val="none" w:sz="0" w:space="0" w:color="auto"/>
                <w:bottom w:val="none" w:sz="0" w:space="0" w:color="auto"/>
                <w:right w:val="none" w:sz="0" w:space="0" w:color="auto"/>
              </w:divBdr>
            </w:div>
            <w:div w:id="1997489801">
              <w:marLeft w:val="0"/>
              <w:marRight w:val="0"/>
              <w:marTop w:val="0"/>
              <w:marBottom w:val="0"/>
              <w:divBdr>
                <w:top w:val="none" w:sz="0" w:space="0" w:color="auto"/>
                <w:left w:val="none" w:sz="0" w:space="0" w:color="auto"/>
                <w:bottom w:val="none" w:sz="0" w:space="0" w:color="auto"/>
                <w:right w:val="none" w:sz="0" w:space="0" w:color="auto"/>
              </w:divBdr>
            </w:div>
            <w:div w:id="633759737">
              <w:marLeft w:val="0"/>
              <w:marRight w:val="0"/>
              <w:marTop w:val="0"/>
              <w:marBottom w:val="0"/>
              <w:divBdr>
                <w:top w:val="none" w:sz="0" w:space="0" w:color="auto"/>
                <w:left w:val="none" w:sz="0" w:space="0" w:color="auto"/>
                <w:bottom w:val="none" w:sz="0" w:space="0" w:color="auto"/>
                <w:right w:val="none" w:sz="0" w:space="0" w:color="auto"/>
              </w:divBdr>
            </w:div>
            <w:div w:id="1911302478">
              <w:marLeft w:val="0"/>
              <w:marRight w:val="0"/>
              <w:marTop w:val="0"/>
              <w:marBottom w:val="0"/>
              <w:divBdr>
                <w:top w:val="none" w:sz="0" w:space="0" w:color="auto"/>
                <w:left w:val="none" w:sz="0" w:space="0" w:color="auto"/>
                <w:bottom w:val="none" w:sz="0" w:space="0" w:color="auto"/>
                <w:right w:val="none" w:sz="0" w:space="0" w:color="auto"/>
              </w:divBdr>
            </w:div>
            <w:div w:id="959604185">
              <w:marLeft w:val="0"/>
              <w:marRight w:val="0"/>
              <w:marTop w:val="0"/>
              <w:marBottom w:val="0"/>
              <w:divBdr>
                <w:top w:val="none" w:sz="0" w:space="0" w:color="auto"/>
                <w:left w:val="none" w:sz="0" w:space="0" w:color="auto"/>
                <w:bottom w:val="none" w:sz="0" w:space="0" w:color="auto"/>
                <w:right w:val="none" w:sz="0" w:space="0" w:color="auto"/>
              </w:divBdr>
            </w:div>
            <w:div w:id="1633751102">
              <w:marLeft w:val="0"/>
              <w:marRight w:val="0"/>
              <w:marTop w:val="0"/>
              <w:marBottom w:val="0"/>
              <w:divBdr>
                <w:top w:val="none" w:sz="0" w:space="0" w:color="auto"/>
                <w:left w:val="none" w:sz="0" w:space="0" w:color="auto"/>
                <w:bottom w:val="none" w:sz="0" w:space="0" w:color="auto"/>
                <w:right w:val="none" w:sz="0" w:space="0" w:color="auto"/>
              </w:divBdr>
            </w:div>
            <w:div w:id="494804258">
              <w:marLeft w:val="0"/>
              <w:marRight w:val="0"/>
              <w:marTop w:val="0"/>
              <w:marBottom w:val="0"/>
              <w:divBdr>
                <w:top w:val="none" w:sz="0" w:space="0" w:color="auto"/>
                <w:left w:val="none" w:sz="0" w:space="0" w:color="auto"/>
                <w:bottom w:val="none" w:sz="0" w:space="0" w:color="auto"/>
                <w:right w:val="none" w:sz="0" w:space="0" w:color="auto"/>
              </w:divBdr>
            </w:div>
            <w:div w:id="900945513">
              <w:marLeft w:val="0"/>
              <w:marRight w:val="0"/>
              <w:marTop w:val="0"/>
              <w:marBottom w:val="0"/>
              <w:divBdr>
                <w:top w:val="none" w:sz="0" w:space="0" w:color="auto"/>
                <w:left w:val="none" w:sz="0" w:space="0" w:color="auto"/>
                <w:bottom w:val="none" w:sz="0" w:space="0" w:color="auto"/>
                <w:right w:val="none" w:sz="0" w:space="0" w:color="auto"/>
              </w:divBdr>
            </w:div>
            <w:div w:id="292058441">
              <w:marLeft w:val="0"/>
              <w:marRight w:val="0"/>
              <w:marTop w:val="0"/>
              <w:marBottom w:val="0"/>
              <w:divBdr>
                <w:top w:val="none" w:sz="0" w:space="0" w:color="auto"/>
                <w:left w:val="none" w:sz="0" w:space="0" w:color="auto"/>
                <w:bottom w:val="none" w:sz="0" w:space="0" w:color="auto"/>
                <w:right w:val="none" w:sz="0" w:space="0" w:color="auto"/>
              </w:divBdr>
            </w:div>
            <w:div w:id="708382512">
              <w:marLeft w:val="0"/>
              <w:marRight w:val="0"/>
              <w:marTop w:val="0"/>
              <w:marBottom w:val="0"/>
              <w:divBdr>
                <w:top w:val="none" w:sz="0" w:space="0" w:color="auto"/>
                <w:left w:val="none" w:sz="0" w:space="0" w:color="auto"/>
                <w:bottom w:val="none" w:sz="0" w:space="0" w:color="auto"/>
                <w:right w:val="none" w:sz="0" w:space="0" w:color="auto"/>
              </w:divBdr>
            </w:div>
            <w:div w:id="781219268">
              <w:marLeft w:val="0"/>
              <w:marRight w:val="0"/>
              <w:marTop w:val="0"/>
              <w:marBottom w:val="0"/>
              <w:divBdr>
                <w:top w:val="none" w:sz="0" w:space="0" w:color="auto"/>
                <w:left w:val="none" w:sz="0" w:space="0" w:color="auto"/>
                <w:bottom w:val="none" w:sz="0" w:space="0" w:color="auto"/>
                <w:right w:val="none" w:sz="0" w:space="0" w:color="auto"/>
              </w:divBdr>
            </w:div>
            <w:div w:id="234166072">
              <w:marLeft w:val="0"/>
              <w:marRight w:val="0"/>
              <w:marTop w:val="0"/>
              <w:marBottom w:val="0"/>
              <w:divBdr>
                <w:top w:val="none" w:sz="0" w:space="0" w:color="auto"/>
                <w:left w:val="none" w:sz="0" w:space="0" w:color="auto"/>
                <w:bottom w:val="none" w:sz="0" w:space="0" w:color="auto"/>
                <w:right w:val="none" w:sz="0" w:space="0" w:color="auto"/>
              </w:divBdr>
            </w:div>
            <w:div w:id="1275596976">
              <w:marLeft w:val="0"/>
              <w:marRight w:val="0"/>
              <w:marTop w:val="0"/>
              <w:marBottom w:val="0"/>
              <w:divBdr>
                <w:top w:val="none" w:sz="0" w:space="0" w:color="auto"/>
                <w:left w:val="none" w:sz="0" w:space="0" w:color="auto"/>
                <w:bottom w:val="none" w:sz="0" w:space="0" w:color="auto"/>
                <w:right w:val="none" w:sz="0" w:space="0" w:color="auto"/>
              </w:divBdr>
            </w:div>
            <w:div w:id="923563576">
              <w:marLeft w:val="0"/>
              <w:marRight w:val="0"/>
              <w:marTop w:val="0"/>
              <w:marBottom w:val="0"/>
              <w:divBdr>
                <w:top w:val="none" w:sz="0" w:space="0" w:color="auto"/>
                <w:left w:val="none" w:sz="0" w:space="0" w:color="auto"/>
                <w:bottom w:val="none" w:sz="0" w:space="0" w:color="auto"/>
                <w:right w:val="none" w:sz="0" w:space="0" w:color="auto"/>
              </w:divBdr>
            </w:div>
            <w:div w:id="2083409199">
              <w:marLeft w:val="0"/>
              <w:marRight w:val="0"/>
              <w:marTop w:val="0"/>
              <w:marBottom w:val="0"/>
              <w:divBdr>
                <w:top w:val="none" w:sz="0" w:space="0" w:color="auto"/>
                <w:left w:val="none" w:sz="0" w:space="0" w:color="auto"/>
                <w:bottom w:val="none" w:sz="0" w:space="0" w:color="auto"/>
                <w:right w:val="none" w:sz="0" w:space="0" w:color="auto"/>
              </w:divBdr>
            </w:div>
            <w:div w:id="345865660">
              <w:marLeft w:val="0"/>
              <w:marRight w:val="0"/>
              <w:marTop w:val="0"/>
              <w:marBottom w:val="0"/>
              <w:divBdr>
                <w:top w:val="none" w:sz="0" w:space="0" w:color="auto"/>
                <w:left w:val="none" w:sz="0" w:space="0" w:color="auto"/>
                <w:bottom w:val="none" w:sz="0" w:space="0" w:color="auto"/>
                <w:right w:val="none" w:sz="0" w:space="0" w:color="auto"/>
              </w:divBdr>
            </w:div>
            <w:div w:id="941300280">
              <w:marLeft w:val="0"/>
              <w:marRight w:val="0"/>
              <w:marTop w:val="0"/>
              <w:marBottom w:val="0"/>
              <w:divBdr>
                <w:top w:val="none" w:sz="0" w:space="0" w:color="auto"/>
                <w:left w:val="none" w:sz="0" w:space="0" w:color="auto"/>
                <w:bottom w:val="none" w:sz="0" w:space="0" w:color="auto"/>
                <w:right w:val="none" w:sz="0" w:space="0" w:color="auto"/>
              </w:divBdr>
            </w:div>
            <w:div w:id="1455518417">
              <w:marLeft w:val="0"/>
              <w:marRight w:val="0"/>
              <w:marTop w:val="0"/>
              <w:marBottom w:val="0"/>
              <w:divBdr>
                <w:top w:val="none" w:sz="0" w:space="0" w:color="auto"/>
                <w:left w:val="none" w:sz="0" w:space="0" w:color="auto"/>
                <w:bottom w:val="none" w:sz="0" w:space="0" w:color="auto"/>
                <w:right w:val="none" w:sz="0" w:space="0" w:color="auto"/>
              </w:divBdr>
            </w:div>
            <w:div w:id="1923759739">
              <w:marLeft w:val="0"/>
              <w:marRight w:val="0"/>
              <w:marTop w:val="0"/>
              <w:marBottom w:val="0"/>
              <w:divBdr>
                <w:top w:val="none" w:sz="0" w:space="0" w:color="auto"/>
                <w:left w:val="none" w:sz="0" w:space="0" w:color="auto"/>
                <w:bottom w:val="none" w:sz="0" w:space="0" w:color="auto"/>
                <w:right w:val="none" w:sz="0" w:space="0" w:color="auto"/>
              </w:divBdr>
            </w:div>
            <w:div w:id="2101902590">
              <w:marLeft w:val="0"/>
              <w:marRight w:val="0"/>
              <w:marTop w:val="0"/>
              <w:marBottom w:val="0"/>
              <w:divBdr>
                <w:top w:val="none" w:sz="0" w:space="0" w:color="auto"/>
                <w:left w:val="none" w:sz="0" w:space="0" w:color="auto"/>
                <w:bottom w:val="none" w:sz="0" w:space="0" w:color="auto"/>
                <w:right w:val="none" w:sz="0" w:space="0" w:color="auto"/>
              </w:divBdr>
            </w:div>
            <w:div w:id="998846624">
              <w:marLeft w:val="0"/>
              <w:marRight w:val="0"/>
              <w:marTop w:val="0"/>
              <w:marBottom w:val="0"/>
              <w:divBdr>
                <w:top w:val="none" w:sz="0" w:space="0" w:color="auto"/>
                <w:left w:val="none" w:sz="0" w:space="0" w:color="auto"/>
                <w:bottom w:val="none" w:sz="0" w:space="0" w:color="auto"/>
                <w:right w:val="none" w:sz="0" w:space="0" w:color="auto"/>
              </w:divBdr>
            </w:div>
            <w:div w:id="153954143">
              <w:marLeft w:val="0"/>
              <w:marRight w:val="0"/>
              <w:marTop w:val="0"/>
              <w:marBottom w:val="0"/>
              <w:divBdr>
                <w:top w:val="none" w:sz="0" w:space="0" w:color="auto"/>
                <w:left w:val="none" w:sz="0" w:space="0" w:color="auto"/>
                <w:bottom w:val="none" w:sz="0" w:space="0" w:color="auto"/>
                <w:right w:val="none" w:sz="0" w:space="0" w:color="auto"/>
              </w:divBdr>
            </w:div>
            <w:div w:id="1813911940">
              <w:marLeft w:val="0"/>
              <w:marRight w:val="0"/>
              <w:marTop w:val="0"/>
              <w:marBottom w:val="0"/>
              <w:divBdr>
                <w:top w:val="none" w:sz="0" w:space="0" w:color="auto"/>
                <w:left w:val="none" w:sz="0" w:space="0" w:color="auto"/>
                <w:bottom w:val="none" w:sz="0" w:space="0" w:color="auto"/>
                <w:right w:val="none" w:sz="0" w:space="0" w:color="auto"/>
              </w:divBdr>
            </w:div>
            <w:div w:id="1702513227">
              <w:marLeft w:val="0"/>
              <w:marRight w:val="0"/>
              <w:marTop w:val="0"/>
              <w:marBottom w:val="0"/>
              <w:divBdr>
                <w:top w:val="none" w:sz="0" w:space="0" w:color="auto"/>
                <w:left w:val="none" w:sz="0" w:space="0" w:color="auto"/>
                <w:bottom w:val="none" w:sz="0" w:space="0" w:color="auto"/>
                <w:right w:val="none" w:sz="0" w:space="0" w:color="auto"/>
              </w:divBdr>
            </w:div>
            <w:div w:id="709427241">
              <w:marLeft w:val="0"/>
              <w:marRight w:val="0"/>
              <w:marTop w:val="0"/>
              <w:marBottom w:val="0"/>
              <w:divBdr>
                <w:top w:val="none" w:sz="0" w:space="0" w:color="auto"/>
                <w:left w:val="none" w:sz="0" w:space="0" w:color="auto"/>
                <w:bottom w:val="none" w:sz="0" w:space="0" w:color="auto"/>
                <w:right w:val="none" w:sz="0" w:space="0" w:color="auto"/>
              </w:divBdr>
            </w:div>
            <w:div w:id="1035229488">
              <w:marLeft w:val="0"/>
              <w:marRight w:val="0"/>
              <w:marTop w:val="0"/>
              <w:marBottom w:val="0"/>
              <w:divBdr>
                <w:top w:val="none" w:sz="0" w:space="0" w:color="auto"/>
                <w:left w:val="none" w:sz="0" w:space="0" w:color="auto"/>
                <w:bottom w:val="none" w:sz="0" w:space="0" w:color="auto"/>
                <w:right w:val="none" w:sz="0" w:space="0" w:color="auto"/>
              </w:divBdr>
            </w:div>
            <w:div w:id="938833123">
              <w:marLeft w:val="0"/>
              <w:marRight w:val="0"/>
              <w:marTop w:val="0"/>
              <w:marBottom w:val="0"/>
              <w:divBdr>
                <w:top w:val="none" w:sz="0" w:space="0" w:color="auto"/>
                <w:left w:val="none" w:sz="0" w:space="0" w:color="auto"/>
                <w:bottom w:val="none" w:sz="0" w:space="0" w:color="auto"/>
                <w:right w:val="none" w:sz="0" w:space="0" w:color="auto"/>
              </w:divBdr>
            </w:div>
            <w:div w:id="1226454506">
              <w:marLeft w:val="0"/>
              <w:marRight w:val="0"/>
              <w:marTop w:val="0"/>
              <w:marBottom w:val="0"/>
              <w:divBdr>
                <w:top w:val="none" w:sz="0" w:space="0" w:color="auto"/>
                <w:left w:val="none" w:sz="0" w:space="0" w:color="auto"/>
                <w:bottom w:val="none" w:sz="0" w:space="0" w:color="auto"/>
                <w:right w:val="none" w:sz="0" w:space="0" w:color="auto"/>
              </w:divBdr>
            </w:div>
            <w:div w:id="1997948537">
              <w:marLeft w:val="0"/>
              <w:marRight w:val="0"/>
              <w:marTop w:val="0"/>
              <w:marBottom w:val="0"/>
              <w:divBdr>
                <w:top w:val="none" w:sz="0" w:space="0" w:color="auto"/>
                <w:left w:val="none" w:sz="0" w:space="0" w:color="auto"/>
                <w:bottom w:val="none" w:sz="0" w:space="0" w:color="auto"/>
                <w:right w:val="none" w:sz="0" w:space="0" w:color="auto"/>
              </w:divBdr>
            </w:div>
            <w:div w:id="1023215489">
              <w:marLeft w:val="0"/>
              <w:marRight w:val="0"/>
              <w:marTop w:val="0"/>
              <w:marBottom w:val="0"/>
              <w:divBdr>
                <w:top w:val="none" w:sz="0" w:space="0" w:color="auto"/>
                <w:left w:val="none" w:sz="0" w:space="0" w:color="auto"/>
                <w:bottom w:val="none" w:sz="0" w:space="0" w:color="auto"/>
                <w:right w:val="none" w:sz="0" w:space="0" w:color="auto"/>
              </w:divBdr>
            </w:div>
            <w:div w:id="1516728659">
              <w:marLeft w:val="0"/>
              <w:marRight w:val="0"/>
              <w:marTop w:val="0"/>
              <w:marBottom w:val="0"/>
              <w:divBdr>
                <w:top w:val="none" w:sz="0" w:space="0" w:color="auto"/>
                <w:left w:val="none" w:sz="0" w:space="0" w:color="auto"/>
                <w:bottom w:val="none" w:sz="0" w:space="0" w:color="auto"/>
                <w:right w:val="none" w:sz="0" w:space="0" w:color="auto"/>
              </w:divBdr>
            </w:div>
            <w:div w:id="530804766">
              <w:marLeft w:val="0"/>
              <w:marRight w:val="0"/>
              <w:marTop w:val="0"/>
              <w:marBottom w:val="0"/>
              <w:divBdr>
                <w:top w:val="none" w:sz="0" w:space="0" w:color="auto"/>
                <w:left w:val="none" w:sz="0" w:space="0" w:color="auto"/>
                <w:bottom w:val="none" w:sz="0" w:space="0" w:color="auto"/>
                <w:right w:val="none" w:sz="0" w:space="0" w:color="auto"/>
              </w:divBdr>
            </w:div>
            <w:div w:id="1649939463">
              <w:marLeft w:val="0"/>
              <w:marRight w:val="0"/>
              <w:marTop w:val="0"/>
              <w:marBottom w:val="0"/>
              <w:divBdr>
                <w:top w:val="none" w:sz="0" w:space="0" w:color="auto"/>
                <w:left w:val="none" w:sz="0" w:space="0" w:color="auto"/>
                <w:bottom w:val="none" w:sz="0" w:space="0" w:color="auto"/>
                <w:right w:val="none" w:sz="0" w:space="0" w:color="auto"/>
              </w:divBdr>
            </w:div>
            <w:div w:id="1825778829">
              <w:marLeft w:val="0"/>
              <w:marRight w:val="0"/>
              <w:marTop w:val="0"/>
              <w:marBottom w:val="0"/>
              <w:divBdr>
                <w:top w:val="none" w:sz="0" w:space="0" w:color="auto"/>
                <w:left w:val="none" w:sz="0" w:space="0" w:color="auto"/>
                <w:bottom w:val="none" w:sz="0" w:space="0" w:color="auto"/>
                <w:right w:val="none" w:sz="0" w:space="0" w:color="auto"/>
              </w:divBdr>
            </w:div>
            <w:div w:id="674919952">
              <w:marLeft w:val="0"/>
              <w:marRight w:val="0"/>
              <w:marTop w:val="0"/>
              <w:marBottom w:val="0"/>
              <w:divBdr>
                <w:top w:val="none" w:sz="0" w:space="0" w:color="auto"/>
                <w:left w:val="none" w:sz="0" w:space="0" w:color="auto"/>
                <w:bottom w:val="none" w:sz="0" w:space="0" w:color="auto"/>
                <w:right w:val="none" w:sz="0" w:space="0" w:color="auto"/>
              </w:divBdr>
            </w:div>
            <w:div w:id="1736007360">
              <w:marLeft w:val="0"/>
              <w:marRight w:val="0"/>
              <w:marTop w:val="0"/>
              <w:marBottom w:val="0"/>
              <w:divBdr>
                <w:top w:val="none" w:sz="0" w:space="0" w:color="auto"/>
                <w:left w:val="none" w:sz="0" w:space="0" w:color="auto"/>
                <w:bottom w:val="none" w:sz="0" w:space="0" w:color="auto"/>
                <w:right w:val="none" w:sz="0" w:space="0" w:color="auto"/>
              </w:divBdr>
            </w:div>
            <w:div w:id="472256028">
              <w:marLeft w:val="0"/>
              <w:marRight w:val="0"/>
              <w:marTop w:val="0"/>
              <w:marBottom w:val="0"/>
              <w:divBdr>
                <w:top w:val="none" w:sz="0" w:space="0" w:color="auto"/>
                <w:left w:val="none" w:sz="0" w:space="0" w:color="auto"/>
                <w:bottom w:val="none" w:sz="0" w:space="0" w:color="auto"/>
                <w:right w:val="none" w:sz="0" w:space="0" w:color="auto"/>
              </w:divBdr>
            </w:div>
            <w:div w:id="1482690861">
              <w:marLeft w:val="0"/>
              <w:marRight w:val="0"/>
              <w:marTop w:val="0"/>
              <w:marBottom w:val="0"/>
              <w:divBdr>
                <w:top w:val="none" w:sz="0" w:space="0" w:color="auto"/>
                <w:left w:val="none" w:sz="0" w:space="0" w:color="auto"/>
                <w:bottom w:val="none" w:sz="0" w:space="0" w:color="auto"/>
                <w:right w:val="none" w:sz="0" w:space="0" w:color="auto"/>
              </w:divBdr>
            </w:div>
            <w:div w:id="11347871">
              <w:marLeft w:val="0"/>
              <w:marRight w:val="0"/>
              <w:marTop w:val="0"/>
              <w:marBottom w:val="0"/>
              <w:divBdr>
                <w:top w:val="none" w:sz="0" w:space="0" w:color="auto"/>
                <w:left w:val="none" w:sz="0" w:space="0" w:color="auto"/>
                <w:bottom w:val="none" w:sz="0" w:space="0" w:color="auto"/>
                <w:right w:val="none" w:sz="0" w:space="0" w:color="auto"/>
              </w:divBdr>
            </w:div>
            <w:div w:id="364713946">
              <w:marLeft w:val="0"/>
              <w:marRight w:val="0"/>
              <w:marTop w:val="0"/>
              <w:marBottom w:val="0"/>
              <w:divBdr>
                <w:top w:val="none" w:sz="0" w:space="0" w:color="auto"/>
                <w:left w:val="none" w:sz="0" w:space="0" w:color="auto"/>
                <w:bottom w:val="none" w:sz="0" w:space="0" w:color="auto"/>
                <w:right w:val="none" w:sz="0" w:space="0" w:color="auto"/>
              </w:divBdr>
            </w:div>
            <w:div w:id="129634048">
              <w:marLeft w:val="0"/>
              <w:marRight w:val="0"/>
              <w:marTop w:val="0"/>
              <w:marBottom w:val="0"/>
              <w:divBdr>
                <w:top w:val="none" w:sz="0" w:space="0" w:color="auto"/>
                <w:left w:val="none" w:sz="0" w:space="0" w:color="auto"/>
                <w:bottom w:val="none" w:sz="0" w:space="0" w:color="auto"/>
                <w:right w:val="none" w:sz="0" w:space="0" w:color="auto"/>
              </w:divBdr>
            </w:div>
            <w:div w:id="110783533">
              <w:marLeft w:val="0"/>
              <w:marRight w:val="0"/>
              <w:marTop w:val="0"/>
              <w:marBottom w:val="0"/>
              <w:divBdr>
                <w:top w:val="none" w:sz="0" w:space="0" w:color="auto"/>
                <w:left w:val="none" w:sz="0" w:space="0" w:color="auto"/>
                <w:bottom w:val="none" w:sz="0" w:space="0" w:color="auto"/>
                <w:right w:val="none" w:sz="0" w:space="0" w:color="auto"/>
              </w:divBdr>
            </w:div>
            <w:div w:id="578098519">
              <w:marLeft w:val="0"/>
              <w:marRight w:val="0"/>
              <w:marTop w:val="0"/>
              <w:marBottom w:val="0"/>
              <w:divBdr>
                <w:top w:val="none" w:sz="0" w:space="0" w:color="auto"/>
                <w:left w:val="none" w:sz="0" w:space="0" w:color="auto"/>
                <w:bottom w:val="none" w:sz="0" w:space="0" w:color="auto"/>
                <w:right w:val="none" w:sz="0" w:space="0" w:color="auto"/>
              </w:divBdr>
            </w:div>
            <w:div w:id="993606398">
              <w:marLeft w:val="0"/>
              <w:marRight w:val="0"/>
              <w:marTop w:val="0"/>
              <w:marBottom w:val="0"/>
              <w:divBdr>
                <w:top w:val="none" w:sz="0" w:space="0" w:color="auto"/>
                <w:left w:val="none" w:sz="0" w:space="0" w:color="auto"/>
                <w:bottom w:val="none" w:sz="0" w:space="0" w:color="auto"/>
                <w:right w:val="none" w:sz="0" w:space="0" w:color="auto"/>
              </w:divBdr>
            </w:div>
            <w:div w:id="1126116554">
              <w:marLeft w:val="0"/>
              <w:marRight w:val="0"/>
              <w:marTop w:val="0"/>
              <w:marBottom w:val="0"/>
              <w:divBdr>
                <w:top w:val="none" w:sz="0" w:space="0" w:color="auto"/>
                <w:left w:val="none" w:sz="0" w:space="0" w:color="auto"/>
                <w:bottom w:val="none" w:sz="0" w:space="0" w:color="auto"/>
                <w:right w:val="none" w:sz="0" w:space="0" w:color="auto"/>
              </w:divBdr>
            </w:div>
            <w:div w:id="1643802403">
              <w:marLeft w:val="0"/>
              <w:marRight w:val="0"/>
              <w:marTop w:val="0"/>
              <w:marBottom w:val="0"/>
              <w:divBdr>
                <w:top w:val="none" w:sz="0" w:space="0" w:color="auto"/>
                <w:left w:val="none" w:sz="0" w:space="0" w:color="auto"/>
                <w:bottom w:val="none" w:sz="0" w:space="0" w:color="auto"/>
                <w:right w:val="none" w:sz="0" w:space="0" w:color="auto"/>
              </w:divBdr>
            </w:div>
            <w:div w:id="1136407981">
              <w:marLeft w:val="0"/>
              <w:marRight w:val="0"/>
              <w:marTop w:val="0"/>
              <w:marBottom w:val="0"/>
              <w:divBdr>
                <w:top w:val="none" w:sz="0" w:space="0" w:color="auto"/>
                <w:left w:val="none" w:sz="0" w:space="0" w:color="auto"/>
                <w:bottom w:val="none" w:sz="0" w:space="0" w:color="auto"/>
                <w:right w:val="none" w:sz="0" w:space="0" w:color="auto"/>
              </w:divBdr>
            </w:div>
            <w:div w:id="1278221095">
              <w:marLeft w:val="0"/>
              <w:marRight w:val="0"/>
              <w:marTop w:val="0"/>
              <w:marBottom w:val="0"/>
              <w:divBdr>
                <w:top w:val="none" w:sz="0" w:space="0" w:color="auto"/>
                <w:left w:val="none" w:sz="0" w:space="0" w:color="auto"/>
                <w:bottom w:val="none" w:sz="0" w:space="0" w:color="auto"/>
                <w:right w:val="none" w:sz="0" w:space="0" w:color="auto"/>
              </w:divBdr>
            </w:div>
            <w:div w:id="1220558560">
              <w:marLeft w:val="0"/>
              <w:marRight w:val="0"/>
              <w:marTop w:val="0"/>
              <w:marBottom w:val="0"/>
              <w:divBdr>
                <w:top w:val="none" w:sz="0" w:space="0" w:color="auto"/>
                <w:left w:val="none" w:sz="0" w:space="0" w:color="auto"/>
                <w:bottom w:val="none" w:sz="0" w:space="0" w:color="auto"/>
                <w:right w:val="none" w:sz="0" w:space="0" w:color="auto"/>
              </w:divBdr>
            </w:div>
            <w:div w:id="968784924">
              <w:marLeft w:val="0"/>
              <w:marRight w:val="0"/>
              <w:marTop w:val="0"/>
              <w:marBottom w:val="0"/>
              <w:divBdr>
                <w:top w:val="none" w:sz="0" w:space="0" w:color="auto"/>
                <w:left w:val="none" w:sz="0" w:space="0" w:color="auto"/>
                <w:bottom w:val="none" w:sz="0" w:space="0" w:color="auto"/>
                <w:right w:val="none" w:sz="0" w:space="0" w:color="auto"/>
              </w:divBdr>
            </w:div>
            <w:div w:id="1595045333">
              <w:marLeft w:val="0"/>
              <w:marRight w:val="0"/>
              <w:marTop w:val="0"/>
              <w:marBottom w:val="0"/>
              <w:divBdr>
                <w:top w:val="none" w:sz="0" w:space="0" w:color="auto"/>
                <w:left w:val="none" w:sz="0" w:space="0" w:color="auto"/>
                <w:bottom w:val="none" w:sz="0" w:space="0" w:color="auto"/>
                <w:right w:val="none" w:sz="0" w:space="0" w:color="auto"/>
              </w:divBdr>
            </w:div>
            <w:div w:id="444692868">
              <w:marLeft w:val="0"/>
              <w:marRight w:val="0"/>
              <w:marTop w:val="0"/>
              <w:marBottom w:val="0"/>
              <w:divBdr>
                <w:top w:val="none" w:sz="0" w:space="0" w:color="auto"/>
                <w:left w:val="none" w:sz="0" w:space="0" w:color="auto"/>
                <w:bottom w:val="none" w:sz="0" w:space="0" w:color="auto"/>
                <w:right w:val="none" w:sz="0" w:space="0" w:color="auto"/>
              </w:divBdr>
            </w:div>
            <w:div w:id="1889217879">
              <w:marLeft w:val="0"/>
              <w:marRight w:val="0"/>
              <w:marTop w:val="0"/>
              <w:marBottom w:val="0"/>
              <w:divBdr>
                <w:top w:val="none" w:sz="0" w:space="0" w:color="auto"/>
                <w:left w:val="none" w:sz="0" w:space="0" w:color="auto"/>
                <w:bottom w:val="none" w:sz="0" w:space="0" w:color="auto"/>
                <w:right w:val="none" w:sz="0" w:space="0" w:color="auto"/>
              </w:divBdr>
            </w:div>
            <w:div w:id="38670977">
              <w:marLeft w:val="0"/>
              <w:marRight w:val="0"/>
              <w:marTop w:val="0"/>
              <w:marBottom w:val="0"/>
              <w:divBdr>
                <w:top w:val="none" w:sz="0" w:space="0" w:color="auto"/>
                <w:left w:val="none" w:sz="0" w:space="0" w:color="auto"/>
                <w:bottom w:val="none" w:sz="0" w:space="0" w:color="auto"/>
                <w:right w:val="none" w:sz="0" w:space="0" w:color="auto"/>
              </w:divBdr>
            </w:div>
            <w:div w:id="2102138224">
              <w:marLeft w:val="0"/>
              <w:marRight w:val="0"/>
              <w:marTop w:val="0"/>
              <w:marBottom w:val="0"/>
              <w:divBdr>
                <w:top w:val="none" w:sz="0" w:space="0" w:color="auto"/>
                <w:left w:val="none" w:sz="0" w:space="0" w:color="auto"/>
                <w:bottom w:val="none" w:sz="0" w:space="0" w:color="auto"/>
                <w:right w:val="none" w:sz="0" w:space="0" w:color="auto"/>
              </w:divBdr>
            </w:div>
            <w:div w:id="2021809469">
              <w:marLeft w:val="0"/>
              <w:marRight w:val="0"/>
              <w:marTop w:val="0"/>
              <w:marBottom w:val="0"/>
              <w:divBdr>
                <w:top w:val="none" w:sz="0" w:space="0" w:color="auto"/>
                <w:left w:val="none" w:sz="0" w:space="0" w:color="auto"/>
                <w:bottom w:val="none" w:sz="0" w:space="0" w:color="auto"/>
                <w:right w:val="none" w:sz="0" w:space="0" w:color="auto"/>
              </w:divBdr>
            </w:div>
            <w:div w:id="196550667">
              <w:marLeft w:val="0"/>
              <w:marRight w:val="0"/>
              <w:marTop w:val="0"/>
              <w:marBottom w:val="0"/>
              <w:divBdr>
                <w:top w:val="none" w:sz="0" w:space="0" w:color="auto"/>
                <w:left w:val="none" w:sz="0" w:space="0" w:color="auto"/>
                <w:bottom w:val="none" w:sz="0" w:space="0" w:color="auto"/>
                <w:right w:val="none" w:sz="0" w:space="0" w:color="auto"/>
              </w:divBdr>
            </w:div>
            <w:div w:id="1787235158">
              <w:marLeft w:val="0"/>
              <w:marRight w:val="0"/>
              <w:marTop w:val="0"/>
              <w:marBottom w:val="0"/>
              <w:divBdr>
                <w:top w:val="none" w:sz="0" w:space="0" w:color="auto"/>
                <w:left w:val="none" w:sz="0" w:space="0" w:color="auto"/>
                <w:bottom w:val="none" w:sz="0" w:space="0" w:color="auto"/>
                <w:right w:val="none" w:sz="0" w:space="0" w:color="auto"/>
              </w:divBdr>
            </w:div>
            <w:div w:id="2144999889">
              <w:marLeft w:val="0"/>
              <w:marRight w:val="0"/>
              <w:marTop w:val="0"/>
              <w:marBottom w:val="0"/>
              <w:divBdr>
                <w:top w:val="none" w:sz="0" w:space="0" w:color="auto"/>
                <w:left w:val="none" w:sz="0" w:space="0" w:color="auto"/>
                <w:bottom w:val="none" w:sz="0" w:space="0" w:color="auto"/>
                <w:right w:val="none" w:sz="0" w:space="0" w:color="auto"/>
              </w:divBdr>
            </w:div>
            <w:div w:id="1794909085">
              <w:marLeft w:val="0"/>
              <w:marRight w:val="0"/>
              <w:marTop w:val="0"/>
              <w:marBottom w:val="0"/>
              <w:divBdr>
                <w:top w:val="none" w:sz="0" w:space="0" w:color="auto"/>
                <w:left w:val="none" w:sz="0" w:space="0" w:color="auto"/>
                <w:bottom w:val="none" w:sz="0" w:space="0" w:color="auto"/>
                <w:right w:val="none" w:sz="0" w:space="0" w:color="auto"/>
              </w:divBdr>
            </w:div>
            <w:div w:id="1369841141">
              <w:marLeft w:val="0"/>
              <w:marRight w:val="0"/>
              <w:marTop w:val="0"/>
              <w:marBottom w:val="0"/>
              <w:divBdr>
                <w:top w:val="none" w:sz="0" w:space="0" w:color="auto"/>
                <w:left w:val="none" w:sz="0" w:space="0" w:color="auto"/>
                <w:bottom w:val="none" w:sz="0" w:space="0" w:color="auto"/>
                <w:right w:val="none" w:sz="0" w:space="0" w:color="auto"/>
              </w:divBdr>
            </w:div>
            <w:div w:id="1525249656">
              <w:marLeft w:val="0"/>
              <w:marRight w:val="0"/>
              <w:marTop w:val="0"/>
              <w:marBottom w:val="0"/>
              <w:divBdr>
                <w:top w:val="none" w:sz="0" w:space="0" w:color="auto"/>
                <w:left w:val="none" w:sz="0" w:space="0" w:color="auto"/>
                <w:bottom w:val="none" w:sz="0" w:space="0" w:color="auto"/>
                <w:right w:val="none" w:sz="0" w:space="0" w:color="auto"/>
              </w:divBdr>
            </w:div>
            <w:div w:id="388958306">
              <w:marLeft w:val="0"/>
              <w:marRight w:val="0"/>
              <w:marTop w:val="0"/>
              <w:marBottom w:val="0"/>
              <w:divBdr>
                <w:top w:val="none" w:sz="0" w:space="0" w:color="auto"/>
                <w:left w:val="none" w:sz="0" w:space="0" w:color="auto"/>
                <w:bottom w:val="none" w:sz="0" w:space="0" w:color="auto"/>
                <w:right w:val="none" w:sz="0" w:space="0" w:color="auto"/>
              </w:divBdr>
            </w:div>
            <w:div w:id="872963616">
              <w:marLeft w:val="0"/>
              <w:marRight w:val="0"/>
              <w:marTop w:val="0"/>
              <w:marBottom w:val="0"/>
              <w:divBdr>
                <w:top w:val="none" w:sz="0" w:space="0" w:color="auto"/>
                <w:left w:val="none" w:sz="0" w:space="0" w:color="auto"/>
                <w:bottom w:val="none" w:sz="0" w:space="0" w:color="auto"/>
                <w:right w:val="none" w:sz="0" w:space="0" w:color="auto"/>
              </w:divBdr>
            </w:div>
            <w:div w:id="517895249">
              <w:marLeft w:val="0"/>
              <w:marRight w:val="0"/>
              <w:marTop w:val="0"/>
              <w:marBottom w:val="0"/>
              <w:divBdr>
                <w:top w:val="none" w:sz="0" w:space="0" w:color="auto"/>
                <w:left w:val="none" w:sz="0" w:space="0" w:color="auto"/>
                <w:bottom w:val="none" w:sz="0" w:space="0" w:color="auto"/>
                <w:right w:val="none" w:sz="0" w:space="0" w:color="auto"/>
              </w:divBdr>
            </w:div>
            <w:div w:id="1929003658">
              <w:marLeft w:val="0"/>
              <w:marRight w:val="0"/>
              <w:marTop w:val="0"/>
              <w:marBottom w:val="0"/>
              <w:divBdr>
                <w:top w:val="none" w:sz="0" w:space="0" w:color="auto"/>
                <w:left w:val="none" w:sz="0" w:space="0" w:color="auto"/>
                <w:bottom w:val="none" w:sz="0" w:space="0" w:color="auto"/>
                <w:right w:val="none" w:sz="0" w:space="0" w:color="auto"/>
              </w:divBdr>
            </w:div>
            <w:div w:id="1419791578">
              <w:marLeft w:val="0"/>
              <w:marRight w:val="0"/>
              <w:marTop w:val="0"/>
              <w:marBottom w:val="0"/>
              <w:divBdr>
                <w:top w:val="none" w:sz="0" w:space="0" w:color="auto"/>
                <w:left w:val="none" w:sz="0" w:space="0" w:color="auto"/>
                <w:bottom w:val="none" w:sz="0" w:space="0" w:color="auto"/>
                <w:right w:val="none" w:sz="0" w:space="0" w:color="auto"/>
              </w:divBdr>
            </w:div>
            <w:div w:id="1467316553">
              <w:marLeft w:val="0"/>
              <w:marRight w:val="0"/>
              <w:marTop w:val="0"/>
              <w:marBottom w:val="0"/>
              <w:divBdr>
                <w:top w:val="none" w:sz="0" w:space="0" w:color="auto"/>
                <w:left w:val="none" w:sz="0" w:space="0" w:color="auto"/>
                <w:bottom w:val="none" w:sz="0" w:space="0" w:color="auto"/>
                <w:right w:val="none" w:sz="0" w:space="0" w:color="auto"/>
              </w:divBdr>
            </w:div>
            <w:div w:id="601305823">
              <w:marLeft w:val="0"/>
              <w:marRight w:val="0"/>
              <w:marTop w:val="0"/>
              <w:marBottom w:val="0"/>
              <w:divBdr>
                <w:top w:val="none" w:sz="0" w:space="0" w:color="auto"/>
                <w:left w:val="none" w:sz="0" w:space="0" w:color="auto"/>
                <w:bottom w:val="none" w:sz="0" w:space="0" w:color="auto"/>
                <w:right w:val="none" w:sz="0" w:space="0" w:color="auto"/>
              </w:divBdr>
            </w:div>
            <w:div w:id="979846811">
              <w:marLeft w:val="0"/>
              <w:marRight w:val="0"/>
              <w:marTop w:val="0"/>
              <w:marBottom w:val="0"/>
              <w:divBdr>
                <w:top w:val="none" w:sz="0" w:space="0" w:color="auto"/>
                <w:left w:val="none" w:sz="0" w:space="0" w:color="auto"/>
                <w:bottom w:val="none" w:sz="0" w:space="0" w:color="auto"/>
                <w:right w:val="none" w:sz="0" w:space="0" w:color="auto"/>
              </w:divBdr>
            </w:div>
            <w:div w:id="893583537">
              <w:marLeft w:val="0"/>
              <w:marRight w:val="0"/>
              <w:marTop w:val="0"/>
              <w:marBottom w:val="0"/>
              <w:divBdr>
                <w:top w:val="none" w:sz="0" w:space="0" w:color="auto"/>
                <w:left w:val="none" w:sz="0" w:space="0" w:color="auto"/>
                <w:bottom w:val="none" w:sz="0" w:space="0" w:color="auto"/>
                <w:right w:val="none" w:sz="0" w:space="0" w:color="auto"/>
              </w:divBdr>
            </w:div>
            <w:div w:id="509107212">
              <w:marLeft w:val="0"/>
              <w:marRight w:val="0"/>
              <w:marTop w:val="0"/>
              <w:marBottom w:val="0"/>
              <w:divBdr>
                <w:top w:val="none" w:sz="0" w:space="0" w:color="auto"/>
                <w:left w:val="none" w:sz="0" w:space="0" w:color="auto"/>
                <w:bottom w:val="none" w:sz="0" w:space="0" w:color="auto"/>
                <w:right w:val="none" w:sz="0" w:space="0" w:color="auto"/>
              </w:divBdr>
            </w:div>
            <w:div w:id="1282497317">
              <w:marLeft w:val="0"/>
              <w:marRight w:val="0"/>
              <w:marTop w:val="0"/>
              <w:marBottom w:val="0"/>
              <w:divBdr>
                <w:top w:val="none" w:sz="0" w:space="0" w:color="auto"/>
                <w:left w:val="none" w:sz="0" w:space="0" w:color="auto"/>
                <w:bottom w:val="none" w:sz="0" w:space="0" w:color="auto"/>
                <w:right w:val="none" w:sz="0" w:space="0" w:color="auto"/>
              </w:divBdr>
            </w:div>
            <w:div w:id="1276713427">
              <w:marLeft w:val="0"/>
              <w:marRight w:val="0"/>
              <w:marTop w:val="0"/>
              <w:marBottom w:val="0"/>
              <w:divBdr>
                <w:top w:val="none" w:sz="0" w:space="0" w:color="auto"/>
                <w:left w:val="none" w:sz="0" w:space="0" w:color="auto"/>
                <w:bottom w:val="none" w:sz="0" w:space="0" w:color="auto"/>
                <w:right w:val="none" w:sz="0" w:space="0" w:color="auto"/>
              </w:divBdr>
            </w:div>
            <w:div w:id="948582116">
              <w:marLeft w:val="0"/>
              <w:marRight w:val="0"/>
              <w:marTop w:val="0"/>
              <w:marBottom w:val="0"/>
              <w:divBdr>
                <w:top w:val="none" w:sz="0" w:space="0" w:color="auto"/>
                <w:left w:val="none" w:sz="0" w:space="0" w:color="auto"/>
                <w:bottom w:val="none" w:sz="0" w:space="0" w:color="auto"/>
                <w:right w:val="none" w:sz="0" w:space="0" w:color="auto"/>
              </w:divBdr>
            </w:div>
            <w:div w:id="1311210844">
              <w:marLeft w:val="0"/>
              <w:marRight w:val="0"/>
              <w:marTop w:val="0"/>
              <w:marBottom w:val="0"/>
              <w:divBdr>
                <w:top w:val="none" w:sz="0" w:space="0" w:color="auto"/>
                <w:left w:val="none" w:sz="0" w:space="0" w:color="auto"/>
                <w:bottom w:val="none" w:sz="0" w:space="0" w:color="auto"/>
                <w:right w:val="none" w:sz="0" w:space="0" w:color="auto"/>
              </w:divBdr>
            </w:div>
            <w:div w:id="1623415699">
              <w:marLeft w:val="0"/>
              <w:marRight w:val="0"/>
              <w:marTop w:val="0"/>
              <w:marBottom w:val="0"/>
              <w:divBdr>
                <w:top w:val="none" w:sz="0" w:space="0" w:color="auto"/>
                <w:left w:val="none" w:sz="0" w:space="0" w:color="auto"/>
                <w:bottom w:val="none" w:sz="0" w:space="0" w:color="auto"/>
                <w:right w:val="none" w:sz="0" w:space="0" w:color="auto"/>
              </w:divBdr>
            </w:div>
            <w:div w:id="741413836">
              <w:marLeft w:val="0"/>
              <w:marRight w:val="0"/>
              <w:marTop w:val="0"/>
              <w:marBottom w:val="0"/>
              <w:divBdr>
                <w:top w:val="none" w:sz="0" w:space="0" w:color="auto"/>
                <w:left w:val="none" w:sz="0" w:space="0" w:color="auto"/>
                <w:bottom w:val="none" w:sz="0" w:space="0" w:color="auto"/>
                <w:right w:val="none" w:sz="0" w:space="0" w:color="auto"/>
              </w:divBdr>
            </w:div>
            <w:div w:id="332682995">
              <w:marLeft w:val="0"/>
              <w:marRight w:val="0"/>
              <w:marTop w:val="0"/>
              <w:marBottom w:val="0"/>
              <w:divBdr>
                <w:top w:val="none" w:sz="0" w:space="0" w:color="auto"/>
                <w:left w:val="none" w:sz="0" w:space="0" w:color="auto"/>
                <w:bottom w:val="none" w:sz="0" w:space="0" w:color="auto"/>
                <w:right w:val="none" w:sz="0" w:space="0" w:color="auto"/>
              </w:divBdr>
            </w:div>
            <w:div w:id="1440293566">
              <w:marLeft w:val="0"/>
              <w:marRight w:val="0"/>
              <w:marTop w:val="0"/>
              <w:marBottom w:val="0"/>
              <w:divBdr>
                <w:top w:val="none" w:sz="0" w:space="0" w:color="auto"/>
                <w:left w:val="none" w:sz="0" w:space="0" w:color="auto"/>
                <w:bottom w:val="none" w:sz="0" w:space="0" w:color="auto"/>
                <w:right w:val="none" w:sz="0" w:space="0" w:color="auto"/>
              </w:divBdr>
            </w:div>
            <w:div w:id="1699155899">
              <w:marLeft w:val="0"/>
              <w:marRight w:val="0"/>
              <w:marTop w:val="0"/>
              <w:marBottom w:val="0"/>
              <w:divBdr>
                <w:top w:val="none" w:sz="0" w:space="0" w:color="auto"/>
                <w:left w:val="none" w:sz="0" w:space="0" w:color="auto"/>
                <w:bottom w:val="none" w:sz="0" w:space="0" w:color="auto"/>
                <w:right w:val="none" w:sz="0" w:space="0" w:color="auto"/>
              </w:divBdr>
            </w:div>
            <w:div w:id="10111303">
              <w:marLeft w:val="0"/>
              <w:marRight w:val="0"/>
              <w:marTop w:val="0"/>
              <w:marBottom w:val="0"/>
              <w:divBdr>
                <w:top w:val="none" w:sz="0" w:space="0" w:color="auto"/>
                <w:left w:val="none" w:sz="0" w:space="0" w:color="auto"/>
                <w:bottom w:val="none" w:sz="0" w:space="0" w:color="auto"/>
                <w:right w:val="none" w:sz="0" w:space="0" w:color="auto"/>
              </w:divBdr>
            </w:div>
            <w:div w:id="1102267185">
              <w:marLeft w:val="0"/>
              <w:marRight w:val="0"/>
              <w:marTop w:val="0"/>
              <w:marBottom w:val="0"/>
              <w:divBdr>
                <w:top w:val="none" w:sz="0" w:space="0" w:color="auto"/>
                <w:left w:val="none" w:sz="0" w:space="0" w:color="auto"/>
                <w:bottom w:val="none" w:sz="0" w:space="0" w:color="auto"/>
                <w:right w:val="none" w:sz="0" w:space="0" w:color="auto"/>
              </w:divBdr>
            </w:div>
            <w:div w:id="968365162">
              <w:marLeft w:val="0"/>
              <w:marRight w:val="0"/>
              <w:marTop w:val="0"/>
              <w:marBottom w:val="0"/>
              <w:divBdr>
                <w:top w:val="none" w:sz="0" w:space="0" w:color="auto"/>
                <w:left w:val="none" w:sz="0" w:space="0" w:color="auto"/>
                <w:bottom w:val="none" w:sz="0" w:space="0" w:color="auto"/>
                <w:right w:val="none" w:sz="0" w:space="0" w:color="auto"/>
              </w:divBdr>
            </w:div>
            <w:div w:id="936138626">
              <w:marLeft w:val="0"/>
              <w:marRight w:val="0"/>
              <w:marTop w:val="0"/>
              <w:marBottom w:val="0"/>
              <w:divBdr>
                <w:top w:val="none" w:sz="0" w:space="0" w:color="auto"/>
                <w:left w:val="none" w:sz="0" w:space="0" w:color="auto"/>
                <w:bottom w:val="none" w:sz="0" w:space="0" w:color="auto"/>
                <w:right w:val="none" w:sz="0" w:space="0" w:color="auto"/>
              </w:divBdr>
            </w:div>
            <w:div w:id="1145202331">
              <w:marLeft w:val="0"/>
              <w:marRight w:val="0"/>
              <w:marTop w:val="0"/>
              <w:marBottom w:val="0"/>
              <w:divBdr>
                <w:top w:val="none" w:sz="0" w:space="0" w:color="auto"/>
                <w:left w:val="none" w:sz="0" w:space="0" w:color="auto"/>
                <w:bottom w:val="none" w:sz="0" w:space="0" w:color="auto"/>
                <w:right w:val="none" w:sz="0" w:space="0" w:color="auto"/>
              </w:divBdr>
            </w:div>
            <w:div w:id="1783454742">
              <w:marLeft w:val="0"/>
              <w:marRight w:val="0"/>
              <w:marTop w:val="0"/>
              <w:marBottom w:val="0"/>
              <w:divBdr>
                <w:top w:val="none" w:sz="0" w:space="0" w:color="auto"/>
                <w:left w:val="none" w:sz="0" w:space="0" w:color="auto"/>
                <w:bottom w:val="none" w:sz="0" w:space="0" w:color="auto"/>
                <w:right w:val="none" w:sz="0" w:space="0" w:color="auto"/>
              </w:divBdr>
            </w:div>
            <w:div w:id="1638947543">
              <w:marLeft w:val="0"/>
              <w:marRight w:val="0"/>
              <w:marTop w:val="0"/>
              <w:marBottom w:val="0"/>
              <w:divBdr>
                <w:top w:val="none" w:sz="0" w:space="0" w:color="auto"/>
                <w:left w:val="none" w:sz="0" w:space="0" w:color="auto"/>
                <w:bottom w:val="none" w:sz="0" w:space="0" w:color="auto"/>
                <w:right w:val="none" w:sz="0" w:space="0" w:color="auto"/>
              </w:divBdr>
            </w:div>
            <w:div w:id="272129822">
              <w:marLeft w:val="0"/>
              <w:marRight w:val="0"/>
              <w:marTop w:val="0"/>
              <w:marBottom w:val="0"/>
              <w:divBdr>
                <w:top w:val="none" w:sz="0" w:space="0" w:color="auto"/>
                <w:left w:val="none" w:sz="0" w:space="0" w:color="auto"/>
                <w:bottom w:val="none" w:sz="0" w:space="0" w:color="auto"/>
                <w:right w:val="none" w:sz="0" w:space="0" w:color="auto"/>
              </w:divBdr>
            </w:div>
            <w:div w:id="895432099">
              <w:marLeft w:val="0"/>
              <w:marRight w:val="0"/>
              <w:marTop w:val="0"/>
              <w:marBottom w:val="0"/>
              <w:divBdr>
                <w:top w:val="none" w:sz="0" w:space="0" w:color="auto"/>
                <w:left w:val="none" w:sz="0" w:space="0" w:color="auto"/>
                <w:bottom w:val="none" w:sz="0" w:space="0" w:color="auto"/>
                <w:right w:val="none" w:sz="0" w:space="0" w:color="auto"/>
              </w:divBdr>
            </w:div>
            <w:div w:id="1153258961">
              <w:marLeft w:val="0"/>
              <w:marRight w:val="0"/>
              <w:marTop w:val="0"/>
              <w:marBottom w:val="0"/>
              <w:divBdr>
                <w:top w:val="none" w:sz="0" w:space="0" w:color="auto"/>
                <w:left w:val="none" w:sz="0" w:space="0" w:color="auto"/>
                <w:bottom w:val="none" w:sz="0" w:space="0" w:color="auto"/>
                <w:right w:val="none" w:sz="0" w:space="0" w:color="auto"/>
              </w:divBdr>
            </w:div>
            <w:div w:id="1274173584">
              <w:marLeft w:val="0"/>
              <w:marRight w:val="0"/>
              <w:marTop w:val="0"/>
              <w:marBottom w:val="0"/>
              <w:divBdr>
                <w:top w:val="none" w:sz="0" w:space="0" w:color="auto"/>
                <w:left w:val="none" w:sz="0" w:space="0" w:color="auto"/>
                <w:bottom w:val="none" w:sz="0" w:space="0" w:color="auto"/>
                <w:right w:val="none" w:sz="0" w:space="0" w:color="auto"/>
              </w:divBdr>
            </w:div>
            <w:div w:id="978339353">
              <w:marLeft w:val="0"/>
              <w:marRight w:val="0"/>
              <w:marTop w:val="0"/>
              <w:marBottom w:val="0"/>
              <w:divBdr>
                <w:top w:val="none" w:sz="0" w:space="0" w:color="auto"/>
                <w:left w:val="none" w:sz="0" w:space="0" w:color="auto"/>
                <w:bottom w:val="none" w:sz="0" w:space="0" w:color="auto"/>
                <w:right w:val="none" w:sz="0" w:space="0" w:color="auto"/>
              </w:divBdr>
            </w:div>
            <w:div w:id="1403528775">
              <w:marLeft w:val="0"/>
              <w:marRight w:val="0"/>
              <w:marTop w:val="0"/>
              <w:marBottom w:val="0"/>
              <w:divBdr>
                <w:top w:val="none" w:sz="0" w:space="0" w:color="auto"/>
                <w:left w:val="none" w:sz="0" w:space="0" w:color="auto"/>
                <w:bottom w:val="none" w:sz="0" w:space="0" w:color="auto"/>
                <w:right w:val="none" w:sz="0" w:space="0" w:color="auto"/>
              </w:divBdr>
            </w:div>
            <w:div w:id="179050381">
              <w:marLeft w:val="0"/>
              <w:marRight w:val="0"/>
              <w:marTop w:val="0"/>
              <w:marBottom w:val="0"/>
              <w:divBdr>
                <w:top w:val="none" w:sz="0" w:space="0" w:color="auto"/>
                <w:left w:val="none" w:sz="0" w:space="0" w:color="auto"/>
                <w:bottom w:val="none" w:sz="0" w:space="0" w:color="auto"/>
                <w:right w:val="none" w:sz="0" w:space="0" w:color="auto"/>
              </w:divBdr>
            </w:div>
            <w:div w:id="143200413">
              <w:marLeft w:val="0"/>
              <w:marRight w:val="0"/>
              <w:marTop w:val="0"/>
              <w:marBottom w:val="0"/>
              <w:divBdr>
                <w:top w:val="none" w:sz="0" w:space="0" w:color="auto"/>
                <w:left w:val="none" w:sz="0" w:space="0" w:color="auto"/>
                <w:bottom w:val="none" w:sz="0" w:space="0" w:color="auto"/>
                <w:right w:val="none" w:sz="0" w:space="0" w:color="auto"/>
              </w:divBdr>
            </w:div>
            <w:div w:id="1613170861">
              <w:marLeft w:val="0"/>
              <w:marRight w:val="0"/>
              <w:marTop w:val="0"/>
              <w:marBottom w:val="0"/>
              <w:divBdr>
                <w:top w:val="none" w:sz="0" w:space="0" w:color="auto"/>
                <w:left w:val="none" w:sz="0" w:space="0" w:color="auto"/>
                <w:bottom w:val="none" w:sz="0" w:space="0" w:color="auto"/>
                <w:right w:val="none" w:sz="0" w:space="0" w:color="auto"/>
              </w:divBdr>
            </w:div>
            <w:div w:id="1878740457">
              <w:marLeft w:val="0"/>
              <w:marRight w:val="0"/>
              <w:marTop w:val="0"/>
              <w:marBottom w:val="0"/>
              <w:divBdr>
                <w:top w:val="none" w:sz="0" w:space="0" w:color="auto"/>
                <w:left w:val="none" w:sz="0" w:space="0" w:color="auto"/>
                <w:bottom w:val="none" w:sz="0" w:space="0" w:color="auto"/>
                <w:right w:val="none" w:sz="0" w:space="0" w:color="auto"/>
              </w:divBdr>
            </w:div>
            <w:div w:id="2040078904">
              <w:marLeft w:val="0"/>
              <w:marRight w:val="0"/>
              <w:marTop w:val="0"/>
              <w:marBottom w:val="0"/>
              <w:divBdr>
                <w:top w:val="none" w:sz="0" w:space="0" w:color="auto"/>
                <w:left w:val="none" w:sz="0" w:space="0" w:color="auto"/>
                <w:bottom w:val="none" w:sz="0" w:space="0" w:color="auto"/>
                <w:right w:val="none" w:sz="0" w:space="0" w:color="auto"/>
              </w:divBdr>
            </w:div>
            <w:div w:id="1107694318">
              <w:marLeft w:val="0"/>
              <w:marRight w:val="0"/>
              <w:marTop w:val="0"/>
              <w:marBottom w:val="0"/>
              <w:divBdr>
                <w:top w:val="none" w:sz="0" w:space="0" w:color="auto"/>
                <w:left w:val="none" w:sz="0" w:space="0" w:color="auto"/>
                <w:bottom w:val="none" w:sz="0" w:space="0" w:color="auto"/>
                <w:right w:val="none" w:sz="0" w:space="0" w:color="auto"/>
              </w:divBdr>
            </w:div>
            <w:div w:id="1125849098">
              <w:marLeft w:val="0"/>
              <w:marRight w:val="0"/>
              <w:marTop w:val="0"/>
              <w:marBottom w:val="0"/>
              <w:divBdr>
                <w:top w:val="none" w:sz="0" w:space="0" w:color="auto"/>
                <w:left w:val="none" w:sz="0" w:space="0" w:color="auto"/>
                <w:bottom w:val="none" w:sz="0" w:space="0" w:color="auto"/>
                <w:right w:val="none" w:sz="0" w:space="0" w:color="auto"/>
              </w:divBdr>
            </w:div>
            <w:div w:id="1030761552">
              <w:marLeft w:val="0"/>
              <w:marRight w:val="0"/>
              <w:marTop w:val="0"/>
              <w:marBottom w:val="0"/>
              <w:divBdr>
                <w:top w:val="none" w:sz="0" w:space="0" w:color="auto"/>
                <w:left w:val="none" w:sz="0" w:space="0" w:color="auto"/>
                <w:bottom w:val="none" w:sz="0" w:space="0" w:color="auto"/>
                <w:right w:val="none" w:sz="0" w:space="0" w:color="auto"/>
              </w:divBdr>
            </w:div>
            <w:div w:id="260795165">
              <w:marLeft w:val="0"/>
              <w:marRight w:val="0"/>
              <w:marTop w:val="0"/>
              <w:marBottom w:val="0"/>
              <w:divBdr>
                <w:top w:val="none" w:sz="0" w:space="0" w:color="auto"/>
                <w:left w:val="none" w:sz="0" w:space="0" w:color="auto"/>
                <w:bottom w:val="none" w:sz="0" w:space="0" w:color="auto"/>
                <w:right w:val="none" w:sz="0" w:space="0" w:color="auto"/>
              </w:divBdr>
            </w:div>
            <w:div w:id="1637757857">
              <w:marLeft w:val="0"/>
              <w:marRight w:val="0"/>
              <w:marTop w:val="0"/>
              <w:marBottom w:val="0"/>
              <w:divBdr>
                <w:top w:val="none" w:sz="0" w:space="0" w:color="auto"/>
                <w:left w:val="none" w:sz="0" w:space="0" w:color="auto"/>
                <w:bottom w:val="none" w:sz="0" w:space="0" w:color="auto"/>
                <w:right w:val="none" w:sz="0" w:space="0" w:color="auto"/>
              </w:divBdr>
            </w:div>
            <w:div w:id="733743545">
              <w:marLeft w:val="0"/>
              <w:marRight w:val="0"/>
              <w:marTop w:val="0"/>
              <w:marBottom w:val="0"/>
              <w:divBdr>
                <w:top w:val="none" w:sz="0" w:space="0" w:color="auto"/>
                <w:left w:val="none" w:sz="0" w:space="0" w:color="auto"/>
                <w:bottom w:val="none" w:sz="0" w:space="0" w:color="auto"/>
                <w:right w:val="none" w:sz="0" w:space="0" w:color="auto"/>
              </w:divBdr>
            </w:div>
            <w:div w:id="428237059">
              <w:marLeft w:val="0"/>
              <w:marRight w:val="0"/>
              <w:marTop w:val="0"/>
              <w:marBottom w:val="0"/>
              <w:divBdr>
                <w:top w:val="none" w:sz="0" w:space="0" w:color="auto"/>
                <w:left w:val="none" w:sz="0" w:space="0" w:color="auto"/>
                <w:bottom w:val="none" w:sz="0" w:space="0" w:color="auto"/>
                <w:right w:val="none" w:sz="0" w:space="0" w:color="auto"/>
              </w:divBdr>
            </w:div>
            <w:div w:id="1484393855">
              <w:marLeft w:val="0"/>
              <w:marRight w:val="0"/>
              <w:marTop w:val="0"/>
              <w:marBottom w:val="0"/>
              <w:divBdr>
                <w:top w:val="none" w:sz="0" w:space="0" w:color="auto"/>
                <w:left w:val="none" w:sz="0" w:space="0" w:color="auto"/>
                <w:bottom w:val="none" w:sz="0" w:space="0" w:color="auto"/>
                <w:right w:val="none" w:sz="0" w:space="0" w:color="auto"/>
              </w:divBdr>
            </w:div>
            <w:div w:id="1504586180">
              <w:marLeft w:val="0"/>
              <w:marRight w:val="0"/>
              <w:marTop w:val="0"/>
              <w:marBottom w:val="0"/>
              <w:divBdr>
                <w:top w:val="none" w:sz="0" w:space="0" w:color="auto"/>
                <w:left w:val="none" w:sz="0" w:space="0" w:color="auto"/>
                <w:bottom w:val="none" w:sz="0" w:space="0" w:color="auto"/>
                <w:right w:val="none" w:sz="0" w:space="0" w:color="auto"/>
              </w:divBdr>
            </w:div>
            <w:div w:id="1498030983">
              <w:marLeft w:val="0"/>
              <w:marRight w:val="0"/>
              <w:marTop w:val="0"/>
              <w:marBottom w:val="0"/>
              <w:divBdr>
                <w:top w:val="none" w:sz="0" w:space="0" w:color="auto"/>
                <w:left w:val="none" w:sz="0" w:space="0" w:color="auto"/>
                <w:bottom w:val="none" w:sz="0" w:space="0" w:color="auto"/>
                <w:right w:val="none" w:sz="0" w:space="0" w:color="auto"/>
              </w:divBdr>
            </w:div>
            <w:div w:id="2075085564">
              <w:marLeft w:val="0"/>
              <w:marRight w:val="0"/>
              <w:marTop w:val="0"/>
              <w:marBottom w:val="0"/>
              <w:divBdr>
                <w:top w:val="none" w:sz="0" w:space="0" w:color="auto"/>
                <w:left w:val="none" w:sz="0" w:space="0" w:color="auto"/>
                <w:bottom w:val="none" w:sz="0" w:space="0" w:color="auto"/>
                <w:right w:val="none" w:sz="0" w:space="0" w:color="auto"/>
              </w:divBdr>
            </w:div>
            <w:div w:id="1430269494">
              <w:marLeft w:val="0"/>
              <w:marRight w:val="0"/>
              <w:marTop w:val="0"/>
              <w:marBottom w:val="0"/>
              <w:divBdr>
                <w:top w:val="none" w:sz="0" w:space="0" w:color="auto"/>
                <w:left w:val="none" w:sz="0" w:space="0" w:color="auto"/>
                <w:bottom w:val="none" w:sz="0" w:space="0" w:color="auto"/>
                <w:right w:val="none" w:sz="0" w:space="0" w:color="auto"/>
              </w:divBdr>
            </w:div>
            <w:div w:id="1797723425">
              <w:marLeft w:val="0"/>
              <w:marRight w:val="0"/>
              <w:marTop w:val="0"/>
              <w:marBottom w:val="0"/>
              <w:divBdr>
                <w:top w:val="none" w:sz="0" w:space="0" w:color="auto"/>
                <w:left w:val="none" w:sz="0" w:space="0" w:color="auto"/>
                <w:bottom w:val="none" w:sz="0" w:space="0" w:color="auto"/>
                <w:right w:val="none" w:sz="0" w:space="0" w:color="auto"/>
              </w:divBdr>
            </w:div>
            <w:div w:id="527529517">
              <w:marLeft w:val="0"/>
              <w:marRight w:val="0"/>
              <w:marTop w:val="0"/>
              <w:marBottom w:val="0"/>
              <w:divBdr>
                <w:top w:val="none" w:sz="0" w:space="0" w:color="auto"/>
                <w:left w:val="none" w:sz="0" w:space="0" w:color="auto"/>
                <w:bottom w:val="none" w:sz="0" w:space="0" w:color="auto"/>
                <w:right w:val="none" w:sz="0" w:space="0" w:color="auto"/>
              </w:divBdr>
            </w:div>
            <w:div w:id="1128476848">
              <w:marLeft w:val="0"/>
              <w:marRight w:val="0"/>
              <w:marTop w:val="0"/>
              <w:marBottom w:val="0"/>
              <w:divBdr>
                <w:top w:val="none" w:sz="0" w:space="0" w:color="auto"/>
                <w:left w:val="none" w:sz="0" w:space="0" w:color="auto"/>
                <w:bottom w:val="none" w:sz="0" w:space="0" w:color="auto"/>
                <w:right w:val="none" w:sz="0" w:space="0" w:color="auto"/>
              </w:divBdr>
            </w:div>
            <w:div w:id="1577743186">
              <w:marLeft w:val="0"/>
              <w:marRight w:val="0"/>
              <w:marTop w:val="0"/>
              <w:marBottom w:val="0"/>
              <w:divBdr>
                <w:top w:val="none" w:sz="0" w:space="0" w:color="auto"/>
                <w:left w:val="none" w:sz="0" w:space="0" w:color="auto"/>
                <w:bottom w:val="none" w:sz="0" w:space="0" w:color="auto"/>
                <w:right w:val="none" w:sz="0" w:space="0" w:color="auto"/>
              </w:divBdr>
            </w:div>
            <w:div w:id="982663872">
              <w:marLeft w:val="0"/>
              <w:marRight w:val="0"/>
              <w:marTop w:val="0"/>
              <w:marBottom w:val="0"/>
              <w:divBdr>
                <w:top w:val="none" w:sz="0" w:space="0" w:color="auto"/>
                <w:left w:val="none" w:sz="0" w:space="0" w:color="auto"/>
                <w:bottom w:val="none" w:sz="0" w:space="0" w:color="auto"/>
                <w:right w:val="none" w:sz="0" w:space="0" w:color="auto"/>
              </w:divBdr>
            </w:div>
            <w:div w:id="1292248073">
              <w:marLeft w:val="0"/>
              <w:marRight w:val="0"/>
              <w:marTop w:val="0"/>
              <w:marBottom w:val="0"/>
              <w:divBdr>
                <w:top w:val="none" w:sz="0" w:space="0" w:color="auto"/>
                <w:left w:val="none" w:sz="0" w:space="0" w:color="auto"/>
                <w:bottom w:val="none" w:sz="0" w:space="0" w:color="auto"/>
                <w:right w:val="none" w:sz="0" w:space="0" w:color="auto"/>
              </w:divBdr>
            </w:div>
            <w:div w:id="102580886">
              <w:marLeft w:val="0"/>
              <w:marRight w:val="0"/>
              <w:marTop w:val="0"/>
              <w:marBottom w:val="0"/>
              <w:divBdr>
                <w:top w:val="none" w:sz="0" w:space="0" w:color="auto"/>
                <w:left w:val="none" w:sz="0" w:space="0" w:color="auto"/>
                <w:bottom w:val="none" w:sz="0" w:space="0" w:color="auto"/>
                <w:right w:val="none" w:sz="0" w:space="0" w:color="auto"/>
              </w:divBdr>
            </w:div>
            <w:div w:id="61606236">
              <w:marLeft w:val="0"/>
              <w:marRight w:val="0"/>
              <w:marTop w:val="0"/>
              <w:marBottom w:val="0"/>
              <w:divBdr>
                <w:top w:val="none" w:sz="0" w:space="0" w:color="auto"/>
                <w:left w:val="none" w:sz="0" w:space="0" w:color="auto"/>
                <w:bottom w:val="none" w:sz="0" w:space="0" w:color="auto"/>
                <w:right w:val="none" w:sz="0" w:space="0" w:color="auto"/>
              </w:divBdr>
            </w:div>
            <w:div w:id="2329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12">
      <w:bodyDiv w:val="1"/>
      <w:marLeft w:val="0"/>
      <w:marRight w:val="0"/>
      <w:marTop w:val="0"/>
      <w:marBottom w:val="0"/>
      <w:divBdr>
        <w:top w:val="none" w:sz="0" w:space="0" w:color="auto"/>
        <w:left w:val="none" w:sz="0" w:space="0" w:color="auto"/>
        <w:bottom w:val="none" w:sz="0" w:space="0" w:color="auto"/>
        <w:right w:val="none" w:sz="0" w:space="0" w:color="auto"/>
      </w:divBdr>
      <w:divsChild>
        <w:div w:id="2029258874">
          <w:marLeft w:val="0"/>
          <w:marRight w:val="0"/>
          <w:marTop w:val="0"/>
          <w:marBottom w:val="0"/>
          <w:divBdr>
            <w:top w:val="none" w:sz="0" w:space="0" w:color="auto"/>
            <w:left w:val="none" w:sz="0" w:space="0" w:color="auto"/>
            <w:bottom w:val="none" w:sz="0" w:space="0" w:color="auto"/>
            <w:right w:val="none" w:sz="0" w:space="0" w:color="auto"/>
          </w:divBdr>
          <w:divsChild>
            <w:div w:id="1711033142">
              <w:marLeft w:val="0"/>
              <w:marRight w:val="0"/>
              <w:marTop w:val="0"/>
              <w:marBottom w:val="0"/>
              <w:divBdr>
                <w:top w:val="none" w:sz="0" w:space="0" w:color="auto"/>
                <w:left w:val="none" w:sz="0" w:space="0" w:color="auto"/>
                <w:bottom w:val="none" w:sz="0" w:space="0" w:color="auto"/>
                <w:right w:val="none" w:sz="0" w:space="0" w:color="auto"/>
              </w:divBdr>
            </w:div>
            <w:div w:id="121702694">
              <w:marLeft w:val="0"/>
              <w:marRight w:val="0"/>
              <w:marTop w:val="0"/>
              <w:marBottom w:val="0"/>
              <w:divBdr>
                <w:top w:val="none" w:sz="0" w:space="0" w:color="auto"/>
                <w:left w:val="none" w:sz="0" w:space="0" w:color="auto"/>
                <w:bottom w:val="none" w:sz="0" w:space="0" w:color="auto"/>
                <w:right w:val="none" w:sz="0" w:space="0" w:color="auto"/>
              </w:divBdr>
            </w:div>
            <w:div w:id="2093890542">
              <w:marLeft w:val="0"/>
              <w:marRight w:val="0"/>
              <w:marTop w:val="0"/>
              <w:marBottom w:val="0"/>
              <w:divBdr>
                <w:top w:val="none" w:sz="0" w:space="0" w:color="auto"/>
                <w:left w:val="none" w:sz="0" w:space="0" w:color="auto"/>
                <w:bottom w:val="none" w:sz="0" w:space="0" w:color="auto"/>
                <w:right w:val="none" w:sz="0" w:space="0" w:color="auto"/>
              </w:divBdr>
            </w:div>
            <w:div w:id="684795059">
              <w:marLeft w:val="0"/>
              <w:marRight w:val="0"/>
              <w:marTop w:val="0"/>
              <w:marBottom w:val="0"/>
              <w:divBdr>
                <w:top w:val="none" w:sz="0" w:space="0" w:color="auto"/>
                <w:left w:val="none" w:sz="0" w:space="0" w:color="auto"/>
                <w:bottom w:val="none" w:sz="0" w:space="0" w:color="auto"/>
                <w:right w:val="none" w:sz="0" w:space="0" w:color="auto"/>
              </w:divBdr>
            </w:div>
            <w:div w:id="2083023220">
              <w:marLeft w:val="0"/>
              <w:marRight w:val="0"/>
              <w:marTop w:val="0"/>
              <w:marBottom w:val="0"/>
              <w:divBdr>
                <w:top w:val="none" w:sz="0" w:space="0" w:color="auto"/>
                <w:left w:val="none" w:sz="0" w:space="0" w:color="auto"/>
                <w:bottom w:val="none" w:sz="0" w:space="0" w:color="auto"/>
                <w:right w:val="none" w:sz="0" w:space="0" w:color="auto"/>
              </w:divBdr>
            </w:div>
            <w:div w:id="1003557460">
              <w:marLeft w:val="0"/>
              <w:marRight w:val="0"/>
              <w:marTop w:val="0"/>
              <w:marBottom w:val="0"/>
              <w:divBdr>
                <w:top w:val="none" w:sz="0" w:space="0" w:color="auto"/>
                <w:left w:val="none" w:sz="0" w:space="0" w:color="auto"/>
                <w:bottom w:val="none" w:sz="0" w:space="0" w:color="auto"/>
                <w:right w:val="none" w:sz="0" w:space="0" w:color="auto"/>
              </w:divBdr>
            </w:div>
            <w:div w:id="766576714">
              <w:marLeft w:val="0"/>
              <w:marRight w:val="0"/>
              <w:marTop w:val="0"/>
              <w:marBottom w:val="0"/>
              <w:divBdr>
                <w:top w:val="none" w:sz="0" w:space="0" w:color="auto"/>
                <w:left w:val="none" w:sz="0" w:space="0" w:color="auto"/>
                <w:bottom w:val="none" w:sz="0" w:space="0" w:color="auto"/>
                <w:right w:val="none" w:sz="0" w:space="0" w:color="auto"/>
              </w:divBdr>
            </w:div>
            <w:div w:id="94789996">
              <w:marLeft w:val="0"/>
              <w:marRight w:val="0"/>
              <w:marTop w:val="0"/>
              <w:marBottom w:val="0"/>
              <w:divBdr>
                <w:top w:val="none" w:sz="0" w:space="0" w:color="auto"/>
                <w:left w:val="none" w:sz="0" w:space="0" w:color="auto"/>
                <w:bottom w:val="none" w:sz="0" w:space="0" w:color="auto"/>
                <w:right w:val="none" w:sz="0" w:space="0" w:color="auto"/>
              </w:divBdr>
            </w:div>
            <w:div w:id="288710557">
              <w:marLeft w:val="0"/>
              <w:marRight w:val="0"/>
              <w:marTop w:val="0"/>
              <w:marBottom w:val="0"/>
              <w:divBdr>
                <w:top w:val="none" w:sz="0" w:space="0" w:color="auto"/>
                <w:left w:val="none" w:sz="0" w:space="0" w:color="auto"/>
                <w:bottom w:val="none" w:sz="0" w:space="0" w:color="auto"/>
                <w:right w:val="none" w:sz="0" w:space="0" w:color="auto"/>
              </w:divBdr>
            </w:div>
            <w:div w:id="693767779">
              <w:marLeft w:val="0"/>
              <w:marRight w:val="0"/>
              <w:marTop w:val="0"/>
              <w:marBottom w:val="0"/>
              <w:divBdr>
                <w:top w:val="none" w:sz="0" w:space="0" w:color="auto"/>
                <w:left w:val="none" w:sz="0" w:space="0" w:color="auto"/>
                <w:bottom w:val="none" w:sz="0" w:space="0" w:color="auto"/>
                <w:right w:val="none" w:sz="0" w:space="0" w:color="auto"/>
              </w:divBdr>
            </w:div>
            <w:div w:id="138499889">
              <w:marLeft w:val="0"/>
              <w:marRight w:val="0"/>
              <w:marTop w:val="0"/>
              <w:marBottom w:val="0"/>
              <w:divBdr>
                <w:top w:val="none" w:sz="0" w:space="0" w:color="auto"/>
                <w:left w:val="none" w:sz="0" w:space="0" w:color="auto"/>
                <w:bottom w:val="none" w:sz="0" w:space="0" w:color="auto"/>
                <w:right w:val="none" w:sz="0" w:space="0" w:color="auto"/>
              </w:divBdr>
            </w:div>
            <w:div w:id="366760740">
              <w:marLeft w:val="0"/>
              <w:marRight w:val="0"/>
              <w:marTop w:val="0"/>
              <w:marBottom w:val="0"/>
              <w:divBdr>
                <w:top w:val="none" w:sz="0" w:space="0" w:color="auto"/>
                <w:left w:val="none" w:sz="0" w:space="0" w:color="auto"/>
                <w:bottom w:val="none" w:sz="0" w:space="0" w:color="auto"/>
                <w:right w:val="none" w:sz="0" w:space="0" w:color="auto"/>
              </w:divBdr>
            </w:div>
            <w:div w:id="926814796">
              <w:marLeft w:val="0"/>
              <w:marRight w:val="0"/>
              <w:marTop w:val="0"/>
              <w:marBottom w:val="0"/>
              <w:divBdr>
                <w:top w:val="none" w:sz="0" w:space="0" w:color="auto"/>
                <w:left w:val="none" w:sz="0" w:space="0" w:color="auto"/>
                <w:bottom w:val="none" w:sz="0" w:space="0" w:color="auto"/>
                <w:right w:val="none" w:sz="0" w:space="0" w:color="auto"/>
              </w:divBdr>
            </w:div>
            <w:div w:id="77794936">
              <w:marLeft w:val="0"/>
              <w:marRight w:val="0"/>
              <w:marTop w:val="0"/>
              <w:marBottom w:val="0"/>
              <w:divBdr>
                <w:top w:val="none" w:sz="0" w:space="0" w:color="auto"/>
                <w:left w:val="none" w:sz="0" w:space="0" w:color="auto"/>
                <w:bottom w:val="none" w:sz="0" w:space="0" w:color="auto"/>
                <w:right w:val="none" w:sz="0" w:space="0" w:color="auto"/>
              </w:divBdr>
            </w:div>
            <w:div w:id="471678960">
              <w:marLeft w:val="0"/>
              <w:marRight w:val="0"/>
              <w:marTop w:val="0"/>
              <w:marBottom w:val="0"/>
              <w:divBdr>
                <w:top w:val="none" w:sz="0" w:space="0" w:color="auto"/>
                <w:left w:val="none" w:sz="0" w:space="0" w:color="auto"/>
                <w:bottom w:val="none" w:sz="0" w:space="0" w:color="auto"/>
                <w:right w:val="none" w:sz="0" w:space="0" w:color="auto"/>
              </w:divBdr>
            </w:div>
            <w:div w:id="25065046">
              <w:marLeft w:val="0"/>
              <w:marRight w:val="0"/>
              <w:marTop w:val="0"/>
              <w:marBottom w:val="0"/>
              <w:divBdr>
                <w:top w:val="none" w:sz="0" w:space="0" w:color="auto"/>
                <w:left w:val="none" w:sz="0" w:space="0" w:color="auto"/>
                <w:bottom w:val="none" w:sz="0" w:space="0" w:color="auto"/>
                <w:right w:val="none" w:sz="0" w:space="0" w:color="auto"/>
              </w:divBdr>
            </w:div>
            <w:div w:id="1794708815">
              <w:marLeft w:val="0"/>
              <w:marRight w:val="0"/>
              <w:marTop w:val="0"/>
              <w:marBottom w:val="0"/>
              <w:divBdr>
                <w:top w:val="none" w:sz="0" w:space="0" w:color="auto"/>
                <w:left w:val="none" w:sz="0" w:space="0" w:color="auto"/>
                <w:bottom w:val="none" w:sz="0" w:space="0" w:color="auto"/>
                <w:right w:val="none" w:sz="0" w:space="0" w:color="auto"/>
              </w:divBdr>
            </w:div>
            <w:div w:id="203367863">
              <w:marLeft w:val="0"/>
              <w:marRight w:val="0"/>
              <w:marTop w:val="0"/>
              <w:marBottom w:val="0"/>
              <w:divBdr>
                <w:top w:val="none" w:sz="0" w:space="0" w:color="auto"/>
                <w:left w:val="none" w:sz="0" w:space="0" w:color="auto"/>
                <w:bottom w:val="none" w:sz="0" w:space="0" w:color="auto"/>
                <w:right w:val="none" w:sz="0" w:space="0" w:color="auto"/>
              </w:divBdr>
            </w:div>
            <w:div w:id="5908397">
              <w:marLeft w:val="0"/>
              <w:marRight w:val="0"/>
              <w:marTop w:val="0"/>
              <w:marBottom w:val="0"/>
              <w:divBdr>
                <w:top w:val="none" w:sz="0" w:space="0" w:color="auto"/>
                <w:left w:val="none" w:sz="0" w:space="0" w:color="auto"/>
                <w:bottom w:val="none" w:sz="0" w:space="0" w:color="auto"/>
                <w:right w:val="none" w:sz="0" w:space="0" w:color="auto"/>
              </w:divBdr>
            </w:div>
            <w:div w:id="984894942">
              <w:marLeft w:val="0"/>
              <w:marRight w:val="0"/>
              <w:marTop w:val="0"/>
              <w:marBottom w:val="0"/>
              <w:divBdr>
                <w:top w:val="none" w:sz="0" w:space="0" w:color="auto"/>
                <w:left w:val="none" w:sz="0" w:space="0" w:color="auto"/>
                <w:bottom w:val="none" w:sz="0" w:space="0" w:color="auto"/>
                <w:right w:val="none" w:sz="0" w:space="0" w:color="auto"/>
              </w:divBdr>
            </w:div>
            <w:div w:id="1395817041">
              <w:marLeft w:val="0"/>
              <w:marRight w:val="0"/>
              <w:marTop w:val="0"/>
              <w:marBottom w:val="0"/>
              <w:divBdr>
                <w:top w:val="none" w:sz="0" w:space="0" w:color="auto"/>
                <w:left w:val="none" w:sz="0" w:space="0" w:color="auto"/>
                <w:bottom w:val="none" w:sz="0" w:space="0" w:color="auto"/>
                <w:right w:val="none" w:sz="0" w:space="0" w:color="auto"/>
              </w:divBdr>
            </w:div>
            <w:div w:id="389812181">
              <w:marLeft w:val="0"/>
              <w:marRight w:val="0"/>
              <w:marTop w:val="0"/>
              <w:marBottom w:val="0"/>
              <w:divBdr>
                <w:top w:val="none" w:sz="0" w:space="0" w:color="auto"/>
                <w:left w:val="none" w:sz="0" w:space="0" w:color="auto"/>
                <w:bottom w:val="none" w:sz="0" w:space="0" w:color="auto"/>
                <w:right w:val="none" w:sz="0" w:space="0" w:color="auto"/>
              </w:divBdr>
            </w:div>
            <w:div w:id="1639647756">
              <w:marLeft w:val="0"/>
              <w:marRight w:val="0"/>
              <w:marTop w:val="0"/>
              <w:marBottom w:val="0"/>
              <w:divBdr>
                <w:top w:val="none" w:sz="0" w:space="0" w:color="auto"/>
                <w:left w:val="none" w:sz="0" w:space="0" w:color="auto"/>
                <w:bottom w:val="none" w:sz="0" w:space="0" w:color="auto"/>
                <w:right w:val="none" w:sz="0" w:space="0" w:color="auto"/>
              </w:divBdr>
            </w:div>
            <w:div w:id="1899246874">
              <w:marLeft w:val="0"/>
              <w:marRight w:val="0"/>
              <w:marTop w:val="0"/>
              <w:marBottom w:val="0"/>
              <w:divBdr>
                <w:top w:val="none" w:sz="0" w:space="0" w:color="auto"/>
                <w:left w:val="none" w:sz="0" w:space="0" w:color="auto"/>
                <w:bottom w:val="none" w:sz="0" w:space="0" w:color="auto"/>
                <w:right w:val="none" w:sz="0" w:space="0" w:color="auto"/>
              </w:divBdr>
            </w:div>
            <w:div w:id="779766453">
              <w:marLeft w:val="0"/>
              <w:marRight w:val="0"/>
              <w:marTop w:val="0"/>
              <w:marBottom w:val="0"/>
              <w:divBdr>
                <w:top w:val="none" w:sz="0" w:space="0" w:color="auto"/>
                <w:left w:val="none" w:sz="0" w:space="0" w:color="auto"/>
                <w:bottom w:val="none" w:sz="0" w:space="0" w:color="auto"/>
                <w:right w:val="none" w:sz="0" w:space="0" w:color="auto"/>
              </w:divBdr>
            </w:div>
            <w:div w:id="331612378">
              <w:marLeft w:val="0"/>
              <w:marRight w:val="0"/>
              <w:marTop w:val="0"/>
              <w:marBottom w:val="0"/>
              <w:divBdr>
                <w:top w:val="none" w:sz="0" w:space="0" w:color="auto"/>
                <w:left w:val="none" w:sz="0" w:space="0" w:color="auto"/>
                <w:bottom w:val="none" w:sz="0" w:space="0" w:color="auto"/>
                <w:right w:val="none" w:sz="0" w:space="0" w:color="auto"/>
              </w:divBdr>
            </w:div>
            <w:div w:id="788818997">
              <w:marLeft w:val="0"/>
              <w:marRight w:val="0"/>
              <w:marTop w:val="0"/>
              <w:marBottom w:val="0"/>
              <w:divBdr>
                <w:top w:val="none" w:sz="0" w:space="0" w:color="auto"/>
                <w:left w:val="none" w:sz="0" w:space="0" w:color="auto"/>
                <w:bottom w:val="none" w:sz="0" w:space="0" w:color="auto"/>
                <w:right w:val="none" w:sz="0" w:space="0" w:color="auto"/>
              </w:divBdr>
            </w:div>
            <w:div w:id="1506283718">
              <w:marLeft w:val="0"/>
              <w:marRight w:val="0"/>
              <w:marTop w:val="0"/>
              <w:marBottom w:val="0"/>
              <w:divBdr>
                <w:top w:val="none" w:sz="0" w:space="0" w:color="auto"/>
                <w:left w:val="none" w:sz="0" w:space="0" w:color="auto"/>
                <w:bottom w:val="none" w:sz="0" w:space="0" w:color="auto"/>
                <w:right w:val="none" w:sz="0" w:space="0" w:color="auto"/>
              </w:divBdr>
            </w:div>
            <w:div w:id="237634807">
              <w:marLeft w:val="0"/>
              <w:marRight w:val="0"/>
              <w:marTop w:val="0"/>
              <w:marBottom w:val="0"/>
              <w:divBdr>
                <w:top w:val="none" w:sz="0" w:space="0" w:color="auto"/>
                <w:left w:val="none" w:sz="0" w:space="0" w:color="auto"/>
                <w:bottom w:val="none" w:sz="0" w:space="0" w:color="auto"/>
                <w:right w:val="none" w:sz="0" w:space="0" w:color="auto"/>
              </w:divBdr>
            </w:div>
            <w:div w:id="1928272031">
              <w:marLeft w:val="0"/>
              <w:marRight w:val="0"/>
              <w:marTop w:val="0"/>
              <w:marBottom w:val="0"/>
              <w:divBdr>
                <w:top w:val="none" w:sz="0" w:space="0" w:color="auto"/>
                <w:left w:val="none" w:sz="0" w:space="0" w:color="auto"/>
                <w:bottom w:val="none" w:sz="0" w:space="0" w:color="auto"/>
                <w:right w:val="none" w:sz="0" w:space="0" w:color="auto"/>
              </w:divBdr>
            </w:div>
            <w:div w:id="506142606">
              <w:marLeft w:val="0"/>
              <w:marRight w:val="0"/>
              <w:marTop w:val="0"/>
              <w:marBottom w:val="0"/>
              <w:divBdr>
                <w:top w:val="none" w:sz="0" w:space="0" w:color="auto"/>
                <w:left w:val="none" w:sz="0" w:space="0" w:color="auto"/>
                <w:bottom w:val="none" w:sz="0" w:space="0" w:color="auto"/>
                <w:right w:val="none" w:sz="0" w:space="0" w:color="auto"/>
              </w:divBdr>
            </w:div>
            <w:div w:id="612900336">
              <w:marLeft w:val="0"/>
              <w:marRight w:val="0"/>
              <w:marTop w:val="0"/>
              <w:marBottom w:val="0"/>
              <w:divBdr>
                <w:top w:val="none" w:sz="0" w:space="0" w:color="auto"/>
                <w:left w:val="none" w:sz="0" w:space="0" w:color="auto"/>
                <w:bottom w:val="none" w:sz="0" w:space="0" w:color="auto"/>
                <w:right w:val="none" w:sz="0" w:space="0" w:color="auto"/>
              </w:divBdr>
            </w:div>
            <w:div w:id="433207135">
              <w:marLeft w:val="0"/>
              <w:marRight w:val="0"/>
              <w:marTop w:val="0"/>
              <w:marBottom w:val="0"/>
              <w:divBdr>
                <w:top w:val="none" w:sz="0" w:space="0" w:color="auto"/>
                <w:left w:val="none" w:sz="0" w:space="0" w:color="auto"/>
                <w:bottom w:val="none" w:sz="0" w:space="0" w:color="auto"/>
                <w:right w:val="none" w:sz="0" w:space="0" w:color="auto"/>
              </w:divBdr>
            </w:div>
            <w:div w:id="1206797252">
              <w:marLeft w:val="0"/>
              <w:marRight w:val="0"/>
              <w:marTop w:val="0"/>
              <w:marBottom w:val="0"/>
              <w:divBdr>
                <w:top w:val="none" w:sz="0" w:space="0" w:color="auto"/>
                <w:left w:val="none" w:sz="0" w:space="0" w:color="auto"/>
                <w:bottom w:val="none" w:sz="0" w:space="0" w:color="auto"/>
                <w:right w:val="none" w:sz="0" w:space="0" w:color="auto"/>
              </w:divBdr>
            </w:div>
            <w:div w:id="1663124299">
              <w:marLeft w:val="0"/>
              <w:marRight w:val="0"/>
              <w:marTop w:val="0"/>
              <w:marBottom w:val="0"/>
              <w:divBdr>
                <w:top w:val="none" w:sz="0" w:space="0" w:color="auto"/>
                <w:left w:val="none" w:sz="0" w:space="0" w:color="auto"/>
                <w:bottom w:val="none" w:sz="0" w:space="0" w:color="auto"/>
                <w:right w:val="none" w:sz="0" w:space="0" w:color="auto"/>
              </w:divBdr>
            </w:div>
            <w:div w:id="1026716892">
              <w:marLeft w:val="0"/>
              <w:marRight w:val="0"/>
              <w:marTop w:val="0"/>
              <w:marBottom w:val="0"/>
              <w:divBdr>
                <w:top w:val="none" w:sz="0" w:space="0" w:color="auto"/>
                <w:left w:val="none" w:sz="0" w:space="0" w:color="auto"/>
                <w:bottom w:val="none" w:sz="0" w:space="0" w:color="auto"/>
                <w:right w:val="none" w:sz="0" w:space="0" w:color="auto"/>
              </w:divBdr>
            </w:div>
            <w:div w:id="1400398127">
              <w:marLeft w:val="0"/>
              <w:marRight w:val="0"/>
              <w:marTop w:val="0"/>
              <w:marBottom w:val="0"/>
              <w:divBdr>
                <w:top w:val="none" w:sz="0" w:space="0" w:color="auto"/>
                <w:left w:val="none" w:sz="0" w:space="0" w:color="auto"/>
                <w:bottom w:val="none" w:sz="0" w:space="0" w:color="auto"/>
                <w:right w:val="none" w:sz="0" w:space="0" w:color="auto"/>
              </w:divBdr>
            </w:div>
            <w:div w:id="17456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3791">
      <w:bodyDiv w:val="1"/>
      <w:marLeft w:val="0"/>
      <w:marRight w:val="0"/>
      <w:marTop w:val="0"/>
      <w:marBottom w:val="0"/>
      <w:divBdr>
        <w:top w:val="none" w:sz="0" w:space="0" w:color="auto"/>
        <w:left w:val="none" w:sz="0" w:space="0" w:color="auto"/>
        <w:bottom w:val="none" w:sz="0" w:space="0" w:color="auto"/>
        <w:right w:val="none" w:sz="0" w:space="0" w:color="auto"/>
      </w:divBdr>
      <w:divsChild>
        <w:div w:id="2038312295">
          <w:marLeft w:val="0"/>
          <w:marRight w:val="0"/>
          <w:marTop w:val="0"/>
          <w:marBottom w:val="0"/>
          <w:divBdr>
            <w:top w:val="none" w:sz="0" w:space="0" w:color="auto"/>
            <w:left w:val="none" w:sz="0" w:space="0" w:color="auto"/>
            <w:bottom w:val="none" w:sz="0" w:space="0" w:color="auto"/>
            <w:right w:val="none" w:sz="0" w:space="0" w:color="auto"/>
          </w:divBdr>
          <w:divsChild>
            <w:div w:id="2118406511">
              <w:marLeft w:val="0"/>
              <w:marRight w:val="0"/>
              <w:marTop w:val="0"/>
              <w:marBottom w:val="0"/>
              <w:divBdr>
                <w:top w:val="none" w:sz="0" w:space="0" w:color="auto"/>
                <w:left w:val="none" w:sz="0" w:space="0" w:color="auto"/>
                <w:bottom w:val="none" w:sz="0" w:space="0" w:color="auto"/>
                <w:right w:val="none" w:sz="0" w:space="0" w:color="auto"/>
              </w:divBdr>
            </w:div>
            <w:div w:id="826868681">
              <w:marLeft w:val="0"/>
              <w:marRight w:val="0"/>
              <w:marTop w:val="0"/>
              <w:marBottom w:val="0"/>
              <w:divBdr>
                <w:top w:val="none" w:sz="0" w:space="0" w:color="auto"/>
                <w:left w:val="none" w:sz="0" w:space="0" w:color="auto"/>
                <w:bottom w:val="none" w:sz="0" w:space="0" w:color="auto"/>
                <w:right w:val="none" w:sz="0" w:space="0" w:color="auto"/>
              </w:divBdr>
            </w:div>
            <w:div w:id="1284730509">
              <w:marLeft w:val="0"/>
              <w:marRight w:val="0"/>
              <w:marTop w:val="0"/>
              <w:marBottom w:val="0"/>
              <w:divBdr>
                <w:top w:val="none" w:sz="0" w:space="0" w:color="auto"/>
                <w:left w:val="none" w:sz="0" w:space="0" w:color="auto"/>
                <w:bottom w:val="none" w:sz="0" w:space="0" w:color="auto"/>
                <w:right w:val="none" w:sz="0" w:space="0" w:color="auto"/>
              </w:divBdr>
            </w:div>
            <w:div w:id="1049065753">
              <w:marLeft w:val="0"/>
              <w:marRight w:val="0"/>
              <w:marTop w:val="0"/>
              <w:marBottom w:val="0"/>
              <w:divBdr>
                <w:top w:val="none" w:sz="0" w:space="0" w:color="auto"/>
                <w:left w:val="none" w:sz="0" w:space="0" w:color="auto"/>
                <w:bottom w:val="none" w:sz="0" w:space="0" w:color="auto"/>
                <w:right w:val="none" w:sz="0" w:space="0" w:color="auto"/>
              </w:divBdr>
            </w:div>
            <w:div w:id="1881624032">
              <w:marLeft w:val="0"/>
              <w:marRight w:val="0"/>
              <w:marTop w:val="0"/>
              <w:marBottom w:val="0"/>
              <w:divBdr>
                <w:top w:val="none" w:sz="0" w:space="0" w:color="auto"/>
                <w:left w:val="none" w:sz="0" w:space="0" w:color="auto"/>
                <w:bottom w:val="none" w:sz="0" w:space="0" w:color="auto"/>
                <w:right w:val="none" w:sz="0" w:space="0" w:color="auto"/>
              </w:divBdr>
            </w:div>
            <w:div w:id="615600939">
              <w:marLeft w:val="0"/>
              <w:marRight w:val="0"/>
              <w:marTop w:val="0"/>
              <w:marBottom w:val="0"/>
              <w:divBdr>
                <w:top w:val="none" w:sz="0" w:space="0" w:color="auto"/>
                <w:left w:val="none" w:sz="0" w:space="0" w:color="auto"/>
                <w:bottom w:val="none" w:sz="0" w:space="0" w:color="auto"/>
                <w:right w:val="none" w:sz="0" w:space="0" w:color="auto"/>
              </w:divBdr>
            </w:div>
            <w:div w:id="1033264144">
              <w:marLeft w:val="0"/>
              <w:marRight w:val="0"/>
              <w:marTop w:val="0"/>
              <w:marBottom w:val="0"/>
              <w:divBdr>
                <w:top w:val="none" w:sz="0" w:space="0" w:color="auto"/>
                <w:left w:val="none" w:sz="0" w:space="0" w:color="auto"/>
                <w:bottom w:val="none" w:sz="0" w:space="0" w:color="auto"/>
                <w:right w:val="none" w:sz="0" w:space="0" w:color="auto"/>
              </w:divBdr>
            </w:div>
            <w:div w:id="1799759360">
              <w:marLeft w:val="0"/>
              <w:marRight w:val="0"/>
              <w:marTop w:val="0"/>
              <w:marBottom w:val="0"/>
              <w:divBdr>
                <w:top w:val="none" w:sz="0" w:space="0" w:color="auto"/>
                <w:left w:val="none" w:sz="0" w:space="0" w:color="auto"/>
                <w:bottom w:val="none" w:sz="0" w:space="0" w:color="auto"/>
                <w:right w:val="none" w:sz="0" w:space="0" w:color="auto"/>
              </w:divBdr>
            </w:div>
            <w:div w:id="1762410647">
              <w:marLeft w:val="0"/>
              <w:marRight w:val="0"/>
              <w:marTop w:val="0"/>
              <w:marBottom w:val="0"/>
              <w:divBdr>
                <w:top w:val="none" w:sz="0" w:space="0" w:color="auto"/>
                <w:left w:val="none" w:sz="0" w:space="0" w:color="auto"/>
                <w:bottom w:val="none" w:sz="0" w:space="0" w:color="auto"/>
                <w:right w:val="none" w:sz="0" w:space="0" w:color="auto"/>
              </w:divBdr>
            </w:div>
            <w:div w:id="247429251">
              <w:marLeft w:val="0"/>
              <w:marRight w:val="0"/>
              <w:marTop w:val="0"/>
              <w:marBottom w:val="0"/>
              <w:divBdr>
                <w:top w:val="none" w:sz="0" w:space="0" w:color="auto"/>
                <w:left w:val="none" w:sz="0" w:space="0" w:color="auto"/>
                <w:bottom w:val="none" w:sz="0" w:space="0" w:color="auto"/>
                <w:right w:val="none" w:sz="0" w:space="0" w:color="auto"/>
              </w:divBdr>
            </w:div>
            <w:div w:id="1796099180">
              <w:marLeft w:val="0"/>
              <w:marRight w:val="0"/>
              <w:marTop w:val="0"/>
              <w:marBottom w:val="0"/>
              <w:divBdr>
                <w:top w:val="none" w:sz="0" w:space="0" w:color="auto"/>
                <w:left w:val="none" w:sz="0" w:space="0" w:color="auto"/>
                <w:bottom w:val="none" w:sz="0" w:space="0" w:color="auto"/>
                <w:right w:val="none" w:sz="0" w:space="0" w:color="auto"/>
              </w:divBdr>
            </w:div>
            <w:div w:id="1892837004">
              <w:marLeft w:val="0"/>
              <w:marRight w:val="0"/>
              <w:marTop w:val="0"/>
              <w:marBottom w:val="0"/>
              <w:divBdr>
                <w:top w:val="none" w:sz="0" w:space="0" w:color="auto"/>
                <w:left w:val="none" w:sz="0" w:space="0" w:color="auto"/>
                <w:bottom w:val="none" w:sz="0" w:space="0" w:color="auto"/>
                <w:right w:val="none" w:sz="0" w:space="0" w:color="auto"/>
              </w:divBdr>
            </w:div>
            <w:div w:id="615021342">
              <w:marLeft w:val="0"/>
              <w:marRight w:val="0"/>
              <w:marTop w:val="0"/>
              <w:marBottom w:val="0"/>
              <w:divBdr>
                <w:top w:val="none" w:sz="0" w:space="0" w:color="auto"/>
                <w:left w:val="none" w:sz="0" w:space="0" w:color="auto"/>
                <w:bottom w:val="none" w:sz="0" w:space="0" w:color="auto"/>
                <w:right w:val="none" w:sz="0" w:space="0" w:color="auto"/>
              </w:divBdr>
            </w:div>
            <w:div w:id="1257009773">
              <w:marLeft w:val="0"/>
              <w:marRight w:val="0"/>
              <w:marTop w:val="0"/>
              <w:marBottom w:val="0"/>
              <w:divBdr>
                <w:top w:val="none" w:sz="0" w:space="0" w:color="auto"/>
                <w:left w:val="none" w:sz="0" w:space="0" w:color="auto"/>
                <w:bottom w:val="none" w:sz="0" w:space="0" w:color="auto"/>
                <w:right w:val="none" w:sz="0" w:space="0" w:color="auto"/>
              </w:divBdr>
            </w:div>
            <w:div w:id="1631399863">
              <w:marLeft w:val="0"/>
              <w:marRight w:val="0"/>
              <w:marTop w:val="0"/>
              <w:marBottom w:val="0"/>
              <w:divBdr>
                <w:top w:val="none" w:sz="0" w:space="0" w:color="auto"/>
                <w:left w:val="none" w:sz="0" w:space="0" w:color="auto"/>
                <w:bottom w:val="none" w:sz="0" w:space="0" w:color="auto"/>
                <w:right w:val="none" w:sz="0" w:space="0" w:color="auto"/>
              </w:divBdr>
            </w:div>
            <w:div w:id="391394114">
              <w:marLeft w:val="0"/>
              <w:marRight w:val="0"/>
              <w:marTop w:val="0"/>
              <w:marBottom w:val="0"/>
              <w:divBdr>
                <w:top w:val="none" w:sz="0" w:space="0" w:color="auto"/>
                <w:left w:val="none" w:sz="0" w:space="0" w:color="auto"/>
                <w:bottom w:val="none" w:sz="0" w:space="0" w:color="auto"/>
                <w:right w:val="none" w:sz="0" w:space="0" w:color="auto"/>
              </w:divBdr>
            </w:div>
            <w:div w:id="302733322">
              <w:marLeft w:val="0"/>
              <w:marRight w:val="0"/>
              <w:marTop w:val="0"/>
              <w:marBottom w:val="0"/>
              <w:divBdr>
                <w:top w:val="none" w:sz="0" w:space="0" w:color="auto"/>
                <w:left w:val="none" w:sz="0" w:space="0" w:color="auto"/>
                <w:bottom w:val="none" w:sz="0" w:space="0" w:color="auto"/>
                <w:right w:val="none" w:sz="0" w:space="0" w:color="auto"/>
              </w:divBdr>
            </w:div>
            <w:div w:id="147285149">
              <w:marLeft w:val="0"/>
              <w:marRight w:val="0"/>
              <w:marTop w:val="0"/>
              <w:marBottom w:val="0"/>
              <w:divBdr>
                <w:top w:val="none" w:sz="0" w:space="0" w:color="auto"/>
                <w:left w:val="none" w:sz="0" w:space="0" w:color="auto"/>
                <w:bottom w:val="none" w:sz="0" w:space="0" w:color="auto"/>
                <w:right w:val="none" w:sz="0" w:space="0" w:color="auto"/>
              </w:divBdr>
            </w:div>
            <w:div w:id="268046260">
              <w:marLeft w:val="0"/>
              <w:marRight w:val="0"/>
              <w:marTop w:val="0"/>
              <w:marBottom w:val="0"/>
              <w:divBdr>
                <w:top w:val="none" w:sz="0" w:space="0" w:color="auto"/>
                <w:left w:val="none" w:sz="0" w:space="0" w:color="auto"/>
                <w:bottom w:val="none" w:sz="0" w:space="0" w:color="auto"/>
                <w:right w:val="none" w:sz="0" w:space="0" w:color="auto"/>
              </w:divBdr>
            </w:div>
            <w:div w:id="2017151059">
              <w:marLeft w:val="0"/>
              <w:marRight w:val="0"/>
              <w:marTop w:val="0"/>
              <w:marBottom w:val="0"/>
              <w:divBdr>
                <w:top w:val="none" w:sz="0" w:space="0" w:color="auto"/>
                <w:left w:val="none" w:sz="0" w:space="0" w:color="auto"/>
                <w:bottom w:val="none" w:sz="0" w:space="0" w:color="auto"/>
                <w:right w:val="none" w:sz="0" w:space="0" w:color="auto"/>
              </w:divBdr>
            </w:div>
            <w:div w:id="847059433">
              <w:marLeft w:val="0"/>
              <w:marRight w:val="0"/>
              <w:marTop w:val="0"/>
              <w:marBottom w:val="0"/>
              <w:divBdr>
                <w:top w:val="none" w:sz="0" w:space="0" w:color="auto"/>
                <w:left w:val="none" w:sz="0" w:space="0" w:color="auto"/>
                <w:bottom w:val="none" w:sz="0" w:space="0" w:color="auto"/>
                <w:right w:val="none" w:sz="0" w:space="0" w:color="auto"/>
              </w:divBdr>
            </w:div>
            <w:div w:id="496118633">
              <w:marLeft w:val="0"/>
              <w:marRight w:val="0"/>
              <w:marTop w:val="0"/>
              <w:marBottom w:val="0"/>
              <w:divBdr>
                <w:top w:val="none" w:sz="0" w:space="0" w:color="auto"/>
                <w:left w:val="none" w:sz="0" w:space="0" w:color="auto"/>
                <w:bottom w:val="none" w:sz="0" w:space="0" w:color="auto"/>
                <w:right w:val="none" w:sz="0" w:space="0" w:color="auto"/>
              </w:divBdr>
            </w:div>
            <w:div w:id="2019117002">
              <w:marLeft w:val="0"/>
              <w:marRight w:val="0"/>
              <w:marTop w:val="0"/>
              <w:marBottom w:val="0"/>
              <w:divBdr>
                <w:top w:val="none" w:sz="0" w:space="0" w:color="auto"/>
                <w:left w:val="none" w:sz="0" w:space="0" w:color="auto"/>
                <w:bottom w:val="none" w:sz="0" w:space="0" w:color="auto"/>
                <w:right w:val="none" w:sz="0" w:space="0" w:color="auto"/>
              </w:divBdr>
            </w:div>
            <w:div w:id="749083420">
              <w:marLeft w:val="0"/>
              <w:marRight w:val="0"/>
              <w:marTop w:val="0"/>
              <w:marBottom w:val="0"/>
              <w:divBdr>
                <w:top w:val="none" w:sz="0" w:space="0" w:color="auto"/>
                <w:left w:val="none" w:sz="0" w:space="0" w:color="auto"/>
                <w:bottom w:val="none" w:sz="0" w:space="0" w:color="auto"/>
                <w:right w:val="none" w:sz="0" w:space="0" w:color="auto"/>
              </w:divBdr>
            </w:div>
            <w:div w:id="2118792030">
              <w:marLeft w:val="0"/>
              <w:marRight w:val="0"/>
              <w:marTop w:val="0"/>
              <w:marBottom w:val="0"/>
              <w:divBdr>
                <w:top w:val="none" w:sz="0" w:space="0" w:color="auto"/>
                <w:left w:val="none" w:sz="0" w:space="0" w:color="auto"/>
                <w:bottom w:val="none" w:sz="0" w:space="0" w:color="auto"/>
                <w:right w:val="none" w:sz="0" w:space="0" w:color="auto"/>
              </w:divBdr>
            </w:div>
            <w:div w:id="937060101">
              <w:marLeft w:val="0"/>
              <w:marRight w:val="0"/>
              <w:marTop w:val="0"/>
              <w:marBottom w:val="0"/>
              <w:divBdr>
                <w:top w:val="none" w:sz="0" w:space="0" w:color="auto"/>
                <w:left w:val="none" w:sz="0" w:space="0" w:color="auto"/>
                <w:bottom w:val="none" w:sz="0" w:space="0" w:color="auto"/>
                <w:right w:val="none" w:sz="0" w:space="0" w:color="auto"/>
              </w:divBdr>
            </w:div>
            <w:div w:id="1189491485">
              <w:marLeft w:val="0"/>
              <w:marRight w:val="0"/>
              <w:marTop w:val="0"/>
              <w:marBottom w:val="0"/>
              <w:divBdr>
                <w:top w:val="none" w:sz="0" w:space="0" w:color="auto"/>
                <w:left w:val="none" w:sz="0" w:space="0" w:color="auto"/>
                <w:bottom w:val="none" w:sz="0" w:space="0" w:color="auto"/>
                <w:right w:val="none" w:sz="0" w:space="0" w:color="auto"/>
              </w:divBdr>
            </w:div>
            <w:div w:id="2010059913">
              <w:marLeft w:val="0"/>
              <w:marRight w:val="0"/>
              <w:marTop w:val="0"/>
              <w:marBottom w:val="0"/>
              <w:divBdr>
                <w:top w:val="none" w:sz="0" w:space="0" w:color="auto"/>
                <w:left w:val="none" w:sz="0" w:space="0" w:color="auto"/>
                <w:bottom w:val="none" w:sz="0" w:space="0" w:color="auto"/>
                <w:right w:val="none" w:sz="0" w:space="0" w:color="auto"/>
              </w:divBdr>
            </w:div>
            <w:div w:id="1221939113">
              <w:marLeft w:val="0"/>
              <w:marRight w:val="0"/>
              <w:marTop w:val="0"/>
              <w:marBottom w:val="0"/>
              <w:divBdr>
                <w:top w:val="none" w:sz="0" w:space="0" w:color="auto"/>
                <w:left w:val="none" w:sz="0" w:space="0" w:color="auto"/>
                <w:bottom w:val="none" w:sz="0" w:space="0" w:color="auto"/>
                <w:right w:val="none" w:sz="0" w:space="0" w:color="auto"/>
              </w:divBdr>
            </w:div>
            <w:div w:id="615061398">
              <w:marLeft w:val="0"/>
              <w:marRight w:val="0"/>
              <w:marTop w:val="0"/>
              <w:marBottom w:val="0"/>
              <w:divBdr>
                <w:top w:val="none" w:sz="0" w:space="0" w:color="auto"/>
                <w:left w:val="none" w:sz="0" w:space="0" w:color="auto"/>
                <w:bottom w:val="none" w:sz="0" w:space="0" w:color="auto"/>
                <w:right w:val="none" w:sz="0" w:space="0" w:color="auto"/>
              </w:divBdr>
            </w:div>
            <w:div w:id="1513301895">
              <w:marLeft w:val="0"/>
              <w:marRight w:val="0"/>
              <w:marTop w:val="0"/>
              <w:marBottom w:val="0"/>
              <w:divBdr>
                <w:top w:val="none" w:sz="0" w:space="0" w:color="auto"/>
                <w:left w:val="none" w:sz="0" w:space="0" w:color="auto"/>
                <w:bottom w:val="none" w:sz="0" w:space="0" w:color="auto"/>
                <w:right w:val="none" w:sz="0" w:space="0" w:color="auto"/>
              </w:divBdr>
            </w:div>
            <w:div w:id="2087802957">
              <w:marLeft w:val="0"/>
              <w:marRight w:val="0"/>
              <w:marTop w:val="0"/>
              <w:marBottom w:val="0"/>
              <w:divBdr>
                <w:top w:val="none" w:sz="0" w:space="0" w:color="auto"/>
                <w:left w:val="none" w:sz="0" w:space="0" w:color="auto"/>
                <w:bottom w:val="none" w:sz="0" w:space="0" w:color="auto"/>
                <w:right w:val="none" w:sz="0" w:space="0" w:color="auto"/>
              </w:divBdr>
            </w:div>
            <w:div w:id="515846753">
              <w:marLeft w:val="0"/>
              <w:marRight w:val="0"/>
              <w:marTop w:val="0"/>
              <w:marBottom w:val="0"/>
              <w:divBdr>
                <w:top w:val="none" w:sz="0" w:space="0" w:color="auto"/>
                <w:left w:val="none" w:sz="0" w:space="0" w:color="auto"/>
                <w:bottom w:val="none" w:sz="0" w:space="0" w:color="auto"/>
                <w:right w:val="none" w:sz="0" w:space="0" w:color="auto"/>
              </w:divBdr>
            </w:div>
            <w:div w:id="1404641664">
              <w:marLeft w:val="0"/>
              <w:marRight w:val="0"/>
              <w:marTop w:val="0"/>
              <w:marBottom w:val="0"/>
              <w:divBdr>
                <w:top w:val="none" w:sz="0" w:space="0" w:color="auto"/>
                <w:left w:val="none" w:sz="0" w:space="0" w:color="auto"/>
                <w:bottom w:val="none" w:sz="0" w:space="0" w:color="auto"/>
                <w:right w:val="none" w:sz="0" w:space="0" w:color="auto"/>
              </w:divBdr>
            </w:div>
            <w:div w:id="722102507">
              <w:marLeft w:val="0"/>
              <w:marRight w:val="0"/>
              <w:marTop w:val="0"/>
              <w:marBottom w:val="0"/>
              <w:divBdr>
                <w:top w:val="none" w:sz="0" w:space="0" w:color="auto"/>
                <w:left w:val="none" w:sz="0" w:space="0" w:color="auto"/>
                <w:bottom w:val="none" w:sz="0" w:space="0" w:color="auto"/>
                <w:right w:val="none" w:sz="0" w:space="0" w:color="auto"/>
              </w:divBdr>
            </w:div>
            <w:div w:id="876166457">
              <w:marLeft w:val="0"/>
              <w:marRight w:val="0"/>
              <w:marTop w:val="0"/>
              <w:marBottom w:val="0"/>
              <w:divBdr>
                <w:top w:val="none" w:sz="0" w:space="0" w:color="auto"/>
                <w:left w:val="none" w:sz="0" w:space="0" w:color="auto"/>
                <w:bottom w:val="none" w:sz="0" w:space="0" w:color="auto"/>
                <w:right w:val="none" w:sz="0" w:space="0" w:color="auto"/>
              </w:divBdr>
            </w:div>
            <w:div w:id="1223715487">
              <w:marLeft w:val="0"/>
              <w:marRight w:val="0"/>
              <w:marTop w:val="0"/>
              <w:marBottom w:val="0"/>
              <w:divBdr>
                <w:top w:val="none" w:sz="0" w:space="0" w:color="auto"/>
                <w:left w:val="none" w:sz="0" w:space="0" w:color="auto"/>
                <w:bottom w:val="none" w:sz="0" w:space="0" w:color="auto"/>
                <w:right w:val="none" w:sz="0" w:space="0" w:color="auto"/>
              </w:divBdr>
            </w:div>
            <w:div w:id="175772907">
              <w:marLeft w:val="0"/>
              <w:marRight w:val="0"/>
              <w:marTop w:val="0"/>
              <w:marBottom w:val="0"/>
              <w:divBdr>
                <w:top w:val="none" w:sz="0" w:space="0" w:color="auto"/>
                <w:left w:val="none" w:sz="0" w:space="0" w:color="auto"/>
                <w:bottom w:val="none" w:sz="0" w:space="0" w:color="auto"/>
                <w:right w:val="none" w:sz="0" w:space="0" w:color="auto"/>
              </w:divBdr>
            </w:div>
            <w:div w:id="2120904193">
              <w:marLeft w:val="0"/>
              <w:marRight w:val="0"/>
              <w:marTop w:val="0"/>
              <w:marBottom w:val="0"/>
              <w:divBdr>
                <w:top w:val="none" w:sz="0" w:space="0" w:color="auto"/>
                <w:left w:val="none" w:sz="0" w:space="0" w:color="auto"/>
                <w:bottom w:val="none" w:sz="0" w:space="0" w:color="auto"/>
                <w:right w:val="none" w:sz="0" w:space="0" w:color="auto"/>
              </w:divBdr>
            </w:div>
            <w:div w:id="1361054212">
              <w:marLeft w:val="0"/>
              <w:marRight w:val="0"/>
              <w:marTop w:val="0"/>
              <w:marBottom w:val="0"/>
              <w:divBdr>
                <w:top w:val="none" w:sz="0" w:space="0" w:color="auto"/>
                <w:left w:val="none" w:sz="0" w:space="0" w:color="auto"/>
                <w:bottom w:val="none" w:sz="0" w:space="0" w:color="auto"/>
                <w:right w:val="none" w:sz="0" w:space="0" w:color="auto"/>
              </w:divBdr>
            </w:div>
            <w:div w:id="915358457">
              <w:marLeft w:val="0"/>
              <w:marRight w:val="0"/>
              <w:marTop w:val="0"/>
              <w:marBottom w:val="0"/>
              <w:divBdr>
                <w:top w:val="none" w:sz="0" w:space="0" w:color="auto"/>
                <w:left w:val="none" w:sz="0" w:space="0" w:color="auto"/>
                <w:bottom w:val="none" w:sz="0" w:space="0" w:color="auto"/>
                <w:right w:val="none" w:sz="0" w:space="0" w:color="auto"/>
              </w:divBdr>
            </w:div>
            <w:div w:id="1811747511">
              <w:marLeft w:val="0"/>
              <w:marRight w:val="0"/>
              <w:marTop w:val="0"/>
              <w:marBottom w:val="0"/>
              <w:divBdr>
                <w:top w:val="none" w:sz="0" w:space="0" w:color="auto"/>
                <w:left w:val="none" w:sz="0" w:space="0" w:color="auto"/>
                <w:bottom w:val="none" w:sz="0" w:space="0" w:color="auto"/>
                <w:right w:val="none" w:sz="0" w:space="0" w:color="auto"/>
              </w:divBdr>
            </w:div>
            <w:div w:id="2092850649">
              <w:marLeft w:val="0"/>
              <w:marRight w:val="0"/>
              <w:marTop w:val="0"/>
              <w:marBottom w:val="0"/>
              <w:divBdr>
                <w:top w:val="none" w:sz="0" w:space="0" w:color="auto"/>
                <w:left w:val="none" w:sz="0" w:space="0" w:color="auto"/>
                <w:bottom w:val="none" w:sz="0" w:space="0" w:color="auto"/>
                <w:right w:val="none" w:sz="0" w:space="0" w:color="auto"/>
              </w:divBdr>
            </w:div>
            <w:div w:id="2133281247">
              <w:marLeft w:val="0"/>
              <w:marRight w:val="0"/>
              <w:marTop w:val="0"/>
              <w:marBottom w:val="0"/>
              <w:divBdr>
                <w:top w:val="none" w:sz="0" w:space="0" w:color="auto"/>
                <w:left w:val="none" w:sz="0" w:space="0" w:color="auto"/>
                <w:bottom w:val="none" w:sz="0" w:space="0" w:color="auto"/>
                <w:right w:val="none" w:sz="0" w:space="0" w:color="auto"/>
              </w:divBdr>
            </w:div>
            <w:div w:id="114636797">
              <w:marLeft w:val="0"/>
              <w:marRight w:val="0"/>
              <w:marTop w:val="0"/>
              <w:marBottom w:val="0"/>
              <w:divBdr>
                <w:top w:val="none" w:sz="0" w:space="0" w:color="auto"/>
                <w:left w:val="none" w:sz="0" w:space="0" w:color="auto"/>
                <w:bottom w:val="none" w:sz="0" w:space="0" w:color="auto"/>
                <w:right w:val="none" w:sz="0" w:space="0" w:color="auto"/>
              </w:divBdr>
            </w:div>
            <w:div w:id="1957368704">
              <w:marLeft w:val="0"/>
              <w:marRight w:val="0"/>
              <w:marTop w:val="0"/>
              <w:marBottom w:val="0"/>
              <w:divBdr>
                <w:top w:val="none" w:sz="0" w:space="0" w:color="auto"/>
                <w:left w:val="none" w:sz="0" w:space="0" w:color="auto"/>
                <w:bottom w:val="none" w:sz="0" w:space="0" w:color="auto"/>
                <w:right w:val="none" w:sz="0" w:space="0" w:color="auto"/>
              </w:divBdr>
            </w:div>
            <w:div w:id="725105887">
              <w:marLeft w:val="0"/>
              <w:marRight w:val="0"/>
              <w:marTop w:val="0"/>
              <w:marBottom w:val="0"/>
              <w:divBdr>
                <w:top w:val="none" w:sz="0" w:space="0" w:color="auto"/>
                <w:left w:val="none" w:sz="0" w:space="0" w:color="auto"/>
                <w:bottom w:val="none" w:sz="0" w:space="0" w:color="auto"/>
                <w:right w:val="none" w:sz="0" w:space="0" w:color="auto"/>
              </w:divBdr>
            </w:div>
            <w:div w:id="1199972597">
              <w:marLeft w:val="0"/>
              <w:marRight w:val="0"/>
              <w:marTop w:val="0"/>
              <w:marBottom w:val="0"/>
              <w:divBdr>
                <w:top w:val="none" w:sz="0" w:space="0" w:color="auto"/>
                <w:left w:val="none" w:sz="0" w:space="0" w:color="auto"/>
                <w:bottom w:val="none" w:sz="0" w:space="0" w:color="auto"/>
                <w:right w:val="none" w:sz="0" w:space="0" w:color="auto"/>
              </w:divBdr>
            </w:div>
            <w:div w:id="1835218049">
              <w:marLeft w:val="0"/>
              <w:marRight w:val="0"/>
              <w:marTop w:val="0"/>
              <w:marBottom w:val="0"/>
              <w:divBdr>
                <w:top w:val="none" w:sz="0" w:space="0" w:color="auto"/>
                <w:left w:val="none" w:sz="0" w:space="0" w:color="auto"/>
                <w:bottom w:val="none" w:sz="0" w:space="0" w:color="auto"/>
                <w:right w:val="none" w:sz="0" w:space="0" w:color="auto"/>
              </w:divBdr>
            </w:div>
            <w:div w:id="1578783182">
              <w:marLeft w:val="0"/>
              <w:marRight w:val="0"/>
              <w:marTop w:val="0"/>
              <w:marBottom w:val="0"/>
              <w:divBdr>
                <w:top w:val="none" w:sz="0" w:space="0" w:color="auto"/>
                <w:left w:val="none" w:sz="0" w:space="0" w:color="auto"/>
                <w:bottom w:val="none" w:sz="0" w:space="0" w:color="auto"/>
                <w:right w:val="none" w:sz="0" w:space="0" w:color="auto"/>
              </w:divBdr>
            </w:div>
            <w:div w:id="1577202990">
              <w:marLeft w:val="0"/>
              <w:marRight w:val="0"/>
              <w:marTop w:val="0"/>
              <w:marBottom w:val="0"/>
              <w:divBdr>
                <w:top w:val="none" w:sz="0" w:space="0" w:color="auto"/>
                <w:left w:val="none" w:sz="0" w:space="0" w:color="auto"/>
                <w:bottom w:val="none" w:sz="0" w:space="0" w:color="auto"/>
                <w:right w:val="none" w:sz="0" w:space="0" w:color="auto"/>
              </w:divBdr>
            </w:div>
            <w:div w:id="1265068998">
              <w:marLeft w:val="0"/>
              <w:marRight w:val="0"/>
              <w:marTop w:val="0"/>
              <w:marBottom w:val="0"/>
              <w:divBdr>
                <w:top w:val="none" w:sz="0" w:space="0" w:color="auto"/>
                <w:left w:val="none" w:sz="0" w:space="0" w:color="auto"/>
                <w:bottom w:val="none" w:sz="0" w:space="0" w:color="auto"/>
                <w:right w:val="none" w:sz="0" w:space="0" w:color="auto"/>
              </w:divBdr>
            </w:div>
            <w:div w:id="932084389">
              <w:marLeft w:val="0"/>
              <w:marRight w:val="0"/>
              <w:marTop w:val="0"/>
              <w:marBottom w:val="0"/>
              <w:divBdr>
                <w:top w:val="none" w:sz="0" w:space="0" w:color="auto"/>
                <w:left w:val="none" w:sz="0" w:space="0" w:color="auto"/>
                <w:bottom w:val="none" w:sz="0" w:space="0" w:color="auto"/>
                <w:right w:val="none" w:sz="0" w:space="0" w:color="auto"/>
              </w:divBdr>
            </w:div>
            <w:div w:id="1172260437">
              <w:marLeft w:val="0"/>
              <w:marRight w:val="0"/>
              <w:marTop w:val="0"/>
              <w:marBottom w:val="0"/>
              <w:divBdr>
                <w:top w:val="none" w:sz="0" w:space="0" w:color="auto"/>
                <w:left w:val="none" w:sz="0" w:space="0" w:color="auto"/>
                <w:bottom w:val="none" w:sz="0" w:space="0" w:color="auto"/>
                <w:right w:val="none" w:sz="0" w:space="0" w:color="auto"/>
              </w:divBdr>
            </w:div>
            <w:div w:id="1410149617">
              <w:marLeft w:val="0"/>
              <w:marRight w:val="0"/>
              <w:marTop w:val="0"/>
              <w:marBottom w:val="0"/>
              <w:divBdr>
                <w:top w:val="none" w:sz="0" w:space="0" w:color="auto"/>
                <w:left w:val="none" w:sz="0" w:space="0" w:color="auto"/>
                <w:bottom w:val="none" w:sz="0" w:space="0" w:color="auto"/>
                <w:right w:val="none" w:sz="0" w:space="0" w:color="auto"/>
              </w:divBdr>
            </w:div>
            <w:div w:id="588080530">
              <w:marLeft w:val="0"/>
              <w:marRight w:val="0"/>
              <w:marTop w:val="0"/>
              <w:marBottom w:val="0"/>
              <w:divBdr>
                <w:top w:val="none" w:sz="0" w:space="0" w:color="auto"/>
                <w:left w:val="none" w:sz="0" w:space="0" w:color="auto"/>
                <w:bottom w:val="none" w:sz="0" w:space="0" w:color="auto"/>
                <w:right w:val="none" w:sz="0" w:space="0" w:color="auto"/>
              </w:divBdr>
            </w:div>
            <w:div w:id="1019816579">
              <w:marLeft w:val="0"/>
              <w:marRight w:val="0"/>
              <w:marTop w:val="0"/>
              <w:marBottom w:val="0"/>
              <w:divBdr>
                <w:top w:val="none" w:sz="0" w:space="0" w:color="auto"/>
                <w:left w:val="none" w:sz="0" w:space="0" w:color="auto"/>
                <w:bottom w:val="none" w:sz="0" w:space="0" w:color="auto"/>
                <w:right w:val="none" w:sz="0" w:space="0" w:color="auto"/>
              </w:divBdr>
            </w:div>
            <w:div w:id="8803547">
              <w:marLeft w:val="0"/>
              <w:marRight w:val="0"/>
              <w:marTop w:val="0"/>
              <w:marBottom w:val="0"/>
              <w:divBdr>
                <w:top w:val="none" w:sz="0" w:space="0" w:color="auto"/>
                <w:left w:val="none" w:sz="0" w:space="0" w:color="auto"/>
                <w:bottom w:val="none" w:sz="0" w:space="0" w:color="auto"/>
                <w:right w:val="none" w:sz="0" w:space="0" w:color="auto"/>
              </w:divBdr>
            </w:div>
            <w:div w:id="1817062327">
              <w:marLeft w:val="0"/>
              <w:marRight w:val="0"/>
              <w:marTop w:val="0"/>
              <w:marBottom w:val="0"/>
              <w:divBdr>
                <w:top w:val="none" w:sz="0" w:space="0" w:color="auto"/>
                <w:left w:val="none" w:sz="0" w:space="0" w:color="auto"/>
                <w:bottom w:val="none" w:sz="0" w:space="0" w:color="auto"/>
                <w:right w:val="none" w:sz="0" w:space="0" w:color="auto"/>
              </w:divBdr>
            </w:div>
            <w:div w:id="450174748">
              <w:marLeft w:val="0"/>
              <w:marRight w:val="0"/>
              <w:marTop w:val="0"/>
              <w:marBottom w:val="0"/>
              <w:divBdr>
                <w:top w:val="none" w:sz="0" w:space="0" w:color="auto"/>
                <w:left w:val="none" w:sz="0" w:space="0" w:color="auto"/>
                <w:bottom w:val="none" w:sz="0" w:space="0" w:color="auto"/>
                <w:right w:val="none" w:sz="0" w:space="0" w:color="auto"/>
              </w:divBdr>
            </w:div>
            <w:div w:id="97527547">
              <w:marLeft w:val="0"/>
              <w:marRight w:val="0"/>
              <w:marTop w:val="0"/>
              <w:marBottom w:val="0"/>
              <w:divBdr>
                <w:top w:val="none" w:sz="0" w:space="0" w:color="auto"/>
                <w:left w:val="none" w:sz="0" w:space="0" w:color="auto"/>
                <w:bottom w:val="none" w:sz="0" w:space="0" w:color="auto"/>
                <w:right w:val="none" w:sz="0" w:space="0" w:color="auto"/>
              </w:divBdr>
            </w:div>
            <w:div w:id="71779947">
              <w:marLeft w:val="0"/>
              <w:marRight w:val="0"/>
              <w:marTop w:val="0"/>
              <w:marBottom w:val="0"/>
              <w:divBdr>
                <w:top w:val="none" w:sz="0" w:space="0" w:color="auto"/>
                <w:left w:val="none" w:sz="0" w:space="0" w:color="auto"/>
                <w:bottom w:val="none" w:sz="0" w:space="0" w:color="auto"/>
                <w:right w:val="none" w:sz="0" w:space="0" w:color="auto"/>
              </w:divBdr>
            </w:div>
            <w:div w:id="594049684">
              <w:marLeft w:val="0"/>
              <w:marRight w:val="0"/>
              <w:marTop w:val="0"/>
              <w:marBottom w:val="0"/>
              <w:divBdr>
                <w:top w:val="none" w:sz="0" w:space="0" w:color="auto"/>
                <w:left w:val="none" w:sz="0" w:space="0" w:color="auto"/>
                <w:bottom w:val="none" w:sz="0" w:space="0" w:color="auto"/>
                <w:right w:val="none" w:sz="0" w:space="0" w:color="auto"/>
              </w:divBdr>
            </w:div>
            <w:div w:id="426971675">
              <w:marLeft w:val="0"/>
              <w:marRight w:val="0"/>
              <w:marTop w:val="0"/>
              <w:marBottom w:val="0"/>
              <w:divBdr>
                <w:top w:val="none" w:sz="0" w:space="0" w:color="auto"/>
                <w:left w:val="none" w:sz="0" w:space="0" w:color="auto"/>
                <w:bottom w:val="none" w:sz="0" w:space="0" w:color="auto"/>
                <w:right w:val="none" w:sz="0" w:space="0" w:color="auto"/>
              </w:divBdr>
            </w:div>
            <w:div w:id="491139931">
              <w:marLeft w:val="0"/>
              <w:marRight w:val="0"/>
              <w:marTop w:val="0"/>
              <w:marBottom w:val="0"/>
              <w:divBdr>
                <w:top w:val="none" w:sz="0" w:space="0" w:color="auto"/>
                <w:left w:val="none" w:sz="0" w:space="0" w:color="auto"/>
                <w:bottom w:val="none" w:sz="0" w:space="0" w:color="auto"/>
                <w:right w:val="none" w:sz="0" w:space="0" w:color="auto"/>
              </w:divBdr>
            </w:div>
            <w:div w:id="885411625">
              <w:marLeft w:val="0"/>
              <w:marRight w:val="0"/>
              <w:marTop w:val="0"/>
              <w:marBottom w:val="0"/>
              <w:divBdr>
                <w:top w:val="none" w:sz="0" w:space="0" w:color="auto"/>
                <w:left w:val="none" w:sz="0" w:space="0" w:color="auto"/>
                <w:bottom w:val="none" w:sz="0" w:space="0" w:color="auto"/>
                <w:right w:val="none" w:sz="0" w:space="0" w:color="auto"/>
              </w:divBdr>
            </w:div>
            <w:div w:id="85074824">
              <w:marLeft w:val="0"/>
              <w:marRight w:val="0"/>
              <w:marTop w:val="0"/>
              <w:marBottom w:val="0"/>
              <w:divBdr>
                <w:top w:val="none" w:sz="0" w:space="0" w:color="auto"/>
                <w:left w:val="none" w:sz="0" w:space="0" w:color="auto"/>
                <w:bottom w:val="none" w:sz="0" w:space="0" w:color="auto"/>
                <w:right w:val="none" w:sz="0" w:space="0" w:color="auto"/>
              </w:divBdr>
            </w:div>
            <w:div w:id="797183788">
              <w:marLeft w:val="0"/>
              <w:marRight w:val="0"/>
              <w:marTop w:val="0"/>
              <w:marBottom w:val="0"/>
              <w:divBdr>
                <w:top w:val="none" w:sz="0" w:space="0" w:color="auto"/>
                <w:left w:val="none" w:sz="0" w:space="0" w:color="auto"/>
                <w:bottom w:val="none" w:sz="0" w:space="0" w:color="auto"/>
                <w:right w:val="none" w:sz="0" w:space="0" w:color="auto"/>
              </w:divBdr>
            </w:div>
            <w:div w:id="563957257">
              <w:marLeft w:val="0"/>
              <w:marRight w:val="0"/>
              <w:marTop w:val="0"/>
              <w:marBottom w:val="0"/>
              <w:divBdr>
                <w:top w:val="none" w:sz="0" w:space="0" w:color="auto"/>
                <w:left w:val="none" w:sz="0" w:space="0" w:color="auto"/>
                <w:bottom w:val="none" w:sz="0" w:space="0" w:color="auto"/>
                <w:right w:val="none" w:sz="0" w:space="0" w:color="auto"/>
              </w:divBdr>
            </w:div>
            <w:div w:id="1216158107">
              <w:marLeft w:val="0"/>
              <w:marRight w:val="0"/>
              <w:marTop w:val="0"/>
              <w:marBottom w:val="0"/>
              <w:divBdr>
                <w:top w:val="none" w:sz="0" w:space="0" w:color="auto"/>
                <w:left w:val="none" w:sz="0" w:space="0" w:color="auto"/>
                <w:bottom w:val="none" w:sz="0" w:space="0" w:color="auto"/>
                <w:right w:val="none" w:sz="0" w:space="0" w:color="auto"/>
              </w:divBdr>
            </w:div>
            <w:div w:id="1307129438">
              <w:marLeft w:val="0"/>
              <w:marRight w:val="0"/>
              <w:marTop w:val="0"/>
              <w:marBottom w:val="0"/>
              <w:divBdr>
                <w:top w:val="none" w:sz="0" w:space="0" w:color="auto"/>
                <w:left w:val="none" w:sz="0" w:space="0" w:color="auto"/>
                <w:bottom w:val="none" w:sz="0" w:space="0" w:color="auto"/>
                <w:right w:val="none" w:sz="0" w:space="0" w:color="auto"/>
              </w:divBdr>
            </w:div>
            <w:div w:id="1108037861">
              <w:marLeft w:val="0"/>
              <w:marRight w:val="0"/>
              <w:marTop w:val="0"/>
              <w:marBottom w:val="0"/>
              <w:divBdr>
                <w:top w:val="none" w:sz="0" w:space="0" w:color="auto"/>
                <w:left w:val="none" w:sz="0" w:space="0" w:color="auto"/>
                <w:bottom w:val="none" w:sz="0" w:space="0" w:color="auto"/>
                <w:right w:val="none" w:sz="0" w:space="0" w:color="auto"/>
              </w:divBdr>
            </w:div>
            <w:div w:id="1863744447">
              <w:marLeft w:val="0"/>
              <w:marRight w:val="0"/>
              <w:marTop w:val="0"/>
              <w:marBottom w:val="0"/>
              <w:divBdr>
                <w:top w:val="none" w:sz="0" w:space="0" w:color="auto"/>
                <w:left w:val="none" w:sz="0" w:space="0" w:color="auto"/>
                <w:bottom w:val="none" w:sz="0" w:space="0" w:color="auto"/>
                <w:right w:val="none" w:sz="0" w:space="0" w:color="auto"/>
              </w:divBdr>
            </w:div>
            <w:div w:id="2048214873">
              <w:marLeft w:val="0"/>
              <w:marRight w:val="0"/>
              <w:marTop w:val="0"/>
              <w:marBottom w:val="0"/>
              <w:divBdr>
                <w:top w:val="none" w:sz="0" w:space="0" w:color="auto"/>
                <w:left w:val="none" w:sz="0" w:space="0" w:color="auto"/>
                <w:bottom w:val="none" w:sz="0" w:space="0" w:color="auto"/>
                <w:right w:val="none" w:sz="0" w:space="0" w:color="auto"/>
              </w:divBdr>
            </w:div>
            <w:div w:id="1030760548">
              <w:marLeft w:val="0"/>
              <w:marRight w:val="0"/>
              <w:marTop w:val="0"/>
              <w:marBottom w:val="0"/>
              <w:divBdr>
                <w:top w:val="none" w:sz="0" w:space="0" w:color="auto"/>
                <w:left w:val="none" w:sz="0" w:space="0" w:color="auto"/>
                <w:bottom w:val="none" w:sz="0" w:space="0" w:color="auto"/>
                <w:right w:val="none" w:sz="0" w:space="0" w:color="auto"/>
              </w:divBdr>
            </w:div>
            <w:div w:id="269051189">
              <w:marLeft w:val="0"/>
              <w:marRight w:val="0"/>
              <w:marTop w:val="0"/>
              <w:marBottom w:val="0"/>
              <w:divBdr>
                <w:top w:val="none" w:sz="0" w:space="0" w:color="auto"/>
                <w:left w:val="none" w:sz="0" w:space="0" w:color="auto"/>
                <w:bottom w:val="none" w:sz="0" w:space="0" w:color="auto"/>
                <w:right w:val="none" w:sz="0" w:space="0" w:color="auto"/>
              </w:divBdr>
            </w:div>
            <w:div w:id="927352689">
              <w:marLeft w:val="0"/>
              <w:marRight w:val="0"/>
              <w:marTop w:val="0"/>
              <w:marBottom w:val="0"/>
              <w:divBdr>
                <w:top w:val="none" w:sz="0" w:space="0" w:color="auto"/>
                <w:left w:val="none" w:sz="0" w:space="0" w:color="auto"/>
                <w:bottom w:val="none" w:sz="0" w:space="0" w:color="auto"/>
                <w:right w:val="none" w:sz="0" w:space="0" w:color="auto"/>
              </w:divBdr>
            </w:div>
            <w:div w:id="1403211881">
              <w:marLeft w:val="0"/>
              <w:marRight w:val="0"/>
              <w:marTop w:val="0"/>
              <w:marBottom w:val="0"/>
              <w:divBdr>
                <w:top w:val="none" w:sz="0" w:space="0" w:color="auto"/>
                <w:left w:val="none" w:sz="0" w:space="0" w:color="auto"/>
                <w:bottom w:val="none" w:sz="0" w:space="0" w:color="auto"/>
                <w:right w:val="none" w:sz="0" w:space="0" w:color="auto"/>
              </w:divBdr>
            </w:div>
            <w:div w:id="1647583786">
              <w:marLeft w:val="0"/>
              <w:marRight w:val="0"/>
              <w:marTop w:val="0"/>
              <w:marBottom w:val="0"/>
              <w:divBdr>
                <w:top w:val="none" w:sz="0" w:space="0" w:color="auto"/>
                <w:left w:val="none" w:sz="0" w:space="0" w:color="auto"/>
                <w:bottom w:val="none" w:sz="0" w:space="0" w:color="auto"/>
                <w:right w:val="none" w:sz="0" w:space="0" w:color="auto"/>
              </w:divBdr>
            </w:div>
            <w:div w:id="1172331474">
              <w:marLeft w:val="0"/>
              <w:marRight w:val="0"/>
              <w:marTop w:val="0"/>
              <w:marBottom w:val="0"/>
              <w:divBdr>
                <w:top w:val="none" w:sz="0" w:space="0" w:color="auto"/>
                <w:left w:val="none" w:sz="0" w:space="0" w:color="auto"/>
                <w:bottom w:val="none" w:sz="0" w:space="0" w:color="auto"/>
                <w:right w:val="none" w:sz="0" w:space="0" w:color="auto"/>
              </w:divBdr>
            </w:div>
            <w:div w:id="1027874124">
              <w:marLeft w:val="0"/>
              <w:marRight w:val="0"/>
              <w:marTop w:val="0"/>
              <w:marBottom w:val="0"/>
              <w:divBdr>
                <w:top w:val="none" w:sz="0" w:space="0" w:color="auto"/>
                <w:left w:val="none" w:sz="0" w:space="0" w:color="auto"/>
                <w:bottom w:val="none" w:sz="0" w:space="0" w:color="auto"/>
                <w:right w:val="none" w:sz="0" w:space="0" w:color="auto"/>
              </w:divBdr>
            </w:div>
            <w:div w:id="1795322807">
              <w:marLeft w:val="0"/>
              <w:marRight w:val="0"/>
              <w:marTop w:val="0"/>
              <w:marBottom w:val="0"/>
              <w:divBdr>
                <w:top w:val="none" w:sz="0" w:space="0" w:color="auto"/>
                <w:left w:val="none" w:sz="0" w:space="0" w:color="auto"/>
                <w:bottom w:val="none" w:sz="0" w:space="0" w:color="auto"/>
                <w:right w:val="none" w:sz="0" w:space="0" w:color="auto"/>
              </w:divBdr>
            </w:div>
            <w:div w:id="1489132623">
              <w:marLeft w:val="0"/>
              <w:marRight w:val="0"/>
              <w:marTop w:val="0"/>
              <w:marBottom w:val="0"/>
              <w:divBdr>
                <w:top w:val="none" w:sz="0" w:space="0" w:color="auto"/>
                <w:left w:val="none" w:sz="0" w:space="0" w:color="auto"/>
                <w:bottom w:val="none" w:sz="0" w:space="0" w:color="auto"/>
                <w:right w:val="none" w:sz="0" w:space="0" w:color="auto"/>
              </w:divBdr>
            </w:div>
            <w:div w:id="1889947147">
              <w:marLeft w:val="0"/>
              <w:marRight w:val="0"/>
              <w:marTop w:val="0"/>
              <w:marBottom w:val="0"/>
              <w:divBdr>
                <w:top w:val="none" w:sz="0" w:space="0" w:color="auto"/>
                <w:left w:val="none" w:sz="0" w:space="0" w:color="auto"/>
                <w:bottom w:val="none" w:sz="0" w:space="0" w:color="auto"/>
                <w:right w:val="none" w:sz="0" w:space="0" w:color="auto"/>
              </w:divBdr>
            </w:div>
            <w:div w:id="265619157">
              <w:marLeft w:val="0"/>
              <w:marRight w:val="0"/>
              <w:marTop w:val="0"/>
              <w:marBottom w:val="0"/>
              <w:divBdr>
                <w:top w:val="none" w:sz="0" w:space="0" w:color="auto"/>
                <w:left w:val="none" w:sz="0" w:space="0" w:color="auto"/>
                <w:bottom w:val="none" w:sz="0" w:space="0" w:color="auto"/>
                <w:right w:val="none" w:sz="0" w:space="0" w:color="auto"/>
              </w:divBdr>
            </w:div>
            <w:div w:id="669331618">
              <w:marLeft w:val="0"/>
              <w:marRight w:val="0"/>
              <w:marTop w:val="0"/>
              <w:marBottom w:val="0"/>
              <w:divBdr>
                <w:top w:val="none" w:sz="0" w:space="0" w:color="auto"/>
                <w:left w:val="none" w:sz="0" w:space="0" w:color="auto"/>
                <w:bottom w:val="none" w:sz="0" w:space="0" w:color="auto"/>
                <w:right w:val="none" w:sz="0" w:space="0" w:color="auto"/>
              </w:divBdr>
            </w:div>
            <w:div w:id="1174226942">
              <w:marLeft w:val="0"/>
              <w:marRight w:val="0"/>
              <w:marTop w:val="0"/>
              <w:marBottom w:val="0"/>
              <w:divBdr>
                <w:top w:val="none" w:sz="0" w:space="0" w:color="auto"/>
                <w:left w:val="none" w:sz="0" w:space="0" w:color="auto"/>
                <w:bottom w:val="none" w:sz="0" w:space="0" w:color="auto"/>
                <w:right w:val="none" w:sz="0" w:space="0" w:color="auto"/>
              </w:divBdr>
            </w:div>
            <w:div w:id="1919242899">
              <w:marLeft w:val="0"/>
              <w:marRight w:val="0"/>
              <w:marTop w:val="0"/>
              <w:marBottom w:val="0"/>
              <w:divBdr>
                <w:top w:val="none" w:sz="0" w:space="0" w:color="auto"/>
                <w:left w:val="none" w:sz="0" w:space="0" w:color="auto"/>
                <w:bottom w:val="none" w:sz="0" w:space="0" w:color="auto"/>
                <w:right w:val="none" w:sz="0" w:space="0" w:color="auto"/>
              </w:divBdr>
            </w:div>
            <w:div w:id="1843355089">
              <w:marLeft w:val="0"/>
              <w:marRight w:val="0"/>
              <w:marTop w:val="0"/>
              <w:marBottom w:val="0"/>
              <w:divBdr>
                <w:top w:val="none" w:sz="0" w:space="0" w:color="auto"/>
                <w:left w:val="none" w:sz="0" w:space="0" w:color="auto"/>
                <w:bottom w:val="none" w:sz="0" w:space="0" w:color="auto"/>
                <w:right w:val="none" w:sz="0" w:space="0" w:color="auto"/>
              </w:divBdr>
            </w:div>
            <w:div w:id="746732171">
              <w:marLeft w:val="0"/>
              <w:marRight w:val="0"/>
              <w:marTop w:val="0"/>
              <w:marBottom w:val="0"/>
              <w:divBdr>
                <w:top w:val="none" w:sz="0" w:space="0" w:color="auto"/>
                <w:left w:val="none" w:sz="0" w:space="0" w:color="auto"/>
                <w:bottom w:val="none" w:sz="0" w:space="0" w:color="auto"/>
                <w:right w:val="none" w:sz="0" w:space="0" w:color="auto"/>
              </w:divBdr>
            </w:div>
            <w:div w:id="1924949228">
              <w:marLeft w:val="0"/>
              <w:marRight w:val="0"/>
              <w:marTop w:val="0"/>
              <w:marBottom w:val="0"/>
              <w:divBdr>
                <w:top w:val="none" w:sz="0" w:space="0" w:color="auto"/>
                <w:left w:val="none" w:sz="0" w:space="0" w:color="auto"/>
                <w:bottom w:val="none" w:sz="0" w:space="0" w:color="auto"/>
                <w:right w:val="none" w:sz="0" w:space="0" w:color="auto"/>
              </w:divBdr>
            </w:div>
            <w:div w:id="1298989647">
              <w:marLeft w:val="0"/>
              <w:marRight w:val="0"/>
              <w:marTop w:val="0"/>
              <w:marBottom w:val="0"/>
              <w:divBdr>
                <w:top w:val="none" w:sz="0" w:space="0" w:color="auto"/>
                <w:left w:val="none" w:sz="0" w:space="0" w:color="auto"/>
                <w:bottom w:val="none" w:sz="0" w:space="0" w:color="auto"/>
                <w:right w:val="none" w:sz="0" w:space="0" w:color="auto"/>
              </w:divBdr>
            </w:div>
            <w:div w:id="695499382">
              <w:marLeft w:val="0"/>
              <w:marRight w:val="0"/>
              <w:marTop w:val="0"/>
              <w:marBottom w:val="0"/>
              <w:divBdr>
                <w:top w:val="none" w:sz="0" w:space="0" w:color="auto"/>
                <w:left w:val="none" w:sz="0" w:space="0" w:color="auto"/>
                <w:bottom w:val="none" w:sz="0" w:space="0" w:color="auto"/>
                <w:right w:val="none" w:sz="0" w:space="0" w:color="auto"/>
              </w:divBdr>
            </w:div>
            <w:div w:id="890652705">
              <w:marLeft w:val="0"/>
              <w:marRight w:val="0"/>
              <w:marTop w:val="0"/>
              <w:marBottom w:val="0"/>
              <w:divBdr>
                <w:top w:val="none" w:sz="0" w:space="0" w:color="auto"/>
                <w:left w:val="none" w:sz="0" w:space="0" w:color="auto"/>
                <w:bottom w:val="none" w:sz="0" w:space="0" w:color="auto"/>
                <w:right w:val="none" w:sz="0" w:space="0" w:color="auto"/>
              </w:divBdr>
            </w:div>
            <w:div w:id="1023022267">
              <w:marLeft w:val="0"/>
              <w:marRight w:val="0"/>
              <w:marTop w:val="0"/>
              <w:marBottom w:val="0"/>
              <w:divBdr>
                <w:top w:val="none" w:sz="0" w:space="0" w:color="auto"/>
                <w:left w:val="none" w:sz="0" w:space="0" w:color="auto"/>
                <w:bottom w:val="none" w:sz="0" w:space="0" w:color="auto"/>
                <w:right w:val="none" w:sz="0" w:space="0" w:color="auto"/>
              </w:divBdr>
            </w:div>
            <w:div w:id="1724594034">
              <w:marLeft w:val="0"/>
              <w:marRight w:val="0"/>
              <w:marTop w:val="0"/>
              <w:marBottom w:val="0"/>
              <w:divBdr>
                <w:top w:val="none" w:sz="0" w:space="0" w:color="auto"/>
                <w:left w:val="none" w:sz="0" w:space="0" w:color="auto"/>
                <w:bottom w:val="none" w:sz="0" w:space="0" w:color="auto"/>
                <w:right w:val="none" w:sz="0" w:space="0" w:color="auto"/>
              </w:divBdr>
            </w:div>
            <w:div w:id="596132472">
              <w:marLeft w:val="0"/>
              <w:marRight w:val="0"/>
              <w:marTop w:val="0"/>
              <w:marBottom w:val="0"/>
              <w:divBdr>
                <w:top w:val="none" w:sz="0" w:space="0" w:color="auto"/>
                <w:left w:val="none" w:sz="0" w:space="0" w:color="auto"/>
                <w:bottom w:val="none" w:sz="0" w:space="0" w:color="auto"/>
                <w:right w:val="none" w:sz="0" w:space="0" w:color="auto"/>
              </w:divBdr>
            </w:div>
            <w:div w:id="317223769">
              <w:marLeft w:val="0"/>
              <w:marRight w:val="0"/>
              <w:marTop w:val="0"/>
              <w:marBottom w:val="0"/>
              <w:divBdr>
                <w:top w:val="none" w:sz="0" w:space="0" w:color="auto"/>
                <w:left w:val="none" w:sz="0" w:space="0" w:color="auto"/>
                <w:bottom w:val="none" w:sz="0" w:space="0" w:color="auto"/>
                <w:right w:val="none" w:sz="0" w:space="0" w:color="auto"/>
              </w:divBdr>
            </w:div>
            <w:div w:id="1065571083">
              <w:marLeft w:val="0"/>
              <w:marRight w:val="0"/>
              <w:marTop w:val="0"/>
              <w:marBottom w:val="0"/>
              <w:divBdr>
                <w:top w:val="none" w:sz="0" w:space="0" w:color="auto"/>
                <w:left w:val="none" w:sz="0" w:space="0" w:color="auto"/>
                <w:bottom w:val="none" w:sz="0" w:space="0" w:color="auto"/>
                <w:right w:val="none" w:sz="0" w:space="0" w:color="auto"/>
              </w:divBdr>
            </w:div>
            <w:div w:id="2057270962">
              <w:marLeft w:val="0"/>
              <w:marRight w:val="0"/>
              <w:marTop w:val="0"/>
              <w:marBottom w:val="0"/>
              <w:divBdr>
                <w:top w:val="none" w:sz="0" w:space="0" w:color="auto"/>
                <w:left w:val="none" w:sz="0" w:space="0" w:color="auto"/>
                <w:bottom w:val="none" w:sz="0" w:space="0" w:color="auto"/>
                <w:right w:val="none" w:sz="0" w:space="0" w:color="auto"/>
              </w:divBdr>
            </w:div>
            <w:div w:id="1086995918">
              <w:marLeft w:val="0"/>
              <w:marRight w:val="0"/>
              <w:marTop w:val="0"/>
              <w:marBottom w:val="0"/>
              <w:divBdr>
                <w:top w:val="none" w:sz="0" w:space="0" w:color="auto"/>
                <w:left w:val="none" w:sz="0" w:space="0" w:color="auto"/>
                <w:bottom w:val="none" w:sz="0" w:space="0" w:color="auto"/>
                <w:right w:val="none" w:sz="0" w:space="0" w:color="auto"/>
              </w:divBdr>
            </w:div>
            <w:div w:id="371803321">
              <w:marLeft w:val="0"/>
              <w:marRight w:val="0"/>
              <w:marTop w:val="0"/>
              <w:marBottom w:val="0"/>
              <w:divBdr>
                <w:top w:val="none" w:sz="0" w:space="0" w:color="auto"/>
                <w:left w:val="none" w:sz="0" w:space="0" w:color="auto"/>
                <w:bottom w:val="none" w:sz="0" w:space="0" w:color="auto"/>
                <w:right w:val="none" w:sz="0" w:space="0" w:color="auto"/>
              </w:divBdr>
            </w:div>
            <w:div w:id="122891114">
              <w:marLeft w:val="0"/>
              <w:marRight w:val="0"/>
              <w:marTop w:val="0"/>
              <w:marBottom w:val="0"/>
              <w:divBdr>
                <w:top w:val="none" w:sz="0" w:space="0" w:color="auto"/>
                <w:left w:val="none" w:sz="0" w:space="0" w:color="auto"/>
                <w:bottom w:val="none" w:sz="0" w:space="0" w:color="auto"/>
                <w:right w:val="none" w:sz="0" w:space="0" w:color="auto"/>
              </w:divBdr>
            </w:div>
            <w:div w:id="669874190">
              <w:marLeft w:val="0"/>
              <w:marRight w:val="0"/>
              <w:marTop w:val="0"/>
              <w:marBottom w:val="0"/>
              <w:divBdr>
                <w:top w:val="none" w:sz="0" w:space="0" w:color="auto"/>
                <w:left w:val="none" w:sz="0" w:space="0" w:color="auto"/>
                <w:bottom w:val="none" w:sz="0" w:space="0" w:color="auto"/>
                <w:right w:val="none" w:sz="0" w:space="0" w:color="auto"/>
              </w:divBdr>
            </w:div>
            <w:div w:id="1776751303">
              <w:marLeft w:val="0"/>
              <w:marRight w:val="0"/>
              <w:marTop w:val="0"/>
              <w:marBottom w:val="0"/>
              <w:divBdr>
                <w:top w:val="none" w:sz="0" w:space="0" w:color="auto"/>
                <w:left w:val="none" w:sz="0" w:space="0" w:color="auto"/>
                <w:bottom w:val="none" w:sz="0" w:space="0" w:color="auto"/>
                <w:right w:val="none" w:sz="0" w:space="0" w:color="auto"/>
              </w:divBdr>
            </w:div>
            <w:div w:id="1859469347">
              <w:marLeft w:val="0"/>
              <w:marRight w:val="0"/>
              <w:marTop w:val="0"/>
              <w:marBottom w:val="0"/>
              <w:divBdr>
                <w:top w:val="none" w:sz="0" w:space="0" w:color="auto"/>
                <w:left w:val="none" w:sz="0" w:space="0" w:color="auto"/>
                <w:bottom w:val="none" w:sz="0" w:space="0" w:color="auto"/>
                <w:right w:val="none" w:sz="0" w:space="0" w:color="auto"/>
              </w:divBdr>
            </w:div>
            <w:div w:id="197669373">
              <w:marLeft w:val="0"/>
              <w:marRight w:val="0"/>
              <w:marTop w:val="0"/>
              <w:marBottom w:val="0"/>
              <w:divBdr>
                <w:top w:val="none" w:sz="0" w:space="0" w:color="auto"/>
                <w:left w:val="none" w:sz="0" w:space="0" w:color="auto"/>
                <w:bottom w:val="none" w:sz="0" w:space="0" w:color="auto"/>
                <w:right w:val="none" w:sz="0" w:space="0" w:color="auto"/>
              </w:divBdr>
            </w:div>
            <w:div w:id="1387102044">
              <w:marLeft w:val="0"/>
              <w:marRight w:val="0"/>
              <w:marTop w:val="0"/>
              <w:marBottom w:val="0"/>
              <w:divBdr>
                <w:top w:val="none" w:sz="0" w:space="0" w:color="auto"/>
                <w:left w:val="none" w:sz="0" w:space="0" w:color="auto"/>
                <w:bottom w:val="none" w:sz="0" w:space="0" w:color="auto"/>
                <w:right w:val="none" w:sz="0" w:space="0" w:color="auto"/>
              </w:divBdr>
            </w:div>
            <w:div w:id="260795341">
              <w:marLeft w:val="0"/>
              <w:marRight w:val="0"/>
              <w:marTop w:val="0"/>
              <w:marBottom w:val="0"/>
              <w:divBdr>
                <w:top w:val="none" w:sz="0" w:space="0" w:color="auto"/>
                <w:left w:val="none" w:sz="0" w:space="0" w:color="auto"/>
                <w:bottom w:val="none" w:sz="0" w:space="0" w:color="auto"/>
                <w:right w:val="none" w:sz="0" w:space="0" w:color="auto"/>
              </w:divBdr>
            </w:div>
            <w:div w:id="1195391144">
              <w:marLeft w:val="0"/>
              <w:marRight w:val="0"/>
              <w:marTop w:val="0"/>
              <w:marBottom w:val="0"/>
              <w:divBdr>
                <w:top w:val="none" w:sz="0" w:space="0" w:color="auto"/>
                <w:left w:val="none" w:sz="0" w:space="0" w:color="auto"/>
                <w:bottom w:val="none" w:sz="0" w:space="0" w:color="auto"/>
                <w:right w:val="none" w:sz="0" w:space="0" w:color="auto"/>
              </w:divBdr>
            </w:div>
            <w:div w:id="658047577">
              <w:marLeft w:val="0"/>
              <w:marRight w:val="0"/>
              <w:marTop w:val="0"/>
              <w:marBottom w:val="0"/>
              <w:divBdr>
                <w:top w:val="none" w:sz="0" w:space="0" w:color="auto"/>
                <w:left w:val="none" w:sz="0" w:space="0" w:color="auto"/>
                <w:bottom w:val="none" w:sz="0" w:space="0" w:color="auto"/>
                <w:right w:val="none" w:sz="0" w:space="0" w:color="auto"/>
              </w:divBdr>
            </w:div>
            <w:div w:id="333606877">
              <w:marLeft w:val="0"/>
              <w:marRight w:val="0"/>
              <w:marTop w:val="0"/>
              <w:marBottom w:val="0"/>
              <w:divBdr>
                <w:top w:val="none" w:sz="0" w:space="0" w:color="auto"/>
                <w:left w:val="none" w:sz="0" w:space="0" w:color="auto"/>
                <w:bottom w:val="none" w:sz="0" w:space="0" w:color="auto"/>
                <w:right w:val="none" w:sz="0" w:space="0" w:color="auto"/>
              </w:divBdr>
            </w:div>
            <w:div w:id="444278383">
              <w:marLeft w:val="0"/>
              <w:marRight w:val="0"/>
              <w:marTop w:val="0"/>
              <w:marBottom w:val="0"/>
              <w:divBdr>
                <w:top w:val="none" w:sz="0" w:space="0" w:color="auto"/>
                <w:left w:val="none" w:sz="0" w:space="0" w:color="auto"/>
                <w:bottom w:val="none" w:sz="0" w:space="0" w:color="auto"/>
                <w:right w:val="none" w:sz="0" w:space="0" w:color="auto"/>
              </w:divBdr>
            </w:div>
            <w:div w:id="263610412">
              <w:marLeft w:val="0"/>
              <w:marRight w:val="0"/>
              <w:marTop w:val="0"/>
              <w:marBottom w:val="0"/>
              <w:divBdr>
                <w:top w:val="none" w:sz="0" w:space="0" w:color="auto"/>
                <w:left w:val="none" w:sz="0" w:space="0" w:color="auto"/>
                <w:bottom w:val="none" w:sz="0" w:space="0" w:color="auto"/>
                <w:right w:val="none" w:sz="0" w:space="0" w:color="auto"/>
              </w:divBdr>
            </w:div>
            <w:div w:id="700939461">
              <w:marLeft w:val="0"/>
              <w:marRight w:val="0"/>
              <w:marTop w:val="0"/>
              <w:marBottom w:val="0"/>
              <w:divBdr>
                <w:top w:val="none" w:sz="0" w:space="0" w:color="auto"/>
                <w:left w:val="none" w:sz="0" w:space="0" w:color="auto"/>
                <w:bottom w:val="none" w:sz="0" w:space="0" w:color="auto"/>
                <w:right w:val="none" w:sz="0" w:space="0" w:color="auto"/>
              </w:divBdr>
            </w:div>
            <w:div w:id="802845546">
              <w:marLeft w:val="0"/>
              <w:marRight w:val="0"/>
              <w:marTop w:val="0"/>
              <w:marBottom w:val="0"/>
              <w:divBdr>
                <w:top w:val="none" w:sz="0" w:space="0" w:color="auto"/>
                <w:left w:val="none" w:sz="0" w:space="0" w:color="auto"/>
                <w:bottom w:val="none" w:sz="0" w:space="0" w:color="auto"/>
                <w:right w:val="none" w:sz="0" w:space="0" w:color="auto"/>
              </w:divBdr>
            </w:div>
            <w:div w:id="1270159963">
              <w:marLeft w:val="0"/>
              <w:marRight w:val="0"/>
              <w:marTop w:val="0"/>
              <w:marBottom w:val="0"/>
              <w:divBdr>
                <w:top w:val="none" w:sz="0" w:space="0" w:color="auto"/>
                <w:left w:val="none" w:sz="0" w:space="0" w:color="auto"/>
                <w:bottom w:val="none" w:sz="0" w:space="0" w:color="auto"/>
                <w:right w:val="none" w:sz="0" w:space="0" w:color="auto"/>
              </w:divBdr>
            </w:div>
            <w:div w:id="937447294">
              <w:marLeft w:val="0"/>
              <w:marRight w:val="0"/>
              <w:marTop w:val="0"/>
              <w:marBottom w:val="0"/>
              <w:divBdr>
                <w:top w:val="none" w:sz="0" w:space="0" w:color="auto"/>
                <w:left w:val="none" w:sz="0" w:space="0" w:color="auto"/>
                <w:bottom w:val="none" w:sz="0" w:space="0" w:color="auto"/>
                <w:right w:val="none" w:sz="0" w:space="0" w:color="auto"/>
              </w:divBdr>
            </w:div>
            <w:div w:id="581335221">
              <w:marLeft w:val="0"/>
              <w:marRight w:val="0"/>
              <w:marTop w:val="0"/>
              <w:marBottom w:val="0"/>
              <w:divBdr>
                <w:top w:val="none" w:sz="0" w:space="0" w:color="auto"/>
                <w:left w:val="none" w:sz="0" w:space="0" w:color="auto"/>
                <w:bottom w:val="none" w:sz="0" w:space="0" w:color="auto"/>
                <w:right w:val="none" w:sz="0" w:space="0" w:color="auto"/>
              </w:divBdr>
            </w:div>
            <w:div w:id="1826507024">
              <w:marLeft w:val="0"/>
              <w:marRight w:val="0"/>
              <w:marTop w:val="0"/>
              <w:marBottom w:val="0"/>
              <w:divBdr>
                <w:top w:val="none" w:sz="0" w:space="0" w:color="auto"/>
                <w:left w:val="none" w:sz="0" w:space="0" w:color="auto"/>
                <w:bottom w:val="none" w:sz="0" w:space="0" w:color="auto"/>
                <w:right w:val="none" w:sz="0" w:space="0" w:color="auto"/>
              </w:divBdr>
            </w:div>
            <w:div w:id="327946400">
              <w:marLeft w:val="0"/>
              <w:marRight w:val="0"/>
              <w:marTop w:val="0"/>
              <w:marBottom w:val="0"/>
              <w:divBdr>
                <w:top w:val="none" w:sz="0" w:space="0" w:color="auto"/>
                <w:left w:val="none" w:sz="0" w:space="0" w:color="auto"/>
                <w:bottom w:val="none" w:sz="0" w:space="0" w:color="auto"/>
                <w:right w:val="none" w:sz="0" w:space="0" w:color="auto"/>
              </w:divBdr>
            </w:div>
            <w:div w:id="1417048093">
              <w:marLeft w:val="0"/>
              <w:marRight w:val="0"/>
              <w:marTop w:val="0"/>
              <w:marBottom w:val="0"/>
              <w:divBdr>
                <w:top w:val="none" w:sz="0" w:space="0" w:color="auto"/>
                <w:left w:val="none" w:sz="0" w:space="0" w:color="auto"/>
                <w:bottom w:val="none" w:sz="0" w:space="0" w:color="auto"/>
                <w:right w:val="none" w:sz="0" w:space="0" w:color="auto"/>
              </w:divBdr>
            </w:div>
            <w:div w:id="827598126">
              <w:marLeft w:val="0"/>
              <w:marRight w:val="0"/>
              <w:marTop w:val="0"/>
              <w:marBottom w:val="0"/>
              <w:divBdr>
                <w:top w:val="none" w:sz="0" w:space="0" w:color="auto"/>
                <w:left w:val="none" w:sz="0" w:space="0" w:color="auto"/>
                <w:bottom w:val="none" w:sz="0" w:space="0" w:color="auto"/>
                <w:right w:val="none" w:sz="0" w:space="0" w:color="auto"/>
              </w:divBdr>
            </w:div>
            <w:div w:id="1457023480">
              <w:marLeft w:val="0"/>
              <w:marRight w:val="0"/>
              <w:marTop w:val="0"/>
              <w:marBottom w:val="0"/>
              <w:divBdr>
                <w:top w:val="none" w:sz="0" w:space="0" w:color="auto"/>
                <w:left w:val="none" w:sz="0" w:space="0" w:color="auto"/>
                <w:bottom w:val="none" w:sz="0" w:space="0" w:color="auto"/>
                <w:right w:val="none" w:sz="0" w:space="0" w:color="auto"/>
              </w:divBdr>
            </w:div>
            <w:div w:id="1746682933">
              <w:marLeft w:val="0"/>
              <w:marRight w:val="0"/>
              <w:marTop w:val="0"/>
              <w:marBottom w:val="0"/>
              <w:divBdr>
                <w:top w:val="none" w:sz="0" w:space="0" w:color="auto"/>
                <w:left w:val="none" w:sz="0" w:space="0" w:color="auto"/>
                <w:bottom w:val="none" w:sz="0" w:space="0" w:color="auto"/>
                <w:right w:val="none" w:sz="0" w:space="0" w:color="auto"/>
              </w:divBdr>
            </w:div>
            <w:div w:id="1154487066">
              <w:marLeft w:val="0"/>
              <w:marRight w:val="0"/>
              <w:marTop w:val="0"/>
              <w:marBottom w:val="0"/>
              <w:divBdr>
                <w:top w:val="none" w:sz="0" w:space="0" w:color="auto"/>
                <w:left w:val="none" w:sz="0" w:space="0" w:color="auto"/>
                <w:bottom w:val="none" w:sz="0" w:space="0" w:color="auto"/>
                <w:right w:val="none" w:sz="0" w:space="0" w:color="auto"/>
              </w:divBdr>
            </w:div>
            <w:div w:id="1631781913">
              <w:marLeft w:val="0"/>
              <w:marRight w:val="0"/>
              <w:marTop w:val="0"/>
              <w:marBottom w:val="0"/>
              <w:divBdr>
                <w:top w:val="none" w:sz="0" w:space="0" w:color="auto"/>
                <w:left w:val="none" w:sz="0" w:space="0" w:color="auto"/>
                <w:bottom w:val="none" w:sz="0" w:space="0" w:color="auto"/>
                <w:right w:val="none" w:sz="0" w:space="0" w:color="auto"/>
              </w:divBdr>
            </w:div>
            <w:div w:id="1091967624">
              <w:marLeft w:val="0"/>
              <w:marRight w:val="0"/>
              <w:marTop w:val="0"/>
              <w:marBottom w:val="0"/>
              <w:divBdr>
                <w:top w:val="none" w:sz="0" w:space="0" w:color="auto"/>
                <w:left w:val="none" w:sz="0" w:space="0" w:color="auto"/>
                <w:bottom w:val="none" w:sz="0" w:space="0" w:color="auto"/>
                <w:right w:val="none" w:sz="0" w:space="0" w:color="auto"/>
              </w:divBdr>
            </w:div>
            <w:div w:id="1885561607">
              <w:marLeft w:val="0"/>
              <w:marRight w:val="0"/>
              <w:marTop w:val="0"/>
              <w:marBottom w:val="0"/>
              <w:divBdr>
                <w:top w:val="none" w:sz="0" w:space="0" w:color="auto"/>
                <w:left w:val="none" w:sz="0" w:space="0" w:color="auto"/>
                <w:bottom w:val="none" w:sz="0" w:space="0" w:color="auto"/>
                <w:right w:val="none" w:sz="0" w:space="0" w:color="auto"/>
              </w:divBdr>
            </w:div>
            <w:div w:id="755399569">
              <w:marLeft w:val="0"/>
              <w:marRight w:val="0"/>
              <w:marTop w:val="0"/>
              <w:marBottom w:val="0"/>
              <w:divBdr>
                <w:top w:val="none" w:sz="0" w:space="0" w:color="auto"/>
                <w:left w:val="none" w:sz="0" w:space="0" w:color="auto"/>
                <w:bottom w:val="none" w:sz="0" w:space="0" w:color="auto"/>
                <w:right w:val="none" w:sz="0" w:space="0" w:color="auto"/>
              </w:divBdr>
            </w:div>
            <w:div w:id="263542782">
              <w:marLeft w:val="0"/>
              <w:marRight w:val="0"/>
              <w:marTop w:val="0"/>
              <w:marBottom w:val="0"/>
              <w:divBdr>
                <w:top w:val="none" w:sz="0" w:space="0" w:color="auto"/>
                <w:left w:val="none" w:sz="0" w:space="0" w:color="auto"/>
                <w:bottom w:val="none" w:sz="0" w:space="0" w:color="auto"/>
                <w:right w:val="none" w:sz="0" w:space="0" w:color="auto"/>
              </w:divBdr>
            </w:div>
            <w:div w:id="981808151">
              <w:marLeft w:val="0"/>
              <w:marRight w:val="0"/>
              <w:marTop w:val="0"/>
              <w:marBottom w:val="0"/>
              <w:divBdr>
                <w:top w:val="none" w:sz="0" w:space="0" w:color="auto"/>
                <w:left w:val="none" w:sz="0" w:space="0" w:color="auto"/>
                <w:bottom w:val="none" w:sz="0" w:space="0" w:color="auto"/>
                <w:right w:val="none" w:sz="0" w:space="0" w:color="auto"/>
              </w:divBdr>
            </w:div>
            <w:div w:id="2117166948">
              <w:marLeft w:val="0"/>
              <w:marRight w:val="0"/>
              <w:marTop w:val="0"/>
              <w:marBottom w:val="0"/>
              <w:divBdr>
                <w:top w:val="none" w:sz="0" w:space="0" w:color="auto"/>
                <w:left w:val="none" w:sz="0" w:space="0" w:color="auto"/>
                <w:bottom w:val="none" w:sz="0" w:space="0" w:color="auto"/>
                <w:right w:val="none" w:sz="0" w:space="0" w:color="auto"/>
              </w:divBdr>
            </w:div>
            <w:div w:id="15011738">
              <w:marLeft w:val="0"/>
              <w:marRight w:val="0"/>
              <w:marTop w:val="0"/>
              <w:marBottom w:val="0"/>
              <w:divBdr>
                <w:top w:val="none" w:sz="0" w:space="0" w:color="auto"/>
                <w:left w:val="none" w:sz="0" w:space="0" w:color="auto"/>
                <w:bottom w:val="none" w:sz="0" w:space="0" w:color="auto"/>
                <w:right w:val="none" w:sz="0" w:space="0" w:color="auto"/>
              </w:divBdr>
            </w:div>
            <w:div w:id="23556315">
              <w:marLeft w:val="0"/>
              <w:marRight w:val="0"/>
              <w:marTop w:val="0"/>
              <w:marBottom w:val="0"/>
              <w:divBdr>
                <w:top w:val="none" w:sz="0" w:space="0" w:color="auto"/>
                <w:left w:val="none" w:sz="0" w:space="0" w:color="auto"/>
                <w:bottom w:val="none" w:sz="0" w:space="0" w:color="auto"/>
                <w:right w:val="none" w:sz="0" w:space="0" w:color="auto"/>
              </w:divBdr>
            </w:div>
            <w:div w:id="441581702">
              <w:marLeft w:val="0"/>
              <w:marRight w:val="0"/>
              <w:marTop w:val="0"/>
              <w:marBottom w:val="0"/>
              <w:divBdr>
                <w:top w:val="none" w:sz="0" w:space="0" w:color="auto"/>
                <w:left w:val="none" w:sz="0" w:space="0" w:color="auto"/>
                <w:bottom w:val="none" w:sz="0" w:space="0" w:color="auto"/>
                <w:right w:val="none" w:sz="0" w:space="0" w:color="auto"/>
              </w:divBdr>
            </w:div>
            <w:div w:id="175389136">
              <w:marLeft w:val="0"/>
              <w:marRight w:val="0"/>
              <w:marTop w:val="0"/>
              <w:marBottom w:val="0"/>
              <w:divBdr>
                <w:top w:val="none" w:sz="0" w:space="0" w:color="auto"/>
                <w:left w:val="none" w:sz="0" w:space="0" w:color="auto"/>
                <w:bottom w:val="none" w:sz="0" w:space="0" w:color="auto"/>
                <w:right w:val="none" w:sz="0" w:space="0" w:color="auto"/>
              </w:divBdr>
            </w:div>
            <w:div w:id="1889418077">
              <w:marLeft w:val="0"/>
              <w:marRight w:val="0"/>
              <w:marTop w:val="0"/>
              <w:marBottom w:val="0"/>
              <w:divBdr>
                <w:top w:val="none" w:sz="0" w:space="0" w:color="auto"/>
                <w:left w:val="none" w:sz="0" w:space="0" w:color="auto"/>
                <w:bottom w:val="none" w:sz="0" w:space="0" w:color="auto"/>
                <w:right w:val="none" w:sz="0" w:space="0" w:color="auto"/>
              </w:divBdr>
            </w:div>
            <w:div w:id="1700735367">
              <w:marLeft w:val="0"/>
              <w:marRight w:val="0"/>
              <w:marTop w:val="0"/>
              <w:marBottom w:val="0"/>
              <w:divBdr>
                <w:top w:val="none" w:sz="0" w:space="0" w:color="auto"/>
                <w:left w:val="none" w:sz="0" w:space="0" w:color="auto"/>
                <w:bottom w:val="none" w:sz="0" w:space="0" w:color="auto"/>
                <w:right w:val="none" w:sz="0" w:space="0" w:color="auto"/>
              </w:divBdr>
            </w:div>
            <w:div w:id="1068112054">
              <w:marLeft w:val="0"/>
              <w:marRight w:val="0"/>
              <w:marTop w:val="0"/>
              <w:marBottom w:val="0"/>
              <w:divBdr>
                <w:top w:val="none" w:sz="0" w:space="0" w:color="auto"/>
                <w:left w:val="none" w:sz="0" w:space="0" w:color="auto"/>
                <w:bottom w:val="none" w:sz="0" w:space="0" w:color="auto"/>
                <w:right w:val="none" w:sz="0" w:space="0" w:color="auto"/>
              </w:divBdr>
            </w:div>
            <w:div w:id="401679920">
              <w:marLeft w:val="0"/>
              <w:marRight w:val="0"/>
              <w:marTop w:val="0"/>
              <w:marBottom w:val="0"/>
              <w:divBdr>
                <w:top w:val="none" w:sz="0" w:space="0" w:color="auto"/>
                <w:left w:val="none" w:sz="0" w:space="0" w:color="auto"/>
                <w:bottom w:val="none" w:sz="0" w:space="0" w:color="auto"/>
                <w:right w:val="none" w:sz="0" w:space="0" w:color="auto"/>
              </w:divBdr>
            </w:div>
            <w:div w:id="276565895">
              <w:marLeft w:val="0"/>
              <w:marRight w:val="0"/>
              <w:marTop w:val="0"/>
              <w:marBottom w:val="0"/>
              <w:divBdr>
                <w:top w:val="none" w:sz="0" w:space="0" w:color="auto"/>
                <w:left w:val="none" w:sz="0" w:space="0" w:color="auto"/>
                <w:bottom w:val="none" w:sz="0" w:space="0" w:color="auto"/>
                <w:right w:val="none" w:sz="0" w:space="0" w:color="auto"/>
              </w:divBdr>
            </w:div>
            <w:div w:id="1189374410">
              <w:marLeft w:val="0"/>
              <w:marRight w:val="0"/>
              <w:marTop w:val="0"/>
              <w:marBottom w:val="0"/>
              <w:divBdr>
                <w:top w:val="none" w:sz="0" w:space="0" w:color="auto"/>
                <w:left w:val="none" w:sz="0" w:space="0" w:color="auto"/>
                <w:bottom w:val="none" w:sz="0" w:space="0" w:color="auto"/>
                <w:right w:val="none" w:sz="0" w:space="0" w:color="auto"/>
              </w:divBdr>
            </w:div>
            <w:div w:id="186875875">
              <w:marLeft w:val="0"/>
              <w:marRight w:val="0"/>
              <w:marTop w:val="0"/>
              <w:marBottom w:val="0"/>
              <w:divBdr>
                <w:top w:val="none" w:sz="0" w:space="0" w:color="auto"/>
                <w:left w:val="none" w:sz="0" w:space="0" w:color="auto"/>
                <w:bottom w:val="none" w:sz="0" w:space="0" w:color="auto"/>
                <w:right w:val="none" w:sz="0" w:space="0" w:color="auto"/>
              </w:divBdr>
            </w:div>
            <w:div w:id="1212157823">
              <w:marLeft w:val="0"/>
              <w:marRight w:val="0"/>
              <w:marTop w:val="0"/>
              <w:marBottom w:val="0"/>
              <w:divBdr>
                <w:top w:val="none" w:sz="0" w:space="0" w:color="auto"/>
                <w:left w:val="none" w:sz="0" w:space="0" w:color="auto"/>
                <w:bottom w:val="none" w:sz="0" w:space="0" w:color="auto"/>
                <w:right w:val="none" w:sz="0" w:space="0" w:color="auto"/>
              </w:divBdr>
            </w:div>
            <w:div w:id="23944865">
              <w:marLeft w:val="0"/>
              <w:marRight w:val="0"/>
              <w:marTop w:val="0"/>
              <w:marBottom w:val="0"/>
              <w:divBdr>
                <w:top w:val="none" w:sz="0" w:space="0" w:color="auto"/>
                <w:left w:val="none" w:sz="0" w:space="0" w:color="auto"/>
                <w:bottom w:val="none" w:sz="0" w:space="0" w:color="auto"/>
                <w:right w:val="none" w:sz="0" w:space="0" w:color="auto"/>
              </w:divBdr>
            </w:div>
            <w:div w:id="2047564376">
              <w:marLeft w:val="0"/>
              <w:marRight w:val="0"/>
              <w:marTop w:val="0"/>
              <w:marBottom w:val="0"/>
              <w:divBdr>
                <w:top w:val="none" w:sz="0" w:space="0" w:color="auto"/>
                <w:left w:val="none" w:sz="0" w:space="0" w:color="auto"/>
                <w:bottom w:val="none" w:sz="0" w:space="0" w:color="auto"/>
                <w:right w:val="none" w:sz="0" w:space="0" w:color="auto"/>
              </w:divBdr>
            </w:div>
            <w:div w:id="50616573">
              <w:marLeft w:val="0"/>
              <w:marRight w:val="0"/>
              <w:marTop w:val="0"/>
              <w:marBottom w:val="0"/>
              <w:divBdr>
                <w:top w:val="none" w:sz="0" w:space="0" w:color="auto"/>
                <w:left w:val="none" w:sz="0" w:space="0" w:color="auto"/>
                <w:bottom w:val="none" w:sz="0" w:space="0" w:color="auto"/>
                <w:right w:val="none" w:sz="0" w:space="0" w:color="auto"/>
              </w:divBdr>
            </w:div>
            <w:div w:id="337276208">
              <w:marLeft w:val="0"/>
              <w:marRight w:val="0"/>
              <w:marTop w:val="0"/>
              <w:marBottom w:val="0"/>
              <w:divBdr>
                <w:top w:val="none" w:sz="0" w:space="0" w:color="auto"/>
                <w:left w:val="none" w:sz="0" w:space="0" w:color="auto"/>
                <w:bottom w:val="none" w:sz="0" w:space="0" w:color="auto"/>
                <w:right w:val="none" w:sz="0" w:space="0" w:color="auto"/>
              </w:divBdr>
            </w:div>
            <w:div w:id="86582252">
              <w:marLeft w:val="0"/>
              <w:marRight w:val="0"/>
              <w:marTop w:val="0"/>
              <w:marBottom w:val="0"/>
              <w:divBdr>
                <w:top w:val="none" w:sz="0" w:space="0" w:color="auto"/>
                <w:left w:val="none" w:sz="0" w:space="0" w:color="auto"/>
                <w:bottom w:val="none" w:sz="0" w:space="0" w:color="auto"/>
                <w:right w:val="none" w:sz="0" w:space="0" w:color="auto"/>
              </w:divBdr>
            </w:div>
            <w:div w:id="811100453">
              <w:marLeft w:val="0"/>
              <w:marRight w:val="0"/>
              <w:marTop w:val="0"/>
              <w:marBottom w:val="0"/>
              <w:divBdr>
                <w:top w:val="none" w:sz="0" w:space="0" w:color="auto"/>
                <w:left w:val="none" w:sz="0" w:space="0" w:color="auto"/>
                <w:bottom w:val="none" w:sz="0" w:space="0" w:color="auto"/>
                <w:right w:val="none" w:sz="0" w:space="0" w:color="auto"/>
              </w:divBdr>
            </w:div>
            <w:div w:id="1167011875">
              <w:marLeft w:val="0"/>
              <w:marRight w:val="0"/>
              <w:marTop w:val="0"/>
              <w:marBottom w:val="0"/>
              <w:divBdr>
                <w:top w:val="none" w:sz="0" w:space="0" w:color="auto"/>
                <w:left w:val="none" w:sz="0" w:space="0" w:color="auto"/>
                <w:bottom w:val="none" w:sz="0" w:space="0" w:color="auto"/>
                <w:right w:val="none" w:sz="0" w:space="0" w:color="auto"/>
              </w:divBdr>
            </w:div>
            <w:div w:id="1416972981">
              <w:marLeft w:val="0"/>
              <w:marRight w:val="0"/>
              <w:marTop w:val="0"/>
              <w:marBottom w:val="0"/>
              <w:divBdr>
                <w:top w:val="none" w:sz="0" w:space="0" w:color="auto"/>
                <w:left w:val="none" w:sz="0" w:space="0" w:color="auto"/>
                <w:bottom w:val="none" w:sz="0" w:space="0" w:color="auto"/>
                <w:right w:val="none" w:sz="0" w:space="0" w:color="auto"/>
              </w:divBdr>
            </w:div>
            <w:div w:id="230432610">
              <w:marLeft w:val="0"/>
              <w:marRight w:val="0"/>
              <w:marTop w:val="0"/>
              <w:marBottom w:val="0"/>
              <w:divBdr>
                <w:top w:val="none" w:sz="0" w:space="0" w:color="auto"/>
                <w:left w:val="none" w:sz="0" w:space="0" w:color="auto"/>
                <w:bottom w:val="none" w:sz="0" w:space="0" w:color="auto"/>
                <w:right w:val="none" w:sz="0" w:space="0" w:color="auto"/>
              </w:divBdr>
            </w:div>
            <w:div w:id="2042850889">
              <w:marLeft w:val="0"/>
              <w:marRight w:val="0"/>
              <w:marTop w:val="0"/>
              <w:marBottom w:val="0"/>
              <w:divBdr>
                <w:top w:val="none" w:sz="0" w:space="0" w:color="auto"/>
                <w:left w:val="none" w:sz="0" w:space="0" w:color="auto"/>
                <w:bottom w:val="none" w:sz="0" w:space="0" w:color="auto"/>
                <w:right w:val="none" w:sz="0" w:space="0" w:color="auto"/>
              </w:divBdr>
            </w:div>
            <w:div w:id="556355505">
              <w:marLeft w:val="0"/>
              <w:marRight w:val="0"/>
              <w:marTop w:val="0"/>
              <w:marBottom w:val="0"/>
              <w:divBdr>
                <w:top w:val="none" w:sz="0" w:space="0" w:color="auto"/>
                <w:left w:val="none" w:sz="0" w:space="0" w:color="auto"/>
                <w:bottom w:val="none" w:sz="0" w:space="0" w:color="auto"/>
                <w:right w:val="none" w:sz="0" w:space="0" w:color="auto"/>
              </w:divBdr>
            </w:div>
            <w:div w:id="1669747207">
              <w:marLeft w:val="0"/>
              <w:marRight w:val="0"/>
              <w:marTop w:val="0"/>
              <w:marBottom w:val="0"/>
              <w:divBdr>
                <w:top w:val="none" w:sz="0" w:space="0" w:color="auto"/>
                <w:left w:val="none" w:sz="0" w:space="0" w:color="auto"/>
                <w:bottom w:val="none" w:sz="0" w:space="0" w:color="auto"/>
                <w:right w:val="none" w:sz="0" w:space="0" w:color="auto"/>
              </w:divBdr>
            </w:div>
            <w:div w:id="1760366649">
              <w:marLeft w:val="0"/>
              <w:marRight w:val="0"/>
              <w:marTop w:val="0"/>
              <w:marBottom w:val="0"/>
              <w:divBdr>
                <w:top w:val="none" w:sz="0" w:space="0" w:color="auto"/>
                <w:left w:val="none" w:sz="0" w:space="0" w:color="auto"/>
                <w:bottom w:val="none" w:sz="0" w:space="0" w:color="auto"/>
                <w:right w:val="none" w:sz="0" w:space="0" w:color="auto"/>
              </w:divBdr>
            </w:div>
            <w:div w:id="1572428483">
              <w:marLeft w:val="0"/>
              <w:marRight w:val="0"/>
              <w:marTop w:val="0"/>
              <w:marBottom w:val="0"/>
              <w:divBdr>
                <w:top w:val="none" w:sz="0" w:space="0" w:color="auto"/>
                <w:left w:val="none" w:sz="0" w:space="0" w:color="auto"/>
                <w:bottom w:val="none" w:sz="0" w:space="0" w:color="auto"/>
                <w:right w:val="none" w:sz="0" w:space="0" w:color="auto"/>
              </w:divBdr>
            </w:div>
            <w:div w:id="272520758">
              <w:marLeft w:val="0"/>
              <w:marRight w:val="0"/>
              <w:marTop w:val="0"/>
              <w:marBottom w:val="0"/>
              <w:divBdr>
                <w:top w:val="none" w:sz="0" w:space="0" w:color="auto"/>
                <w:left w:val="none" w:sz="0" w:space="0" w:color="auto"/>
                <w:bottom w:val="none" w:sz="0" w:space="0" w:color="auto"/>
                <w:right w:val="none" w:sz="0" w:space="0" w:color="auto"/>
              </w:divBdr>
            </w:div>
            <w:div w:id="2135979303">
              <w:marLeft w:val="0"/>
              <w:marRight w:val="0"/>
              <w:marTop w:val="0"/>
              <w:marBottom w:val="0"/>
              <w:divBdr>
                <w:top w:val="none" w:sz="0" w:space="0" w:color="auto"/>
                <w:left w:val="none" w:sz="0" w:space="0" w:color="auto"/>
                <w:bottom w:val="none" w:sz="0" w:space="0" w:color="auto"/>
                <w:right w:val="none" w:sz="0" w:space="0" w:color="auto"/>
              </w:divBdr>
            </w:div>
            <w:div w:id="2027097557">
              <w:marLeft w:val="0"/>
              <w:marRight w:val="0"/>
              <w:marTop w:val="0"/>
              <w:marBottom w:val="0"/>
              <w:divBdr>
                <w:top w:val="none" w:sz="0" w:space="0" w:color="auto"/>
                <w:left w:val="none" w:sz="0" w:space="0" w:color="auto"/>
                <w:bottom w:val="none" w:sz="0" w:space="0" w:color="auto"/>
                <w:right w:val="none" w:sz="0" w:space="0" w:color="auto"/>
              </w:divBdr>
            </w:div>
            <w:div w:id="716248379">
              <w:marLeft w:val="0"/>
              <w:marRight w:val="0"/>
              <w:marTop w:val="0"/>
              <w:marBottom w:val="0"/>
              <w:divBdr>
                <w:top w:val="none" w:sz="0" w:space="0" w:color="auto"/>
                <w:left w:val="none" w:sz="0" w:space="0" w:color="auto"/>
                <w:bottom w:val="none" w:sz="0" w:space="0" w:color="auto"/>
                <w:right w:val="none" w:sz="0" w:space="0" w:color="auto"/>
              </w:divBdr>
            </w:div>
            <w:div w:id="1945333686">
              <w:marLeft w:val="0"/>
              <w:marRight w:val="0"/>
              <w:marTop w:val="0"/>
              <w:marBottom w:val="0"/>
              <w:divBdr>
                <w:top w:val="none" w:sz="0" w:space="0" w:color="auto"/>
                <w:left w:val="none" w:sz="0" w:space="0" w:color="auto"/>
                <w:bottom w:val="none" w:sz="0" w:space="0" w:color="auto"/>
                <w:right w:val="none" w:sz="0" w:space="0" w:color="auto"/>
              </w:divBdr>
            </w:div>
            <w:div w:id="1023942200">
              <w:marLeft w:val="0"/>
              <w:marRight w:val="0"/>
              <w:marTop w:val="0"/>
              <w:marBottom w:val="0"/>
              <w:divBdr>
                <w:top w:val="none" w:sz="0" w:space="0" w:color="auto"/>
                <w:left w:val="none" w:sz="0" w:space="0" w:color="auto"/>
                <w:bottom w:val="none" w:sz="0" w:space="0" w:color="auto"/>
                <w:right w:val="none" w:sz="0" w:space="0" w:color="auto"/>
              </w:divBdr>
            </w:div>
            <w:div w:id="1420131081">
              <w:marLeft w:val="0"/>
              <w:marRight w:val="0"/>
              <w:marTop w:val="0"/>
              <w:marBottom w:val="0"/>
              <w:divBdr>
                <w:top w:val="none" w:sz="0" w:space="0" w:color="auto"/>
                <w:left w:val="none" w:sz="0" w:space="0" w:color="auto"/>
                <w:bottom w:val="none" w:sz="0" w:space="0" w:color="auto"/>
                <w:right w:val="none" w:sz="0" w:space="0" w:color="auto"/>
              </w:divBdr>
            </w:div>
            <w:div w:id="768938716">
              <w:marLeft w:val="0"/>
              <w:marRight w:val="0"/>
              <w:marTop w:val="0"/>
              <w:marBottom w:val="0"/>
              <w:divBdr>
                <w:top w:val="none" w:sz="0" w:space="0" w:color="auto"/>
                <w:left w:val="none" w:sz="0" w:space="0" w:color="auto"/>
                <w:bottom w:val="none" w:sz="0" w:space="0" w:color="auto"/>
                <w:right w:val="none" w:sz="0" w:space="0" w:color="auto"/>
              </w:divBdr>
            </w:div>
            <w:div w:id="177551104">
              <w:marLeft w:val="0"/>
              <w:marRight w:val="0"/>
              <w:marTop w:val="0"/>
              <w:marBottom w:val="0"/>
              <w:divBdr>
                <w:top w:val="none" w:sz="0" w:space="0" w:color="auto"/>
                <w:left w:val="none" w:sz="0" w:space="0" w:color="auto"/>
                <w:bottom w:val="none" w:sz="0" w:space="0" w:color="auto"/>
                <w:right w:val="none" w:sz="0" w:space="0" w:color="auto"/>
              </w:divBdr>
            </w:div>
            <w:div w:id="62526844">
              <w:marLeft w:val="0"/>
              <w:marRight w:val="0"/>
              <w:marTop w:val="0"/>
              <w:marBottom w:val="0"/>
              <w:divBdr>
                <w:top w:val="none" w:sz="0" w:space="0" w:color="auto"/>
                <w:left w:val="none" w:sz="0" w:space="0" w:color="auto"/>
                <w:bottom w:val="none" w:sz="0" w:space="0" w:color="auto"/>
                <w:right w:val="none" w:sz="0" w:space="0" w:color="auto"/>
              </w:divBdr>
            </w:div>
            <w:div w:id="1011836312">
              <w:marLeft w:val="0"/>
              <w:marRight w:val="0"/>
              <w:marTop w:val="0"/>
              <w:marBottom w:val="0"/>
              <w:divBdr>
                <w:top w:val="none" w:sz="0" w:space="0" w:color="auto"/>
                <w:left w:val="none" w:sz="0" w:space="0" w:color="auto"/>
                <w:bottom w:val="none" w:sz="0" w:space="0" w:color="auto"/>
                <w:right w:val="none" w:sz="0" w:space="0" w:color="auto"/>
              </w:divBdr>
            </w:div>
            <w:div w:id="768812670">
              <w:marLeft w:val="0"/>
              <w:marRight w:val="0"/>
              <w:marTop w:val="0"/>
              <w:marBottom w:val="0"/>
              <w:divBdr>
                <w:top w:val="none" w:sz="0" w:space="0" w:color="auto"/>
                <w:left w:val="none" w:sz="0" w:space="0" w:color="auto"/>
                <w:bottom w:val="none" w:sz="0" w:space="0" w:color="auto"/>
                <w:right w:val="none" w:sz="0" w:space="0" w:color="auto"/>
              </w:divBdr>
            </w:div>
            <w:div w:id="1436365431">
              <w:marLeft w:val="0"/>
              <w:marRight w:val="0"/>
              <w:marTop w:val="0"/>
              <w:marBottom w:val="0"/>
              <w:divBdr>
                <w:top w:val="none" w:sz="0" w:space="0" w:color="auto"/>
                <w:left w:val="none" w:sz="0" w:space="0" w:color="auto"/>
                <w:bottom w:val="none" w:sz="0" w:space="0" w:color="auto"/>
                <w:right w:val="none" w:sz="0" w:space="0" w:color="auto"/>
              </w:divBdr>
            </w:div>
            <w:div w:id="381177705">
              <w:marLeft w:val="0"/>
              <w:marRight w:val="0"/>
              <w:marTop w:val="0"/>
              <w:marBottom w:val="0"/>
              <w:divBdr>
                <w:top w:val="none" w:sz="0" w:space="0" w:color="auto"/>
                <w:left w:val="none" w:sz="0" w:space="0" w:color="auto"/>
                <w:bottom w:val="none" w:sz="0" w:space="0" w:color="auto"/>
                <w:right w:val="none" w:sz="0" w:space="0" w:color="auto"/>
              </w:divBdr>
            </w:div>
            <w:div w:id="491333613">
              <w:marLeft w:val="0"/>
              <w:marRight w:val="0"/>
              <w:marTop w:val="0"/>
              <w:marBottom w:val="0"/>
              <w:divBdr>
                <w:top w:val="none" w:sz="0" w:space="0" w:color="auto"/>
                <w:left w:val="none" w:sz="0" w:space="0" w:color="auto"/>
                <w:bottom w:val="none" w:sz="0" w:space="0" w:color="auto"/>
                <w:right w:val="none" w:sz="0" w:space="0" w:color="auto"/>
              </w:divBdr>
            </w:div>
            <w:div w:id="1197617089">
              <w:marLeft w:val="0"/>
              <w:marRight w:val="0"/>
              <w:marTop w:val="0"/>
              <w:marBottom w:val="0"/>
              <w:divBdr>
                <w:top w:val="none" w:sz="0" w:space="0" w:color="auto"/>
                <w:left w:val="none" w:sz="0" w:space="0" w:color="auto"/>
                <w:bottom w:val="none" w:sz="0" w:space="0" w:color="auto"/>
                <w:right w:val="none" w:sz="0" w:space="0" w:color="auto"/>
              </w:divBdr>
            </w:div>
            <w:div w:id="643703845">
              <w:marLeft w:val="0"/>
              <w:marRight w:val="0"/>
              <w:marTop w:val="0"/>
              <w:marBottom w:val="0"/>
              <w:divBdr>
                <w:top w:val="none" w:sz="0" w:space="0" w:color="auto"/>
                <w:left w:val="none" w:sz="0" w:space="0" w:color="auto"/>
                <w:bottom w:val="none" w:sz="0" w:space="0" w:color="auto"/>
                <w:right w:val="none" w:sz="0" w:space="0" w:color="auto"/>
              </w:divBdr>
            </w:div>
            <w:div w:id="702245492">
              <w:marLeft w:val="0"/>
              <w:marRight w:val="0"/>
              <w:marTop w:val="0"/>
              <w:marBottom w:val="0"/>
              <w:divBdr>
                <w:top w:val="none" w:sz="0" w:space="0" w:color="auto"/>
                <w:left w:val="none" w:sz="0" w:space="0" w:color="auto"/>
                <w:bottom w:val="none" w:sz="0" w:space="0" w:color="auto"/>
                <w:right w:val="none" w:sz="0" w:space="0" w:color="auto"/>
              </w:divBdr>
            </w:div>
            <w:div w:id="2059350561">
              <w:marLeft w:val="0"/>
              <w:marRight w:val="0"/>
              <w:marTop w:val="0"/>
              <w:marBottom w:val="0"/>
              <w:divBdr>
                <w:top w:val="none" w:sz="0" w:space="0" w:color="auto"/>
                <w:left w:val="none" w:sz="0" w:space="0" w:color="auto"/>
                <w:bottom w:val="none" w:sz="0" w:space="0" w:color="auto"/>
                <w:right w:val="none" w:sz="0" w:space="0" w:color="auto"/>
              </w:divBdr>
            </w:div>
            <w:div w:id="1067998908">
              <w:marLeft w:val="0"/>
              <w:marRight w:val="0"/>
              <w:marTop w:val="0"/>
              <w:marBottom w:val="0"/>
              <w:divBdr>
                <w:top w:val="none" w:sz="0" w:space="0" w:color="auto"/>
                <w:left w:val="none" w:sz="0" w:space="0" w:color="auto"/>
                <w:bottom w:val="none" w:sz="0" w:space="0" w:color="auto"/>
                <w:right w:val="none" w:sz="0" w:space="0" w:color="auto"/>
              </w:divBdr>
            </w:div>
            <w:div w:id="4554148">
              <w:marLeft w:val="0"/>
              <w:marRight w:val="0"/>
              <w:marTop w:val="0"/>
              <w:marBottom w:val="0"/>
              <w:divBdr>
                <w:top w:val="none" w:sz="0" w:space="0" w:color="auto"/>
                <w:left w:val="none" w:sz="0" w:space="0" w:color="auto"/>
                <w:bottom w:val="none" w:sz="0" w:space="0" w:color="auto"/>
                <w:right w:val="none" w:sz="0" w:space="0" w:color="auto"/>
              </w:divBdr>
            </w:div>
            <w:div w:id="958292955">
              <w:marLeft w:val="0"/>
              <w:marRight w:val="0"/>
              <w:marTop w:val="0"/>
              <w:marBottom w:val="0"/>
              <w:divBdr>
                <w:top w:val="none" w:sz="0" w:space="0" w:color="auto"/>
                <w:left w:val="none" w:sz="0" w:space="0" w:color="auto"/>
                <w:bottom w:val="none" w:sz="0" w:space="0" w:color="auto"/>
                <w:right w:val="none" w:sz="0" w:space="0" w:color="auto"/>
              </w:divBdr>
            </w:div>
            <w:div w:id="1684621793">
              <w:marLeft w:val="0"/>
              <w:marRight w:val="0"/>
              <w:marTop w:val="0"/>
              <w:marBottom w:val="0"/>
              <w:divBdr>
                <w:top w:val="none" w:sz="0" w:space="0" w:color="auto"/>
                <w:left w:val="none" w:sz="0" w:space="0" w:color="auto"/>
                <w:bottom w:val="none" w:sz="0" w:space="0" w:color="auto"/>
                <w:right w:val="none" w:sz="0" w:space="0" w:color="auto"/>
              </w:divBdr>
            </w:div>
            <w:div w:id="1330208088">
              <w:marLeft w:val="0"/>
              <w:marRight w:val="0"/>
              <w:marTop w:val="0"/>
              <w:marBottom w:val="0"/>
              <w:divBdr>
                <w:top w:val="none" w:sz="0" w:space="0" w:color="auto"/>
                <w:left w:val="none" w:sz="0" w:space="0" w:color="auto"/>
                <w:bottom w:val="none" w:sz="0" w:space="0" w:color="auto"/>
                <w:right w:val="none" w:sz="0" w:space="0" w:color="auto"/>
              </w:divBdr>
            </w:div>
            <w:div w:id="236211370">
              <w:marLeft w:val="0"/>
              <w:marRight w:val="0"/>
              <w:marTop w:val="0"/>
              <w:marBottom w:val="0"/>
              <w:divBdr>
                <w:top w:val="none" w:sz="0" w:space="0" w:color="auto"/>
                <w:left w:val="none" w:sz="0" w:space="0" w:color="auto"/>
                <w:bottom w:val="none" w:sz="0" w:space="0" w:color="auto"/>
                <w:right w:val="none" w:sz="0" w:space="0" w:color="auto"/>
              </w:divBdr>
            </w:div>
            <w:div w:id="1109280072">
              <w:marLeft w:val="0"/>
              <w:marRight w:val="0"/>
              <w:marTop w:val="0"/>
              <w:marBottom w:val="0"/>
              <w:divBdr>
                <w:top w:val="none" w:sz="0" w:space="0" w:color="auto"/>
                <w:left w:val="none" w:sz="0" w:space="0" w:color="auto"/>
                <w:bottom w:val="none" w:sz="0" w:space="0" w:color="auto"/>
                <w:right w:val="none" w:sz="0" w:space="0" w:color="auto"/>
              </w:divBdr>
            </w:div>
            <w:div w:id="2068798403">
              <w:marLeft w:val="0"/>
              <w:marRight w:val="0"/>
              <w:marTop w:val="0"/>
              <w:marBottom w:val="0"/>
              <w:divBdr>
                <w:top w:val="none" w:sz="0" w:space="0" w:color="auto"/>
                <w:left w:val="none" w:sz="0" w:space="0" w:color="auto"/>
                <w:bottom w:val="none" w:sz="0" w:space="0" w:color="auto"/>
                <w:right w:val="none" w:sz="0" w:space="0" w:color="auto"/>
              </w:divBdr>
            </w:div>
            <w:div w:id="1776824790">
              <w:marLeft w:val="0"/>
              <w:marRight w:val="0"/>
              <w:marTop w:val="0"/>
              <w:marBottom w:val="0"/>
              <w:divBdr>
                <w:top w:val="none" w:sz="0" w:space="0" w:color="auto"/>
                <w:left w:val="none" w:sz="0" w:space="0" w:color="auto"/>
                <w:bottom w:val="none" w:sz="0" w:space="0" w:color="auto"/>
                <w:right w:val="none" w:sz="0" w:space="0" w:color="auto"/>
              </w:divBdr>
            </w:div>
            <w:div w:id="1836072182">
              <w:marLeft w:val="0"/>
              <w:marRight w:val="0"/>
              <w:marTop w:val="0"/>
              <w:marBottom w:val="0"/>
              <w:divBdr>
                <w:top w:val="none" w:sz="0" w:space="0" w:color="auto"/>
                <w:left w:val="none" w:sz="0" w:space="0" w:color="auto"/>
                <w:bottom w:val="none" w:sz="0" w:space="0" w:color="auto"/>
                <w:right w:val="none" w:sz="0" w:space="0" w:color="auto"/>
              </w:divBdr>
            </w:div>
            <w:div w:id="1016929801">
              <w:marLeft w:val="0"/>
              <w:marRight w:val="0"/>
              <w:marTop w:val="0"/>
              <w:marBottom w:val="0"/>
              <w:divBdr>
                <w:top w:val="none" w:sz="0" w:space="0" w:color="auto"/>
                <w:left w:val="none" w:sz="0" w:space="0" w:color="auto"/>
                <w:bottom w:val="none" w:sz="0" w:space="0" w:color="auto"/>
                <w:right w:val="none" w:sz="0" w:space="0" w:color="auto"/>
              </w:divBdr>
            </w:div>
            <w:div w:id="1189832571">
              <w:marLeft w:val="0"/>
              <w:marRight w:val="0"/>
              <w:marTop w:val="0"/>
              <w:marBottom w:val="0"/>
              <w:divBdr>
                <w:top w:val="none" w:sz="0" w:space="0" w:color="auto"/>
                <w:left w:val="none" w:sz="0" w:space="0" w:color="auto"/>
                <w:bottom w:val="none" w:sz="0" w:space="0" w:color="auto"/>
                <w:right w:val="none" w:sz="0" w:space="0" w:color="auto"/>
              </w:divBdr>
            </w:div>
            <w:div w:id="2038458031">
              <w:marLeft w:val="0"/>
              <w:marRight w:val="0"/>
              <w:marTop w:val="0"/>
              <w:marBottom w:val="0"/>
              <w:divBdr>
                <w:top w:val="none" w:sz="0" w:space="0" w:color="auto"/>
                <w:left w:val="none" w:sz="0" w:space="0" w:color="auto"/>
                <w:bottom w:val="none" w:sz="0" w:space="0" w:color="auto"/>
                <w:right w:val="none" w:sz="0" w:space="0" w:color="auto"/>
              </w:divBdr>
            </w:div>
            <w:div w:id="1714423963">
              <w:marLeft w:val="0"/>
              <w:marRight w:val="0"/>
              <w:marTop w:val="0"/>
              <w:marBottom w:val="0"/>
              <w:divBdr>
                <w:top w:val="none" w:sz="0" w:space="0" w:color="auto"/>
                <w:left w:val="none" w:sz="0" w:space="0" w:color="auto"/>
                <w:bottom w:val="none" w:sz="0" w:space="0" w:color="auto"/>
                <w:right w:val="none" w:sz="0" w:space="0" w:color="auto"/>
              </w:divBdr>
            </w:div>
            <w:div w:id="984548271">
              <w:marLeft w:val="0"/>
              <w:marRight w:val="0"/>
              <w:marTop w:val="0"/>
              <w:marBottom w:val="0"/>
              <w:divBdr>
                <w:top w:val="none" w:sz="0" w:space="0" w:color="auto"/>
                <w:left w:val="none" w:sz="0" w:space="0" w:color="auto"/>
                <w:bottom w:val="none" w:sz="0" w:space="0" w:color="auto"/>
                <w:right w:val="none" w:sz="0" w:space="0" w:color="auto"/>
              </w:divBdr>
            </w:div>
            <w:div w:id="1717000908">
              <w:marLeft w:val="0"/>
              <w:marRight w:val="0"/>
              <w:marTop w:val="0"/>
              <w:marBottom w:val="0"/>
              <w:divBdr>
                <w:top w:val="none" w:sz="0" w:space="0" w:color="auto"/>
                <w:left w:val="none" w:sz="0" w:space="0" w:color="auto"/>
                <w:bottom w:val="none" w:sz="0" w:space="0" w:color="auto"/>
                <w:right w:val="none" w:sz="0" w:space="0" w:color="auto"/>
              </w:divBdr>
            </w:div>
            <w:div w:id="1647078078">
              <w:marLeft w:val="0"/>
              <w:marRight w:val="0"/>
              <w:marTop w:val="0"/>
              <w:marBottom w:val="0"/>
              <w:divBdr>
                <w:top w:val="none" w:sz="0" w:space="0" w:color="auto"/>
                <w:left w:val="none" w:sz="0" w:space="0" w:color="auto"/>
                <w:bottom w:val="none" w:sz="0" w:space="0" w:color="auto"/>
                <w:right w:val="none" w:sz="0" w:space="0" w:color="auto"/>
              </w:divBdr>
            </w:div>
            <w:div w:id="553077356">
              <w:marLeft w:val="0"/>
              <w:marRight w:val="0"/>
              <w:marTop w:val="0"/>
              <w:marBottom w:val="0"/>
              <w:divBdr>
                <w:top w:val="none" w:sz="0" w:space="0" w:color="auto"/>
                <w:left w:val="none" w:sz="0" w:space="0" w:color="auto"/>
                <w:bottom w:val="none" w:sz="0" w:space="0" w:color="auto"/>
                <w:right w:val="none" w:sz="0" w:space="0" w:color="auto"/>
              </w:divBdr>
            </w:div>
            <w:div w:id="1073821319">
              <w:marLeft w:val="0"/>
              <w:marRight w:val="0"/>
              <w:marTop w:val="0"/>
              <w:marBottom w:val="0"/>
              <w:divBdr>
                <w:top w:val="none" w:sz="0" w:space="0" w:color="auto"/>
                <w:left w:val="none" w:sz="0" w:space="0" w:color="auto"/>
                <w:bottom w:val="none" w:sz="0" w:space="0" w:color="auto"/>
                <w:right w:val="none" w:sz="0" w:space="0" w:color="auto"/>
              </w:divBdr>
            </w:div>
            <w:div w:id="1721712484">
              <w:marLeft w:val="0"/>
              <w:marRight w:val="0"/>
              <w:marTop w:val="0"/>
              <w:marBottom w:val="0"/>
              <w:divBdr>
                <w:top w:val="none" w:sz="0" w:space="0" w:color="auto"/>
                <w:left w:val="none" w:sz="0" w:space="0" w:color="auto"/>
                <w:bottom w:val="none" w:sz="0" w:space="0" w:color="auto"/>
                <w:right w:val="none" w:sz="0" w:space="0" w:color="auto"/>
              </w:divBdr>
            </w:div>
            <w:div w:id="1779831679">
              <w:marLeft w:val="0"/>
              <w:marRight w:val="0"/>
              <w:marTop w:val="0"/>
              <w:marBottom w:val="0"/>
              <w:divBdr>
                <w:top w:val="none" w:sz="0" w:space="0" w:color="auto"/>
                <w:left w:val="none" w:sz="0" w:space="0" w:color="auto"/>
                <w:bottom w:val="none" w:sz="0" w:space="0" w:color="auto"/>
                <w:right w:val="none" w:sz="0" w:space="0" w:color="auto"/>
              </w:divBdr>
            </w:div>
            <w:div w:id="2047637162">
              <w:marLeft w:val="0"/>
              <w:marRight w:val="0"/>
              <w:marTop w:val="0"/>
              <w:marBottom w:val="0"/>
              <w:divBdr>
                <w:top w:val="none" w:sz="0" w:space="0" w:color="auto"/>
                <w:left w:val="none" w:sz="0" w:space="0" w:color="auto"/>
                <w:bottom w:val="none" w:sz="0" w:space="0" w:color="auto"/>
                <w:right w:val="none" w:sz="0" w:space="0" w:color="auto"/>
              </w:divBdr>
            </w:div>
            <w:div w:id="2035300305">
              <w:marLeft w:val="0"/>
              <w:marRight w:val="0"/>
              <w:marTop w:val="0"/>
              <w:marBottom w:val="0"/>
              <w:divBdr>
                <w:top w:val="none" w:sz="0" w:space="0" w:color="auto"/>
                <w:left w:val="none" w:sz="0" w:space="0" w:color="auto"/>
                <w:bottom w:val="none" w:sz="0" w:space="0" w:color="auto"/>
                <w:right w:val="none" w:sz="0" w:space="0" w:color="auto"/>
              </w:divBdr>
            </w:div>
            <w:div w:id="1686252299">
              <w:marLeft w:val="0"/>
              <w:marRight w:val="0"/>
              <w:marTop w:val="0"/>
              <w:marBottom w:val="0"/>
              <w:divBdr>
                <w:top w:val="none" w:sz="0" w:space="0" w:color="auto"/>
                <w:left w:val="none" w:sz="0" w:space="0" w:color="auto"/>
                <w:bottom w:val="none" w:sz="0" w:space="0" w:color="auto"/>
                <w:right w:val="none" w:sz="0" w:space="0" w:color="auto"/>
              </w:divBdr>
            </w:div>
            <w:div w:id="1214198132">
              <w:marLeft w:val="0"/>
              <w:marRight w:val="0"/>
              <w:marTop w:val="0"/>
              <w:marBottom w:val="0"/>
              <w:divBdr>
                <w:top w:val="none" w:sz="0" w:space="0" w:color="auto"/>
                <w:left w:val="none" w:sz="0" w:space="0" w:color="auto"/>
                <w:bottom w:val="none" w:sz="0" w:space="0" w:color="auto"/>
                <w:right w:val="none" w:sz="0" w:space="0" w:color="auto"/>
              </w:divBdr>
            </w:div>
            <w:div w:id="1486581996">
              <w:marLeft w:val="0"/>
              <w:marRight w:val="0"/>
              <w:marTop w:val="0"/>
              <w:marBottom w:val="0"/>
              <w:divBdr>
                <w:top w:val="none" w:sz="0" w:space="0" w:color="auto"/>
                <w:left w:val="none" w:sz="0" w:space="0" w:color="auto"/>
                <w:bottom w:val="none" w:sz="0" w:space="0" w:color="auto"/>
                <w:right w:val="none" w:sz="0" w:space="0" w:color="auto"/>
              </w:divBdr>
            </w:div>
            <w:div w:id="1063991087">
              <w:marLeft w:val="0"/>
              <w:marRight w:val="0"/>
              <w:marTop w:val="0"/>
              <w:marBottom w:val="0"/>
              <w:divBdr>
                <w:top w:val="none" w:sz="0" w:space="0" w:color="auto"/>
                <w:left w:val="none" w:sz="0" w:space="0" w:color="auto"/>
                <w:bottom w:val="none" w:sz="0" w:space="0" w:color="auto"/>
                <w:right w:val="none" w:sz="0" w:space="0" w:color="auto"/>
              </w:divBdr>
            </w:div>
            <w:div w:id="732629205">
              <w:marLeft w:val="0"/>
              <w:marRight w:val="0"/>
              <w:marTop w:val="0"/>
              <w:marBottom w:val="0"/>
              <w:divBdr>
                <w:top w:val="none" w:sz="0" w:space="0" w:color="auto"/>
                <w:left w:val="none" w:sz="0" w:space="0" w:color="auto"/>
                <w:bottom w:val="none" w:sz="0" w:space="0" w:color="auto"/>
                <w:right w:val="none" w:sz="0" w:space="0" w:color="auto"/>
              </w:divBdr>
            </w:div>
            <w:div w:id="1484080452">
              <w:marLeft w:val="0"/>
              <w:marRight w:val="0"/>
              <w:marTop w:val="0"/>
              <w:marBottom w:val="0"/>
              <w:divBdr>
                <w:top w:val="none" w:sz="0" w:space="0" w:color="auto"/>
                <w:left w:val="none" w:sz="0" w:space="0" w:color="auto"/>
                <w:bottom w:val="none" w:sz="0" w:space="0" w:color="auto"/>
                <w:right w:val="none" w:sz="0" w:space="0" w:color="auto"/>
              </w:divBdr>
            </w:div>
            <w:div w:id="1288974802">
              <w:marLeft w:val="0"/>
              <w:marRight w:val="0"/>
              <w:marTop w:val="0"/>
              <w:marBottom w:val="0"/>
              <w:divBdr>
                <w:top w:val="none" w:sz="0" w:space="0" w:color="auto"/>
                <w:left w:val="none" w:sz="0" w:space="0" w:color="auto"/>
                <w:bottom w:val="none" w:sz="0" w:space="0" w:color="auto"/>
                <w:right w:val="none" w:sz="0" w:space="0" w:color="auto"/>
              </w:divBdr>
            </w:div>
            <w:div w:id="1585605922">
              <w:marLeft w:val="0"/>
              <w:marRight w:val="0"/>
              <w:marTop w:val="0"/>
              <w:marBottom w:val="0"/>
              <w:divBdr>
                <w:top w:val="none" w:sz="0" w:space="0" w:color="auto"/>
                <w:left w:val="none" w:sz="0" w:space="0" w:color="auto"/>
                <w:bottom w:val="none" w:sz="0" w:space="0" w:color="auto"/>
                <w:right w:val="none" w:sz="0" w:space="0" w:color="auto"/>
              </w:divBdr>
            </w:div>
            <w:div w:id="1623881468">
              <w:marLeft w:val="0"/>
              <w:marRight w:val="0"/>
              <w:marTop w:val="0"/>
              <w:marBottom w:val="0"/>
              <w:divBdr>
                <w:top w:val="none" w:sz="0" w:space="0" w:color="auto"/>
                <w:left w:val="none" w:sz="0" w:space="0" w:color="auto"/>
                <w:bottom w:val="none" w:sz="0" w:space="0" w:color="auto"/>
                <w:right w:val="none" w:sz="0" w:space="0" w:color="auto"/>
              </w:divBdr>
            </w:div>
            <w:div w:id="1379554323">
              <w:marLeft w:val="0"/>
              <w:marRight w:val="0"/>
              <w:marTop w:val="0"/>
              <w:marBottom w:val="0"/>
              <w:divBdr>
                <w:top w:val="none" w:sz="0" w:space="0" w:color="auto"/>
                <w:left w:val="none" w:sz="0" w:space="0" w:color="auto"/>
                <w:bottom w:val="none" w:sz="0" w:space="0" w:color="auto"/>
                <w:right w:val="none" w:sz="0" w:space="0" w:color="auto"/>
              </w:divBdr>
            </w:div>
            <w:div w:id="2086486562">
              <w:marLeft w:val="0"/>
              <w:marRight w:val="0"/>
              <w:marTop w:val="0"/>
              <w:marBottom w:val="0"/>
              <w:divBdr>
                <w:top w:val="none" w:sz="0" w:space="0" w:color="auto"/>
                <w:left w:val="none" w:sz="0" w:space="0" w:color="auto"/>
                <w:bottom w:val="none" w:sz="0" w:space="0" w:color="auto"/>
                <w:right w:val="none" w:sz="0" w:space="0" w:color="auto"/>
              </w:divBdr>
            </w:div>
            <w:div w:id="530805646">
              <w:marLeft w:val="0"/>
              <w:marRight w:val="0"/>
              <w:marTop w:val="0"/>
              <w:marBottom w:val="0"/>
              <w:divBdr>
                <w:top w:val="none" w:sz="0" w:space="0" w:color="auto"/>
                <w:left w:val="none" w:sz="0" w:space="0" w:color="auto"/>
                <w:bottom w:val="none" w:sz="0" w:space="0" w:color="auto"/>
                <w:right w:val="none" w:sz="0" w:space="0" w:color="auto"/>
              </w:divBdr>
            </w:div>
            <w:div w:id="993099740">
              <w:marLeft w:val="0"/>
              <w:marRight w:val="0"/>
              <w:marTop w:val="0"/>
              <w:marBottom w:val="0"/>
              <w:divBdr>
                <w:top w:val="none" w:sz="0" w:space="0" w:color="auto"/>
                <w:left w:val="none" w:sz="0" w:space="0" w:color="auto"/>
                <w:bottom w:val="none" w:sz="0" w:space="0" w:color="auto"/>
                <w:right w:val="none" w:sz="0" w:space="0" w:color="auto"/>
              </w:divBdr>
            </w:div>
            <w:div w:id="1317415097">
              <w:marLeft w:val="0"/>
              <w:marRight w:val="0"/>
              <w:marTop w:val="0"/>
              <w:marBottom w:val="0"/>
              <w:divBdr>
                <w:top w:val="none" w:sz="0" w:space="0" w:color="auto"/>
                <w:left w:val="none" w:sz="0" w:space="0" w:color="auto"/>
                <w:bottom w:val="none" w:sz="0" w:space="0" w:color="auto"/>
                <w:right w:val="none" w:sz="0" w:space="0" w:color="auto"/>
              </w:divBdr>
            </w:div>
            <w:div w:id="1730230176">
              <w:marLeft w:val="0"/>
              <w:marRight w:val="0"/>
              <w:marTop w:val="0"/>
              <w:marBottom w:val="0"/>
              <w:divBdr>
                <w:top w:val="none" w:sz="0" w:space="0" w:color="auto"/>
                <w:left w:val="none" w:sz="0" w:space="0" w:color="auto"/>
                <w:bottom w:val="none" w:sz="0" w:space="0" w:color="auto"/>
                <w:right w:val="none" w:sz="0" w:space="0" w:color="auto"/>
              </w:divBdr>
            </w:div>
            <w:div w:id="227692807">
              <w:marLeft w:val="0"/>
              <w:marRight w:val="0"/>
              <w:marTop w:val="0"/>
              <w:marBottom w:val="0"/>
              <w:divBdr>
                <w:top w:val="none" w:sz="0" w:space="0" w:color="auto"/>
                <w:left w:val="none" w:sz="0" w:space="0" w:color="auto"/>
                <w:bottom w:val="none" w:sz="0" w:space="0" w:color="auto"/>
                <w:right w:val="none" w:sz="0" w:space="0" w:color="auto"/>
              </w:divBdr>
            </w:div>
            <w:div w:id="326059225">
              <w:marLeft w:val="0"/>
              <w:marRight w:val="0"/>
              <w:marTop w:val="0"/>
              <w:marBottom w:val="0"/>
              <w:divBdr>
                <w:top w:val="none" w:sz="0" w:space="0" w:color="auto"/>
                <w:left w:val="none" w:sz="0" w:space="0" w:color="auto"/>
                <w:bottom w:val="none" w:sz="0" w:space="0" w:color="auto"/>
                <w:right w:val="none" w:sz="0" w:space="0" w:color="auto"/>
              </w:divBdr>
            </w:div>
            <w:div w:id="1341347988">
              <w:marLeft w:val="0"/>
              <w:marRight w:val="0"/>
              <w:marTop w:val="0"/>
              <w:marBottom w:val="0"/>
              <w:divBdr>
                <w:top w:val="none" w:sz="0" w:space="0" w:color="auto"/>
                <w:left w:val="none" w:sz="0" w:space="0" w:color="auto"/>
                <w:bottom w:val="none" w:sz="0" w:space="0" w:color="auto"/>
                <w:right w:val="none" w:sz="0" w:space="0" w:color="auto"/>
              </w:divBdr>
            </w:div>
            <w:div w:id="1160921388">
              <w:marLeft w:val="0"/>
              <w:marRight w:val="0"/>
              <w:marTop w:val="0"/>
              <w:marBottom w:val="0"/>
              <w:divBdr>
                <w:top w:val="none" w:sz="0" w:space="0" w:color="auto"/>
                <w:left w:val="none" w:sz="0" w:space="0" w:color="auto"/>
                <w:bottom w:val="none" w:sz="0" w:space="0" w:color="auto"/>
                <w:right w:val="none" w:sz="0" w:space="0" w:color="auto"/>
              </w:divBdr>
            </w:div>
            <w:div w:id="1577127954">
              <w:marLeft w:val="0"/>
              <w:marRight w:val="0"/>
              <w:marTop w:val="0"/>
              <w:marBottom w:val="0"/>
              <w:divBdr>
                <w:top w:val="none" w:sz="0" w:space="0" w:color="auto"/>
                <w:left w:val="none" w:sz="0" w:space="0" w:color="auto"/>
                <w:bottom w:val="none" w:sz="0" w:space="0" w:color="auto"/>
                <w:right w:val="none" w:sz="0" w:space="0" w:color="auto"/>
              </w:divBdr>
            </w:div>
            <w:div w:id="496042841">
              <w:marLeft w:val="0"/>
              <w:marRight w:val="0"/>
              <w:marTop w:val="0"/>
              <w:marBottom w:val="0"/>
              <w:divBdr>
                <w:top w:val="none" w:sz="0" w:space="0" w:color="auto"/>
                <w:left w:val="none" w:sz="0" w:space="0" w:color="auto"/>
                <w:bottom w:val="none" w:sz="0" w:space="0" w:color="auto"/>
                <w:right w:val="none" w:sz="0" w:space="0" w:color="auto"/>
              </w:divBdr>
            </w:div>
            <w:div w:id="1931697823">
              <w:marLeft w:val="0"/>
              <w:marRight w:val="0"/>
              <w:marTop w:val="0"/>
              <w:marBottom w:val="0"/>
              <w:divBdr>
                <w:top w:val="none" w:sz="0" w:space="0" w:color="auto"/>
                <w:left w:val="none" w:sz="0" w:space="0" w:color="auto"/>
                <w:bottom w:val="none" w:sz="0" w:space="0" w:color="auto"/>
                <w:right w:val="none" w:sz="0" w:space="0" w:color="auto"/>
              </w:divBdr>
            </w:div>
            <w:div w:id="602345113">
              <w:marLeft w:val="0"/>
              <w:marRight w:val="0"/>
              <w:marTop w:val="0"/>
              <w:marBottom w:val="0"/>
              <w:divBdr>
                <w:top w:val="none" w:sz="0" w:space="0" w:color="auto"/>
                <w:left w:val="none" w:sz="0" w:space="0" w:color="auto"/>
                <w:bottom w:val="none" w:sz="0" w:space="0" w:color="auto"/>
                <w:right w:val="none" w:sz="0" w:space="0" w:color="auto"/>
              </w:divBdr>
            </w:div>
            <w:div w:id="8724219">
              <w:marLeft w:val="0"/>
              <w:marRight w:val="0"/>
              <w:marTop w:val="0"/>
              <w:marBottom w:val="0"/>
              <w:divBdr>
                <w:top w:val="none" w:sz="0" w:space="0" w:color="auto"/>
                <w:left w:val="none" w:sz="0" w:space="0" w:color="auto"/>
                <w:bottom w:val="none" w:sz="0" w:space="0" w:color="auto"/>
                <w:right w:val="none" w:sz="0" w:space="0" w:color="auto"/>
              </w:divBdr>
            </w:div>
            <w:div w:id="242372781">
              <w:marLeft w:val="0"/>
              <w:marRight w:val="0"/>
              <w:marTop w:val="0"/>
              <w:marBottom w:val="0"/>
              <w:divBdr>
                <w:top w:val="none" w:sz="0" w:space="0" w:color="auto"/>
                <w:left w:val="none" w:sz="0" w:space="0" w:color="auto"/>
                <w:bottom w:val="none" w:sz="0" w:space="0" w:color="auto"/>
                <w:right w:val="none" w:sz="0" w:space="0" w:color="auto"/>
              </w:divBdr>
            </w:div>
            <w:div w:id="189533103">
              <w:marLeft w:val="0"/>
              <w:marRight w:val="0"/>
              <w:marTop w:val="0"/>
              <w:marBottom w:val="0"/>
              <w:divBdr>
                <w:top w:val="none" w:sz="0" w:space="0" w:color="auto"/>
                <w:left w:val="none" w:sz="0" w:space="0" w:color="auto"/>
                <w:bottom w:val="none" w:sz="0" w:space="0" w:color="auto"/>
                <w:right w:val="none" w:sz="0" w:space="0" w:color="auto"/>
              </w:divBdr>
            </w:div>
            <w:div w:id="1309940986">
              <w:marLeft w:val="0"/>
              <w:marRight w:val="0"/>
              <w:marTop w:val="0"/>
              <w:marBottom w:val="0"/>
              <w:divBdr>
                <w:top w:val="none" w:sz="0" w:space="0" w:color="auto"/>
                <w:left w:val="none" w:sz="0" w:space="0" w:color="auto"/>
                <w:bottom w:val="none" w:sz="0" w:space="0" w:color="auto"/>
                <w:right w:val="none" w:sz="0" w:space="0" w:color="auto"/>
              </w:divBdr>
            </w:div>
            <w:div w:id="566231600">
              <w:marLeft w:val="0"/>
              <w:marRight w:val="0"/>
              <w:marTop w:val="0"/>
              <w:marBottom w:val="0"/>
              <w:divBdr>
                <w:top w:val="none" w:sz="0" w:space="0" w:color="auto"/>
                <w:left w:val="none" w:sz="0" w:space="0" w:color="auto"/>
                <w:bottom w:val="none" w:sz="0" w:space="0" w:color="auto"/>
                <w:right w:val="none" w:sz="0" w:space="0" w:color="auto"/>
              </w:divBdr>
            </w:div>
            <w:div w:id="54858287">
              <w:marLeft w:val="0"/>
              <w:marRight w:val="0"/>
              <w:marTop w:val="0"/>
              <w:marBottom w:val="0"/>
              <w:divBdr>
                <w:top w:val="none" w:sz="0" w:space="0" w:color="auto"/>
                <w:left w:val="none" w:sz="0" w:space="0" w:color="auto"/>
                <w:bottom w:val="none" w:sz="0" w:space="0" w:color="auto"/>
                <w:right w:val="none" w:sz="0" w:space="0" w:color="auto"/>
              </w:divBdr>
            </w:div>
            <w:div w:id="598298565">
              <w:marLeft w:val="0"/>
              <w:marRight w:val="0"/>
              <w:marTop w:val="0"/>
              <w:marBottom w:val="0"/>
              <w:divBdr>
                <w:top w:val="none" w:sz="0" w:space="0" w:color="auto"/>
                <w:left w:val="none" w:sz="0" w:space="0" w:color="auto"/>
                <w:bottom w:val="none" w:sz="0" w:space="0" w:color="auto"/>
                <w:right w:val="none" w:sz="0" w:space="0" w:color="auto"/>
              </w:divBdr>
            </w:div>
            <w:div w:id="1277369463">
              <w:marLeft w:val="0"/>
              <w:marRight w:val="0"/>
              <w:marTop w:val="0"/>
              <w:marBottom w:val="0"/>
              <w:divBdr>
                <w:top w:val="none" w:sz="0" w:space="0" w:color="auto"/>
                <w:left w:val="none" w:sz="0" w:space="0" w:color="auto"/>
                <w:bottom w:val="none" w:sz="0" w:space="0" w:color="auto"/>
                <w:right w:val="none" w:sz="0" w:space="0" w:color="auto"/>
              </w:divBdr>
            </w:div>
            <w:div w:id="90198555">
              <w:marLeft w:val="0"/>
              <w:marRight w:val="0"/>
              <w:marTop w:val="0"/>
              <w:marBottom w:val="0"/>
              <w:divBdr>
                <w:top w:val="none" w:sz="0" w:space="0" w:color="auto"/>
                <w:left w:val="none" w:sz="0" w:space="0" w:color="auto"/>
                <w:bottom w:val="none" w:sz="0" w:space="0" w:color="auto"/>
                <w:right w:val="none" w:sz="0" w:space="0" w:color="auto"/>
              </w:divBdr>
            </w:div>
            <w:div w:id="1704407389">
              <w:marLeft w:val="0"/>
              <w:marRight w:val="0"/>
              <w:marTop w:val="0"/>
              <w:marBottom w:val="0"/>
              <w:divBdr>
                <w:top w:val="none" w:sz="0" w:space="0" w:color="auto"/>
                <w:left w:val="none" w:sz="0" w:space="0" w:color="auto"/>
                <w:bottom w:val="none" w:sz="0" w:space="0" w:color="auto"/>
                <w:right w:val="none" w:sz="0" w:space="0" w:color="auto"/>
              </w:divBdr>
            </w:div>
            <w:div w:id="1331641461">
              <w:marLeft w:val="0"/>
              <w:marRight w:val="0"/>
              <w:marTop w:val="0"/>
              <w:marBottom w:val="0"/>
              <w:divBdr>
                <w:top w:val="none" w:sz="0" w:space="0" w:color="auto"/>
                <w:left w:val="none" w:sz="0" w:space="0" w:color="auto"/>
                <w:bottom w:val="none" w:sz="0" w:space="0" w:color="auto"/>
                <w:right w:val="none" w:sz="0" w:space="0" w:color="auto"/>
              </w:divBdr>
            </w:div>
            <w:div w:id="1935820904">
              <w:marLeft w:val="0"/>
              <w:marRight w:val="0"/>
              <w:marTop w:val="0"/>
              <w:marBottom w:val="0"/>
              <w:divBdr>
                <w:top w:val="none" w:sz="0" w:space="0" w:color="auto"/>
                <w:left w:val="none" w:sz="0" w:space="0" w:color="auto"/>
                <w:bottom w:val="none" w:sz="0" w:space="0" w:color="auto"/>
                <w:right w:val="none" w:sz="0" w:space="0" w:color="auto"/>
              </w:divBdr>
            </w:div>
            <w:div w:id="1441415313">
              <w:marLeft w:val="0"/>
              <w:marRight w:val="0"/>
              <w:marTop w:val="0"/>
              <w:marBottom w:val="0"/>
              <w:divBdr>
                <w:top w:val="none" w:sz="0" w:space="0" w:color="auto"/>
                <w:left w:val="none" w:sz="0" w:space="0" w:color="auto"/>
                <w:bottom w:val="none" w:sz="0" w:space="0" w:color="auto"/>
                <w:right w:val="none" w:sz="0" w:space="0" w:color="auto"/>
              </w:divBdr>
            </w:div>
            <w:div w:id="116073495">
              <w:marLeft w:val="0"/>
              <w:marRight w:val="0"/>
              <w:marTop w:val="0"/>
              <w:marBottom w:val="0"/>
              <w:divBdr>
                <w:top w:val="none" w:sz="0" w:space="0" w:color="auto"/>
                <w:left w:val="none" w:sz="0" w:space="0" w:color="auto"/>
                <w:bottom w:val="none" w:sz="0" w:space="0" w:color="auto"/>
                <w:right w:val="none" w:sz="0" w:space="0" w:color="auto"/>
              </w:divBdr>
            </w:div>
            <w:div w:id="564534120">
              <w:marLeft w:val="0"/>
              <w:marRight w:val="0"/>
              <w:marTop w:val="0"/>
              <w:marBottom w:val="0"/>
              <w:divBdr>
                <w:top w:val="none" w:sz="0" w:space="0" w:color="auto"/>
                <w:left w:val="none" w:sz="0" w:space="0" w:color="auto"/>
                <w:bottom w:val="none" w:sz="0" w:space="0" w:color="auto"/>
                <w:right w:val="none" w:sz="0" w:space="0" w:color="auto"/>
              </w:divBdr>
            </w:div>
            <w:div w:id="1838419960">
              <w:marLeft w:val="0"/>
              <w:marRight w:val="0"/>
              <w:marTop w:val="0"/>
              <w:marBottom w:val="0"/>
              <w:divBdr>
                <w:top w:val="none" w:sz="0" w:space="0" w:color="auto"/>
                <w:left w:val="none" w:sz="0" w:space="0" w:color="auto"/>
                <w:bottom w:val="none" w:sz="0" w:space="0" w:color="auto"/>
                <w:right w:val="none" w:sz="0" w:space="0" w:color="auto"/>
              </w:divBdr>
            </w:div>
            <w:div w:id="531695852">
              <w:marLeft w:val="0"/>
              <w:marRight w:val="0"/>
              <w:marTop w:val="0"/>
              <w:marBottom w:val="0"/>
              <w:divBdr>
                <w:top w:val="none" w:sz="0" w:space="0" w:color="auto"/>
                <w:left w:val="none" w:sz="0" w:space="0" w:color="auto"/>
                <w:bottom w:val="none" w:sz="0" w:space="0" w:color="auto"/>
                <w:right w:val="none" w:sz="0" w:space="0" w:color="auto"/>
              </w:divBdr>
            </w:div>
            <w:div w:id="1429541710">
              <w:marLeft w:val="0"/>
              <w:marRight w:val="0"/>
              <w:marTop w:val="0"/>
              <w:marBottom w:val="0"/>
              <w:divBdr>
                <w:top w:val="none" w:sz="0" w:space="0" w:color="auto"/>
                <w:left w:val="none" w:sz="0" w:space="0" w:color="auto"/>
                <w:bottom w:val="none" w:sz="0" w:space="0" w:color="auto"/>
                <w:right w:val="none" w:sz="0" w:space="0" w:color="auto"/>
              </w:divBdr>
            </w:div>
            <w:div w:id="525750067">
              <w:marLeft w:val="0"/>
              <w:marRight w:val="0"/>
              <w:marTop w:val="0"/>
              <w:marBottom w:val="0"/>
              <w:divBdr>
                <w:top w:val="none" w:sz="0" w:space="0" w:color="auto"/>
                <w:left w:val="none" w:sz="0" w:space="0" w:color="auto"/>
                <w:bottom w:val="none" w:sz="0" w:space="0" w:color="auto"/>
                <w:right w:val="none" w:sz="0" w:space="0" w:color="auto"/>
              </w:divBdr>
            </w:div>
            <w:div w:id="2029259998">
              <w:marLeft w:val="0"/>
              <w:marRight w:val="0"/>
              <w:marTop w:val="0"/>
              <w:marBottom w:val="0"/>
              <w:divBdr>
                <w:top w:val="none" w:sz="0" w:space="0" w:color="auto"/>
                <w:left w:val="none" w:sz="0" w:space="0" w:color="auto"/>
                <w:bottom w:val="none" w:sz="0" w:space="0" w:color="auto"/>
                <w:right w:val="none" w:sz="0" w:space="0" w:color="auto"/>
              </w:divBdr>
            </w:div>
            <w:div w:id="838274202">
              <w:marLeft w:val="0"/>
              <w:marRight w:val="0"/>
              <w:marTop w:val="0"/>
              <w:marBottom w:val="0"/>
              <w:divBdr>
                <w:top w:val="none" w:sz="0" w:space="0" w:color="auto"/>
                <w:left w:val="none" w:sz="0" w:space="0" w:color="auto"/>
                <w:bottom w:val="none" w:sz="0" w:space="0" w:color="auto"/>
                <w:right w:val="none" w:sz="0" w:space="0" w:color="auto"/>
              </w:divBdr>
            </w:div>
            <w:div w:id="1892113126">
              <w:marLeft w:val="0"/>
              <w:marRight w:val="0"/>
              <w:marTop w:val="0"/>
              <w:marBottom w:val="0"/>
              <w:divBdr>
                <w:top w:val="none" w:sz="0" w:space="0" w:color="auto"/>
                <w:left w:val="none" w:sz="0" w:space="0" w:color="auto"/>
                <w:bottom w:val="none" w:sz="0" w:space="0" w:color="auto"/>
                <w:right w:val="none" w:sz="0" w:space="0" w:color="auto"/>
              </w:divBdr>
            </w:div>
            <w:div w:id="1456020471">
              <w:marLeft w:val="0"/>
              <w:marRight w:val="0"/>
              <w:marTop w:val="0"/>
              <w:marBottom w:val="0"/>
              <w:divBdr>
                <w:top w:val="none" w:sz="0" w:space="0" w:color="auto"/>
                <w:left w:val="none" w:sz="0" w:space="0" w:color="auto"/>
                <w:bottom w:val="none" w:sz="0" w:space="0" w:color="auto"/>
                <w:right w:val="none" w:sz="0" w:space="0" w:color="auto"/>
              </w:divBdr>
            </w:div>
            <w:div w:id="1658875646">
              <w:marLeft w:val="0"/>
              <w:marRight w:val="0"/>
              <w:marTop w:val="0"/>
              <w:marBottom w:val="0"/>
              <w:divBdr>
                <w:top w:val="none" w:sz="0" w:space="0" w:color="auto"/>
                <w:left w:val="none" w:sz="0" w:space="0" w:color="auto"/>
                <w:bottom w:val="none" w:sz="0" w:space="0" w:color="auto"/>
                <w:right w:val="none" w:sz="0" w:space="0" w:color="auto"/>
              </w:divBdr>
            </w:div>
            <w:div w:id="569777074">
              <w:marLeft w:val="0"/>
              <w:marRight w:val="0"/>
              <w:marTop w:val="0"/>
              <w:marBottom w:val="0"/>
              <w:divBdr>
                <w:top w:val="none" w:sz="0" w:space="0" w:color="auto"/>
                <w:left w:val="none" w:sz="0" w:space="0" w:color="auto"/>
                <w:bottom w:val="none" w:sz="0" w:space="0" w:color="auto"/>
                <w:right w:val="none" w:sz="0" w:space="0" w:color="auto"/>
              </w:divBdr>
            </w:div>
            <w:div w:id="93944428">
              <w:marLeft w:val="0"/>
              <w:marRight w:val="0"/>
              <w:marTop w:val="0"/>
              <w:marBottom w:val="0"/>
              <w:divBdr>
                <w:top w:val="none" w:sz="0" w:space="0" w:color="auto"/>
                <w:left w:val="none" w:sz="0" w:space="0" w:color="auto"/>
                <w:bottom w:val="none" w:sz="0" w:space="0" w:color="auto"/>
                <w:right w:val="none" w:sz="0" w:space="0" w:color="auto"/>
              </w:divBdr>
            </w:div>
            <w:div w:id="843978410">
              <w:marLeft w:val="0"/>
              <w:marRight w:val="0"/>
              <w:marTop w:val="0"/>
              <w:marBottom w:val="0"/>
              <w:divBdr>
                <w:top w:val="none" w:sz="0" w:space="0" w:color="auto"/>
                <w:left w:val="none" w:sz="0" w:space="0" w:color="auto"/>
                <w:bottom w:val="none" w:sz="0" w:space="0" w:color="auto"/>
                <w:right w:val="none" w:sz="0" w:space="0" w:color="auto"/>
              </w:divBdr>
            </w:div>
            <w:div w:id="29231388">
              <w:marLeft w:val="0"/>
              <w:marRight w:val="0"/>
              <w:marTop w:val="0"/>
              <w:marBottom w:val="0"/>
              <w:divBdr>
                <w:top w:val="none" w:sz="0" w:space="0" w:color="auto"/>
                <w:left w:val="none" w:sz="0" w:space="0" w:color="auto"/>
                <w:bottom w:val="none" w:sz="0" w:space="0" w:color="auto"/>
                <w:right w:val="none" w:sz="0" w:space="0" w:color="auto"/>
              </w:divBdr>
            </w:div>
            <w:div w:id="325086968">
              <w:marLeft w:val="0"/>
              <w:marRight w:val="0"/>
              <w:marTop w:val="0"/>
              <w:marBottom w:val="0"/>
              <w:divBdr>
                <w:top w:val="none" w:sz="0" w:space="0" w:color="auto"/>
                <w:left w:val="none" w:sz="0" w:space="0" w:color="auto"/>
                <w:bottom w:val="none" w:sz="0" w:space="0" w:color="auto"/>
                <w:right w:val="none" w:sz="0" w:space="0" w:color="auto"/>
              </w:divBdr>
            </w:div>
            <w:div w:id="1286501057">
              <w:marLeft w:val="0"/>
              <w:marRight w:val="0"/>
              <w:marTop w:val="0"/>
              <w:marBottom w:val="0"/>
              <w:divBdr>
                <w:top w:val="none" w:sz="0" w:space="0" w:color="auto"/>
                <w:left w:val="none" w:sz="0" w:space="0" w:color="auto"/>
                <w:bottom w:val="none" w:sz="0" w:space="0" w:color="auto"/>
                <w:right w:val="none" w:sz="0" w:space="0" w:color="auto"/>
              </w:divBdr>
            </w:div>
            <w:div w:id="1889340027">
              <w:marLeft w:val="0"/>
              <w:marRight w:val="0"/>
              <w:marTop w:val="0"/>
              <w:marBottom w:val="0"/>
              <w:divBdr>
                <w:top w:val="none" w:sz="0" w:space="0" w:color="auto"/>
                <w:left w:val="none" w:sz="0" w:space="0" w:color="auto"/>
                <w:bottom w:val="none" w:sz="0" w:space="0" w:color="auto"/>
                <w:right w:val="none" w:sz="0" w:space="0" w:color="auto"/>
              </w:divBdr>
            </w:div>
            <w:div w:id="454763167">
              <w:marLeft w:val="0"/>
              <w:marRight w:val="0"/>
              <w:marTop w:val="0"/>
              <w:marBottom w:val="0"/>
              <w:divBdr>
                <w:top w:val="none" w:sz="0" w:space="0" w:color="auto"/>
                <w:left w:val="none" w:sz="0" w:space="0" w:color="auto"/>
                <w:bottom w:val="none" w:sz="0" w:space="0" w:color="auto"/>
                <w:right w:val="none" w:sz="0" w:space="0" w:color="auto"/>
              </w:divBdr>
            </w:div>
            <w:div w:id="1003436820">
              <w:marLeft w:val="0"/>
              <w:marRight w:val="0"/>
              <w:marTop w:val="0"/>
              <w:marBottom w:val="0"/>
              <w:divBdr>
                <w:top w:val="none" w:sz="0" w:space="0" w:color="auto"/>
                <w:left w:val="none" w:sz="0" w:space="0" w:color="auto"/>
                <w:bottom w:val="none" w:sz="0" w:space="0" w:color="auto"/>
                <w:right w:val="none" w:sz="0" w:space="0" w:color="auto"/>
              </w:divBdr>
            </w:div>
            <w:div w:id="2129617731">
              <w:marLeft w:val="0"/>
              <w:marRight w:val="0"/>
              <w:marTop w:val="0"/>
              <w:marBottom w:val="0"/>
              <w:divBdr>
                <w:top w:val="none" w:sz="0" w:space="0" w:color="auto"/>
                <w:left w:val="none" w:sz="0" w:space="0" w:color="auto"/>
                <w:bottom w:val="none" w:sz="0" w:space="0" w:color="auto"/>
                <w:right w:val="none" w:sz="0" w:space="0" w:color="auto"/>
              </w:divBdr>
            </w:div>
            <w:div w:id="531958396">
              <w:marLeft w:val="0"/>
              <w:marRight w:val="0"/>
              <w:marTop w:val="0"/>
              <w:marBottom w:val="0"/>
              <w:divBdr>
                <w:top w:val="none" w:sz="0" w:space="0" w:color="auto"/>
                <w:left w:val="none" w:sz="0" w:space="0" w:color="auto"/>
                <w:bottom w:val="none" w:sz="0" w:space="0" w:color="auto"/>
                <w:right w:val="none" w:sz="0" w:space="0" w:color="auto"/>
              </w:divBdr>
            </w:div>
            <w:div w:id="844781619">
              <w:marLeft w:val="0"/>
              <w:marRight w:val="0"/>
              <w:marTop w:val="0"/>
              <w:marBottom w:val="0"/>
              <w:divBdr>
                <w:top w:val="none" w:sz="0" w:space="0" w:color="auto"/>
                <w:left w:val="none" w:sz="0" w:space="0" w:color="auto"/>
                <w:bottom w:val="none" w:sz="0" w:space="0" w:color="auto"/>
                <w:right w:val="none" w:sz="0" w:space="0" w:color="auto"/>
              </w:divBdr>
            </w:div>
            <w:div w:id="943079895">
              <w:marLeft w:val="0"/>
              <w:marRight w:val="0"/>
              <w:marTop w:val="0"/>
              <w:marBottom w:val="0"/>
              <w:divBdr>
                <w:top w:val="none" w:sz="0" w:space="0" w:color="auto"/>
                <w:left w:val="none" w:sz="0" w:space="0" w:color="auto"/>
                <w:bottom w:val="none" w:sz="0" w:space="0" w:color="auto"/>
                <w:right w:val="none" w:sz="0" w:space="0" w:color="auto"/>
              </w:divBdr>
            </w:div>
            <w:div w:id="1572348276">
              <w:marLeft w:val="0"/>
              <w:marRight w:val="0"/>
              <w:marTop w:val="0"/>
              <w:marBottom w:val="0"/>
              <w:divBdr>
                <w:top w:val="none" w:sz="0" w:space="0" w:color="auto"/>
                <w:left w:val="none" w:sz="0" w:space="0" w:color="auto"/>
                <w:bottom w:val="none" w:sz="0" w:space="0" w:color="auto"/>
                <w:right w:val="none" w:sz="0" w:space="0" w:color="auto"/>
              </w:divBdr>
            </w:div>
            <w:div w:id="2143955570">
              <w:marLeft w:val="0"/>
              <w:marRight w:val="0"/>
              <w:marTop w:val="0"/>
              <w:marBottom w:val="0"/>
              <w:divBdr>
                <w:top w:val="none" w:sz="0" w:space="0" w:color="auto"/>
                <w:left w:val="none" w:sz="0" w:space="0" w:color="auto"/>
                <w:bottom w:val="none" w:sz="0" w:space="0" w:color="auto"/>
                <w:right w:val="none" w:sz="0" w:space="0" w:color="auto"/>
              </w:divBdr>
            </w:div>
            <w:div w:id="1924485966">
              <w:marLeft w:val="0"/>
              <w:marRight w:val="0"/>
              <w:marTop w:val="0"/>
              <w:marBottom w:val="0"/>
              <w:divBdr>
                <w:top w:val="none" w:sz="0" w:space="0" w:color="auto"/>
                <w:left w:val="none" w:sz="0" w:space="0" w:color="auto"/>
                <w:bottom w:val="none" w:sz="0" w:space="0" w:color="auto"/>
                <w:right w:val="none" w:sz="0" w:space="0" w:color="auto"/>
              </w:divBdr>
            </w:div>
            <w:div w:id="99221848">
              <w:marLeft w:val="0"/>
              <w:marRight w:val="0"/>
              <w:marTop w:val="0"/>
              <w:marBottom w:val="0"/>
              <w:divBdr>
                <w:top w:val="none" w:sz="0" w:space="0" w:color="auto"/>
                <w:left w:val="none" w:sz="0" w:space="0" w:color="auto"/>
                <w:bottom w:val="none" w:sz="0" w:space="0" w:color="auto"/>
                <w:right w:val="none" w:sz="0" w:space="0" w:color="auto"/>
              </w:divBdr>
            </w:div>
            <w:div w:id="458692058">
              <w:marLeft w:val="0"/>
              <w:marRight w:val="0"/>
              <w:marTop w:val="0"/>
              <w:marBottom w:val="0"/>
              <w:divBdr>
                <w:top w:val="none" w:sz="0" w:space="0" w:color="auto"/>
                <w:left w:val="none" w:sz="0" w:space="0" w:color="auto"/>
                <w:bottom w:val="none" w:sz="0" w:space="0" w:color="auto"/>
                <w:right w:val="none" w:sz="0" w:space="0" w:color="auto"/>
              </w:divBdr>
            </w:div>
            <w:div w:id="1671135107">
              <w:marLeft w:val="0"/>
              <w:marRight w:val="0"/>
              <w:marTop w:val="0"/>
              <w:marBottom w:val="0"/>
              <w:divBdr>
                <w:top w:val="none" w:sz="0" w:space="0" w:color="auto"/>
                <w:left w:val="none" w:sz="0" w:space="0" w:color="auto"/>
                <w:bottom w:val="none" w:sz="0" w:space="0" w:color="auto"/>
                <w:right w:val="none" w:sz="0" w:space="0" w:color="auto"/>
              </w:divBdr>
            </w:div>
            <w:div w:id="1766489000">
              <w:marLeft w:val="0"/>
              <w:marRight w:val="0"/>
              <w:marTop w:val="0"/>
              <w:marBottom w:val="0"/>
              <w:divBdr>
                <w:top w:val="none" w:sz="0" w:space="0" w:color="auto"/>
                <w:left w:val="none" w:sz="0" w:space="0" w:color="auto"/>
                <w:bottom w:val="none" w:sz="0" w:space="0" w:color="auto"/>
                <w:right w:val="none" w:sz="0" w:space="0" w:color="auto"/>
              </w:divBdr>
            </w:div>
            <w:div w:id="415252423">
              <w:marLeft w:val="0"/>
              <w:marRight w:val="0"/>
              <w:marTop w:val="0"/>
              <w:marBottom w:val="0"/>
              <w:divBdr>
                <w:top w:val="none" w:sz="0" w:space="0" w:color="auto"/>
                <w:left w:val="none" w:sz="0" w:space="0" w:color="auto"/>
                <w:bottom w:val="none" w:sz="0" w:space="0" w:color="auto"/>
                <w:right w:val="none" w:sz="0" w:space="0" w:color="auto"/>
              </w:divBdr>
            </w:div>
            <w:div w:id="1432355239">
              <w:marLeft w:val="0"/>
              <w:marRight w:val="0"/>
              <w:marTop w:val="0"/>
              <w:marBottom w:val="0"/>
              <w:divBdr>
                <w:top w:val="none" w:sz="0" w:space="0" w:color="auto"/>
                <w:left w:val="none" w:sz="0" w:space="0" w:color="auto"/>
                <w:bottom w:val="none" w:sz="0" w:space="0" w:color="auto"/>
                <w:right w:val="none" w:sz="0" w:space="0" w:color="auto"/>
              </w:divBdr>
            </w:div>
            <w:div w:id="1542594801">
              <w:marLeft w:val="0"/>
              <w:marRight w:val="0"/>
              <w:marTop w:val="0"/>
              <w:marBottom w:val="0"/>
              <w:divBdr>
                <w:top w:val="none" w:sz="0" w:space="0" w:color="auto"/>
                <w:left w:val="none" w:sz="0" w:space="0" w:color="auto"/>
                <w:bottom w:val="none" w:sz="0" w:space="0" w:color="auto"/>
                <w:right w:val="none" w:sz="0" w:space="0" w:color="auto"/>
              </w:divBdr>
            </w:div>
            <w:div w:id="1489443702">
              <w:marLeft w:val="0"/>
              <w:marRight w:val="0"/>
              <w:marTop w:val="0"/>
              <w:marBottom w:val="0"/>
              <w:divBdr>
                <w:top w:val="none" w:sz="0" w:space="0" w:color="auto"/>
                <w:left w:val="none" w:sz="0" w:space="0" w:color="auto"/>
                <w:bottom w:val="none" w:sz="0" w:space="0" w:color="auto"/>
                <w:right w:val="none" w:sz="0" w:space="0" w:color="auto"/>
              </w:divBdr>
            </w:div>
            <w:div w:id="423382001">
              <w:marLeft w:val="0"/>
              <w:marRight w:val="0"/>
              <w:marTop w:val="0"/>
              <w:marBottom w:val="0"/>
              <w:divBdr>
                <w:top w:val="none" w:sz="0" w:space="0" w:color="auto"/>
                <w:left w:val="none" w:sz="0" w:space="0" w:color="auto"/>
                <w:bottom w:val="none" w:sz="0" w:space="0" w:color="auto"/>
                <w:right w:val="none" w:sz="0" w:space="0" w:color="auto"/>
              </w:divBdr>
            </w:div>
            <w:div w:id="1815633701">
              <w:marLeft w:val="0"/>
              <w:marRight w:val="0"/>
              <w:marTop w:val="0"/>
              <w:marBottom w:val="0"/>
              <w:divBdr>
                <w:top w:val="none" w:sz="0" w:space="0" w:color="auto"/>
                <w:left w:val="none" w:sz="0" w:space="0" w:color="auto"/>
                <w:bottom w:val="none" w:sz="0" w:space="0" w:color="auto"/>
                <w:right w:val="none" w:sz="0" w:space="0" w:color="auto"/>
              </w:divBdr>
            </w:div>
            <w:div w:id="1053117415">
              <w:marLeft w:val="0"/>
              <w:marRight w:val="0"/>
              <w:marTop w:val="0"/>
              <w:marBottom w:val="0"/>
              <w:divBdr>
                <w:top w:val="none" w:sz="0" w:space="0" w:color="auto"/>
                <w:left w:val="none" w:sz="0" w:space="0" w:color="auto"/>
                <w:bottom w:val="none" w:sz="0" w:space="0" w:color="auto"/>
                <w:right w:val="none" w:sz="0" w:space="0" w:color="auto"/>
              </w:divBdr>
            </w:div>
            <w:div w:id="1973362314">
              <w:marLeft w:val="0"/>
              <w:marRight w:val="0"/>
              <w:marTop w:val="0"/>
              <w:marBottom w:val="0"/>
              <w:divBdr>
                <w:top w:val="none" w:sz="0" w:space="0" w:color="auto"/>
                <w:left w:val="none" w:sz="0" w:space="0" w:color="auto"/>
                <w:bottom w:val="none" w:sz="0" w:space="0" w:color="auto"/>
                <w:right w:val="none" w:sz="0" w:space="0" w:color="auto"/>
              </w:divBdr>
            </w:div>
            <w:div w:id="845483423">
              <w:marLeft w:val="0"/>
              <w:marRight w:val="0"/>
              <w:marTop w:val="0"/>
              <w:marBottom w:val="0"/>
              <w:divBdr>
                <w:top w:val="none" w:sz="0" w:space="0" w:color="auto"/>
                <w:left w:val="none" w:sz="0" w:space="0" w:color="auto"/>
                <w:bottom w:val="none" w:sz="0" w:space="0" w:color="auto"/>
                <w:right w:val="none" w:sz="0" w:space="0" w:color="auto"/>
              </w:divBdr>
            </w:div>
            <w:div w:id="114836500">
              <w:marLeft w:val="0"/>
              <w:marRight w:val="0"/>
              <w:marTop w:val="0"/>
              <w:marBottom w:val="0"/>
              <w:divBdr>
                <w:top w:val="none" w:sz="0" w:space="0" w:color="auto"/>
                <w:left w:val="none" w:sz="0" w:space="0" w:color="auto"/>
                <w:bottom w:val="none" w:sz="0" w:space="0" w:color="auto"/>
                <w:right w:val="none" w:sz="0" w:space="0" w:color="auto"/>
              </w:divBdr>
            </w:div>
            <w:div w:id="1621764843">
              <w:marLeft w:val="0"/>
              <w:marRight w:val="0"/>
              <w:marTop w:val="0"/>
              <w:marBottom w:val="0"/>
              <w:divBdr>
                <w:top w:val="none" w:sz="0" w:space="0" w:color="auto"/>
                <w:left w:val="none" w:sz="0" w:space="0" w:color="auto"/>
                <w:bottom w:val="none" w:sz="0" w:space="0" w:color="auto"/>
                <w:right w:val="none" w:sz="0" w:space="0" w:color="auto"/>
              </w:divBdr>
            </w:div>
            <w:div w:id="135687667">
              <w:marLeft w:val="0"/>
              <w:marRight w:val="0"/>
              <w:marTop w:val="0"/>
              <w:marBottom w:val="0"/>
              <w:divBdr>
                <w:top w:val="none" w:sz="0" w:space="0" w:color="auto"/>
                <w:left w:val="none" w:sz="0" w:space="0" w:color="auto"/>
                <w:bottom w:val="none" w:sz="0" w:space="0" w:color="auto"/>
                <w:right w:val="none" w:sz="0" w:space="0" w:color="auto"/>
              </w:divBdr>
            </w:div>
            <w:div w:id="615335716">
              <w:marLeft w:val="0"/>
              <w:marRight w:val="0"/>
              <w:marTop w:val="0"/>
              <w:marBottom w:val="0"/>
              <w:divBdr>
                <w:top w:val="none" w:sz="0" w:space="0" w:color="auto"/>
                <w:left w:val="none" w:sz="0" w:space="0" w:color="auto"/>
                <w:bottom w:val="none" w:sz="0" w:space="0" w:color="auto"/>
                <w:right w:val="none" w:sz="0" w:space="0" w:color="auto"/>
              </w:divBdr>
            </w:div>
            <w:div w:id="1212309392">
              <w:marLeft w:val="0"/>
              <w:marRight w:val="0"/>
              <w:marTop w:val="0"/>
              <w:marBottom w:val="0"/>
              <w:divBdr>
                <w:top w:val="none" w:sz="0" w:space="0" w:color="auto"/>
                <w:left w:val="none" w:sz="0" w:space="0" w:color="auto"/>
                <w:bottom w:val="none" w:sz="0" w:space="0" w:color="auto"/>
                <w:right w:val="none" w:sz="0" w:space="0" w:color="auto"/>
              </w:divBdr>
            </w:div>
            <w:div w:id="716781536">
              <w:marLeft w:val="0"/>
              <w:marRight w:val="0"/>
              <w:marTop w:val="0"/>
              <w:marBottom w:val="0"/>
              <w:divBdr>
                <w:top w:val="none" w:sz="0" w:space="0" w:color="auto"/>
                <w:left w:val="none" w:sz="0" w:space="0" w:color="auto"/>
                <w:bottom w:val="none" w:sz="0" w:space="0" w:color="auto"/>
                <w:right w:val="none" w:sz="0" w:space="0" w:color="auto"/>
              </w:divBdr>
            </w:div>
            <w:div w:id="675766302">
              <w:marLeft w:val="0"/>
              <w:marRight w:val="0"/>
              <w:marTop w:val="0"/>
              <w:marBottom w:val="0"/>
              <w:divBdr>
                <w:top w:val="none" w:sz="0" w:space="0" w:color="auto"/>
                <w:left w:val="none" w:sz="0" w:space="0" w:color="auto"/>
                <w:bottom w:val="none" w:sz="0" w:space="0" w:color="auto"/>
                <w:right w:val="none" w:sz="0" w:space="0" w:color="auto"/>
              </w:divBdr>
            </w:div>
            <w:div w:id="1938979609">
              <w:marLeft w:val="0"/>
              <w:marRight w:val="0"/>
              <w:marTop w:val="0"/>
              <w:marBottom w:val="0"/>
              <w:divBdr>
                <w:top w:val="none" w:sz="0" w:space="0" w:color="auto"/>
                <w:left w:val="none" w:sz="0" w:space="0" w:color="auto"/>
                <w:bottom w:val="none" w:sz="0" w:space="0" w:color="auto"/>
                <w:right w:val="none" w:sz="0" w:space="0" w:color="auto"/>
              </w:divBdr>
            </w:div>
            <w:div w:id="165023481">
              <w:marLeft w:val="0"/>
              <w:marRight w:val="0"/>
              <w:marTop w:val="0"/>
              <w:marBottom w:val="0"/>
              <w:divBdr>
                <w:top w:val="none" w:sz="0" w:space="0" w:color="auto"/>
                <w:left w:val="none" w:sz="0" w:space="0" w:color="auto"/>
                <w:bottom w:val="none" w:sz="0" w:space="0" w:color="auto"/>
                <w:right w:val="none" w:sz="0" w:space="0" w:color="auto"/>
              </w:divBdr>
            </w:div>
            <w:div w:id="1928925743">
              <w:marLeft w:val="0"/>
              <w:marRight w:val="0"/>
              <w:marTop w:val="0"/>
              <w:marBottom w:val="0"/>
              <w:divBdr>
                <w:top w:val="none" w:sz="0" w:space="0" w:color="auto"/>
                <w:left w:val="none" w:sz="0" w:space="0" w:color="auto"/>
                <w:bottom w:val="none" w:sz="0" w:space="0" w:color="auto"/>
                <w:right w:val="none" w:sz="0" w:space="0" w:color="auto"/>
              </w:divBdr>
            </w:div>
            <w:div w:id="444814104">
              <w:marLeft w:val="0"/>
              <w:marRight w:val="0"/>
              <w:marTop w:val="0"/>
              <w:marBottom w:val="0"/>
              <w:divBdr>
                <w:top w:val="none" w:sz="0" w:space="0" w:color="auto"/>
                <w:left w:val="none" w:sz="0" w:space="0" w:color="auto"/>
                <w:bottom w:val="none" w:sz="0" w:space="0" w:color="auto"/>
                <w:right w:val="none" w:sz="0" w:space="0" w:color="auto"/>
              </w:divBdr>
            </w:div>
            <w:div w:id="1300696138">
              <w:marLeft w:val="0"/>
              <w:marRight w:val="0"/>
              <w:marTop w:val="0"/>
              <w:marBottom w:val="0"/>
              <w:divBdr>
                <w:top w:val="none" w:sz="0" w:space="0" w:color="auto"/>
                <w:left w:val="none" w:sz="0" w:space="0" w:color="auto"/>
                <w:bottom w:val="none" w:sz="0" w:space="0" w:color="auto"/>
                <w:right w:val="none" w:sz="0" w:space="0" w:color="auto"/>
              </w:divBdr>
            </w:div>
            <w:div w:id="2048986251">
              <w:marLeft w:val="0"/>
              <w:marRight w:val="0"/>
              <w:marTop w:val="0"/>
              <w:marBottom w:val="0"/>
              <w:divBdr>
                <w:top w:val="none" w:sz="0" w:space="0" w:color="auto"/>
                <w:left w:val="none" w:sz="0" w:space="0" w:color="auto"/>
                <w:bottom w:val="none" w:sz="0" w:space="0" w:color="auto"/>
                <w:right w:val="none" w:sz="0" w:space="0" w:color="auto"/>
              </w:divBdr>
            </w:div>
            <w:div w:id="1017658345">
              <w:marLeft w:val="0"/>
              <w:marRight w:val="0"/>
              <w:marTop w:val="0"/>
              <w:marBottom w:val="0"/>
              <w:divBdr>
                <w:top w:val="none" w:sz="0" w:space="0" w:color="auto"/>
                <w:left w:val="none" w:sz="0" w:space="0" w:color="auto"/>
                <w:bottom w:val="none" w:sz="0" w:space="0" w:color="auto"/>
                <w:right w:val="none" w:sz="0" w:space="0" w:color="auto"/>
              </w:divBdr>
            </w:div>
            <w:div w:id="13116624">
              <w:marLeft w:val="0"/>
              <w:marRight w:val="0"/>
              <w:marTop w:val="0"/>
              <w:marBottom w:val="0"/>
              <w:divBdr>
                <w:top w:val="none" w:sz="0" w:space="0" w:color="auto"/>
                <w:left w:val="none" w:sz="0" w:space="0" w:color="auto"/>
                <w:bottom w:val="none" w:sz="0" w:space="0" w:color="auto"/>
                <w:right w:val="none" w:sz="0" w:space="0" w:color="auto"/>
              </w:divBdr>
            </w:div>
            <w:div w:id="1110780631">
              <w:marLeft w:val="0"/>
              <w:marRight w:val="0"/>
              <w:marTop w:val="0"/>
              <w:marBottom w:val="0"/>
              <w:divBdr>
                <w:top w:val="none" w:sz="0" w:space="0" w:color="auto"/>
                <w:left w:val="none" w:sz="0" w:space="0" w:color="auto"/>
                <w:bottom w:val="none" w:sz="0" w:space="0" w:color="auto"/>
                <w:right w:val="none" w:sz="0" w:space="0" w:color="auto"/>
              </w:divBdr>
            </w:div>
            <w:div w:id="54282168">
              <w:marLeft w:val="0"/>
              <w:marRight w:val="0"/>
              <w:marTop w:val="0"/>
              <w:marBottom w:val="0"/>
              <w:divBdr>
                <w:top w:val="none" w:sz="0" w:space="0" w:color="auto"/>
                <w:left w:val="none" w:sz="0" w:space="0" w:color="auto"/>
                <w:bottom w:val="none" w:sz="0" w:space="0" w:color="auto"/>
                <w:right w:val="none" w:sz="0" w:space="0" w:color="auto"/>
              </w:divBdr>
            </w:div>
            <w:div w:id="61220937">
              <w:marLeft w:val="0"/>
              <w:marRight w:val="0"/>
              <w:marTop w:val="0"/>
              <w:marBottom w:val="0"/>
              <w:divBdr>
                <w:top w:val="none" w:sz="0" w:space="0" w:color="auto"/>
                <w:left w:val="none" w:sz="0" w:space="0" w:color="auto"/>
                <w:bottom w:val="none" w:sz="0" w:space="0" w:color="auto"/>
                <w:right w:val="none" w:sz="0" w:space="0" w:color="auto"/>
              </w:divBdr>
            </w:div>
            <w:div w:id="119810605">
              <w:marLeft w:val="0"/>
              <w:marRight w:val="0"/>
              <w:marTop w:val="0"/>
              <w:marBottom w:val="0"/>
              <w:divBdr>
                <w:top w:val="none" w:sz="0" w:space="0" w:color="auto"/>
                <w:left w:val="none" w:sz="0" w:space="0" w:color="auto"/>
                <w:bottom w:val="none" w:sz="0" w:space="0" w:color="auto"/>
                <w:right w:val="none" w:sz="0" w:space="0" w:color="auto"/>
              </w:divBdr>
            </w:div>
            <w:div w:id="352269556">
              <w:marLeft w:val="0"/>
              <w:marRight w:val="0"/>
              <w:marTop w:val="0"/>
              <w:marBottom w:val="0"/>
              <w:divBdr>
                <w:top w:val="none" w:sz="0" w:space="0" w:color="auto"/>
                <w:left w:val="none" w:sz="0" w:space="0" w:color="auto"/>
                <w:bottom w:val="none" w:sz="0" w:space="0" w:color="auto"/>
                <w:right w:val="none" w:sz="0" w:space="0" w:color="auto"/>
              </w:divBdr>
            </w:div>
            <w:div w:id="496505208">
              <w:marLeft w:val="0"/>
              <w:marRight w:val="0"/>
              <w:marTop w:val="0"/>
              <w:marBottom w:val="0"/>
              <w:divBdr>
                <w:top w:val="none" w:sz="0" w:space="0" w:color="auto"/>
                <w:left w:val="none" w:sz="0" w:space="0" w:color="auto"/>
                <w:bottom w:val="none" w:sz="0" w:space="0" w:color="auto"/>
                <w:right w:val="none" w:sz="0" w:space="0" w:color="auto"/>
              </w:divBdr>
            </w:div>
            <w:div w:id="1184393003">
              <w:marLeft w:val="0"/>
              <w:marRight w:val="0"/>
              <w:marTop w:val="0"/>
              <w:marBottom w:val="0"/>
              <w:divBdr>
                <w:top w:val="none" w:sz="0" w:space="0" w:color="auto"/>
                <w:left w:val="none" w:sz="0" w:space="0" w:color="auto"/>
                <w:bottom w:val="none" w:sz="0" w:space="0" w:color="auto"/>
                <w:right w:val="none" w:sz="0" w:space="0" w:color="auto"/>
              </w:divBdr>
            </w:div>
            <w:div w:id="2140343381">
              <w:marLeft w:val="0"/>
              <w:marRight w:val="0"/>
              <w:marTop w:val="0"/>
              <w:marBottom w:val="0"/>
              <w:divBdr>
                <w:top w:val="none" w:sz="0" w:space="0" w:color="auto"/>
                <w:left w:val="none" w:sz="0" w:space="0" w:color="auto"/>
                <w:bottom w:val="none" w:sz="0" w:space="0" w:color="auto"/>
                <w:right w:val="none" w:sz="0" w:space="0" w:color="auto"/>
              </w:divBdr>
            </w:div>
            <w:div w:id="379211387">
              <w:marLeft w:val="0"/>
              <w:marRight w:val="0"/>
              <w:marTop w:val="0"/>
              <w:marBottom w:val="0"/>
              <w:divBdr>
                <w:top w:val="none" w:sz="0" w:space="0" w:color="auto"/>
                <w:left w:val="none" w:sz="0" w:space="0" w:color="auto"/>
                <w:bottom w:val="none" w:sz="0" w:space="0" w:color="auto"/>
                <w:right w:val="none" w:sz="0" w:space="0" w:color="auto"/>
              </w:divBdr>
            </w:div>
            <w:div w:id="1528371129">
              <w:marLeft w:val="0"/>
              <w:marRight w:val="0"/>
              <w:marTop w:val="0"/>
              <w:marBottom w:val="0"/>
              <w:divBdr>
                <w:top w:val="none" w:sz="0" w:space="0" w:color="auto"/>
                <w:left w:val="none" w:sz="0" w:space="0" w:color="auto"/>
                <w:bottom w:val="none" w:sz="0" w:space="0" w:color="auto"/>
                <w:right w:val="none" w:sz="0" w:space="0" w:color="auto"/>
              </w:divBdr>
            </w:div>
            <w:div w:id="807746796">
              <w:marLeft w:val="0"/>
              <w:marRight w:val="0"/>
              <w:marTop w:val="0"/>
              <w:marBottom w:val="0"/>
              <w:divBdr>
                <w:top w:val="none" w:sz="0" w:space="0" w:color="auto"/>
                <w:left w:val="none" w:sz="0" w:space="0" w:color="auto"/>
                <w:bottom w:val="none" w:sz="0" w:space="0" w:color="auto"/>
                <w:right w:val="none" w:sz="0" w:space="0" w:color="auto"/>
              </w:divBdr>
            </w:div>
            <w:div w:id="885606623">
              <w:marLeft w:val="0"/>
              <w:marRight w:val="0"/>
              <w:marTop w:val="0"/>
              <w:marBottom w:val="0"/>
              <w:divBdr>
                <w:top w:val="none" w:sz="0" w:space="0" w:color="auto"/>
                <w:left w:val="none" w:sz="0" w:space="0" w:color="auto"/>
                <w:bottom w:val="none" w:sz="0" w:space="0" w:color="auto"/>
                <w:right w:val="none" w:sz="0" w:space="0" w:color="auto"/>
              </w:divBdr>
            </w:div>
            <w:div w:id="524440131">
              <w:marLeft w:val="0"/>
              <w:marRight w:val="0"/>
              <w:marTop w:val="0"/>
              <w:marBottom w:val="0"/>
              <w:divBdr>
                <w:top w:val="none" w:sz="0" w:space="0" w:color="auto"/>
                <w:left w:val="none" w:sz="0" w:space="0" w:color="auto"/>
                <w:bottom w:val="none" w:sz="0" w:space="0" w:color="auto"/>
                <w:right w:val="none" w:sz="0" w:space="0" w:color="auto"/>
              </w:divBdr>
            </w:div>
            <w:div w:id="2129231277">
              <w:marLeft w:val="0"/>
              <w:marRight w:val="0"/>
              <w:marTop w:val="0"/>
              <w:marBottom w:val="0"/>
              <w:divBdr>
                <w:top w:val="none" w:sz="0" w:space="0" w:color="auto"/>
                <w:left w:val="none" w:sz="0" w:space="0" w:color="auto"/>
                <w:bottom w:val="none" w:sz="0" w:space="0" w:color="auto"/>
                <w:right w:val="none" w:sz="0" w:space="0" w:color="auto"/>
              </w:divBdr>
            </w:div>
            <w:div w:id="219484434">
              <w:marLeft w:val="0"/>
              <w:marRight w:val="0"/>
              <w:marTop w:val="0"/>
              <w:marBottom w:val="0"/>
              <w:divBdr>
                <w:top w:val="none" w:sz="0" w:space="0" w:color="auto"/>
                <w:left w:val="none" w:sz="0" w:space="0" w:color="auto"/>
                <w:bottom w:val="none" w:sz="0" w:space="0" w:color="auto"/>
                <w:right w:val="none" w:sz="0" w:space="0" w:color="auto"/>
              </w:divBdr>
            </w:div>
            <w:div w:id="2059622781">
              <w:marLeft w:val="0"/>
              <w:marRight w:val="0"/>
              <w:marTop w:val="0"/>
              <w:marBottom w:val="0"/>
              <w:divBdr>
                <w:top w:val="none" w:sz="0" w:space="0" w:color="auto"/>
                <w:left w:val="none" w:sz="0" w:space="0" w:color="auto"/>
                <w:bottom w:val="none" w:sz="0" w:space="0" w:color="auto"/>
                <w:right w:val="none" w:sz="0" w:space="0" w:color="auto"/>
              </w:divBdr>
            </w:div>
            <w:div w:id="711538052">
              <w:marLeft w:val="0"/>
              <w:marRight w:val="0"/>
              <w:marTop w:val="0"/>
              <w:marBottom w:val="0"/>
              <w:divBdr>
                <w:top w:val="none" w:sz="0" w:space="0" w:color="auto"/>
                <w:left w:val="none" w:sz="0" w:space="0" w:color="auto"/>
                <w:bottom w:val="none" w:sz="0" w:space="0" w:color="auto"/>
                <w:right w:val="none" w:sz="0" w:space="0" w:color="auto"/>
              </w:divBdr>
            </w:div>
            <w:div w:id="527724349">
              <w:marLeft w:val="0"/>
              <w:marRight w:val="0"/>
              <w:marTop w:val="0"/>
              <w:marBottom w:val="0"/>
              <w:divBdr>
                <w:top w:val="none" w:sz="0" w:space="0" w:color="auto"/>
                <w:left w:val="none" w:sz="0" w:space="0" w:color="auto"/>
                <w:bottom w:val="none" w:sz="0" w:space="0" w:color="auto"/>
                <w:right w:val="none" w:sz="0" w:space="0" w:color="auto"/>
              </w:divBdr>
            </w:div>
            <w:div w:id="486170390">
              <w:marLeft w:val="0"/>
              <w:marRight w:val="0"/>
              <w:marTop w:val="0"/>
              <w:marBottom w:val="0"/>
              <w:divBdr>
                <w:top w:val="none" w:sz="0" w:space="0" w:color="auto"/>
                <w:left w:val="none" w:sz="0" w:space="0" w:color="auto"/>
                <w:bottom w:val="none" w:sz="0" w:space="0" w:color="auto"/>
                <w:right w:val="none" w:sz="0" w:space="0" w:color="auto"/>
              </w:divBdr>
            </w:div>
            <w:div w:id="1795563698">
              <w:marLeft w:val="0"/>
              <w:marRight w:val="0"/>
              <w:marTop w:val="0"/>
              <w:marBottom w:val="0"/>
              <w:divBdr>
                <w:top w:val="none" w:sz="0" w:space="0" w:color="auto"/>
                <w:left w:val="none" w:sz="0" w:space="0" w:color="auto"/>
                <w:bottom w:val="none" w:sz="0" w:space="0" w:color="auto"/>
                <w:right w:val="none" w:sz="0" w:space="0" w:color="auto"/>
              </w:divBdr>
            </w:div>
            <w:div w:id="1329872026">
              <w:marLeft w:val="0"/>
              <w:marRight w:val="0"/>
              <w:marTop w:val="0"/>
              <w:marBottom w:val="0"/>
              <w:divBdr>
                <w:top w:val="none" w:sz="0" w:space="0" w:color="auto"/>
                <w:left w:val="none" w:sz="0" w:space="0" w:color="auto"/>
                <w:bottom w:val="none" w:sz="0" w:space="0" w:color="auto"/>
                <w:right w:val="none" w:sz="0" w:space="0" w:color="auto"/>
              </w:divBdr>
            </w:div>
            <w:div w:id="131602120">
              <w:marLeft w:val="0"/>
              <w:marRight w:val="0"/>
              <w:marTop w:val="0"/>
              <w:marBottom w:val="0"/>
              <w:divBdr>
                <w:top w:val="none" w:sz="0" w:space="0" w:color="auto"/>
                <w:left w:val="none" w:sz="0" w:space="0" w:color="auto"/>
                <w:bottom w:val="none" w:sz="0" w:space="0" w:color="auto"/>
                <w:right w:val="none" w:sz="0" w:space="0" w:color="auto"/>
              </w:divBdr>
            </w:div>
            <w:div w:id="1957103999">
              <w:marLeft w:val="0"/>
              <w:marRight w:val="0"/>
              <w:marTop w:val="0"/>
              <w:marBottom w:val="0"/>
              <w:divBdr>
                <w:top w:val="none" w:sz="0" w:space="0" w:color="auto"/>
                <w:left w:val="none" w:sz="0" w:space="0" w:color="auto"/>
                <w:bottom w:val="none" w:sz="0" w:space="0" w:color="auto"/>
                <w:right w:val="none" w:sz="0" w:space="0" w:color="auto"/>
              </w:divBdr>
            </w:div>
            <w:div w:id="1436903662">
              <w:marLeft w:val="0"/>
              <w:marRight w:val="0"/>
              <w:marTop w:val="0"/>
              <w:marBottom w:val="0"/>
              <w:divBdr>
                <w:top w:val="none" w:sz="0" w:space="0" w:color="auto"/>
                <w:left w:val="none" w:sz="0" w:space="0" w:color="auto"/>
                <w:bottom w:val="none" w:sz="0" w:space="0" w:color="auto"/>
                <w:right w:val="none" w:sz="0" w:space="0" w:color="auto"/>
              </w:divBdr>
            </w:div>
            <w:div w:id="304507895">
              <w:marLeft w:val="0"/>
              <w:marRight w:val="0"/>
              <w:marTop w:val="0"/>
              <w:marBottom w:val="0"/>
              <w:divBdr>
                <w:top w:val="none" w:sz="0" w:space="0" w:color="auto"/>
                <w:left w:val="none" w:sz="0" w:space="0" w:color="auto"/>
                <w:bottom w:val="none" w:sz="0" w:space="0" w:color="auto"/>
                <w:right w:val="none" w:sz="0" w:space="0" w:color="auto"/>
              </w:divBdr>
            </w:div>
            <w:div w:id="63576947">
              <w:marLeft w:val="0"/>
              <w:marRight w:val="0"/>
              <w:marTop w:val="0"/>
              <w:marBottom w:val="0"/>
              <w:divBdr>
                <w:top w:val="none" w:sz="0" w:space="0" w:color="auto"/>
                <w:left w:val="none" w:sz="0" w:space="0" w:color="auto"/>
                <w:bottom w:val="none" w:sz="0" w:space="0" w:color="auto"/>
                <w:right w:val="none" w:sz="0" w:space="0" w:color="auto"/>
              </w:divBdr>
            </w:div>
            <w:div w:id="256253126">
              <w:marLeft w:val="0"/>
              <w:marRight w:val="0"/>
              <w:marTop w:val="0"/>
              <w:marBottom w:val="0"/>
              <w:divBdr>
                <w:top w:val="none" w:sz="0" w:space="0" w:color="auto"/>
                <w:left w:val="none" w:sz="0" w:space="0" w:color="auto"/>
                <w:bottom w:val="none" w:sz="0" w:space="0" w:color="auto"/>
                <w:right w:val="none" w:sz="0" w:space="0" w:color="auto"/>
              </w:divBdr>
            </w:div>
            <w:div w:id="1836872806">
              <w:marLeft w:val="0"/>
              <w:marRight w:val="0"/>
              <w:marTop w:val="0"/>
              <w:marBottom w:val="0"/>
              <w:divBdr>
                <w:top w:val="none" w:sz="0" w:space="0" w:color="auto"/>
                <w:left w:val="none" w:sz="0" w:space="0" w:color="auto"/>
                <w:bottom w:val="none" w:sz="0" w:space="0" w:color="auto"/>
                <w:right w:val="none" w:sz="0" w:space="0" w:color="auto"/>
              </w:divBdr>
            </w:div>
            <w:div w:id="145711171">
              <w:marLeft w:val="0"/>
              <w:marRight w:val="0"/>
              <w:marTop w:val="0"/>
              <w:marBottom w:val="0"/>
              <w:divBdr>
                <w:top w:val="none" w:sz="0" w:space="0" w:color="auto"/>
                <w:left w:val="none" w:sz="0" w:space="0" w:color="auto"/>
                <w:bottom w:val="none" w:sz="0" w:space="0" w:color="auto"/>
                <w:right w:val="none" w:sz="0" w:space="0" w:color="auto"/>
              </w:divBdr>
            </w:div>
            <w:div w:id="130708739">
              <w:marLeft w:val="0"/>
              <w:marRight w:val="0"/>
              <w:marTop w:val="0"/>
              <w:marBottom w:val="0"/>
              <w:divBdr>
                <w:top w:val="none" w:sz="0" w:space="0" w:color="auto"/>
                <w:left w:val="none" w:sz="0" w:space="0" w:color="auto"/>
                <w:bottom w:val="none" w:sz="0" w:space="0" w:color="auto"/>
                <w:right w:val="none" w:sz="0" w:space="0" w:color="auto"/>
              </w:divBdr>
            </w:div>
            <w:div w:id="283535386">
              <w:marLeft w:val="0"/>
              <w:marRight w:val="0"/>
              <w:marTop w:val="0"/>
              <w:marBottom w:val="0"/>
              <w:divBdr>
                <w:top w:val="none" w:sz="0" w:space="0" w:color="auto"/>
                <w:left w:val="none" w:sz="0" w:space="0" w:color="auto"/>
                <w:bottom w:val="none" w:sz="0" w:space="0" w:color="auto"/>
                <w:right w:val="none" w:sz="0" w:space="0" w:color="auto"/>
              </w:divBdr>
            </w:div>
            <w:div w:id="1243687688">
              <w:marLeft w:val="0"/>
              <w:marRight w:val="0"/>
              <w:marTop w:val="0"/>
              <w:marBottom w:val="0"/>
              <w:divBdr>
                <w:top w:val="none" w:sz="0" w:space="0" w:color="auto"/>
                <w:left w:val="none" w:sz="0" w:space="0" w:color="auto"/>
                <w:bottom w:val="none" w:sz="0" w:space="0" w:color="auto"/>
                <w:right w:val="none" w:sz="0" w:space="0" w:color="auto"/>
              </w:divBdr>
            </w:div>
            <w:div w:id="1553030922">
              <w:marLeft w:val="0"/>
              <w:marRight w:val="0"/>
              <w:marTop w:val="0"/>
              <w:marBottom w:val="0"/>
              <w:divBdr>
                <w:top w:val="none" w:sz="0" w:space="0" w:color="auto"/>
                <w:left w:val="none" w:sz="0" w:space="0" w:color="auto"/>
                <w:bottom w:val="none" w:sz="0" w:space="0" w:color="auto"/>
                <w:right w:val="none" w:sz="0" w:space="0" w:color="auto"/>
              </w:divBdr>
            </w:div>
            <w:div w:id="784618924">
              <w:marLeft w:val="0"/>
              <w:marRight w:val="0"/>
              <w:marTop w:val="0"/>
              <w:marBottom w:val="0"/>
              <w:divBdr>
                <w:top w:val="none" w:sz="0" w:space="0" w:color="auto"/>
                <w:left w:val="none" w:sz="0" w:space="0" w:color="auto"/>
                <w:bottom w:val="none" w:sz="0" w:space="0" w:color="auto"/>
                <w:right w:val="none" w:sz="0" w:space="0" w:color="auto"/>
              </w:divBdr>
            </w:div>
            <w:div w:id="972642228">
              <w:marLeft w:val="0"/>
              <w:marRight w:val="0"/>
              <w:marTop w:val="0"/>
              <w:marBottom w:val="0"/>
              <w:divBdr>
                <w:top w:val="none" w:sz="0" w:space="0" w:color="auto"/>
                <w:left w:val="none" w:sz="0" w:space="0" w:color="auto"/>
                <w:bottom w:val="none" w:sz="0" w:space="0" w:color="auto"/>
                <w:right w:val="none" w:sz="0" w:space="0" w:color="auto"/>
              </w:divBdr>
            </w:div>
            <w:div w:id="722755455">
              <w:marLeft w:val="0"/>
              <w:marRight w:val="0"/>
              <w:marTop w:val="0"/>
              <w:marBottom w:val="0"/>
              <w:divBdr>
                <w:top w:val="none" w:sz="0" w:space="0" w:color="auto"/>
                <w:left w:val="none" w:sz="0" w:space="0" w:color="auto"/>
                <w:bottom w:val="none" w:sz="0" w:space="0" w:color="auto"/>
                <w:right w:val="none" w:sz="0" w:space="0" w:color="auto"/>
              </w:divBdr>
            </w:div>
            <w:div w:id="612907286">
              <w:marLeft w:val="0"/>
              <w:marRight w:val="0"/>
              <w:marTop w:val="0"/>
              <w:marBottom w:val="0"/>
              <w:divBdr>
                <w:top w:val="none" w:sz="0" w:space="0" w:color="auto"/>
                <w:left w:val="none" w:sz="0" w:space="0" w:color="auto"/>
                <w:bottom w:val="none" w:sz="0" w:space="0" w:color="auto"/>
                <w:right w:val="none" w:sz="0" w:space="0" w:color="auto"/>
              </w:divBdr>
            </w:div>
            <w:div w:id="137112452">
              <w:marLeft w:val="0"/>
              <w:marRight w:val="0"/>
              <w:marTop w:val="0"/>
              <w:marBottom w:val="0"/>
              <w:divBdr>
                <w:top w:val="none" w:sz="0" w:space="0" w:color="auto"/>
                <w:left w:val="none" w:sz="0" w:space="0" w:color="auto"/>
                <w:bottom w:val="none" w:sz="0" w:space="0" w:color="auto"/>
                <w:right w:val="none" w:sz="0" w:space="0" w:color="auto"/>
              </w:divBdr>
            </w:div>
            <w:div w:id="1945914547">
              <w:marLeft w:val="0"/>
              <w:marRight w:val="0"/>
              <w:marTop w:val="0"/>
              <w:marBottom w:val="0"/>
              <w:divBdr>
                <w:top w:val="none" w:sz="0" w:space="0" w:color="auto"/>
                <w:left w:val="none" w:sz="0" w:space="0" w:color="auto"/>
                <w:bottom w:val="none" w:sz="0" w:space="0" w:color="auto"/>
                <w:right w:val="none" w:sz="0" w:space="0" w:color="auto"/>
              </w:divBdr>
            </w:div>
            <w:div w:id="57017037">
              <w:marLeft w:val="0"/>
              <w:marRight w:val="0"/>
              <w:marTop w:val="0"/>
              <w:marBottom w:val="0"/>
              <w:divBdr>
                <w:top w:val="none" w:sz="0" w:space="0" w:color="auto"/>
                <w:left w:val="none" w:sz="0" w:space="0" w:color="auto"/>
                <w:bottom w:val="none" w:sz="0" w:space="0" w:color="auto"/>
                <w:right w:val="none" w:sz="0" w:space="0" w:color="auto"/>
              </w:divBdr>
            </w:div>
            <w:div w:id="45837990">
              <w:marLeft w:val="0"/>
              <w:marRight w:val="0"/>
              <w:marTop w:val="0"/>
              <w:marBottom w:val="0"/>
              <w:divBdr>
                <w:top w:val="none" w:sz="0" w:space="0" w:color="auto"/>
                <w:left w:val="none" w:sz="0" w:space="0" w:color="auto"/>
                <w:bottom w:val="none" w:sz="0" w:space="0" w:color="auto"/>
                <w:right w:val="none" w:sz="0" w:space="0" w:color="auto"/>
              </w:divBdr>
            </w:div>
            <w:div w:id="13774596">
              <w:marLeft w:val="0"/>
              <w:marRight w:val="0"/>
              <w:marTop w:val="0"/>
              <w:marBottom w:val="0"/>
              <w:divBdr>
                <w:top w:val="none" w:sz="0" w:space="0" w:color="auto"/>
                <w:left w:val="none" w:sz="0" w:space="0" w:color="auto"/>
                <w:bottom w:val="none" w:sz="0" w:space="0" w:color="auto"/>
                <w:right w:val="none" w:sz="0" w:space="0" w:color="auto"/>
              </w:divBdr>
            </w:div>
            <w:div w:id="1262689940">
              <w:marLeft w:val="0"/>
              <w:marRight w:val="0"/>
              <w:marTop w:val="0"/>
              <w:marBottom w:val="0"/>
              <w:divBdr>
                <w:top w:val="none" w:sz="0" w:space="0" w:color="auto"/>
                <w:left w:val="none" w:sz="0" w:space="0" w:color="auto"/>
                <w:bottom w:val="none" w:sz="0" w:space="0" w:color="auto"/>
                <w:right w:val="none" w:sz="0" w:space="0" w:color="auto"/>
              </w:divBdr>
            </w:div>
            <w:div w:id="790172411">
              <w:marLeft w:val="0"/>
              <w:marRight w:val="0"/>
              <w:marTop w:val="0"/>
              <w:marBottom w:val="0"/>
              <w:divBdr>
                <w:top w:val="none" w:sz="0" w:space="0" w:color="auto"/>
                <w:left w:val="none" w:sz="0" w:space="0" w:color="auto"/>
                <w:bottom w:val="none" w:sz="0" w:space="0" w:color="auto"/>
                <w:right w:val="none" w:sz="0" w:space="0" w:color="auto"/>
              </w:divBdr>
            </w:div>
            <w:div w:id="637221654">
              <w:marLeft w:val="0"/>
              <w:marRight w:val="0"/>
              <w:marTop w:val="0"/>
              <w:marBottom w:val="0"/>
              <w:divBdr>
                <w:top w:val="none" w:sz="0" w:space="0" w:color="auto"/>
                <w:left w:val="none" w:sz="0" w:space="0" w:color="auto"/>
                <w:bottom w:val="none" w:sz="0" w:space="0" w:color="auto"/>
                <w:right w:val="none" w:sz="0" w:space="0" w:color="auto"/>
              </w:divBdr>
            </w:div>
            <w:div w:id="1642297981">
              <w:marLeft w:val="0"/>
              <w:marRight w:val="0"/>
              <w:marTop w:val="0"/>
              <w:marBottom w:val="0"/>
              <w:divBdr>
                <w:top w:val="none" w:sz="0" w:space="0" w:color="auto"/>
                <w:left w:val="none" w:sz="0" w:space="0" w:color="auto"/>
                <w:bottom w:val="none" w:sz="0" w:space="0" w:color="auto"/>
                <w:right w:val="none" w:sz="0" w:space="0" w:color="auto"/>
              </w:divBdr>
            </w:div>
            <w:div w:id="789206074">
              <w:marLeft w:val="0"/>
              <w:marRight w:val="0"/>
              <w:marTop w:val="0"/>
              <w:marBottom w:val="0"/>
              <w:divBdr>
                <w:top w:val="none" w:sz="0" w:space="0" w:color="auto"/>
                <w:left w:val="none" w:sz="0" w:space="0" w:color="auto"/>
                <w:bottom w:val="none" w:sz="0" w:space="0" w:color="auto"/>
                <w:right w:val="none" w:sz="0" w:space="0" w:color="auto"/>
              </w:divBdr>
            </w:div>
            <w:div w:id="1458523341">
              <w:marLeft w:val="0"/>
              <w:marRight w:val="0"/>
              <w:marTop w:val="0"/>
              <w:marBottom w:val="0"/>
              <w:divBdr>
                <w:top w:val="none" w:sz="0" w:space="0" w:color="auto"/>
                <w:left w:val="none" w:sz="0" w:space="0" w:color="auto"/>
                <w:bottom w:val="none" w:sz="0" w:space="0" w:color="auto"/>
                <w:right w:val="none" w:sz="0" w:space="0" w:color="auto"/>
              </w:divBdr>
            </w:div>
            <w:div w:id="65107501">
              <w:marLeft w:val="0"/>
              <w:marRight w:val="0"/>
              <w:marTop w:val="0"/>
              <w:marBottom w:val="0"/>
              <w:divBdr>
                <w:top w:val="none" w:sz="0" w:space="0" w:color="auto"/>
                <w:left w:val="none" w:sz="0" w:space="0" w:color="auto"/>
                <w:bottom w:val="none" w:sz="0" w:space="0" w:color="auto"/>
                <w:right w:val="none" w:sz="0" w:space="0" w:color="auto"/>
              </w:divBdr>
            </w:div>
            <w:div w:id="1102526563">
              <w:marLeft w:val="0"/>
              <w:marRight w:val="0"/>
              <w:marTop w:val="0"/>
              <w:marBottom w:val="0"/>
              <w:divBdr>
                <w:top w:val="none" w:sz="0" w:space="0" w:color="auto"/>
                <w:left w:val="none" w:sz="0" w:space="0" w:color="auto"/>
                <w:bottom w:val="none" w:sz="0" w:space="0" w:color="auto"/>
                <w:right w:val="none" w:sz="0" w:space="0" w:color="auto"/>
              </w:divBdr>
            </w:div>
            <w:div w:id="897714040">
              <w:marLeft w:val="0"/>
              <w:marRight w:val="0"/>
              <w:marTop w:val="0"/>
              <w:marBottom w:val="0"/>
              <w:divBdr>
                <w:top w:val="none" w:sz="0" w:space="0" w:color="auto"/>
                <w:left w:val="none" w:sz="0" w:space="0" w:color="auto"/>
                <w:bottom w:val="none" w:sz="0" w:space="0" w:color="auto"/>
                <w:right w:val="none" w:sz="0" w:space="0" w:color="auto"/>
              </w:divBdr>
            </w:div>
            <w:div w:id="365176447">
              <w:marLeft w:val="0"/>
              <w:marRight w:val="0"/>
              <w:marTop w:val="0"/>
              <w:marBottom w:val="0"/>
              <w:divBdr>
                <w:top w:val="none" w:sz="0" w:space="0" w:color="auto"/>
                <w:left w:val="none" w:sz="0" w:space="0" w:color="auto"/>
                <w:bottom w:val="none" w:sz="0" w:space="0" w:color="auto"/>
                <w:right w:val="none" w:sz="0" w:space="0" w:color="auto"/>
              </w:divBdr>
            </w:div>
            <w:div w:id="2049406692">
              <w:marLeft w:val="0"/>
              <w:marRight w:val="0"/>
              <w:marTop w:val="0"/>
              <w:marBottom w:val="0"/>
              <w:divBdr>
                <w:top w:val="none" w:sz="0" w:space="0" w:color="auto"/>
                <w:left w:val="none" w:sz="0" w:space="0" w:color="auto"/>
                <w:bottom w:val="none" w:sz="0" w:space="0" w:color="auto"/>
                <w:right w:val="none" w:sz="0" w:space="0" w:color="auto"/>
              </w:divBdr>
            </w:div>
            <w:div w:id="823199724">
              <w:marLeft w:val="0"/>
              <w:marRight w:val="0"/>
              <w:marTop w:val="0"/>
              <w:marBottom w:val="0"/>
              <w:divBdr>
                <w:top w:val="none" w:sz="0" w:space="0" w:color="auto"/>
                <w:left w:val="none" w:sz="0" w:space="0" w:color="auto"/>
                <w:bottom w:val="none" w:sz="0" w:space="0" w:color="auto"/>
                <w:right w:val="none" w:sz="0" w:space="0" w:color="auto"/>
              </w:divBdr>
            </w:div>
            <w:div w:id="1900047979">
              <w:marLeft w:val="0"/>
              <w:marRight w:val="0"/>
              <w:marTop w:val="0"/>
              <w:marBottom w:val="0"/>
              <w:divBdr>
                <w:top w:val="none" w:sz="0" w:space="0" w:color="auto"/>
                <w:left w:val="none" w:sz="0" w:space="0" w:color="auto"/>
                <w:bottom w:val="none" w:sz="0" w:space="0" w:color="auto"/>
                <w:right w:val="none" w:sz="0" w:space="0" w:color="auto"/>
              </w:divBdr>
            </w:div>
            <w:div w:id="573777029">
              <w:marLeft w:val="0"/>
              <w:marRight w:val="0"/>
              <w:marTop w:val="0"/>
              <w:marBottom w:val="0"/>
              <w:divBdr>
                <w:top w:val="none" w:sz="0" w:space="0" w:color="auto"/>
                <w:left w:val="none" w:sz="0" w:space="0" w:color="auto"/>
                <w:bottom w:val="none" w:sz="0" w:space="0" w:color="auto"/>
                <w:right w:val="none" w:sz="0" w:space="0" w:color="auto"/>
              </w:divBdr>
            </w:div>
            <w:div w:id="645087065">
              <w:marLeft w:val="0"/>
              <w:marRight w:val="0"/>
              <w:marTop w:val="0"/>
              <w:marBottom w:val="0"/>
              <w:divBdr>
                <w:top w:val="none" w:sz="0" w:space="0" w:color="auto"/>
                <w:left w:val="none" w:sz="0" w:space="0" w:color="auto"/>
                <w:bottom w:val="none" w:sz="0" w:space="0" w:color="auto"/>
                <w:right w:val="none" w:sz="0" w:space="0" w:color="auto"/>
              </w:divBdr>
            </w:div>
            <w:div w:id="1483621544">
              <w:marLeft w:val="0"/>
              <w:marRight w:val="0"/>
              <w:marTop w:val="0"/>
              <w:marBottom w:val="0"/>
              <w:divBdr>
                <w:top w:val="none" w:sz="0" w:space="0" w:color="auto"/>
                <w:left w:val="none" w:sz="0" w:space="0" w:color="auto"/>
                <w:bottom w:val="none" w:sz="0" w:space="0" w:color="auto"/>
                <w:right w:val="none" w:sz="0" w:space="0" w:color="auto"/>
              </w:divBdr>
            </w:div>
            <w:div w:id="219480944">
              <w:marLeft w:val="0"/>
              <w:marRight w:val="0"/>
              <w:marTop w:val="0"/>
              <w:marBottom w:val="0"/>
              <w:divBdr>
                <w:top w:val="none" w:sz="0" w:space="0" w:color="auto"/>
                <w:left w:val="none" w:sz="0" w:space="0" w:color="auto"/>
                <w:bottom w:val="none" w:sz="0" w:space="0" w:color="auto"/>
                <w:right w:val="none" w:sz="0" w:space="0" w:color="auto"/>
              </w:divBdr>
            </w:div>
            <w:div w:id="1909344560">
              <w:marLeft w:val="0"/>
              <w:marRight w:val="0"/>
              <w:marTop w:val="0"/>
              <w:marBottom w:val="0"/>
              <w:divBdr>
                <w:top w:val="none" w:sz="0" w:space="0" w:color="auto"/>
                <w:left w:val="none" w:sz="0" w:space="0" w:color="auto"/>
                <w:bottom w:val="none" w:sz="0" w:space="0" w:color="auto"/>
                <w:right w:val="none" w:sz="0" w:space="0" w:color="auto"/>
              </w:divBdr>
            </w:div>
            <w:div w:id="1274560340">
              <w:marLeft w:val="0"/>
              <w:marRight w:val="0"/>
              <w:marTop w:val="0"/>
              <w:marBottom w:val="0"/>
              <w:divBdr>
                <w:top w:val="none" w:sz="0" w:space="0" w:color="auto"/>
                <w:left w:val="none" w:sz="0" w:space="0" w:color="auto"/>
                <w:bottom w:val="none" w:sz="0" w:space="0" w:color="auto"/>
                <w:right w:val="none" w:sz="0" w:space="0" w:color="auto"/>
              </w:divBdr>
            </w:div>
            <w:div w:id="526215315">
              <w:marLeft w:val="0"/>
              <w:marRight w:val="0"/>
              <w:marTop w:val="0"/>
              <w:marBottom w:val="0"/>
              <w:divBdr>
                <w:top w:val="none" w:sz="0" w:space="0" w:color="auto"/>
                <w:left w:val="none" w:sz="0" w:space="0" w:color="auto"/>
                <w:bottom w:val="none" w:sz="0" w:space="0" w:color="auto"/>
                <w:right w:val="none" w:sz="0" w:space="0" w:color="auto"/>
              </w:divBdr>
            </w:div>
            <w:div w:id="1791625761">
              <w:marLeft w:val="0"/>
              <w:marRight w:val="0"/>
              <w:marTop w:val="0"/>
              <w:marBottom w:val="0"/>
              <w:divBdr>
                <w:top w:val="none" w:sz="0" w:space="0" w:color="auto"/>
                <w:left w:val="none" w:sz="0" w:space="0" w:color="auto"/>
                <w:bottom w:val="none" w:sz="0" w:space="0" w:color="auto"/>
                <w:right w:val="none" w:sz="0" w:space="0" w:color="auto"/>
              </w:divBdr>
            </w:div>
            <w:div w:id="397482020">
              <w:marLeft w:val="0"/>
              <w:marRight w:val="0"/>
              <w:marTop w:val="0"/>
              <w:marBottom w:val="0"/>
              <w:divBdr>
                <w:top w:val="none" w:sz="0" w:space="0" w:color="auto"/>
                <w:left w:val="none" w:sz="0" w:space="0" w:color="auto"/>
                <w:bottom w:val="none" w:sz="0" w:space="0" w:color="auto"/>
                <w:right w:val="none" w:sz="0" w:space="0" w:color="auto"/>
              </w:divBdr>
            </w:div>
            <w:div w:id="1029601227">
              <w:marLeft w:val="0"/>
              <w:marRight w:val="0"/>
              <w:marTop w:val="0"/>
              <w:marBottom w:val="0"/>
              <w:divBdr>
                <w:top w:val="none" w:sz="0" w:space="0" w:color="auto"/>
                <w:left w:val="none" w:sz="0" w:space="0" w:color="auto"/>
                <w:bottom w:val="none" w:sz="0" w:space="0" w:color="auto"/>
                <w:right w:val="none" w:sz="0" w:space="0" w:color="auto"/>
              </w:divBdr>
            </w:div>
            <w:div w:id="1085616222">
              <w:marLeft w:val="0"/>
              <w:marRight w:val="0"/>
              <w:marTop w:val="0"/>
              <w:marBottom w:val="0"/>
              <w:divBdr>
                <w:top w:val="none" w:sz="0" w:space="0" w:color="auto"/>
                <w:left w:val="none" w:sz="0" w:space="0" w:color="auto"/>
                <w:bottom w:val="none" w:sz="0" w:space="0" w:color="auto"/>
                <w:right w:val="none" w:sz="0" w:space="0" w:color="auto"/>
              </w:divBdr>
            </w:div>
            <w:div w:id="399984762">
              <w:marLeft w:val="0"/>
              <w:marRight w:val="0"/>
              <w:marTop w:val="0"/>
              <w:marBottom w:val="0"/>
              <w:divBdr>
                <w:top w:val="none" w:sz="0" w:space="0" w:color="auto"/>
                <w:left w:val="none" w:sz="0" w:space="0" w:color="auto"/>
                <w:bottom w:val="none" w:sz="0" w:space="0" w:color="auto"/>
                <w:right w:val="none" w:sz="0" w:space="0" w:color="auto"/>
              </w:divBdr>
            </w:div>
            <w:div w:id="215514475">
              <w:marLeft w:val="0"/>
              <w:marRight w:val="0"/>
              <w:marTop w:val="0"/>
              <w:marBottom w:val="0"/>
              <w:divBdr>
                <w:top w:val="none" w:sz="0" w:space="0" w:color="auto"/>
                <w:left w:val="none" w:sz="0" w:space="0" w:color="auto"/>
                <w:bottom w:val="none" w:sz="0" w:space="0" w:color="auto"/>
                <w:right w:val="none" w:sz="0" w:space="0" w:color="auto"/>
              </w:divBdr>
            </w:div>
            <w:div w:id="212037667">
              <w:marLeft w:val="0"/>
              <w:marRight w:val="0"/>
              <w:marTop w:val="0"/>
              <w:marBottom w:val="0"/>
              <w:divBdr>
                <w:top w:val="none" w:sz="0" w:space="0" w:color="auto"/>
                <w:left w:val="none" w:sz="0" w:space="0" w:color="auto"/>
                <w:bottom w:val="none" w:sz="0" w:space="0" w:color="auto"/>
                <w:right w:val="none" w:sz="0" w:space="0" w:color="auto"/>
              </w:divBdr>
            </w:div>
            <w:div w:id="615599214">
              <w:marLeft w:val="0"/>
              <w:marRight w:val="0"/>
              <w:marTop w:val="0"/>
              <w:marBottom w:val="0"/>
              <w:divBdr>
                <w:top w:val="none" w:sz="0" w:space="0" w:color="auto"/>
                <w:left w:val="none" w:sz="0" w:space="0" w:color="auto"/>
                <w:bottom w:val="none" w:sz="0" w:space="0" w:color="auto"/>
                <w:right w:val="none" w:sz="0" w:space="0" w:color="auto"/>
              </w:divBdr>
            </w:div>
            <w:div w:id="1122530522">
              <w:marLeft w:val="0"/>
              <w:marRight w:val="0"/>
              <w:marTop w:val="0"/>
              <w:marBottom w:val="0"/>
              <w:divBdr>
                <w:top w:val="none" w:sz="0" w:space="0" w:color="auto"/>
                <w:left w:val="none" w:sz="0" w:space="0" w:color="auto"/>
                <w:bottom w:val="none" w:sz="0" w:space="0" w:color="auto"/>
                <w:right w:val="none" w:sz="0" w:space="0" w:color="auto"/>
              </w:divBdr>
            </w:div>
            <w:div w:id="1734111308">
              <w:marLeft w:val="0"/>
              <w:marRight w:val="0"/>
              <w:marTop w:val="0"/>
              <w:marBottom w:val="0"/>
              <w:divBdr>
                <w:top w:val="none" w:sz="0" w:space="0" w:color="auto"/>
                <w:left w:val="none" w:sz="0" w:space="0" w:color="auto"/>
                <w:bottom w:val="none" w:sz="0" w:space="0" w:color="auto"/>
                <w:right w:val="none" w:sz="0" w:space="0" w:color="auto"/>
              </w:divBdr>
            </w:div>
            <w:div w:id="796753422">
              <w:marLeft w:val="0"/>
              <w:marRight w:val="0"/>
              <w:marTop w:val="0"/>
              <w:marBottom w:val="0"/>
              <w:divBdr>
                <w:top w:val="none" w:sz="0" w:space="0" w:color="auto"/>
                <w:left w:val="none" w:sz="0" w:space="0" w:color="auto"/>
                <w:bottom w:val="none" w:sz="0" w:space="0" w:color="auto"/>
                <w:right w:val="none" w:sz="0" w:space="0" w:color="auto"/>
              </w:divBdr>
            </w:div>
            <w:div w:id="481387721">
              <w:marLeft w:val="0"/>
              <w:marRight w:val="0"/>
              <w:marTop w:val="0"/>
              <w:marBottom w:val="0"/>
              <w:divBdr>
                <w:top w:val="none" w:sz="0" w:space="0" w:color="auto"/>
                <w:left w:val="none" w:sz="0" w:space="0" w:color="auto"/>
                <w:bottom w:val="none" w:sz="0" w:space="0" w:color="auto"/>
                <w:right w:val="none" w:sz="0" w:space="0" w:color="auto"/>
              </w:divBdr>
            </w:div>
            <w:div w:id="255096893">
              <w:marLeft w:val="0"/>
              <w:marRight w:val="0"/>
              <w:marTop w:val="0"/>
              <w:marBottom w:val="0"/>
              <w:divBdr>
                <w:top w:val="none" w:sz="0" w:space="0" w:color="auto"/>
                <w:left w:val="none" w:sz="0" w:space="0" w:color="auto"/>
                <w:bottom w:val="none" w:sz="0" w:space="0" w:color="auto"/>
                <w:right w:val="none" w:sz="0" w:space="0" w:color="auto"/>
              </w:divBdr>
            </w:div>
            <w:div w:id="1972175671">
              <w:marLeft w:val="0"/>
              <w:marRight w:val="0"/>
              <w:marTop w:val="0"/>
              <w:marBottom w:val="0"/>
              <w:divBdr>
                <w:top w:val="none" w:sz="0" w:space="0" w:color="auto"/>
                <w:left w:val="none" w:sz="0" w:space="0" w:color="auto"/>
                <w:bottom w:val="none" w:sz="0" w:space="0" w:color="auto"/>
                <w:right w:val="none" w:sz="0" w:space="0" w:color="auto"/>
              </w:divBdr>
            </w:div>
            <w:div w:id="1580601602">
              <w:marLeft w:val="0"/>
              <w:marRight w:val="0"/>
              <w:marTop w:val="0"/>
              <w:marBottom w:val="0"/>
              <w:divBdr>
                <w:top w:val="none" w:sz="0" w:space="0" w:color="auto"/>
                <w:left w:val="none" w:sz="0" w:space="0" w:color="auto"/>
                <w:bottom w:val="none" w:sz="0" w:space="0" w:color="auto"/>
                <w:right w:val="none" w:sz="0" w:space="0" w:color="auto"/>
              </w:divBdr>
            </w:div>
            <w:div w:id="71049631">
              <w:marLeft w:val="0"/>
              <w:marRight w:val="0"/>
              <w:marTop w:val="0"/>
              <w:marBottom w:val="0"/>
              <w:divBdr>
                <w:top w:val="none" w:sz="0" w:space="0" w:color="auto"/>
                <w:left w:val="none" w:sz="0" w:space="0" w:color="auto"/>
                <w:bottom w:val="none" w:sz="0" w:space="0" w:color="auto"/>
                <w:right w:val="none" w:sz="0" w:space="0" w:color="auto"/>
              </w:divBdr>
            </w:div>
            <w:div w:id="1901017382">
              <w:marLeft w:val="0"/>
              <w:marRight w:val="0"/>
              <w:marTop w:val="0"/>
              <w:marBottom w:val="0"/>
              <w:divBdr>
                <w:top w:val="none" w:sz="0" w:space="0" w:color="auto"/>
                <w:left w:val="none" w:sz="0" w:space="0" w:color="auto"/>
                <w:bottom w:val="none" w:sz="0" w:space="0" w:color="auto"/>
                <w:right w:val="none" w:sz="0" w:space="0" w:color="auto"/>
              </w:divBdr>
            </w:div>
            <w:div w:id="118035074">
              <w:marLeft w:val="0"/>
              <w:marRight w:val="0"/>
              <w:marTop w:val="0"/>
              <w:marBottom w:val="0"/>
              <w:divBdr>
                <w:top w:val="none" w:sz="0" w:space="0" w:color="auto"/>
                <w:left w:val="none" w:sz="0" w:space="0" w:color="auto"/>
                <w:bottom w:val="none" w:sz="0" w:space="0" w:color="auto"/>
                <w:right w:val="none" w:sz="0" w:space="0" w:color="auto"/>
              </w:divBdr>
            </w:div>
            <w:div w:id="110247781">
              <w:marLeft w:val="0"/>
              <w:marRight w:val="0"/>
              <w:marTop w:val="0"/>
              <w:marBottom w:val="0"/>
              <w:divBdr>
                <w:top w:val="none" w:sz="0" w:space="0" w:color="auto"/>
                <w:left w:val="none" w:sz="0" w:space="0" w:color="auto"/>
                <w:bottom w:val="none" w:sz="0" w:space="0" w:color="auto"/>
                <w:right w:val="none" w:sz="0" w:space="0" w:color="auto"/>
              </w:divBdr>
            </w:div>
            <w:div w:id="825706817">
              <w:marLeft w:val="0"/>
              <w:marRight w:val="0"/>
              <w:marTop w:val="0"/>
              <w:marBottom w:val="0"/>
              <w:divBdr>
                <w:top w:val="none" w:sz="0" w:space="0" w:color="auto"/>
                <w:left w:val="none" w:sz="0" w:space="0" w:color="auto"/>
                <w:bottom w:val="none" w:sz="0" w:space="0" w:color="auto"/>
                <w:right w:val="none" w:sz="0" w:space="0" w:color="auto"/>
              </w:divBdr>
            </w:div>
            <w:div w:id="1736080944">
              <w:marLeft w:val="0"/>
              <w:marRight w:val="0"/>
              <w:marTop w:val="0"/>
              <w:marBottom w:val="0"/>
              <w:divBdr>
                <w:top w:val="none" w:sz="0" w:space="0" w:color="auto"/>
                <w:left w:val="none" w:sz="0" w:space="0" w:color="auto"/>
                <w:bottom w:val="none" w:sz="0" w:space="0" w:color="auto"/>
                <w:right w:val="none" w:sz="0" w:space="0" w:color="auto"/>
              </w:divBdr>
            </w:div>
            <w:div w:id="478377766">
              <w:marLeft w:val="0"/>
              <w:marRight w:val="0"/>
              <w:marTop w:val="0"/>
              <w:marBottom w:val="0"/>
              <w:divBdr>
                <w:top w:val="none" w:sz="0" w:space="0" w:color="auto"/>
                <w:left w:val="none" w:sz="0" w:space="0" w:color="auto"/>
                <w:bottom w:val="none" w:sz="0" w:space="0" w:color="auto"/>
                <w:right w:val="none" w:sz="0" w:space="0" w:color="auto"/>
              </w:divBdr>
            </w:div>
            <w:div w:id="329020779">
              <w:marLeft w:val="0"/>
              <w:marRight w:val="0"/>
              <w:marTop w:val="0"/>
              <w:marBottom w:val="0"/>
              <w:divBdr>
                <w:top w:val="none" w:sz="0" w:space="0" w:color="auto"/>
                <w:left w:val="none" w:sz="0" w:space="0" w:color="auto"/>
                <w:bottom w:val="none" w:sz="0" w:space="0" w:color="auto"/>
                <w:right w:val="none" w:sz="0" w:space="0" w:color="auto"/>
              </w:divBdr>
            </w:div>
            <w:div w:id="1022786252">
              <w:marLeft w:val="0"/>
              <w:marRight w:val="0"/>
              <w:marTop w:val="0"/>
              <w:marBottom w:val="0"/>
              <w:divBdr>
                <w:top w:val="none" w:sz="0" w:space="0" w:color="auto"/>
                <w:left w:val="none" w:sz="0" w:space="0" w:color="auto"/>
                <w:bottom w:val="none" w:sz="0" w:space="0" w:color="auto"/>
                <w:right w:val="none" w:sz="0" w:space="0" w:color="auto"/>
              </w:divBdr>
            </w:div>
            <w:div w:id="318392222">
              <w:marLeft w:val="0"/>
              <w:marRight w:val="0"/>
              <w:marTop w:val="0"/>
              <w:marBottom w:val="0"/>
              <w:divBdr>
                <w:top w:val="none" w:sz="0" w:space="0" w:color="auto"/>
                <w:left w:val="none" w:sz="0" w:space="0" w:color="auto"/>
                <w:bottom w:val="none" w:sz="0" w:space="0" w:color="auto"/>
                <w:right w:val="none" w:sz="0" w:space="0" w:color="auto"/>
              </w:divBdr>
            </w:div>
            <w:div w:id="516777679">
              <w:marLeft w:val="0"/>
              <w:marRight w:val="0"/>
              <w:marTop w:val="0"/>
              <w:marBottom w:val="0"/>
              <w:divBdr>
                <w:top w:val="none" w:sz="0" w:space="0" w:color="auto"/>
                <w:left w:val="none" w:sz="0" w:space="0" w:color="auto"/>
                <w:bottom w:val="none" w:sz="0" w:space="0" w:color="auto"/>
                <w:right w:val="none" w:sz="0" w:space="0" w:color="auto"/>
              </w:divBdr>
            </w:div>
            <w:div w:id="748960952">
              <w:marLeft w:val="0"/>
              <w:marRight w:val="0"/>
              <w:marTop w:val="0"/>
              <w:marBottom w:val="0"/>
              <w:divBdr>
                <w:top w:val="none" w:sz="0" w:space="0" w:color="auto"/>
                <w:left w:val="none" w:sz="0" w:space="0" w:color="auto"/>
                <w:bottom w:val="none" w:sz="0" w:space="0" w:color="auto"/>
                <w:right w:val="none" w:sz="0" w:space="0" w:color="auto"/>
              </w:divBdr>
            </w:div>
            <w:div w:id="1906060108">
              <w:marLeft w:val="0"/>
              <w:marRight w:val="0"/>
              <w:marTop w:val="0"/>
              <w:marBottom w:val="0"/>
              <w:divBdr>
                <w:top w:val="none" w:sz="0" w:space="0" w:color="auto"/>
                <w:left w:val="none" w:sz="0" w:space="0" w:color="auto"/>
                <w:bottom w:val="none" w:sz="0" w:space="0" w:color="auto"/>
                <w:right w:val="none" w:sz="0" w:space="0" w:color="auto"/>
              </w:divBdr>
            </w:div>
            <w:div w:id="187718452">
              <w:marLeft w:val="0"/>
              <w:marRight w:val="0"/>
              <w:marTop w:val="0"/>
              <w:marBottom w:val="0"/>
              <w:divBdr>
                <w:top w:val="none" w:sz="0" w:space="0" w:color="auto"/>
                <w:left w:val="none" w:sz="0" w:space="0" w:color="auto"/>
                <w:bottom w:val="none" w:sz="0" w:space="0" w:color="auto"/>
                <w:right w:val="none" w:sz="0" w:space="0" w:color="auto"/>
              </w:divBdr>
            </w:div>
            <w:div w:id="63988472">
              <w:marLeft w:val="0"/>
              <w:marRight w:val="0"/>
              <w:marTop w:val="0"/>
              <w:marBottom w:val="0"/>
              <w:divBdr>
                <w:top w:val="none" w:sz="0" w:space="0" w:color="auto"/>
                <w:left w:val="none" w:sz="0" w:space="0" w:color="auto"/>
                <w:bottom w:val="none" w:sz="0" w:space="0" w:color="auto"/>
                <w:right w:val="none" w:sz="0" w:space="0" w:color="auto"/>
              </w:divBdr>
            </w:div>
            <w:div w:id="1922980264">
              <w:marLeft w:val="0"/>
              <w:marRight w:val="0"/>
              <w:marTop w:val="0"/>
              <w:marBottom w:val="0"/>
              <w:divBdr>
                <w:top w:val="none" w:sz="0" w:space="0" w:color="auto"/>
                <w:left w:val="none" w:sz="0" w:space="0" w:color="auto"/>
                <w:bottom w:val="none" w:sz="0" w:space="0" w:color="auto"/>
                <w:right w:val="none" w:sz="0" w:space="0" w:color="auto"/>
              </w:divBdr>
            </w:div>
            <w:div w:id="817503249">
              <w:marLeft w:val="0"/>
              <w:marRight w:val="0"/>
              <w:marTop w:val="0"/>
              <w:marBottom w:val="0"/>
              <w:divBdr>
                <w:top w:val="none" w:sz="0" w:space="0" w:color="auto"/>
                <w:left w:val="none" w:sz="0" w:space="0" w:color="auto"/>
                <w:bottom w:val="none" w:sz="0" w:space="0" w:color="auto"/>
                <w:right w:val="none" w:sz="0" w:space="0" w:color="auto"/>
              </w:divBdr>
            </w:div>
            <w:div w:id="1304775888">
              <w:marLeft w:val="0"/>
              <w:marRight w:val="0"/>
              <w:marTop w:val="0"/>
              <w:marBottom w:val="0"/>
              <w:divBdr>
                <w:top w:val="none" w:sz="0" w:space="0" w:color="auto"/>
                <w:left w:val="none" w:sz="0" w:space="0" w:color="auto"/>
                <w:bottom w:val="none" w:sz="0" w:space="0" w:color="auto"/>
                <w:right w:val="none" w:sz="0" w:space="0" w:color="auto"/>
              </w:divBdr>
            </w:div>
            <w:div w:id="1509634787">
              <w:marLeft w:val="0"/>
              <w:marRight w:val="0"/>
              <w:marTop w:val="0"/>
              <w:marBottom w:val="0"/>
              <w:divBdr>
                <w:top w:val="none" w:sz="0" w:space="0" w:color="auto"/>
                <w:left w:val="none" w:sz="0" w:space="0" w:color="auto"/>
                <w:bottom w:val="none" w:sz="0" w:space="0" w:color="auto"/>
                <w:right w:val="none" w:sz="0" w:space="0" w:color="auto"/>
              </w:divBdr>
            </w:div>
            <w:div w:id="1470509691">
              <w:marLeft w:val="0"/>
              <w:marRight w:val="0"/>
              <w:marTop w:val="0"/>
              <w:marBottom w:val="0"/>
              <w:divBdr>
                <w:top w:val="none" w:sz="0" w:space="0" w:color="auto"/>
                <w:left w:val="none" w:sz="0" w:space="0" w:color="auto"/>
                <w:bottom w:val="none" w:sz="0" w:space="0" w:color="auto"/>
                <w:right w:val="none" w:sz="0" w:space="0" w:color="auto"/>
              </w:divBdr>
            </w:div>
            <w:div w:id="511724890">
              <w:marLeft w:val="0"/>
              <w:marRight w:val="0"/>
              <w:marTop w:val="0"/>
              <w:marBottom w:val="0"/>
              <w:divBdr>
                <w:top w:val="none" w:sz="0" w:space="0" w:color="auto"/>
                <w:left w:val="none" w:sz="0" w:space="0" w:color="auto"/>
                <w:bottom w:val="none" w:sz="0" w:space="0" w:color="auto"/>
                <w:right w:val="none" w:sz="0" w:space="0" w:color="auto"/>
              </w:divBdr>
            </w:div>
            <w:div w:id="462847176">
              <w:marLeft w:val="0"/>
              <w:marRight w:val="0"/>
              <w:marTop w:val="0"/>
              <w:marBottom w:val="0"/>
              <w:divBdr>
                <w:top w:val="none" w:sz="0" w:space="0" w:color="auto"/>
                <w:left w:val="none" w:sz="0" w:space="0" w:color="auto"/>
                <w:bottom w:val="none" w:sz="0" w:space="0" w:color="auto"/>
                <w:right w:val="none" w:sz="0" w:space="0" w:color="auto"/>
              </w:divBdr>
            </w:div>
            <w:div w:id="619067391">
              <w:marLeft w:val="0"/>
              <w:marRight w:val="0"/>
              <w:marTop w:val="0"/>
              <w:marBottom w:val="0"/>
              <w:divBdr>
                <w:top w:val="none" w:sz="0" w:space="0" w:color="auto"/>
                <w:left w:val="none" w:sz="0" w:space="0" w:color="auto"/>
                <w:bottom w:val="none" w:sz="0" w:space="0" w:color="auto"/>
                <w:right w:val="none" w:sz="0" w:space="0" w:color="auto"/>
              </w:divBdr>
            </w:div>
            <w:div w:id="1275596991">
              <w:marLeft w:val="0"/>
              <w:marRight w:val="0"/>
              <w:marTop w:val="0"/>
              <w:marBottom w:val="0"/>
              <w:divBdr>
                <w:top w:val="none" w:sz="0" w:space="0" w:color="auto"/>
                <w:left w:val="none" w:sz="0" w:space="0" w:color="auto"/>
                <w:bottom w:val="none" w:sz="0" w:space="0" w:color="auto"/>
                <w:right w:val="none" w:sz="0" w:space="0" w:color="auto"/>
              </w:divBdr>
            </w:div>
            <w:div w:id="149297469">
              <w:marLeft w:val="0"/>
              <w:marRight w:val="0"/>
              <w:marTop w:val="0"/>
              <w:marBottom w:val="0"/>
              <w:divBdr>
                <w:top w:val="none" w:sz="0" w:space="0" w:color="auto"/>
                <w:left w:val="none" w:sz="0" w:space="0" w:color="auto"/>
                <w:bottom w:val="none" w:sz="0" w:space="0" w:color="auto"/>
                <w:right w:val="none" w:sz="0" w:space="0" w:color="auto"/>
              </w:divBdr>
            </w:div>
            <w:div w:id="1510484477">
              <w:marLeft w:val="0"/>
              <w:marRight w:val="0"/>
              <w:marTop w:val="0"/>
              <w:marBottom w:val="0"/>
              <w:divBdr>
                <w:top w:val="none" w:sz="0" w:space="0" w:color="auto"/>
                <w:left w:val="none" w:sz="0" w:space="0" w:color="auto"/>
                <w:bottom w:val="none" w:sz="0" w:space="0" w:color="auto"/>
                <w:right w:val="none" w:sz="0" w:space="0" w:color="auto"/>
              </w:divBdr>
            </w:div>
            <w:div w:id="1529178142">
              <w:marLeft w:val="0"/>
              <w:marRight w:val="0"/>
              <w:marTop w:val="0"/>
              <w:marBottom w:val="0"/>
              <w:divBdr>
                <w:top w:val="none" w:sz="0" w:space="0" w:color="auto"/>
                <w:left w:val="none" w:sz="0" w:space="0" w:color="auto"/>
                <w:bottom w:val="none" w:sz="0" w:space="0" w:color="auto"/>
                <w:right w:val="none" w:sz="0" w:space="0" w:color="auto"/>
              </w:divBdr>
            </w:div>
            <w:div w:id="1907376572">
              <w:marLeft w:val="0"/>
              <w:marRight w:val="0"/>
              <w:marTop w:val="0"/>
              <w:marBottom w:val="0"/>
              <w:divBdr>
                <w:top w:val="none" w:sz="0" w:space="0" w:color="auto"/>
                <w:left w:val="none" w:sz="0" w:space="0" w:color="auto"/>
                <w:bottom w:val="none" w:sz="0" w:space="0" w:color="auto"/>
                <w:right w:val="none" w:sz="0" w:space="0" w:color="auto"/>
              </w:divBdr>
            </w:div>
            <w:div w:id="1750883866">
              <w:marLeft w:val="0"/>
              <w:marRight w:val="0"/>
              <w:marTop w:val="0"/>
              <w:marBottom w:val="0"/>
              <w:divBdr>
                <w:top w:val="none" w:sz="0" w:space="0" w:color="auto"/>
                <w:left w:val="none" w:sz="0" w:space="0" w:color="auto"/>
                <w:bottom w:val="none" w:sz="0" w:space="0" w:color="auto"/>
                <w:right w:val="none" w:sz="0" w:space="0" w:color="auto"/>
              </w:divBdr>
            </w:div>
            <w:div w:id="988678478">
              <w:marLeft w:val="0"/>
              <w:marRight w:val="0"/>
              <w:marTop w:val="0"/>
              <w:marBottom w:val="0"/>
              <w:divBdr>
                <w:top w:val="none" w:sz="0" w:space="0" w:color="auto"/>
                <w:left w:val="none" w:sz="0" w:space="0" w:color="auto"/>
                <w:bottom w:val="none" w:sz="0" w:space="0" w:color="auto"/>
                <w:right w:val="none" w:sz="0" w:space="0" w:color="auto"/>
              </w:divBdr>
            </w:div>
            <w:div w:id="1901794023">
              <w:marLeft w:val="0"/>
              <w:marRight w:val="0"/>
              <w:marTop w:val="0"/>
              <w:marBottom w:val="0"/>
              <w:divBdr>
                <w:top w:val="none" w:sz="0" w:space="0" w:color="auto"/>
                <w:left w:val="none" w:sz="0" w:space="0" w:color="auto"/>
                <w:bottom w:val="none" w:sz="0" w:space="0" w:color="auto"/>
                <w:right w:val="none" w:sz="0" w:space="0" w:color="auto"/>
              </w:divBdr>
            </w:div>
            <w:div w:id="1084716499">
              <w:marLeft w:val="0"/>
              <w:marRight w:val="0"/>
              <w:marTop w:val="0"/>
              <w:marBottom w:val="0"/>
              <w:divBdr>
                <w:top w:val="none" w:sz="0" w:space="0" w:color="auto"/>
                <w:left w:val="none" w:sz="0" w:space="0" w:color="auto"/>
                <w:bottom w:val="none" w:sz="0" w:space="0" w:color="auto"/>
                <w:right w:val="none" w:sz="0" w:space="0" w:color="auto"/>
              </w:divBdr>
            </w:div>
            <w:div w:id="1128668099">
              <w:marLeft w:val="0"/>
              <w:marRight w:val="0"/>
              <w:marTop w:val="0"/>
              <w:marBottom w:val="0"/>
              <w:divBdr>
                <w:top w:val="none" w:sz="0" w:space="0" w:color="auto"/>
                <w:left w:val="none" w:sz="0" w:space="0" w:color="auto"/>
                <w:bottom w:val="none" w:sz="0" w:space="0" w:color="auto"/>
                <w:right w:val="none" w:sz="0" w:space="0" w:color="auto"/>
              </w:divBdr>
            </w:div>
            <w:div w:id="287515811">
              <w:marLeft w:val="0"/>
              <w:marRight w:val="0"/>
              <w:marTop w:val="0"/>
              <w:marBottom w:val="0"/>
              <w:divBdr>
                <w:top w:val="none" w:sz="0" w:space="0" w:color="auto"/>
                <w:left w:val="none" w:sz="0" w:space="0" w:color="auto"/>
                <w:bottom w:val="none" w:sz="0" w:space="0" w:color="auto"/>
                <w:right w:val="none" w:sz="0" w:space="0" w:color="auto"/>
              </w:divBdr>
            </w:div>
            <w:div w:id="340813575">
              <w:marLeft w:val="0"/>
              <w:marRight w:val="0"/>
              <w:marTop w:val="0"/>
              <w:marBottom w:val="0"/>
              <w:divBdr>
                <w:top w:val="none" w:sz="0" w:space="0" w:color="auto"/>
                <w:left w:val="none" w:sz="0" w:space="0" w:color="auto"/>
                <w:bottom w:val="none" w:sz="0" w:space="0" w:color="auto"/>
                <w:right w:val="none" w:sz="0" w:space="0" w:color="auto"/>
              </w:divBdr>
            </w:div>
            <w:div w:id="230426144">
              <w:marLeft w:val="0"/>
              <w:marRight w:val="0"/>
              <w:marTop w:val="0"/>
              <w:marBottom w:val="0"/>
              <w:divBdr>
                <w:top w:val="none" w:sz="0" w:space="0" w:color="auto"/>
                <w:left w:val="none" w:sz="0" w:space="0" w:color="auto"/>
                <w:bottom w:val="none" w:sz="0" w:space="0" w:color="auto"/>
                <w:right w:val="none" w:sz="0" w:space="0" w:color="auto"/>
              </w:divBdr>
            </w:div>
            <w:div w:id="260723476">
              <w:marLeft w:val="0"/>
              <w:marRight w:val="0"/>
              <w:marTop w:val="0"/>
              <w:marBottom w:val="0"/>
              <w:divBdr>
                <w:top w:val="none" w:sz="0" w:space="0" w:color="auto"/>
                <w:left w:val="none" w:sz="0" w:space="0" w:color="auto"/>
                <w:bottom w:val="none" w:sz="0" w:space="0" w:color="auto"/>
                <w:right w:val="none" w:sz="0" w:space="0" w:color="auto"/>
              </w:divBdr>
            </w:div>
            <w:div w:id="1347828117">
              <w:marLeft w:val="0"/>
              <w:marRight w:val="0"/>
              <w:marTop w:val="0"/>
              <w:marBottom w:val="0"/>
              <w:divBdr>
                <w:top w:val="none" w:sz="0" w:space="0" w:color="auto"/>
                <w:left w:val="none" w:sz="0" w:space="0" w:color="auto"/>
                <w:bottom w:val="none" w:sz="0" w:space="0" w:color="auto"/>
                <w:right w:val="none" w:sz="0" w:space="0" w:color="auto"/>
              </w:divBdr>
            </w:div>
            <w:div w:id="663781369">
              <w:marLeft w:val="0"/>
              <w:marRight w:val="0"/>
              <w:marTop w:val="0"/>
              <w:marBottom w:val="0"/>
              <w:divBdr>
                <w:top w:val="none" w:sz="0" w:space="0" w:color="auto"/>
                <w:left w:val="none" w:sz="0" w:space="0" w:color="auto"/>
                <w:bottom w:val="none" w:sz="0" w:space="0" w:color="auto"/>
                <w:right w:val="none" w:sz="0" w:space="0" w:color="auto"/>
              </w:divBdr>
            </w:div>
            <w:div w:id="779957350">
              <w:marLeft w:val="0"/>
              <w:marRight w:val="0"/>
              <w:marTop w:val="0"/>
              <w:marBottom w:val="0"/>
              <w:divBdr>
                <w:top w:val="none" w:sz="0" w:space="0" w:color="auto"/>
                <w:left w:val="none" w:sz="0" w:space="0" w:color="auto"/>
                <w:bottom w:val="none" w:sz="0" w:space="0" w:color="auto"/>
                <w:right w:val="none" w:sz="0" w:space="0" w:color="auto"/>
              </w:divBdr>
            </w:div>
            <w:div w:id="866984035">
              <w:marLeft w:val="0"/>
              <w:marRight w:val="0"/>
              <w:marTop w:val="0"/>
              <w:marBottom w:val="0"/>
              <w:divBdr>
                <w:top w:val="none" w:sz="0" w:space="0" w:color="auto"/>
                <w:left w:val="none" w:sz="0" w:space="0" w:color="auto"/>
                <w:bottom w:val="none" w:sz="0" w:space="0" w:color="auto"/>
                <w:right w:val="none" w:sz="0" w:space="0" w:color="auto"/>
              </w:divBdr>
            </w:div>
            <w:div w:id="225340548">
              <w:marLeft w:val="0"/>
              <w:marRight w:val="0"/>
              <w:marTop w:val="0"/>
              <w:marBottom w:val="0"/>
              <w:divBdr>
                <w:top w:val="none" w:sz="0" w:space="0" w:color="auto"/>
                <w:left w:val="none" w:sz="0" w:space="0" w:color="auto"/>
                <w:bottom w:val="none" w:sz="0" w:space="0" w:color="auto"/>
                <w:right w:val="none" w:sz="0" w:space="0" w:color="auto"/>
              </w:divBdr>
            </w:div>
            <w:div w:id="950744207">
              <w:marLeft w:val="0"/>
              <w:marRight w:val="0"/>
              <w:marTop w:val="0"/>
              <w:marBottom w:val="0"/>
              <w:divBdr>
                <w:top w:val="none" w:sz="0" w:space="0" w:color="auto"/>
                <w:left w:val="none" w:sz="0" w:space="0" w:color="auto"/>
                <w:bottom w:val="none" w:sz="0" w:space="0" w:color="auto"/>
                <w:right w:val="none" w:sz="0" w:space="0" w:color="auto"/>
              </w:divBdr>
            </w:div>
            <w:div w:id="1794667057">
              <w:marLeft w:val="0"/>
              <w:marRight w:val="0"/>
              <w:marTop w:val="0"/>
              <w:marBottom w:val="0"/>
              <w:divBdr>
                <w:top w:val="none" w:sz="0" w:space="0" w:color="auto"/>
                <w:left w:val="none" w:sz="0" w:space="0" w:color="auto"/>
                <w:bottom w:val="none" w:sz="0" w:space="0" w:color="auto"/>
                <w:right w:val="none" w:sz="0" w:space="0" w:color="auto"/>
              </w:divBdr>
            </w:div>
            <w:div w:id="1762867548">
              <w:marLeft w:val="0"/>
              <w:marRight w:val="0"/>
              <w:marTop w:val="0"/>
              <w:marBottom w:val="0"/>
              <w:divBdr>
                <w:top w:val="none" w:sz="0" w:space="0" w:color="auto"/>
                <w:left w:val="none" w:sz="0" w:space="0" w:color="auto"/>
                <w:bottom w:val="none" w:sz="0" w:space="0" w:color="auto"/>
                <w:right w:val="none" w:sz="0" w:space="0" w:color="auto"/>
              </w:divBdr>
            </w:div>
            <w:div w:id="598411048">
              <w:marLeft w:val="0"/>
              <w:marRight w:val="0"/>
              <w:marTop w:val="0"/>
              <w:marBottom w:val="0"/>
              <w:divBdr>
                <w:top w:val="none" w:sz="0" w:space="0" w:color="auto"/>
                <w:left w:val="none" w:sz="0" w:space="0" w:color="auto"/>
                <w:bottom w:val="none" w:sz="0" w:space="0" w:color="auto"/>
                <w:right w:val="none" w:sz="0" w:space="0" w:color="auto"/>
              </w:divBdr>
            </w:div>
            <w:div w:id="418067523">
              <w:marLeft w:val="0"/>
              <w:marRight w:val="0"/>
              <w:marTop w:val="0"/>
              <w:marBottom w:val="0"/>
              <w:divBdr>
                <w:top w:val="none" w:sz="0" w:space="0" w:color="auto"/>
                <w:left w:val="none" w:sz="0" w:space="0" w:color="auto"/>
                <w:bottom w:val="none" w:sz="0" w:space="0" w:color="auto"/>
                <w:right w:val="none" w:sz="0" w:space="0" w:color="auto"/>
              </w:divBdr>
            </w:div>
            <w:div w:id="271715466">
              <w:marLeft w:val="0"/>
              <w:marRight w:val="0"/>
              <w:marTop w:val="0"/>
              <w:marBottom w:val="0"/>
              <w:divBdr>
                <w:top w:val="none" w:sz="0" w:space="0" w:color="auto"/>
                <w:left w:val="none" w:sz="0" w:space="0" w:color="auto"/>
                <w:bottom w:val="none" w:sz="0" w:space="0" w:color="auto"/>
                <w:right w:val="none" w:sz="0" w:space="0" w:color="auto"/>
              </w:divBdr>
            </w:div>
            <w:div w:id="440297484">
              <w:marLeft w:val="0"/>
              <w:marRight w:val="0"/>
              <w:marTop w:val="0"/>
              <w:marBottom w:val="0"/>
              <w:divBdr>
                <w:top w:val="none" w:sz="0" w:space="0" w:color="auto"/>
                <w:left w:val="none" w:sz="0" w:space="0" w:color="auto"/>
                <w:bottom w:val="none" w:sz="0" w:space="0" w:color="auto"/>
                <w:right w:val="none" w:sz="0" w:space="0" w:color="auto"/>
              </w:divBdr>
            </w:div>
            <w:div w:id="1123311039">
              <w:marLeft w:val="0"/>
              <w:marRight w:val="0"/>
              <w:marTop w:val="0"/>
              <w:marBottom w:val="0"/>
              <w:divBdr>
                <w:top w:val="none" w:sz="0" w:space="0" w:color="auto"/>
                <w:left w:val="none" w:sz="0" w:space="0" w:color="auto"/>
                <w:bottom w:val="none" w:sz="0" w:space="0" w:color="auto"/>
                <w:right w:val="none" w:sz="0" w:space="0" w:color="auto"/>
              </w:divBdr>
            </w:div>
            <w:div w:id="2083679826">
              <w:marLeft w:val="0"/>
              <w:marRight w:val="0"/>
              <w:marTop w:val="0"/>
              <w:marBottom w:val="0"/>
              <w:divBdr>
                <w:top w:val="none" w:sz="0" w:space="0" w:color="auto"/>
                <w:left w:val="none" w:sz="0" w:space="0" w:color="auto"/>
                <w:bottom w:val="none" w:sz="0" w:space="0" w:color="auto"/>
                <w:right w:val="none" w:sz="0" w:space="0" w:color="auto"/>
              </w:divBdr>
            </w:div>
            <w:div w:id="1488015682">
              <w:marLeft w:val="0"/>
              <w:marRight w:val="0"/>
              <w:marTop w:val="0"/>
              <w:marBottom w:val="0"/>
              <w:divBdr>
                <w:top w:val="none" w:sz="0" w:space="0" w:color="auto"/>
                <w:left w:val="none" w:sz="0" w:space="0" w:color="auto"/>
                <w:bottom w:val="none" w:sz="0" w:space="0" w:color="auto"/>
                <w:right w:val="none" w:sz="0" w:space="0" w:color="auto"/>
              </w:divBdr>
            </w:div>
            <w:div w:id="1584071838">
              <w:marLeft w:val="0"/>
              <w:marRight w:val="0"/>
              <w:marTop w:val="0"/>
              <w:marBottom w:val="0"/>
              <w:divBdr>
                <w:top w:val="none" w:sz="0" w:space="0" w:color="auto"/>
                <w:left w:val="none" w:sz="0" w:space="0" w:color="auto"/>
                <w:bottom w:val="none" w:sz="0" w:space="0" w:color="auto"/>
                <w:right w:val="none" w:sz="0" w:space="0" w:color="auto"/>
              </w:divBdr>
            </w:div>
            <w:div w:id="830603762">
              <w:marLeft w:val="0"/>
              <w:marRight w:val="0"/>
              <w:marTop w:val="0"/>
              <w:marBottom w:val="0"/>
              <w:divBdr>
                <w:top w:val="none" w:sz="0" w:space="0" w:color="auto"/>
                <w:left w:val="none" w:sz="0" w:space="0" w:color="auto"/>
                <w:bottom w:val="none" w:sz="0" w:space="0" w:color="auto"/>
                <w:right w:val="none" w:sz="0" w:space="0" w:color="auto"/>
              </w:divBdr>
            </w:div>
            <w:div w:id="922958559">
              <w:marLeft w:val="0"/>
              <w:marRight w:val="0"/>
              <w:marTop w:val="0"/>
              <w:marBottom w:val="0"/>
              <w:divBdr>
                <w:top w:val="none" w:sz="0" w:space="0" w:color="auto"/>
                <w:left w:val="none" w:sz="0" w:space="0" w:color="auto"/>
                <w:bottom w:val="none" w:sz="0" w:space="0" w:color="auto"/>
                <w:right w:val="none" w:sz="0" w:space="0" w:color="auto"/>
              </w:divBdr>
            </w:div>
            <w:div w:id="283075746">
              <w:marLeft w:val="0"/>
              <w:marRight w:val="0"/>
              <w:marTop w:val="0"/>
              <w:marBottom w:val="0"/>
              <w:divBdr>
                <w:top w:val="none" w:sz="0" w:space="0" w:color="auto"/>
                <w:left w:val="none" w:sz="0" w:space="0" w:color="auto"/>
                <w:bottom w:val="none" w:sz="0" w:space="0" w:color="auto"/>
                <w:right w:val="none" w:sz="0" w:space="0" w:color="auto"/>
              </w:divBdr>
            </w:div>
            <w:div w:id="1396393917">
              <w:marLeft w:val="0"/>
              <w:marRight w:val="0"/>
              <w:marTop w:val="0"/>
              <w:marBottom w:val="0"/>
              <w:divBdr>
                <w:top w:val="none" w:sz="0" w:space="0" w:color="auto"/>
                <w:left w:val="none" w:sz="0" w:space="0" w:color="auto"/>
                <w:bottom w:val="none" w:sz="0" w:space="0" w:color="auto"/>
                <w:right w:val="none" w:sz="0" w:space="0" w:color="auto"/>
              </w:divBdr>
            </w:div>
            <w:div w:id="796340003">
              <w:marLeft w:val="0"/>
              <w:marRight w:val="0"/>
              <w:marTop w:val="0"/>
              <w:marBottom w:val="0"/>
              <w:divBdr>
                <w:top w:val="none" w:sz="0" w:space="0" w:color="auto"/>
                <w:left w:val="none" w:sz="0" w:space="0" w:color="auto"/>
                <w:bottom w:val="none" w:sz="0" w:space="0" w:color="auto"/>
                <w:right w:val="none" w:sz="0" w:space="0" w:color="auto"/>
              </w:divBdr>
            </w:div>
            <w:div w:id="1709335944">
              <w:marLeft w:val="0"/>
              <w:marRight w:val="0"/>
              <w:marTop w:val="0"/>
              <w:marBottom w:val="0"/>
              <w:divBdr>
                <w:top w:val="none" w:sz="0" w:space="0" w:color="auto"/>
                <w:left w:val="none" w:sz="0" w:space="0" w:color="auto"/>
                <w:bottom w:val="none" w:sz="0" w:space="0" w:color="auto"/>
                <w:right w:val="none" w:sz="0" w:space="0" w:color="auto"/>
              </w:divBdr>
            </w:div>
            <w:div w:id="1177766684">
              <w:marLeft w:val="0"/>
              <w:marRight w:val="0"/>
              <w:marTop w:val="0"/>
              <w:marBottom w:val="0"/>
              <w:divBdr>
                <w:top w:val="none" w:sz="0" w:space="0" w:color="auto"/>
                <w:left w:val="none" w:sz="0" w:space="0" w:color="auto"/>
                <w:bottom w:val="none" w:sz="0" w:space="0" w:color="auto"/>
                <w:right w:val="none" w:sz="0" w:space="0" w:color="auto"/>
              </w:divBdr>
            </w:div>
            <w:div w:id="256450108">
              <w:marLeft w:val="0"/>
              <w:marRight w:val="0"/>
              <w:marTop w:val="0"/>
              <w:marBottom w:val="0"/>
              <w:divBdr>
                <w:top w:val="none" w:sz="0" w:space="0" w:color="auto"/>
                <w:left w:val="none" w:sz="0" w:space="0" w:color="auto"/>
                <w:bottom w:val="none" w:sz="0" w:space="0" w:color="auto"/>
                <w:right w:val="none" w:sz="0" w:space="0" w:color="auto"/>
              </w:divBdr>
            </w:div>
            <w:div w:id="2133205494">
              <w:marLeft w:val="0"/>
              <w:marRight w:val="0"/>
              <w:marTop w:val="0"/>
              <w:marBottom w:val="0"/>
              <w:divBdr>
                <w:top w:val="none" w:sz="0" w:space="0" w:color="auto"/>
                <w:left w:val="none" w:sz="0" w:space="0" w:color="auto"/>
                <w:bottom w:val="none" w:sz="0" w:space="0" w:color="auto"/>
                <w:right w:val="none" w:sz="0" w:space="0" w:color="auto"/>
              </w:divBdr>
            </w:div>
            <w:div w:id="2103063088">
              <w:marLeft w:val="0"/>
              <w:marRight w:val="0"/>
              <w:marTop w:val="0"/>
              <w:marBottom w:val="0"/>
              <w:divBdr>
                <w:top w:val="none" w:sz="0" w:space="0" w:color="auto"/>
                <w:left w:val="none" w:sz="0" w:space="0" w:color="auto"/>
                <w:bottom w:val="none" w:sz="0" w:space="0" w:color="auto"/>
                <w:right w:val="none" w:sz="0" w:space="0" w:color="auto"/>
              </w:divBdr>
            </w:div>
            <w:div w:id="92669459">
              <w:marLeft w:val="0"/>
              <w:marRight w:val="0"/>
              <w:marTop w:val="0"/>
              <w:marBottom w:val="0"/>
              <w:divBdr>
                <w:top w:val="none" w:sz="0" w:space="0" w:color="auto"/>
                <w:left w:val="none" w:sz="0" w:space="0" w:color="auto"/>
                <w:bottom w:val="none" w:sz="0" w:space="0" w:color="auto"/>
                <w:right w:val="none" w:sz="0" w:space="0" w:color="auto"/>
              </w:divBdr>
            </w:div>
            <w:div w:id="580219232">
              <w:marLeft w:val="0"/>
              <w:marRight w:val="0"/>
              <w:marTop w:val="0"/>
              <w:marBottom w:val="0"/>
              <w:divBdr>
                <w:top w:val="none" w:sz="0" w:space="0" w:color="auto"/>
                <w:left w:val="none" w:sz="0" w:space="0" w:color="auto"/>
                <w:bottom w:val="none" w:sz="0" w:space="0" w:color="auto"/>
                <w:right w:val="none" w:sz="0" w:space="0" w:color="auto"/>
              </w:divBdr>
            </w:div>
            <w:div w:id="613942108">
              <w:marLeft w:val="0"/>
              <w:marRight w:val="0"/>
              <w:marTop w:val="0"/>
              <w:marBottom w:val="0"/>
              <w:divBdr>
                <w:top w:val="none" w:sz="0" w:space="0" w:color="auto"/>
                <w:left w:val="none" w:sz="0" w:space="0" w:color="auto"/>
                <w:bottom w:val="none" w:sz="0" w:space="0" w:color="auto"/>
                <w:right w:val="none" w:sz="0" w:space="0" w:color="auto"/>
              </w:divBdr>
            </w:div>
            <w:div w:id="2077243947">
              <w:marLeft w:val="0"/>
              <w:marRight w:val="0"/>
              <w:marTop w:val="0"/>
              <w:marBottom w:val="0"/>
              <w:divBdr>
                <w:top w:val="none" w:sz="0" w:space="0" w:color="auto"/>
                <w:left w:val="none" w:sz="0" w:space="0" w:color="auto"/>
                <w:bottom w:val="none" w:sz="0" w:space="0" w:color="auto"/>
                <w:right w:val="none" w:sz="0" w:space="0" w:color="auto"/>
              </w:divBdr>
            </w:div>
            <w:div w:id="509376242">
              <w:marLeft w:val="0"/>
              <w:marRight w:val="0"/>
              <w:marTop w:val="0"/>
              <w:marBottom w:val="0"/>
              <w:divBdr>
                <w:top w:val="none" w:sz="0" w:space="0" w:color="auto"/>
                <w:left w:val="none" w:sz="0" w:space="0" w:color="auto"/>
                <w:bottom w:val="none" w:sz="0" w:space="0" w:color="auto"/>
                <w:right w:val="none" w:sz="0" w:space="0" w:color="auto"/>
              </w:divBdr>
            </w:div>
            <w:div w:id="985207215">
              <w:marLeft w:val="0"/>
              <w:marRight w:val="0"/>
              <w:marTop w:val="0"/>
              <w:marBottom w:val="0"/>
              <w:divBdr>
                <w:top w:val="none" w:sz="0" w:space="0" w:color="auto"/>
                <w:left w:val="none" w:sz="0" w:space="0" w:color="auto"/>
                <w:bottom w:val="none" w:sz="0" w:space="0" w:color="auto"/>
                <w:right w:val="none" w:sz="0" w:space="0" w:color="auto"/>
              </w:divBdr>
            </w:div>
            <w:div w:id="1776170560">
              <w:marLeft w:val="0"/>
              <w:marRight w:val="0"/>
              <w:marTop w:val="0"/>
              <w:marBottom w:val="0"/>
              <w:divBdr>
                <w:top w:val="none" w:sz="0" w:space="0" w:color="auto"/>
                <w:left w:val="none" w:sz="0" w:space="0" w:color="auto"/>
                <w:bottom w:val="none" w:sz="0" w:space="0" w:color="auto"/>
                <w:right w:val="none" w:sz="0" w:space="0" w:color="auto"/>
              </w:divBdr>
            </w:div>
            <w:div w:id="1354922644">
              <w:marLeft w:val="0"/>
              <w:marRight w:val="0"/>
              <w:marTop w:val="0"/>
              <w:marBottom w:val="0"/>
              <w:divBdr>
                <w:top w:val="none" w:sz="0" w:space="0" w:color="auto"/>
                <w:left w:val="none" w:sz="0" w:space="0" w:color="auto"/>
                <w:bottom w:val="none" w:sz="0" w:space="0" w:color="auto"/>
                <w:right w:val="none" w:sz="0" w:space="0" w:color="auto"/>
              </w:divBdr>
            </w:div>
            <w:div w:id="964502650">
              <w:marLeft w:val="0"/>
              <w:marRight w:val="0"/>
              <w:marTop w:val="0"/>
              <w:marBottom w:val="0"/>
              <w:divBdr>
                <w:top w:val="none" w:sz="0" w:space="0" w:color="auto"/>
                <w:left w:val="none" w:sz="0" w:space="0" w:color="auto"/>
                <w:bottom w:val="none" w:sz="0" w:space="0" w:color="auto"/>
                <w:right w:val="none" w:sz="0" w:space="0" w:color="auto"/>
              </w:divBdr>
            </w:div>
            <w:div w:id="1743796237">
              <w:marLeft w:val="0"/>
              <w:marRight w:val="0"/>
              <w:marTop w:val="0"/>
              <w:marBottom w:val="0"/>
              <w:divBdr>
                <w:top w:val="none" w:sz="0" w:space="0" w:color="auto"/>
                <w:left w:val="none" w:sz="0" w:space="0" w:color="auto"/>
                <w:bottom w:val="none" w:sz="0" w:space="0" w:color="auto"/>
                <w:right w:val="none" w:sz="0" w:space="0" w:color="auto"/>
              </w:divBdr>
            </w:div>
            <w:div w:id="1385253763">
              <w:marLeft w:val="0"/>
              <w:marRight w:val="0"/>
              <w:marTop w:val="0"/>
              <w:marBottom w:val="0"/>
              <w:divBdr>
                <w:top w:val="none" w:sz="0" w:space="0" w:color="auto"/>
                <w:left w:val="none" w:sz="0" w:space="0" w:color="auto"/>
                <w:bottom w:val="none" w:sz="0" w:space="0" w:color="auto"/>
                <w:right w:val="none" w:sz="0" w:space="0" w:color="auto"/>
              </w:divBdr>
            </w:div>
            <w:div w:id="79299243">
              <w:marLeft w:val="0"/>
              <w:marRight w:val="0"/>
              <w:marTop w:val="0"/>
              <w:marBottom w:val="0"/>
              <w:divBdr>
                <w:top w:val="none" w:sz="0" w:space="0" w:color="auto"/>
                <w:left w:val="none" w:sz="0" w:space="0" w:color="auto"/>
                <w:bottom w:val="none" w:sz="0" w:space="0" w:color="auto"/>
                <w:right w:val="none" w:sz="0" w:space="0" w:color="auto"/>
              </w:divBdr>
            </w:div>
            <w:div w:id="1753965216">
              <w:marLeft w:val="0"/>
              <w:marRight w:val="0"/>
              <w:marTop w:val="0"/>
              <w:marBottom w:val="0"/>
              <w:divBdr>
                <w:top w:val="none" w:sz="0" w:space="0" w:color="auto"/>
                <w:left w:val="none" w:sz="0" w:space="0" w:color="auto"/>
                <w:bottom w:val="none" w:sz="0" w:space="0" w:color="auto"/>
                <w:right w:val="none" w:sz="0" w:space="0" w:color="auto"/>
              </w:divBdr>
            </w:div>
            <w:div w:id="915432486">
              <w:marLeft w:val="0"/>
              <w:marRight w:val="0"/>
              <w:marTop w:val="0"/>
              <w:marBottom w:val="0"/>
              <w:divBdr>
                <w:top w:val="none" w:sz="0" w:space="0" w:color="auto"/>
                <w:left w:val="none" w:sz="0" w:space="0" w:color="auto"/>
                <w:bottom w:val="none" w:sz="0" w:space="0" w:color="auto"/>
                <w:right w:val="none" w:sz="0" w:space="0" w:color="auto"/>
              </w:divBdr>
            </w:div>
            <w:div w:id="860506456">
              <w:marLeft w:val="0"/>
              <w:marRight w:val="0"/>
              <w:marTop w:val="0"/>
              <w:marBottom w:val="0"/>
              <w:divBdr>
                <w:top w:val="none" w:sz="0" w:space="0" w:color="auto"/>
                <w:left w:val="none" w:sz="0" w:space="0" w:color="auto"/>
                <w:bottom w:val="none" w:sz="0" w:space="0" w:color="auto"/>
                <w:right w:val="none" w:sz="0" w:space="0" w:color="auto"/>
              </w:divBdr>
            </w:div>
            <w:div w:id="1601599622">
              <w:marLeft w:val="0"/>
              <w:marRight w:val="0"/>
              <w:marTop w:val="0"/>
              <w:marBottom w:val="0"/>
              <w:divBdr>
                <w:top w:val="none" w:sz="0" w:space="0" w:color="auto"/>
                <w:left w:val="none" w:sz="0" w:space="0" w:color="auto"/>
                <w:bottom w:val="none" w:sz="0" w:space="0" w:color="auto"/>
                <w:right w:val="none" w:sz="0" w:space="0" w:color="auto"/>
              </w:divBdr>
            </w:div>
            <w:div w:id="1230116150">
              <w:marLeft w:val="0"/>
              <w:marRight w:val="0"/>
              <w:marTop w:val="0"/>
              <w:marBottom w:val="0"/>
              <w:divBdr>
                <w:top w:val="none" w:sz="0" w:space="0" w:color="auto"/>
                <w:left w:val="none" w:sz="0" w:space="0" w:color="auto"/>
                <w:bottom w:val="none" w:sz="0" w:space="0" w:color="auto"/>
                <w:right w:val="none" w:sz="0" w:space="0" w:color="auto"/>
              </w:divBdr>
            </w:div>
            <w:div w:id="877160410">
              <w:marLeft w:val="0"/>
              <w:marRight w:val="0"/>
              <w:marTop w:val="0"/>
              <w:marBottom w:val="0"/>
              <w:divBdr>
                <w:top w:val="none" w:sz="0" w:space="0" w:color="auto"/>
                <w:left w:val="none" w:sz="0" w:space="0" w:color="auto"/>
                <w:bottom w:val="none" w:sz="0" w:space="0" w:color="auto"/>
                <w:right w:val="none" w:sz="0" w:space="0" w:color="auto"/>
              </w:divBdr>
            </w:div>
            <w:div w:id="1296911053">
              <w:marLeft w:val="0"/>
              <w:marRight w:val="0"/>
              <w:marTop w:val="0"/>
              <w:marBottom w:val="0"/>
              <w:divBdr>
                <w:top w:val="none" w:sz="0" w:space="0" w:color="auto"/>
                <w:left w:val="none" w:sz="0" w:space="0" w:color="auto"/>
                <w:bottom w:val="none" w:sz="0" w:space="0" w:color="auto"/>
                <w:right w:val="none" w:sz="0" w:space="0" w:color="auto"/>
              </w:divBdr>
            </w:div>
            <w:div w:id="1139225033">
              <w:marLeft w:val="0"/>
              <w:marRight w:val="0"/>
              <w:marTop w:val="0"/>
              <w:marBottom w:val="0"/>
              <w:divBdr>
                <w:top w:val="none" w:sz="0" w:space="0" w:color="auto"/>
                <w:left w:val="none" w:sz="0" w:space="0" w:color="auto"/>
                <w:bottom w:val="none" w:sz="0" w:space="0" w:color="auto"/>
                <w:right w:val="none" w:sz="0" w:space="0" w:color="auto"/>
              </w:divBdr>
            </w:div>
            <w:div w:id="329453594">
              <w:marLeft w:val="0"/>
              <w:marRight w:val="0"/>
              <w:marTop w:val="0"/>
              <w:marBottom w:val="0"/>
              <w:divBdr>
                <w:top w:val="none" w:sz="0" w:space="0" w:color="auto"/>
                <w:left w:val="none" w:sz="0" w:space="0" w:color="auto"/>
                <w:bottom w:val="none" w:sz="0" w:space="0" w:color="auto"/>
                <w:right w:val="none" w:sz="0" w:space="0" w:color="auto"/>
              </w:divBdr>
            </w:div>
            <w:div w:id="1339892476">
              <w:marLeft w:val="0"/>
              <w:marRight w:val="0"/>
              <w:marTop w:val="0"/>
              <w:marBottom w:val="0"/>
              <w:divBdr>
                <w:top w:val="none" w:sz="0" w:space="0" w:color="auto"/>
                <w:left w:val="none" w:sz="0" w:space="0" w:color="auto"/>
                <w:bottom w:val="none" w:sz="0" w:space="0" w:color="auto"/>
                <w:right w:val="none" w:sz="0" w:space="0" w:color="auto"/>
              </w:divBdr>
            </w:div>
            <w:div w:id="878981177">
              <w:marLeft w:val="0"/>
              <w:marRight w:val="0"/>
              <w:marTop w:val="0"/>
              <w:marBottom w:val="0"/>
              <w:divBdr>
                <w:top w:val="none" w:sz="0" w:space="0" w:color="auto"/>
                <w:left w:val="none" w:sz="0" w:space="0" w:color="auto"/>
                <w:bottom w:val="none" w:sz="0" w:space="0" w:color="auto"/>
                <w:right w:val="none" w:sz="0" w:space="0" w:color="auto"/>
              </w:divBdr>
            </w:div>
            <w:div w:id="369763727">
              <w:marLeft w:val="0"/>
              <w:marRight w:val="0"/>
              <w:marTop w:val="0"/>
              <w:marBottom w:val="0"/>
              <w:divBdr>
                <w:top w:val="none" w:sz="0" w:space="0" w:color="auto"/>
                <w:left w:val="none" w:sz="0" w:space="0" w:color="auto"/>
                <w:bottom w:val="none" w:sz="0" w:space="0" w:color="auto"/>
                <w:right w:val="none" w:sz="0" w:space="0" w:color="auto"/>
              </w:divBdr>
            </w:div>
            <w:div w:id="1652252370">
              <w:marLeft w:val="0"/>
              <w:marRight w:val="0"/>
              <w:marTop w:val="0"/>
              <w:marBottom w:val="0"/>
              <w:divBdr>
                <w:top w:val="none" w:sz="0" w:space="0" w:color="auto"/>
                <w:left w:val="none" w:sz="0" w:space="0" w:color="auto"/>
                <w:bottom w:val="none" w:sz="0" w:space="0" w:color="auto"/>
                <w:right w:val="none" w:sz="0" w:space="0" w:color="auto"/>
              </w:divBdr>
            </w:div>
            <w:div w:id="1314212661">
              <w:marLeft w:val="0"/>
              <w:marRight w:val="0"/>
              <w:marTop w:val="0"/>
              <w:marBottom w:val="0"/>
              <w:divBdr>
                <w:top w:val="none" w:sz="0" w:space="0" w:color="auto"/>
                <w:left w:val="none" w:sz="0" w:space="0" w:color="auto"/>
                <w:bottom w:val="none" w:sz="0" w:space="0" w:color="auto"/>
                <w:right w:val="none" w:sz="0" w:space="0" w:color="auto"/>
              </w:divBdr>
            </w:div>
            <w:div w:id="1213074641">
              <w:marLeft w:val="0"/>
              <w:marRight w:val="0"/>
              <w:marTop w:val="0"/>
              <w:marBottom w:val="0"/>
              <w:divBdr>
                <w:top w:val="none" w:sz="0" w:space="0" w:color="auto"/>
                <w:left w:val="none" w:sz="0" w:space="0" w:color="auto"/>
                <w:bottom w:val="none" w:sz="0" w:space="0" w:color="auto"/>
                <w:right w:val="none" w:sz="0" w:space="0" w:color="auto"/>
              </w:divBdr>
            </w:div>
            <w:div w:id="1165173498">
              <w:marLeft w:val="0"/>
              <w:marRight w:val="0"/>
              <w:marTop w:val="0"/>
              <w:marBottom w:val="0"/>
              <w:divBdr>
                <w:top w:val="none" w:sz="0" w:space="0" w:color="auto"/>
                <w:left w:val="none" w:sz="0" w:space="0" w:color="auto"/>
                <w:bottom w:val="none" w:sz="0" w:space="0" w:color="auto"/>
                <w:right w:val="none" w:sz="0" w:space="0" w:color="auto"/>
              </w:divBdr>
            </w:div>
            <w:div w:id="1906599204">
              <w:marLeft w:val="0"/>
              <w:marRight w:val="0"/>
              <w:marTop w:val="0"/>
              <w:marBottom w:val="0"/>
              <w:divBdr>
                <w:top w:val="none" w:sz="0" w:space="0" w:color="auto"/>
                <w:left w:val="none" w:sz="0" w:space="0" w:color="auto"/>
                <w:bottom w:val="none" w:sz="0" w:space="0" w:color="auto"/>
                <w:right w:val="none" w:sz="0" w:space="0" w:color="auto"/>
              </w:divBdr>
            </w:div>
            <w:div w:id="711661149">
              <w:marLeft w:val="0"/>
              <w:marRight w:val="0"/>
              <w:marTop w:val="0"/>
              <w:marBottom w:val="0"/>
              <w:divBdr>
                <w:top w:val="none" w:sz="0" w:space="0" w:color="auto"/>
                <w:left w:val="none" w:sz="0" w:space="0" w:color="auto"/>
                <w:bottom w:val="none" w:sz="0" w:space="0" w:color="auto"/>
                <w:right w:val="none" w:sz="0" w:space="0" w:color="auto"/>
              </w:divBdr>
            </w:div>
            <w:div w:id="2098362309">
              <w:marLeft w:val="0"/>
              <w:marRight w:val="0"/>
              <w:marTop w:val="0"/>
              <w:marBottom w:val="0"/>
              <w:divBdr>
                <w:top w:val="none" w:sz="0" w:space="0" w:color="auto"/>
                <w:left w:val="none" w:sz="0" w:space="0" w:color="auto"/>
                <w:bottom w:val="none" w:sz="0" w:space="0" w:color="auto"/>
                <w:right w:val="none" w:sz="0" w:space="0" w:color="auto"/>
              </w:divBdr>
            </w:div>
            <w:div w:id="1619599832">
              <w:marLeft w:val="0"/>
              <w:marRight w:val="0"/>
              <w:marTop w:val="0"/>
              <w:marBottom w:val="0"/>
              <w:divBdr>
                <w:top w:val="none" w:sz="0" w:space="0" w:color="auto"/>
                <w:left w:val="none" w:sz="0" w:space="0" w:color="auto"/>
                <w:bottom w:val="none" w:sz="0" w:space="0" w:color="auto"/>
                <w:right w:val="none" w:sz="0" w:space="0" w:color="auto"/>
              </w:divBdr>
            </w:div>
            <w:div w:id="1788427337">
              <w:marLeft w:val="0"/>
              <w:marRight w:val="0"/>
              <w:marTop w:val="0"/>
              <w:marBottom w:val="0"/>
              <w:divBdr>
                <w:top w:val="none" w:sz="0" w:space="0" w:color="auto"/>
                <w:left w:val="none" w:sz="0" w:space="0" w:color="auto"/>
                <w:bottom w:val="none" w:sz="0" w:space="0" w:color="auto"/>
                <w:right w:val="none" w:sz="0" w:space="0" w:color="auto"/>
              </w:divBdr>
            </w:div>
            <w:div w:id="1302921630">
              <w:marLeft w:val="0"/>
              <w:marRight w:val="0"/>
              <w:marTop w:val="0"/>
              <w:marBottom w:val="0"/>
              <w:divBdr>
                <w:top w:val="none" w:sz="0" w:space="0" w:color="auto"/>
                <w:left w:val="none" w:sz="0" w:space="0" w:color="auto"/>
                <w:bottom w:val="none" w:sz="0" w:space="0" w:color="auto"/>
                <w:right w:val="none" w:sz="0" w:space="0" w:color="auto"/>
              </w:divBdr>
            </w:div>
            <w:div w:id="409812220">
              <w:marLeft w:val="0"/>
              <w:marRight w:val="0"/>
              <w:marTop w:val="0"/>
              <w:marBottom w:val="0"/>
              <w:divBdr>
                <w:top w:val="none" w:sz="0" w:space="0" w:color="auto"/>
                <w:left w:val="none" w:sz="0" w:space="0" w:color="auto"/>
                <w:bottom w:val="none" w:sz="0" w:space="0" w:color="auto"/>
                <w:right w:val="none" w:sz="0" w:space="0" w:color="auto"/>
              </w:divBdr>
            </w:div>
            <w:div w:id="902103840">
              <w:marLeft w:val="0"/>
              <w:marRight w:val="0"/>
              <w:marTop w:val="0"/>
              <w:marBottom w:val="0"/>
              <w:divBdr>
                <w:top w:val="none" w:sz="0" w:space="0" w:color="auto"/>
                <w:left w:val="none" w:sz="0" w:space="0" w:color="auto"/>
                <w:bottom w:val="none" w:sz="0" w:space="0" w:color="auto"/>
                <w:right w:val="none" w:sz="0" w:space="0" w:color="auto"/>
              </w:divBdr>
            </w:div>
            <w:div w:id="2073698526">
              <w:marLeft w:val="0"/>
              <w:marRight w:val="0"/>
              <w:marTop w:val="0"/>
              <w:marBottom w:val="0"/>
              <w:divBdr>
                <w:top w:val="none" w:sz="0" w:space="0" w:color="auto"/>
                <w:left w:val="none" w:sz="0" w:space="0" w:color="auto"/>
                <w:bottom w:val="none" w:sz="0" w:space="0" w:color="auto"/>
                <w:right w:val="none" w:sz="0" w:space="0" w:color="auto"/>
              </w:divBdr>
            </w:div>
            <w:div w:id="2050907726">
              <w:marLeft w:val="0"/>
              <w:marRight w:val="0"/>
              <w:marTop w:val="0"/>
              <w:marBottom w:val="0"/>
              <w:divBdr>
                <w:top w:val="none" w:sz="0" w:space="0" w:color="auto"/>
                <w:left w:val="none" w:sz="0" w:space="0" w:color="auto"/>
                <w:bottom w:val="none" w:sz="0" w:space="0" w:color="auto"/>
                <w:right w:val="none" w:sz="0" w:space="0" w:color="auto"/>
              </w:divBdr>
            </w:div>
            <w:div w:id="1957448802">
              <w:marLeft w:val="0"/>
              <w:marRight w:val="0"/>
              <w:marTop w:val="0"/>
              <w:marBottom w:val="0"/>
              <w:divBdr>
                <w:top w:val="none" w:sz="0" w:space="0" w:color="auto"/>
                <w:left w:val="none" w:sz="0" w:space="0" w:color="auto"/>
                <w:bottom w:val="none" w:sz="0" w:space="0" w:color="auto"/>
                <w:right w:val="none" w:sz="0" w:space="0" w:color="auto"/>
              </w:divBdr>
            </w:div>
            <w:div w:id="1955943864">
              <w:marLeft w:val="0"/>
              <w:marRight w:val="0"/>
              <w:marTop w:val="0"/>
              <w:marBottom w:val="0"/>
              <w:divBdr>
                <w:top w:val="none" w:sz="0" w:space="0" w:color="auto"/>
                <w:left w:val="none" w:sz="0" w:space="0" w:color="auto"/>
                <w:bottom w:val="none" w:sz="0" w:space="0" w:color="auto"/>
                <w:right w:val="none" w:sz="0" w:space="0" w:color="auto"/>
              </w:divBdr>
            </w:div>
            <w:div w:id="69692346">
              <w:marLeft w:val="0"/>
              <w:marRight w:val="0"/>
              <w:marTop w:val="0"/>
              <w:marBottom w:val="0"/>
              <w:divBdr>
                <w:top w:val="none" w:sz="0" w:space="0" w:color="auto"/>
                <w:left w:val="none" w:sz="0" w:space="0" w:color="auto"/>
                <w:bottom w:val="none" w:sz="0" w:space="0" w:color="auto"/>
                <w:right w:val="none" w:sz="0" w:space="0" w:color="auto"/>
              </w:divBdr>
            </w:div>
            <w:div w:id="1759133273">
              <w:marLeft w:val="0"/>
              <w:marRight w:val="0"/>
              <w:marTop w:val="0"/>
              <w:marBottom w:val="0"/>
              <w:divBdr>
                <w:top w:val="none" w:sz="0" w:space="0" w:color="auto"/>
                <w:left w:val="none" w:sz="0" w:space="0" w:color="auto"/>
                <w:bottom w:val="none" w:sz="0" w:space="0" w:color="auto"/>
                <w:right w:val="none" w:sz="0" w:space="0" w:color="auto"/>
              </w:divBdr>
            </w:div>
            <w:div w:id="2030716082">
              <w:marLeft w:val="0"/>
              <w:marRight w:val="0"/>
              <w:marTop w:val="0"/>
              <w:marBottom w:val="0"/>
              <w:divBdr>
                <w:top w:val="none" w:sz="0" w:space="0" w:color="auto"/>
                <w:left w:val="none" w:sz="0" w:space="0" w:color="auto"/>
                <w:bottom w:val="none" w:sz="0" w:space="0" w:color="auto"/>
                <w:right w:val="none" w:sz="0" w:space="0" w:color="auto"/>
              </w:divBdr>
            </w:div>
            <w:div w:id="1934506264">
              <w:marLeft w:val="0"/>
              <w:marRight w:val="0"/>
              <w:marTop w:val="0"/>
              <w:marBottom w:val="0"/>
              <w:divBdr>
                <w:top w:val="none" w:sz="0" w:space="0" w:color="auto"/>
                <w:left w:val="none" w:sz="0" w:space="0" w:color="auto"/>
                <w:bottom w:val="none" w:sz="0" w:space="0" w:color="auto"/>
                <w:right w:val="none" w:sz="0" w:space="0" w:color="auto"/>
              </w:divBdr>
            </w:div>
            <w:div w:id="1718626708">
              <w:marLeft w:val="0"/>
              <w:marRight w:val="0"/>
              <w:marTop w:val="0"/>
              <w:marBottom w:val="0"/>
              <w:divBdr>
                <w:top w:val="none" w:sz="0" w:space="0" w:color="auto"/>
                <w:left w:val="none" w:sz="0" w:space="0" w:color="auto"/>
                <w:bottom w:val="none" w:sz="0" w:space="0" w:color="auto"/>
                <w:right w:val="none" w:sz="0" w:space="0" w:color="auto"/>
              </w:divBdr>
            </w:div>
            <w:div w:id="781414271">
              <w:marLeft w:val="0"/>
              <w:marRight w:val="0"/>
              <w:marTop w:val="0"/>
              <w:marBottom w:val="0"/>
              <w:divBdr>
                <w:top w:val="none" w:sz="0" w:space="0" w:color="auto"/>
                <w:left w:val="none" w:sz="0" w:space="0" w:color="auto"/>
                <w:bottom w:val="none" w:sz="0" w:space="0" w:color="auto"/>
                <w:right w:val="none" w:sz="0" w:space="0" w:color="auto"/>
              </w:divBdr>
            </w:div>
            <w:div w:id="1971864889">
              <w:marLeft w:val="0"/>
              <w:marRight w:val="0"/>
              <w:marTop w:val="0"/>
              <w:marBottom w:val="0"/>
              <w:divBdr>
                <w:top w:val="none" w:sz="0" w:space="0" w:color="auto"/>
                <w:left w:val="none" w:sz="0" w:space="0" w:color="auto"/>
                <w:bottom w:val="none" w:sz="0" w:space="0" w:color="auto"/>
                <w:right w:val="none" w:sz="0" w:space="0" w:color="auto"/>
              </w:divBdr>
            </w:div>
            <w:div w:id="1144860043">
              <w:marLeft w:val="0"/>
              <w:marRight w:val="0"/>
              <w:marTop w:val="0"/>
              <w:marBottom w:val="0"/>
              <w:divBdr>
                <w:top w:val="none" w:sz="0" w:space="0" w:color="auto"/>
                <w:left w:val="none" w:sz="0" w:space="0" w:color="auto"/>
                <w:bottom w:val="none" w:sz="0" w:space="0" w:color="auto"/>
                <w:right w:val="none" w:sz="0" w:space="0" w:color="auto"/>
              </w:divBdr>
            </w:div>
            <w:div w:id="945962143">
              <w:marLeft w:val="0"/>
              <w:marRight w:val="0"/>
              <w:marTop w:val="0"/>
              <w:marBottom w:val="0"/>
              <w:divBdr>
                <w:top w:val="none" w:sz="0" w:space="0" w:color="auto"/>
                <w:left w:val="none" w:sz="0" w:space="0" w:color="auto"/>
                <w:bottom w:val="none" w:sz="0" w:space="0" w:color="auto"/>
                <w:right w:val="none" w:sz="0" w:space="0" w:color="auto"/>
              </w:divBdr>
            </w:div>
            <w:div w:id="1220360688">
              <w:marLeft w:val="0"/>
              <w:marRight w:val="0"/>
              <w:marTop w:val="0"/>
              <w:marBottom w:val="0"/>
              <w:divBdr>
                <w:top w:val="none" w:sz="0" w:space="0" w:color="auto"/>
                <w:left w:val="none" w:sz="0" w:space="0" w:color="auto"/>
                <w:bottom w:val="none" w:sz="0" w:space="0" w:color="auto"/>
                <w:right w:val="none" w:sz="0" w:space="0" w:color="auto"/>
              </w:divBdr>
            </w:div>
            <w:div w:id="1394429269">
              <w:marLeft w:val="0"/>
              <w:marRight w:val="0"/>
              <w:marTop w:val="0"/>
              <w:marBottom w:val="0"/>
              <w:divBdr>
                <w:top w:val="none" w:sz="0" w:space="0" w:color="auto"/>
                <w:left w:val="none" w:sz="0" w:space="0" w:color="auto"/>
                <w:bottom w:val="none" w:sz="0" w:space="0" w:color="auto"/>
                <w:right w:val="none" w:sz="0" w:space="0" w:color="auto"/>
              </w:divBdr>
            </w:div>
            <w:div w:id="1714229919">
              <w:marLeft w:val="0"/>
              <w:marRight w:val="0"/>
              <w:marTop w:val="0"/>
              <w:marBottom w:val="0"/>
              <w:divBdr>
                <w:top w:val="none" w:sz="0" w:space="0" w:color="auto"/>
                <w:left w:val="none" w:sz="0" w:space="0" w:color="auto"/>
                <w:bottom w:val="none" w:sz="0" w:space="0" w:color="auto"/>
                <w:right w:val="none" w:sz="0" w:space="0" w:color="auto"/>
              </w:divBdr>
            </w:div>
            <w:div w:id="2013794685">
              <w:marLeft w:val="0"/>
              <w:marRight w:val="0"/>
              <w:marTop w:val="0"/>
              <w:marBottom w:val="0"/>
              <w:divBdr>
                <w:top w:val="none" w:sz="0" w:space="0" w:color="auto"/>
                <w:left w:val="none" w:sz="0" w:space="0" w:color="auto"/>
                <w:bottom w:val="none" w:sz="0" w:space="0" w:color="auto"/>
                <w:right w:val="none" w:sz="0" w:space="0" w:color="auto"/>
              </w:divBdr>
            </w:div>
            <w:div w:id="1950309689">
              <w:marLeft w:val="0"/>
              <w:marRight w:val="0"/>
              <w:marTop w:val="0"/>
              <w:marBottom w:val="0"/>
              <w:divBdr>
                <w:top w:val="none" w:sz="0" w:space="0" w:color="auto"/>
                <w:left w:val="none" w:sz="0" w:space="0" w:color="auto"/>
                <w:bottom w:val="none" w:sz="0" w:space="0" w:color="auto"/>
                <w:right w:val="none" w:sz="0" w:space="0" w:color="auto"/>
              </w:divBdr>
            </w:div>
            <w:div w:id="1746955012">
              <w:marLeft w:val="0"/>
              <w:marRight w:val="0"/>
              <w:marTop w:val="0"/>
              <w:marBottom w:val="0"/>
              <w:divBdr>
                <w:top w:val="none" w:sz="0" w:space="0" w:color="auto"/>
                <w:left w:val="none" w:sz="0" w:space="0" w:color="auto"/>
                <w:bottom w:val="none" w:sz="0" w:space="0" w:color="auto"/>
                <w:right w:val="none" w:sz="0" w:space="0" w:color="auto"/>
              </w:divBdr>
            </w:div>
            <w:div w:id="737898902">
              <w:marLeft w:val="0"/>
              <w:marRight w:val="0"/>
              <w:marTop w:val="0"/>
              <w:marBottom w:val="0"/>
              <w:divBdr>
                <w:top w:val="none" w:sz="0" w:space="0" w:color="auto"/>
                <w:left w:val="none" w:sz="0" w:space="0" w:color="auto"/>
                <w:bottom w:val="none" w:sz="0" w:space="0" w:color="auto"/>
                <w:right w:val="none" w:sz="0" w:space="0" w:color="auto"/>
              </w:divBdr>
            </w:div>
            <w:div w:id="638001507">
              <w:marLeft w:val="0"/>
              <w:marRight w:val="0"/>
              <w:marTop w:val="0"/>
              <w:marBottom w:val="0"/>
              <w:divBdr>
                <w:top w:val="none" w:sz="0" w:space="0" w:color="auto"/>
                <w:left w:val="none" w:sz="0" w:space="0" w:color="auto"/>
                <w:bottom w:val="none" w:sz="0" w:space="0" w:color="auto"/>
                <w:right w:val="none" w:sz="0" w:space="0" w:color="auto"/>
              </w:divBdr>
            </w:div>
            <w:div w:id="1800493793">
              <w:marLeft w:val="0"/>
              <w:marRight w:val="0"/>
              <w:marTop w:val="0"/>
              <w:marBottom w:val="0"/>
              <w:divBdr>
                <w:top w:val="none" w:sz="0" w:space="0" w:color="auto"/>
                <w:left w:val="none" w:sz="0" w:space="0" w:color="auto"/>
                <w:bottom w:val="none" w:sz="0" w:space="0" w:color="auto"/>
                <w:right w:val="none" w:sz="0" w:space="0" w:color="auto"/>
              </w:divBdr>
            </w:div>
            <w:div w:id="169218275">
              <w:marLeft w:val="0"/>
              <w:marRight w:val="0"/>
              <w:marTop w:val="0"/>
              <w:marBottom w:val="0"/>
              <w:divBdr>
                <w:top w:val="none" w:sz="0" w:space="0" w:color="auto"/>
                <w:left w:val="none" w:sz="0" w:space="0" w:color="auto"/>
                <w:bottom w:val="none" w:sz="0" w:space="0" w:color="auto"/>
                <w:right w:val="none" w:sz="0" w:space="0" w:color="auto"/>
              </w:divBdr>
            </w:div>
            <w:div w:id="1909654404">
              <w:marLeft w:val="0"/>
              <w:marRight w:val="0"/>
              <w:marTop w:val="0"/>
              <w:marBottom w:val="0"/>
              <w:divBdr>
                <w:top w:val="none" w:sz="0" w:space="0" w:color="auto"/>
                <w:left w:val="none" w:sz="0" w:space="0" w:color="auto"/>
                <w:bottom w:val="none" w:sz="0" w:space="0" w:color="auto"/>
                <w:right w:val="none" w:sz="0" w:space="0" w:color="auto"/>
              </w:divBdr>
            </w:div>
            <w:div w:id="1926914246">
              <w:marLeft w:val="0"/>
              <w:marRight w:val="0"/>
              <w:marTop w:val="0"/>
              <w:marBottom w:val="0"/>
              <w:divBdr>
                <w:top w:val="none" w:sz="0" w:space="0" w:color="auto"/>
                <w:left w:val="none" w:sz="0" w:space="0" w:color="auto"/>
                <w:bottom w:val="none" w:sz="0" w:space="0" w:color="auto"/>
                <w:right w:val="none" w:sz="0" w:space="0" w:color="auto"/>
              </w:divBdr>
            </w:div>
            <w:div w:id="800004547">
              <w:marLeft w:val="0"/>
              <w:marRight w:val="0"/>
              <w:marTop w:val="0"/>
              <w:marBottom w:val="0"/>
              <w:divBdr>
                <w:top w:val="none" w:sz="0" w:space="0" w:color="auto"/>
                <w:left w:val="none" w:sz="0" w:space="0" w:color="auto"/>
                <w:bottom w:val="none" w:sz="0" w:space="0" w:color="auto"/>
                <w:right w:val="none" w:sz="0" w:space="0" w:color="auto"/>
              </w:divBdr>
            </w:div>
            <w:div w:id="1656493493">
              <w:marLeft w:val="0"/>
              <w:marRight w:val="0"/>
              <w:marTop w:val="0"/>
              <w:marBottom w:val="0"/>
              <w:divBdr>
                <w:top w:val="none" w:sz="0" w:space="0" w:color="auto"/>
                <w:left w:val="none" w:sz="0" w:space="0" w:color="auto"/>
                <w:bottom w:val="none" w:sz="0" w:space="0" w:color="auto"/>
                <w:right w:val="none" w:sz="0" w:space="0" w:color="auto"/>
              </w:divBdr>
            </w:div>
            <w:div w:id="1009796437">
              <w:marLeft w:val="0"/>
              <w:marRight w:val="0"/>
              <w:marTop w:val="0"/>
              <w:marBottom w:val="0"/>
              <w:divBdr>
                <w:top w:val="none" w:sz="0" w:space="0" w:color="auto"/>
                <w:left w:val="none" w:sz="0" w:space="0" w:color="auto"/>
                <w:bottom w:val="none" w:sz="0" w:space="0" w:color="auto"/>
                <w:right w:val="none" w:sz="0" w:space="0" w:color="auto"/>
              </w:divBdr>
            </w:div>
            <w:div w:id="1954289876">
              <w:marLeft w:val="0"/>
              <w:marRight w:val="0"/>
              <w:marTop w:val="0"/>
              <w:marBottom w:val="0"/>
              <w:divBdr>
                <w:top w:val="none" w:sz="0" w:space="0" w:color="auto"/>
                <w:left w:val="none" w:sz="0" w:space="0" w:color="auto"/>
                <w:bottom w:val="none" w:sz="0" w:space="0" w:color="auto"/>
                <w:right w:val="none" w:sz="0" w:space="0" w:color="auto"/>
              </w:divBdr>
            </w:div>
            <w:div w:id="2085569709">
              <w:marLeft w:val="0"/>
              <w:marRight w:val="0"/>
              <w:marTop w:val="0"/>
              <w:marBottom w:val="0"/>
              <w:divBdr>
                <w:top w:val="none" w:sz="0" w:space="0" w:color="auto"/>
                <w:left w:val="none" w:sz="0" w:space="0" w:color="auto"/>
                <w:bottom w:val="none" w:sz="0" w:space="0" w:color="auto"/>
                <w:right w:val="none" w:sz="0" w:space="0" w:color="auto"/>
              </w:divBdr>
            </w:div>
            <w:div w:id="1226642749">
              <w:marLeft w:val="0"/>
              <w:marRight w:val="0"/>
              <w:marTop w:val="0"/>
              <w:marBottom w:val="0"/>
              <w:divBdr>
                <w:top w:val="none" w:sz="0" w:space="0" w:color="auto"/>
                <w:left w:val="none" w:sz="0" w:space="0" w:color="auto"/>
                <w:bottom w:val="none" w:sz="0" w:space="0" w:color="auto"/>
                <w:right w:val="none" w:sz="0" w:space="0" w:color="auto"/>
              </w:divBdr>
            </w:div>
            <w:div w:id="1473594740">
              <w:marLeft w:val="0"/>
              <w:marRight w:val="0"/>
              <w:marTop w:val="0"/>
              <w:marBottom w:val="0"/>
              <w:divBdr>
                <w:top w:val="none" w:sz="0" w:space="0" w:color="auto"/>
                <w:left w:val="none" w:sz="0" w:space="0" w:color="auto"/>
                <w:bottom w:val="none" w:sz="0" w:space="0" w:color="auto"/>
                <w:right w:val="none" w:sz="0" w:space="0" w:color="auto"/>
              </w:divBdr>
            </w:div>
            <w:div w:id="5612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21794">
      <w:bodyDiv w:val="1"/>
      <w:marLeft w:val="0"/>
      <w:marRight w:val="0"/>
      <w:marTop w:val="0"/>
      <w:marBottom w:val="0"/>
      <w:divBdr>
        <w:top w:val="none" w:sz="0" w:space="0" w:color="auto"/>
        <w:left w:val="none" w:sz="0" w:space="0" w:color="auto"/>
        <w:bottom w:val="none" w:sz="0" w:space="0" w:color="auto"/>
        <w:right w:val="none" w:sz="0" w:space="0" w:color="auto"/>
      </w:divBdr>
      <w:divsChild>
        <w:div w:id="335886936">
          <w:marLeft w:val="0"/>
          <w:marRight w:val="0"/>
          <w:marTop w:val="0"/>
          <w:marBottom w:val="0"/>
          <w:divBdr>
            <w:top w:val="none" w:sz="0" w:space="0" w:color="auto"/>
            <w:left w:val="none" w:sz="0" w:space="0" w:color="auto"/>
            <w:bottom w:val="none" w:sz="0" w:space="0" w:color="auto"/>
            <w:right w:val="none" w:sz="0" w:space="0" w:color="auto"/>
          </w:divBdr>
          <w:divsChild>
            <w:div w:id="1511793792">
              <w:marLeft w:val="0"/>
              <w:marRight w:val="0"/>
              <w:marTop w:val="0"/>
              <w:marBottom w:val="0"/>
              <w:divBdr>
                <w:top w:val="none" w:sz="0" w:space="0" w:color="auto"/>
                <w:left w:val="none" w:sz="0" w:space="0" w:color="auto"/>
                <w:bottom w:val="none" w:sz="0" w:space="0" w:color="auto"/>
                <w:right w:val="none" w:sz="0" w:space="0" w:color="auto"/>
              </w:divBdr>
            </w:div>
            <w:div w:id="1730612853">
              <w:marLeft w:val="0"/>
              <w:marRight w:val="0"/>
              <w:marTop w:val="0"/>
              <w:marBottom w:val="0"/>
              <w:divBdr>
                <w:top w:val="none" w:sz="0" w:space="0" w:color="auto"/>
                <w:left w:val="none" w:sz="0" w:space="0" w:color="auto"/>
                <w:bottom w:val="none" w:sz="0" w:space="0" w:color="auto"/>
                <w:right w:val="none" w:sz="0" w:space="0" w:color="auto"/>
              </w:divBdr>
            </w:div>
            <w:div w:id="850485907">
              <w:marLeft w:val="0"/>
              <w:marRight w:val="0"/>
              <w:marTop w:val="0"/>
              <w:marBottom w:val="0"/>
              <w:divBdr>
                <w:top w:val="none" w:sz="0" w:space="0" w:color="auto"/>
                <w:left w:val="none" w:sz="0" w:space="0" w:color="auto"/>
                <w:bottom w:val="none" w:sz="0" w:space="0" w:color="auto"/>
                <w:right w:val="none" w:sz="0" w:space="0" w:color="auto"/>
              </w:divBdr>
            </w:div>
            <w:div w:id="1507669145">
              <w:marLeft w:val="0"/>
              <w:marRight w:val="0"/>
              <w:marTop w:val="0"/>
              <w:marBottom w:val="0"/>
              <w:divBdr>
                <w:top w:val="none" w:sz="0" w:space="0" w:color="auto"/>
                <w:left w:val="none" w:sz="0" w:space="0" w:color="auto"/>
                <w:bottom w:val="none" w:sz="0" w:space="0" w:color="auto"/>
                <w:right w:val="none" w:sz="0" w:space="0" w:color="auto"/>
              </w:divBdr>
            </w:div>
            <w:div w:id="1981884143">
              <w:marLeft w:val="0"/>
              <w:marRight w:val="0"/>
              <w:marTop w:val="0"/>
              <w:marBottom w:val="0"/>
              <w:divBdr>
                <w:top w:val="none" w:sz="0" w:space="0" w:color="auto"/>
                <w:left w:val="none" w:sz="0" w:space="0" w:color="auto"/>
                <w:bottom w:val="none" w:sz="0" w:space="0" w:color="auto"/>
                <w:right w:val="none" w:sz="0" w:space="0" w:color="auto"/>
              </w:divBdr>
            </w:div>
            <w:div w:id="1066533481">
              <w:marLeft w:val="0"/>
              <w:marRight w:val="0"/>
              <w:marTop w:val="0"/>
              <w:marBottom w:val="0"/>
              <w:divBdr>
                <w:top w:val="none" w:sz="0" w:space="0" w:color="auto"/>
                <w:left w:val="none" w:sz="0" w:space="0" w:color="auto"/>
                <w:bottom w:val="none" w:sz="0" w:space="0" w:color="auto"/>
                <w:right w:val="none" w:sz="0" w:space="0" w:color="auto"/>
              </w:divBdr>
            </w:div>
            <w:div w:id="1967814588">
              <w:marLeft w:val="0"/>
              <w:marRight w:val="0"/>
              <w:marTop w:val="0"/>
              <w:marBottom w:val="0"/>
              <w:divBdr>
                <w:top w:val="none" w:sz="0" w:space="0" w:color="auto"/>
                <w:left w:val="none" w:sz="0" w:space="0" w:color="auto"/>
                <w:bottom w:val="none" w:sz="0" w:space="0" w:color="auto"/>
                <w:right w:val="none" w:sz="0" w:space="0" w:color="auto"/>
              </w:divBdr>
            </w:div>
            <w:div w:id="379136899">
              <w:marLeft w:val="0"/>
              <w:marRight w:val="0"/>
              <w:marTop w:val="0"/>
              <w:marBottom w:val="0"/>
              <w:divBdr>
                <w:top w:val="none" w:sz="0" w:space="0" w:color="auto"/>
                <w:left w:val="none" w:sz="0" w:space="0" w:color="auto"/>
                <w:bottom w:val="none" w:sz="0" w:space="0" w:color="auto"/>
                <w:right w:val="none" w:sz="0" w:space="0" w:color="auto"/>
              </w:divBdr>
            </w:div>
            <w:div w:id="1630208747">
              <w:marLeft w:val="0"/>
              <w:marRight w:val="0"/>
              <w:marTop w:val="0"/>
              <w:marBottom w:val="0"/>
              <w:divBdr>
                <w:top w:val="none" w:sz="0" w:space="0" w:color="auto"/>
                <w:left w:val="none" w:sz="0" w:space="0" w:color="auto"/>
                <w:bottom w:val="none" w:sz="0" w:space="0" w:color="auto"/>
                <w:right w:val="none" w:sz="0" w:space="0" w:color="auto"/>
              </w:divBdr>
            </w:div>
            <w:div w:id="2117021918">
              <w:marLeft w:val="0"/>
              <w:marRight w:val="0"/>
              <w:marTop w:val="0"/>
              <w:marBottom w:val="0"/>
              <w:divBdr>
                <w:top w:val="none" w:sz="0" w:space="0" w:color="auto"/>
                <w:left w:val="none" w:sz="0" w:space="0" w:color="auto"/>
                <w:bottom w:val="none" w:sz="0" w:space="0" w:color="auto"/>
                <w:right w:val="none" w:sz="0" w:space="0" w:color="auto"/>
              </w:divBdr>
            </w:div>
            <w:div w:id="949707792">
              <w:marLeft w:val="0"/>
              <w:marRight w:val="0"/>
              <w:marTop w:val="0"/>
              <w:marBottom w:val="0"/>
              <w:divBdr>
                <w:top w:val="none" w:sz="0" w:space="0" w:color="auto"/>
                <w:left w:val="none" w:sz="0" w:space="0" w:color="auto"/>
                <w:bottom w:val="none" w:sz="0" w:space="0" w:color="auto"/>
                <w:right w:val="none" w:sz="0" w:space="0" w:color="auto"/>
              </w:divBdr>
            </w:div>
            <w:div w:id="1575623455">
              <w:marLeft w:val="0"/>
              <w:marRight w:val="0"/>
              <w:marTop w:val="0"/>
              <w:marBottom w:val="0"/>
              <w:divBdr>
                <w:top w:val="none" w:sz="0" w:space="0" w:color="auto"/>
                <w:left w:val="none" w:sz="0" w:space="0" w:color="auto"/>
                <w:bottom w:val="none" w:sz="0" w:space="0" w:color="auto"/>
                <w:right w:val="none" w:sz="0" w:space="0" w:color="auto"/>
              </w:divBdr>
            </w:div>
            <w:div w:id="2094935462">
              <w:marLeft w:val="0"/>
              <w:marRight w:val="0"/>
              <w:marTop w:val="0"/>
              <w:marBottom w:val="0"/>
              <w:divBdr>
                <w:top w:val="none" w:sz="0" w:space="0" w:color="auto"/>
                <w:left w:val="none" w:sz="0" w:space="0" w:color="auto"/>
                <w:bottom w:val="none" w:sz="0" w:space="0" w:color="auto"/>
                <w:right w:val="none" w:sz="0" w:space="0" w:color="auto"/>
              </w:divBdr>
            </w:div>
            <w:div w:id="1605456967">
              <w:marLeft w:val="0"/>
              <w:marRight w:val="0"/>
              <w:marTop w:val="0"/>
              <w:marBottom w:val="0"/>
              <w:divBdr>
                <w:top w:val="none" w:sz="0" w:space="0" w:color="auto"/>
                <w:left w:val="none" w:sz="0" w:space="0" w:color="auto"/>
                <w:bottom w:val="none" w:sz="0" w:space="0" w:color="auto"/>
                <w:right w:val="none" w:sz="0" w:space="0" w:color="auto"/>
              </w:divBdr>
            </w:div>
            <w:div w:id="1519270012">
              <w:marLeft w:val="0"/>
              <w:marRight w:val="0"/>
              <w:marTop w:val="0"/>
              <w:marBottom w:val="0"/>
              <w:divBdr>
                <w:top w:val="none" w:sz="0" w:space="0" w:color="auto"/>
                <w:left w:val="none" w:sz="0" w:space="0" w:color="auto"/>
                <w:bottom w:val="none" w:sz="0" w:space="0" w:color="auto"/>
                <w:right w:val="none" w:sz="0" w:space="0" w:color="auto"/>
              </w:divBdr>
            </w:div>
            <w:div w:id="109130995">
              <w:marLeft w:val="0"/>
              <w:marRight w:val="0"/>
              <w:marTop w:val="0"/>
              <w:marBottom w:val="0"/>
              <w:divBdr>
                <w:top w:val="none" w:sz="0" w:space="0" w:color="auto"/>
                <w:left w:val="none" w:sz="0" w:space="0" w:color="auto"/>
                <w:bottom w:val="none" w:sz="0" w:space="0" w:color="auto"/>
                <w:right w:val="none" w:sz="0" w:space="0" w:color="auto"/>
              </w:divBdr>
            </w:div>
            <w:div w:id="1948922576">
              <w:marLeft w:val="0"/>
              <w:marRight w:val="0"/>
              <w:marTop w:val="0"/>
              <w:marBottom w:val="0"/>
              <w:divBdr>
                <w:top w:val="none" w:sz="0" w:space="0" w:color="auto"/>
                <w:left w:val="none" w:sz="0" w:space="0" w:color="auto"/>
                <w:bottom w:val="none" w:sz="0" w:space="0" w:color="auto"/>
                <w:right w:val="none" w:sz="0" w:space="0" w:color="auto"/>
              </w:divBdr>
            </w:div>
            <w:div w:id="1972633664">
              <w:marLeft w:val="0"/>
              <w:marRight w:val="0"/>
              <w:marTop w:val="0"/>
              <w:marBottom w:val="0"/>
              <w:divBdr>
                <w:top w:val="none" w:sz="0" w:space="0" w:color="auto"/>
                <w:left w:val="none" w:sz="0" w:space="0" w:color="auto"/>
                <w:bottom w:val="none" w:sz="0" w:space="0" w:color="auto"/>
                <w:right w:val="none" w:sz="0" w:space="0" w:color="auto"/>
              </w:divBdr>
            </w:div>
            <w:div w:id="473136716">
              <w:marLeft w:val="0"/>
              <w:marRight w:val="0"/>
              <w:marTop w:val="0"/>
              <w:marBottom w:val="0"/>
              <w:divBdr>
                <w:top w:val="none" w:sz="0" w:space="0" w:color="auto"/>
                <w:left w:val="none" w:sz="0" w:space="0" w:color="auto"/>
                <w:bottom w:val="none" w:sz="0" w:space="0" w:color="auto"/>
                <w:right w:val="none" w:sz="0" w:space="0" w:color="auto"/>
              </w:divBdr>
            </w:div>
            <w:div w:id="1764643348">
              <w:marLeft w:val="0"/>
              <w:marRight w:val="0"/>
              <w:marTop w:val="0"/>
              <w:marBottom w:val="0"/>
              <w:divBdr>
                <w:top w:val="none" w:sz="0" w:space="0" w:color="auto"/>
                <w:left w:val="none" w:sz="0" w:space="0" w:color="auto"/>
                <w:bottom w:val="none" w:sz="0" w:space="0" w:color="auto"/>
                <w:right w:val="none" w:sz="0" w:space="0" w:color="auto"/>
              </w:divBdr>
            </w:div>
            <w:div w:id="2000959044">
              <w:marLeft w:val="0"/>
              <w:marRight w:val="0"/>
              <w:marTop w:val="0"/>
              <w:marBottom w:val="0"/>
              <w:divBdr>
                <w:top w:val="none" w:sz="0" w:space="0" w:color="auto"/>
                <w:left w:val="none" w:sz="0" w:space="0" w:color="auto"/>
                <w:bottom w:val="none" w:sz="0" w:space="0" w:color="auto"/>
                <w:right w:val="none" w:sz="0" w:space="0" w:color="auto"/>
              </w:divBdr>
            </w:div>
            <w:div w:id="1804426866">
              <w:marLeft w:val="0"/>
              <w:marRight w:val="0"/>
              <w:marTop w:val="0"/>
              <w:marBottom w:val="0"/>
              <w:divBdr>
                <w:top w:val="none" w:sz="0" w:space="0" w:color="auto"/>
                <w:left w:val="none" w:sz="0" w:space="0" w:color="auto"/>
                <w:bottom w:val="none" w:sz="0" w:space="0" w:color="auto"/>
                <w:right w:val="none" w:sz="0" w:space="0" w:color="auto"/>
              </w:divBdr>
            </w:div>
            <w:div w:id="1857881964">
              <w:marLeft w:val="0"/>
              <w:marRight w:val="0"/>
              <w:marTop w:val="0"/>
              <w:marBottom w:val="0"/>
              <w:divBdr>
                <w:top w:val="none" w:sz="0" w:space="0" w:color="auto"/>
                <w:left w:val="none" w:sz="0" w:space="0" w:color="auto"/>
                <w:bottom w:val="none" w:sz="0" w:space="0" w:color="auto"/>
                <w:right w:val="none" w:sz="0" w:space="0" w:color="auto"/>
              </w:divBdr>
            </w:div>
            <w:div w:id="897519393">
              <w:marLeft w:val="0"/>
              <w:marRight w:val="0"/>
              <w:marTop w:val="0"/>
              <w:marBottom w:val="0"/>
              <w:divBdr>
                <w:top w:val="none" w:sz="0" w:space="0" w:color="auto"/>
                <w:left w:val="none" w:sz="0" w:space="0" w:color="auto"/>
                <w:bottom w:val="none" w:sz="0" w:space="0" w:color="auto"/>
                <w:right w:val="none" w:sz="0" w:space="0" w:color="auto"/>
              </w:divBdr>
            </w:div>
            <w:div w:id="2039161948">
              <w:marLeft w:val="0"/>
              <w:marRight w:val="0"/>
              <w:marTop w:val="0"/>
              <w:marBottom w:val="0"/>
              <w:divBdr>
                <w:top w:val="none" w:sz="0" w:space="0" w:color="auto"/>
                <w:left w:val="none" w:sz="0" w:space="0" w:color="auto"/>
                <w:bottom w:val="none" w:sz="0" w:space="0" w:color="auto"/>
                <w:right w:val="none" w:sz="0" w:space="0" w:color="auto"/>
              </w:divBdr>
            </w:div>
            <w:div w:id="1906645263">
              <w:marLeft w:val="0"/>
              <w:marRight w:val="0"/>
              <w:marTop w:val="0"/>
              <w:marBottom w:val="0"/>
              <w:divBdr>
                <w:top w:val="none" w:sz="0" w:space="0" w:color="auto"/>
                <w:left w:val="none" w:sz="0" w:space="0" w:color="auto"/>
                <w:bottom w:val="none" w:sz="0" w:space="0" w:color="auto"/>
                <w:right w:val="none" w:sz="0" w:space="0" w:color="auto"/>
              </w:divBdr>
            </w:div>
            <w:div w:id="1661613532">
              <w:marLeft w:val="0"/>
              <w:marRight w:val="0"/>
              <w:marTop w:val="0"/>
              <w:marBottom w:val="0"/>
              <w:divBdr>
                <w:top w:val="none" w:sz="0" w:space="0" w:color="auto"/>
                <w:left w:val="none" w:sz="0" w:space="0" w:color="auto"/>
                <w:bottom w:val="none" w:sz="0" w:space="0" w:color="auto"/>
                <w:right w:val="none" w:sz="0" w:space="0" w:color="auto"/>
              </w:divBdr>
            </w:div>
            <w:div w:id="1351102694">
              <w:marLeft w:val="0"/>
              <w:marRight w:val="0"/>
              <w:marTop w:val="0"/>
              <w:marBottom w:val="0"/>
              <w:divBdr>
                <w:top w:val="none" w:sz="0" w:space="0" w:color="auto"/>
                <w:left w:val="none" w:sz="0" w:space="0" w:color="auto"/>
                <w:bottom w:val="none" w:sz="0" w:space="0" w:color="auto"/>
                <w:right w:val="none" w:sz="0" w:space="0" w:color="auto"/>
              </w:divBdr>
            </w:div>
            <w:div w:id="252978422">
              <w:marLeft w:val="0"/>
              <w:marRight w:val="0"/>
              <w:marTop w:val="0"/>
              <w:marBottom w:val="0"/>
              <w:divBdr>
                <w:top w:val="none" w:sz="0" w:space="0" w:color="auto"/>
                <w:left w:val="none" w:sz="0" w:space="0" w:color="auto"/>
                <w:bottom w:val="none" w:sz="0" w:space="0" w:color="auto"/>
                <w:right w:val="none" w:sz="0" w:space="0" w:color="auto"/>
              </w:divBdr>
            </w:div>
            <w:div w:id="173613571">
              <w:marLeft w:val="0"/>
              <w:marRight w:val="0"/>
              <w:marTop w:val="0"/>
              <w:marBottom w:val="0"/>
              <w:divBdr>
                <w:top w:val="none" w:sz="0" w:space="0" w:color="auto"/>
                <w:left w:val="none" w:sz="0" w:space="0" w:color="auto"/>
                <w:bottom w:val="none" w:sz="0" w:space="0" w:color="auto"/>
                <w:right w:val="none" w:sz="0" w:space="0" w:color="auto"/>
              </w:divBdr>
            </w:div>
            <w:div w:id="1735665692">
              <w:marLeft w:val="0"/>
              <w:marRight w:val="0"/>
              <w:marTop w:val="0"/>
              <w:marBottom w:val="0"/>
              <w:divBdr>
                <w:top w:val="none" w:sz="0" w:space="0" w:color="auto"/>
                <w:left w:val="none" w:sz="0" w:space="0" w:color="auto"/>
                <w:bottom w:val="none" w:sz="0" w:space="0" w:color="auto"/>
                <w:right w:val="none" w:sz="0" w:space="0" w:color="auto"/>
              </w:divBdr>
            </w:div>
            <w:div w:id="1115976887">
              <w:marLeft w:val="0"/>
              <w:marRight w:val="0"/>
              <w:marTop w:val="0"/>
              <w:marBottom w:val="0"/>
              <w:divBdr>
                <w:top w:val="none" w:sz="0" w:space="0" w:color="auto"/>
                <w:left w:val="none" w:sz="0" w:space="0" w:color="auto"/>
                <w:bottom w:val="none" w:sz="0" w:space="0" w:color="auto"/>
                <w:right w:val="none" w:sz="0" w:space="0" w:color="auto"/>
              </w:divBdr>
            </w:div>
            <w:div w:id="786703352">
              <w:marLeft w:val="0"/>
              <w:marRight w:val="0"/>
              <w:marTop w:val="0"/>
              <w:marBottom w:val="0"/>
              <w:divBdr>
                <w:top w:val="none" w:sz="0" w:space="0" w:color="auto"/>
                <w:left w:val="none" w:sz="0" w:space="0" w:color="auto"/>
                <w:bottom w:val="none" w:sz="0" w:space="0" w:color="auto"/>
                <w:right w:val="none" w:sz="0" w:space="0" w:color="auto"/>
              </w:divBdr>
            </w:div>
            <w:div w:id="2052805960">
              <w:marLeft w:val="0"/>
              <w:marRight w:val="0"/>
              <w:marTop w:val="0"/>
              <w:marBottom w:val="0"/>
              <w:divBdr>
                <w:top w:val="none" w:sz="0" w:space="0" w:color="auto"/>
                <w:left w:val="none" w:sz="0" w:space="0" w:color="auto"/>
                <w:bottom w:val="none" w:sz="0" w:space="0" w:color="auto"/>
                <w:right w:val="none" w:sz="0" w:space="0" w:color="auto"/>
              </w:divBdr>
            </w:div>
            <w:div w:id="1584296122">
              <w:marLeft w:val="0"/>
              <w:marRight w:val="0"/>
              <w:marTop w:val="0"/>
              <w:marBottom w:val="0"/>
              <w:divBdr>
                <w:top w:val="none" w:sz="0" w:space="0" w:color="auto"/>
                <w:left w:val="none" w:sz="0" w:space="0" w:color="auto"/>
                <w:bottom w:val="none" w:sz="0" w:space="0" w:color="auto"/>
                <w:right w:val="none" w:sz="0" w:space="0" w:color="auto"/>
              </w:divBdr>
            </w:div>
            <w:div w:id="1126388876">
              <w:marLeft w:val="0"/>
              <w:marRight w:val="0"/>
              <w:marTop w:val="0"/>
              <w:marBottom w:val="0"/>
              <w:divBdr>
                <w:top w:val="none" w:sz="0" w:space="0" w:color="auto"/>
                <w:left w:val="none" w:sz="0" w:space="0" w:color="auto"/>
                <w:bottom w:val="none" w:sz="0" w:space="0" w:color="auto"/>
                <w:right w:val="none" w:sz="0" w:space="0" w:color="auto"/>
              </w:divBdr>
            </w:div>
            <w:div w:id="857276985">
              <w:marLeft w:val="0"/>
              <w:marRight w:val="0"/>
              <w:marTop w:val="0"/>
              <w:marBottom w:val="0"/>
              <w:divBdr>
                <w:top w:val="none" w:sz="0" w:space="0" w:color="auto"/>
                <w:left w:val="none" w:sz="0" w:space="0" w:color="auto"/>
                <w:bottom w:val="none" w:sz="0" w:space="0" w:color="auto"/>
                <w:right w:val="none" w:sz="0" w:space="0" w:color="auto"/>
              </w:divBdr>
            </w:div>
            <w:div w:id="983193880">
              <w:marLeft w:val="0"/>
              <w:marRight w:val="0"/>
              <w:marTop w:val="0"/>
              <w:marBottom w:val="0"/>
              <w:divBdr>
                <w:top w:val="none" w:sz="0" w:space="0" w:color="auto"/>
                <w:left w:val="none" w:sz="0" w:space="0" w:color="auto"/>
                <w:bottom w:val="none" w:sz="0" w:space="0" w:color="auto"/>
                <w:right w:val="none" w:sz="0" w:space="0" w:color="auto"/>
              </w:divBdr>
            </w:div>
            <w:div w:id="192890184">
              <w:marLeft w:val="0"/>
              <w:marRight w:val="0"/>
              <w:marTop w:val="0"/>
              <w:marBottom w:val="0"/>
              <w:divBdr>
                <w:top w:val="none" w:sz="0" w:space="0" w:color="auto"/>
                <w:left w:val="none" w:sz="0" w:space="0" w:color="auto"/>
                <w:bottom w:val="none" w:sz="0" w:space="0" w:color="auto"/>
                <w:right w:val="none" w:sz="0" w:space="0" w:color="auto"/>
              </w:divBdr>
            </w:div>
            <w:div w:id="182743076">
              <w:marLeft w:val="0"/>
              <w:marRight w:val="0"/>
              <w:marTop w:val="0"/>
              <w:marBottom w:val="0"/>
              <w:divBdr>
                <w:top w:val="none" w:sz="0" w:space="0" w:color="auto"/>
                <w:left w:val="none" w:sz="0" w:space="0" w:color="auto"/>
                <w:bottom w:val="none" w:sz="0" w:space="0" w:color="auto"/>
                <w:right w:val="none" w:sz="0" w:space="0" w:color="auto"/>
              </w:divBdr>
            </w:div>
            <w:div w:id="869219831">
              <w:marLeft w:val="0"/>
              <w:marRight w:val="0"/>
              <w:marTop w:val="0"/>
              <w:marBottom w:val="0"/>
              <w:divBdr>
                <w:top w:val="none" w:sz="0" w:space="0" w:color="auto"/>
                <w:left w:val="none" w:sz="0" w:space="0" w:color="auto"/>
                <w:bottom w:val="none" w:sz="0" w:space="0" w:color="auto"/>
                <w:right w:val="none" w:sz="0" w:space="0" w:color="auto"/>
              </w:divBdr>
            </w:div>
            <w:div w:id="1496147141">
              <w:marLeft w:val="0"/>
              <w:marRight w:val="0"/>
              <w:marTop w:val="0"/>
              <w:marBottom w:val="0"/>
              <w:divBdr>
                <w:top w:val="none" w:sz="0" w:space="0" w:color="auto"/>
                <w:left w:val="none" w:sz="0" w:space="0" w:color="auto"/>
                <w:bottom w:val="none" w:sz="0" w:space="0" w:color="auto"/>
                <w:right w:val="none" w:sz="0" w:space="0" w:color="auto"/>
              </w:divBdr>
            </w:div>
            <w:div w:id="2075229457">
              <w:marLeft w:val="0"/>
              <w:marRight w:val="0"/>
              <w:marTop w:val="0"/>
              <w:marBottom w:val="0"/>
              <w:divBdr>
                <w:top w:val="none" w:sz="0" w:space="0" w:color="auto"/>
                <w:left w:val="none" w:sz="0" w:space="0" w:color="auto"/>
                <w:bottom w:val="none" w:sz="0" w:space="0" w:color="auto"/>
                <w:right w:val="none" w:sz="0" w:space="0" w:color="auto"/>
              </w:divBdr>
            </w:div>
            <w:div w:id="560873217">
              <w:marLeft w:val="0"/>
              <w:marRight w:val="0"/>
              <w:marTop w:val="0"/>
              <w:marBottom w:val="0"/>
              <w:divBdr>
                <w:top w:val="none" w:sz="0" w:space="0" w:color="auto"/>
                <w:left w:val="none" w:sz="0" w:space="0" w:color="auto"/>
                <w:bottom w:val="none" w:sz="0" w:space="0" w:color="auto"/>
                <w:right w:val="none" w:sz="0" w:space="0" w:color="auto"/>
              </w:divBdr>
            </w:div>
            <w:div w:id="382796975">
              <w:marLeft w:val="0"/>
              <w:marRight w:val="0"/>
              <w:marTop w:val="0"/>
              <w:marBottom w:val="0"/>
              <w:divBdr>
                <w:top w:val="none" w:sz="0" w:space="0" w:color="auto"/>
                <w:left w:val="none" w:sz="0" w:space="0" w:color="auto"/>
                <w:bottom w:val="none" w:sz="0" w:space="0" w:color="auto"/>
                <w:right w:val="none" w:sz="0" w:space="0" w:color="auto"/>
              </w:divBdr>
            </w:div>
            <w:div w:id="1231890324">
              <w:marLeft w:val="0"/>
              <w:marRight w:val="0"/>
              <w:marTop w:val="0"/>
              <w:marBottom w:val="0"/>
              <w:divBdr>
                <w:top w:val="none" w:sz="0" w:space="0" w:color="auto"/>
                <w:left w:val="none" w:sz="0" w:space="0" w:color="auto"/>
                <w:bottom w:val="none" w:sz="0" w:space="0" w:color="auto"/>
                <w:right w:val="none" w:sz="0" w:space="0" w:color="auto"/>
              </w:divBdr>
            </w:div>
            <w:div w:id="1725762397">
              <w:marLeft w:val="0"/>
              <w:marRight w:val="0"/>
              <w:marTop w:val="0"/>
              <w:marBottom w:val="0"/>
              <w:divBdr>
                <w:top w:val="none" w:sz="0" w:space="0" w:color="auto"/>
                <w:left w:val="none" w:sz="0" w:space="0" w:color="auto"/>
                <w:bottom w:val="none" w:sz="0" w:space="0" w:color="auto"/>
                <w:right w:val="none" w:sz="0" w:space="0" w:color="auto"/>
              </w:divBdr>
            </w:div>
            <w:div w:id="54165002">
              <w:marLeft w:val="0"/>
              <w:marRight w:val="0"/>
              <w:marTop w:val="0"/>
              <w:marBottom w:val="0"/>
              <w:divBdr>
                <w:top w:val="none" w:sz="0" w:space="0" w:color="auto"/>
                <w:left w:val="none" w:sz="0" w:space="0" w:color="auto"/>
                <w:bottom w:val="none" w:sz="0" w:space="0" w:color="auto"/>
                <w:right w:val="none" w:sz="0" w:space="0" w:color="auto"/>
              </w:divBdr>
            </w:div>
            <w:div w:id="1886411152">
              <w:marLeft w:val="0"/>
              <w:marRight w:val="0"/>
              <w:marTop w:val="0"/>
              <w:marBottom w:val="0"/>
              <w:divBdr>
                <w:top w:val="none" w:sz="0" w:space="0" w:color="auto"/>
                <w:left w:val="none" w:sz="0" w:space="0" w:color="auto"/>
                <w:bottom w:val="none" w:sz="0" w:space="0" w:color="auto"/>
                <w:right w:val="none" w:sz="0" w:space="0" w:color="auto"/>
              </w:divBdr>
            </w:div>
            <w:div w:id="71586064">
              <w:marLeft w:val="0"/>
              <w:marRight w:val="0"/>
              <w:marTop w:val="0"/>
              <w:marBottom w:val="0"/>
              <w:divBdr>
                <w:top w:val="none" w:sz="0" w:space="0" w:color="auto"/>
                <w:left w:val="none" w:sz="0" w:space="0" w:color="auto"/>
                <w:bottom w:val="none" w:sz="0" w:space="0" w:color="auto"/>
                <w:right w:val="none" w:sz="0" w:space="0" w:color="auto"/>
              </w:divBdr>
            </w:div>
            <w:div w:id="7215021">
              <w:marLeft w:val="0"/>
              <w:marRight w:val="0"/>
              <w:marTop w:val="0"/>
              <w:marBottom w:val="0"/>
              <w:divBdr>
                <w:top w:val="none" w:sz="0" w:space="0" w:color="auto"/>
                <w:left w:val="none" w:sz="0" w:space="0" w:color="auto"/>
                <w:bottom w:val="none" w:sz="0" w:space="0" w:color="auto"/>
                <w:right w:val="none" w:sz="0" w:space="0" w:color="auto"/>
              </w:divBdr>
            </w:div>
            <w:div w:id="1773210107">
              <w:marLeft w:val="0"/>
              <w:marRight w:val="0"/>
              <w:marTop w:val="0"/>
              <w:marBottom w:val="0"/>
              <w:divBdr>
                <w:top w:val="none" w:sz="0" w:space="0" w:color="auto"/>
                <w:left w:val="none" w:sz="0" w:space="0" w:color="auto"/>
                <w:bottom w:val="none" w:sz="0" w:space="0" w:color="auto"/>
                <w:right w:val="none" w:sz="0" w:space="0" w:color="auto"/>
              </w:divBdr>
            </w:div>
            <w:div w:id="1527863787">
              <w:marLeft w:val="0"/>
              <w:marRight w:val="0"/>
              <w:marTop w:val="0"/>
              <w:marBottom w:val="0"/>
              <w:divBdr>
                <w:top w:val="none" w:sz="0" w:space="0" w:color="auto"/>
                <w:left w:val="none" w:sz="0" w:space="0" w:color="auto"/>
                <w:bottom w:val="none" w:sz="0" w:space="0" w:color="auto"/>
                <w:right w:val="none" w:sz="0" w:space="0" w:color="auto"/>
              </w:divBdr>
            </w:div>
            <w:div w:id="1088111023">
              <w:marLeft w:val="0"/>
              <w:marRight w:val="0"/>
              <w:marTop w:val="0"/>
              <w:marBottom w:val="0"/>
              <w:divBdr>
                <w:top w:val="none" w:sz="0" w:space="0" w:color="auto"/>
                <w:left w:val="none" w:sz="0" w:space="0" w:color="auto"/>
                <w:bottom w:val="none" w:sz="0" w:space="0" w:color="auto"/>
                <w:right w:val="none" w:sz="0" w:space="0" w:color="auto"/>
              </w:divBdr>
            </w:div>
            <w:div w:id="1799567939">
              <w:marLeft w:val="0"/>
              <w:marRight w:val="0"/>
              <w:marTop w:val="0"/>
              <w:marBottom w:val="0"/>
              <w:divBdr>
                <w:top w:val="none" w:sz="0" w:space="0" w:color="auto"/>
                <w:left w:val="none" w:sz="0" w:space="0" w:color="auto"/>
                <w:bottom w:val="none" w:sz="0" w:space="0" w:color="auto"/>
                <w:right w:val="none" w:sz="0" w:space="0" w:color="auto"/>
              </w:divBdr>
            </w:div>
            <w:div w:id="742992520">
              <w:marLeft w:val="0"/>
              <w:marRight w:val="0"/>
              <w:marTop w:val="0"/>
              <w:marBottom w:val="0"/>
              <w:divBdr>
                <w:top w:val="none" w:sz="0" w:space="0" w:color="auto"/>
                <w:left w:val="none" w:sz="0" w:space="0" w:color="auto"/>
                <w:bottom w:val="none" w:sz="0" w:space="0" w:color="auto"/>
                <w:right w:val="none" w:sz="0" w:space="0" w:color="auto"/>
              </w:divBdr>
            </w:div>
            <w:div w:id="754786859">
              <w:marLeft w:val="0"/>
              <w:marRight w:val="0"/>
              <w:marTop w:val="0"/>
              <w:marBottom w:val="0"/>
              <w:divBdr>
                <w:top w:val="none" w:sz="0" w:space="0" w:color="auto"/>
                <w:left w:val="none" w:sz="0" w:space="0" w:color="auto"/>
                <w:bottom w:val="none" w:sz="0" w:space="0" w:color="auto"/>
                <w:right w:val="none" w:sz="0" w:space="0" w:color="auto"/>
              </w:divBdr>
            </w:div>
            <w:div w:id="1735280080">
              <w:marLeft w:val="0"/>
              <w:marRight w:val="0"/>
              <w:marTop w:val="0"/>
              <w:marBottom w:val="0"/>
              <w:divBdr>
                <w:top w:val="none" w:sz="0" w:space="0" w:color="auto"/>
                <w:left w:val="none" w:sz="0" w:space="0" w:color="auto"/>
                <w:bottom w:val="none" w:sz="0" w:space="0" w:color="auto"/>
                <w:right w:val="none" w:sz="0" w:space="0" w:color="auto"/>
              </w:divBdr>
            </w:div>
            <w:div w:id="1289311161">
              <w:marLeft w:val="0"/>
              <w:marRight w:val="0"/>
              <w:marTop w:val="0"/>
              <w:marBottom w:val="0"/>
              <w:divBdr>
                <w:top w:val="none" w:sz="0" w:space="0" w:color="auto"/>
                <w:left w:val="none" w:sz="0" w:space="0" w:color="auto"/>
                <w:bottom w:val="none" w:sz="0" w:space="0" w:color="auto"/>
                <w:right w:val="none" w:sz="0" w:space="0" w:color="auto"/>
              </w:divBdr>
            </w:div>
            <w:div w:id="6323774">
              <w:marLeft w:val="0"/>
              <w:marRight w:val="0"/>
              <w:marTop w:val="0"/>
              <w:marBottom w:val="0"/>
              <w:divBdr>
                <w:top w:val="none" w:sz="0" w:space="0" w:color="auto"/>
                <w:left w:val="none" w:sz="0" w:space="0" w:color="auto"/>
                <w:bottom w:val="none" w:sz="0" w:space="0" w:color="auto"/>
                <w:right w:val="none" w:sz="0" w:space="0" w:color="auto"/>
              </w:divBdr>
            </w:div>
            <w:div w:id="759835580">
              <w:marLeft w:val="0"/>
              <w:marRight w:val="0"/>
              <w:marTop w:val="0"/>
              <w:marBottom w:val="0"/>
              <w:divBdr>
                <w:top w:val="none" w:sz="0" w:space="0" w:color="auto"/>
                <w:left w:val="none" w:sz="0" w:space="0" w:color="auto"/>
                <w:bottom w:val="none" w:sz="0" w:space="0" w:color="auto"/>
                <w:right w:val="none" w:sz="0" w:space="0" w:color="auto"/>
              </w:divBdr>
            </w:div>
            <w:div w:id="1544370384">
              <w:marLeft w:val="0"/>
              <w:marRight w:val="0"/>
              <w:marTop w:val="0"/>
              <w:marBottom w:val="0"/>
              <w:divBdr>
                <w:top w:val="none" w:sz="0" w:space="0" w:color="auto"/>
                <w:left w:val="none" w:sz="0" w:space="0" w:color="auto"/>
                <w:bottom w:val="none" w:sz="0" w:space="0" w:color="auto"/>
                <w:right w:val="none" w:sz="0" w:space="0" w:color="auto"/>
              </w:divBdr>
            </w:div>
            <w:div w:id="433398707">
              <w:marLeft w:val="0"/>
              <w:marRight w:val="0"/>
              <w:marTop w:val="0"/>
              <w:marBottom w:val="0"/>
              <w:divBdr>
                <w:top w:val="none" w:sz="0" w:space="0" w:color="auto"/>
                <w:left w:val="none" w:sz="0" w:space="0" w:color="auto"/>
                <w:bottom w:val="none" w:sz="0" w:space="0" w:color="auto"/>
                <w:right w:val="none" w:sz="0" w:space="0" w:color="auto"/>
              </w:divBdr>
            </w:div>
            <w:div w:id="611789067">
              <w:marLeft w:val="0"/>
              <w:marRight w:val="0"/>
              <w:marTop w:val="0"/>
              <w:marBottom w:val="0"/>
              <w:divBdr>
                <w:top w:val="none" w:sz="0" w:space="0" w:color="auto"/>
                <w:left w:val="none" w:sz="0" w:space="0" w:color="auto"/>
                <w:bottom w:val="none" w:sz="0" w:space="0" w:color="auto"/>
                <w:right w:val="none" w:sz="0" w:space="0" w:color="auto"/>
              </w:divBdr>
            </w:div>
            <w:div w:id="519392943">
              <w:marLeft w:val="0"/>
              <w:marRight w:val="0"/>
              <w:marTop w:val="0"/>
              <w:marBottom w:val="0"/>
              <w:divBdr>
                <w:top w:val="none" w:sz="0" w:space="0" w:color="auto"/>
                <w:left w:val="none" w:sz="0" w:space="0" w:color="auto"/>
                <w:bottom w:val="none" w:sz="0" w:space="0" w:color="auto"/>
                <w:right w:val="none" w:sz="0" w:space="0" w:color="auto"/>
              </w:divBdr>
            </w:div>
            <w:div w:id="651565852">
              <w:marLeft w:val="0"/>
              <w:marRight w:val="0"/>
              <w:marTop w:val="0"/>
              <w:marBottom w:val="0"/>
              <w:divBdr>
                <w:top w:val="none" w:sz="0" w:space="0" w:color="auto"/>
                <w:left w:val="none" w:sz="0" w:space="0" w:color="auto"/>
                <w:bottom w:val="none" w:sz="0" w:space="0" w:color="auto"/>
                <w:right w:val="none" w:sz="0" w:space="0" w:color="auto"/>
              </w:divBdr>
            </w:div>
            <w:div w:id="312218761">
              <w:marLeft w:val="0"/>
              <w:marRight w:val="0"/>
              <w:marTop w:val="0"/>
              <w:marBottom w:val="0"/>
              <w:divBdr>
                <w:top w:val="none" w:sz="0" w:space="0" w:color="auto"/>
                <w:left w:val="none" w:sz="0" w:space="0" w:color="auto"/>
                <w:bottom w:val="none" w:sz="0" w:space="0" w:color="auto"/>
                <w:right w:val="none" w:sz="0" w:space="0" w:color="auto"/>
              </w:divBdr>
            </w:div>
            <w:div w:id="1561479552">
              <w:marLeft w:val="0"/>
              <w:marRight w:val="0"/>
              <w:marTop w:val="0"/>
              <w:marBottom w:val="0"/>
              <w:divBdr>
                <w:top w:val="none" w:sz="0" w:space="0" w:color="auto"/>
                <w:left w:val="none" w:sz="0" w:space="0" w:color="auto"/>
                <w:bottom w:val="none" w:sz="0" w:space="0" w:color="auto"/>
                <w:right w:val="none" w:sz="0" w:space="0" w:color="auto"/>
              </w:divBdr>
            </w:div>
            <w:div w:id="1499077613">
              <w:marLeft w:val="0"/>
              <w:marRight w:val="0"/>
              <w:marTop w:val="0"/>
              <w:marBottom w:val="0"/>
              <w:divBdr>
                <w:top w:val="none" w:sz="0" w:space="0" w:color="auto"/>
                <w:left w:val="none" w:sz="0" w:space="0" w:color="auto"/>
                <w:bottom w:val="none" w:sz="0" w:space="0" w:color="auto"/>
                <w:right w:val="none" w:sz="0" w:space="0" w:color="auto"/>
              </w:divBdr>
            </w:div>
            <w:div w:id="1679426610">
              <w:marLeft w:val="0"/>
              <w:marRight w:val="0"/>
              <w:marTop w:val="0"/>
              <w:marBottom w:val="0"/>
              <w:divBdr>
                <w:top w:val="none" w:sz="0" w:space="0" w:color="auto"/>
                <w:left w:val="none" w:sz="0" w:space="0" w:color="auto"/>
                <w:bottom w:val="none" w:sz="0" w:space="0" w:color="auto"/>
                <w:right w:val="none" w:sz="0" w:space="0" w:color="auto"/>
              </w:divBdr>
            </w:div>
            <w:div w:id="1791126113">
              <w:marLeft w:val="0"/>
              <w:marRight w:val="0"/>
              <w:marTop w:val="0"/>
              <w:marBottom w:val="0"/>
              <w:divBdr>
                <w:top w:val="none" w:sz="0" w:space="0" w:color="auto"/>
                <w:left w:val="none" w:sz="0" w:space="0" w:color="auto"/>
                <w:bottom w:val="none" w:sz="0" w:space="0" w:color="auto"/>
                <w:right w:val="none" w:sz="0" w:space="0" w:color="auto"/>
              </w:divBdr>
            </w:div>
            <w:div w:id="703364746">
              <w:marLeft w:val="0"/>
              <w:marRight w:val="0"/>
              <w:marTop w:val="0"/>
              <w:marBottom w:val="0"/>
              <w:divBdr>
                <w:top w:val="none" w:sz="0" w:space="0" w:color="auto"/>
                <w:left w:val="none" w:sz="0" w:space="0" w:color="auto"/>
                <w:bottom w:val="none" w:sz="0" w:space="0" w:color="auto"/>
                <w:right w:val="none" w:sz="0" w:space="0" w:color="auto"/>
              </w:divBdr>
            </w:div>
            <w:div w:id="794369803">
              <w:marLeft w:val="0"/>
              <w:marRight w:val="0"/>
              <w:marTop w:val="0"/>
              <w:marBottom w:val="0"/>
              <w:divBdr>
                <w:top w:val="none" w:sz="0" w:space="0" w:color="auto"/>
                <w:left w:val="none" w:sz="0" w:space="0" w:color="auto"/>
                <w:bottom w:val="none" w:sz="0" w:space="0" w:color="auto"/>
                <w:right w:val="none" w:sz="0" w:space="0" w:color="auto"/>
              </w:divBdr>
            </w:div>
            <w:div w:id="192427691">
              <w:marLeft w:val="0"/>
              <w:marRight w:val="0"/>
              <w:marTop w:val="0"/>
              <w:marBottom w:val="0"/>
              <w:divBdr>
                <w:top w:val="none" w:sz="0" w:space="0" w:color="auto"/>
                <w:left w:val="none" w:sz="0" w:space="0" w:color="auto"/>
                <w:bottom w:val="none" w:sz="0" w:space="0" w:color="auto"/>
                <w:right w:val="none" w:sz="0" w:space="0" w:color="auto"/>
              </w:divBdr>
            </w:div>
            <w:div w:id="1406537423">
              <w:marLeft w:val="0"/>
              <w:marRight w:val="0"/>
              <w:marTop w:val="0"/>
              <w:marBottom w:val="0"/>
              <w:divBdr>
                <w:top w:val="none" w:sz="0" w:space="0" w:color="auto"/>
                <w:left w:val="none" w:sz="0" w:space="0" w:color="auto"/>
                <w:bottom w:val="none" w:sz="0" w:space="0" w:color="auto"/>
                <w:right w:val="none" w:sz="0" w:space="0" w:color="auto"/>
              </w:divBdr>
            </w:div>
            <w:div w:id="615603770">
              <w:marLeft w:val="0"/>
              <w:marRight w:val="0"/>
              <w:marTop w:val="0"/>
              <w:marBottom w:val="0"/>
              <w:divBdr>
                <w:top w:val="none" w:sz="0" w:space="0" w:color="auto"/>
                <w:left w:val="none" w:sz="0" w:space="0" w:color="auto"/>
                <w:bottom w:val="none" w:sz="0" w:space="0" w:color="auto"/>
                <w:right w:val="none" w:sz="0" w:space="0" w:color="auto"/>
              </w:divBdr>
            </w:div>
            <w:div w:id="1752309294">
              <w:marLeft w:val="0"/>
              <w:marRight w:val="0"/>
              <w:marTop w:val="0"/>
              <w:marBottom w:val="0"/>
              <w:divBdr>
                <w:top w:val="none" w:sz="0" w:space="0" w:color="auto"/>
                <w:left w:val="none" w:sz="0" w:space="0" w:color="auto"/>
                <w:bottom w:val="none" w:sz="0" w:space="0" w:color="auto"/>
                <w:right w:val="none" w:sz="0" w:space="0" w:color="auto"/>
              </w:divBdr>
            </w:div>
            <w:div w:id="1437870399">
              <w:marLeft w:val="0"/>
              <w:marRight w:val="0"/>
              <w:marTop w:val="0"/>
              <w:marBottom w:val="0"/>
              <w:divBdr>
                <w:top w:val="none" w:sz="0" w:space="0" w:color="auto"/>
                <w:left w:val="none" w:sz="0" w:space="0" w:color="auto"/>
                <w:bottom w:val="none" w:sz="0" w:space="0" w:color="auto"/>
                <w:right w:val="none" w:sz="0" w:space="0" w:color="auto"/>
              </w:divBdr>
            </w:div>
            <w:div w:id="1877892085">
              <w:marLeft w:val="0"/>
              <w:marRight w:val="0"/>
              <w:marTop w:val="0"/>
              <w:marBottom w:val="0"/>
              <w:divBdr>
                <w:top w:val="none" w:sz="0" w:space="0" w:color="auto"/>
                <w:left w:val="none" w:sz="0" w:space="0" w:color="auto"/>
                <w:bottom w:val="none" w:sz="0" w:space="0" w:color="auto"/>
                <w:right w:val="none" w:sz="0" w:space="0" w:color="auto"/>
              </w:divBdr>
            </w:div>
            <w:div w:id="1473981864">
              <w:marLeft w:val="0"/>
              <w:marRight w:val="0"/>
              <w:marTop w:val="0"/>
              <w:marBottom w:val="0"/>
              <w:divBdr>
                <w:top w:val="none" w:sz="0" w:space="0" w:color="auto"/>
                <w:left w:val="none" w:sz="0" w:space="0" w:color="auto"/>
                <w:bottom w:val="none" w:sz="0" w:space="0" w:color="auto"/>
                <w:right w:val="none" w:sz="0" w:space="0" w:color="auto"/>
              </w:divBdr>
            </w:div>
            <w:div w:id="632322275">
              <w:marLeft w:val="0"/>
              <w:marRight w:val="0"/>
              <w:marTop w:val="0"/>
              <w:marBottom w:val="0"/>
              <w:divBdr>
                <w:top w:val="none" w:sz="0" w:space="0" w:color="auto"/>
                <w:left w:val="none" w:sz="0" w:space="0" w:color="auto"/>
                <w:bottom w:val="none" w:sz="0" w:space="0" w:color="auto"/>
                <w:right w:val="none" w:sz="0" w:space="0" w:color="auto"/>
              </w:divBdr>
            </w:div>
            <w:div w:id="1146388340">
              <w:marLeft w:val="0"/>
              <w:marRight w:val="0"/>
              <w:marTop w:val="0"/>
              <w:marBottom w:val="0"/>
              <w:divBdr>
                <w:top w:val="none" w:sz="0" w:space="0" w:color="auto"/>
                <w:left w:val="none" w:sz="0" w:space="0" w:color="auto"/>
                <w:bottom w:val="none" w:sz="0" w:space="0" w:color="auto"/>
                <w:right w:val="none" w:sz="0" w:space="0" w:color="auto"/>
              </w:divBdr>
            </w:div>
            <w:div w:id="658385033">
              <w:marLeft w:val="0"/>
              <w:marRight w:val="0"/>
              <w:marTop w:val="0"/>
              <w:marBottom w:val="0"/>
              <w:divBdr>
                <w:top w:val="none" w:sz="0" w:space="0" w:color="auto"/>
                <w:left w:val="none" w:sz="0" w:space="0" w:color="auto"/>
                <w:bottom w:val="none" w:sz="0" w:space="0" w:color="auto"/>
                <w:right w:val="none" w:sz="0" w:space="0" w:color="auto"/>
              </w:divBdr>
            </w:div>
            <w:div w:id="872113024">
              <w:marLeft w:val="0"/>
              <w:marRight w:val="0"/>
              <w:marTop w:val="0"/>
              <w:marBottom w:val="0"/>
              <w:divBdr>
                <w:top w:val="none" w:sz="0" w:space="0" w:color="auto"/>
                <w:left w:val="none" w:sz="0" w:space="0" w:color="auto"/>
                <w:bottom w:val="none" w:sz="0" w:space="0" w:color="auto"/>
                <w:right w:val="none" w:sz="0" w:space="0" w:color="auto"/>
              </w:divBdr>
            </w:div>
            <w:div w:id="1177693276">
              <w:marLeft w:val="0"/>
              <w:marRight w:val="0"/>
              <w:marTop w:val="0"/>
              <w:marBottom w:val="0"/>
              <w:divBdr>
                <w:top w:val="none" w:sz="0" w:space="0" w:color="auto"/>
                <w:left w:val="none" w:sz="0" w:space="0" w:color="auto"/>
                <w:bottom w:val="none" w:sz="0" w:space="0" w:color="auto"/>
                <w:right w:val="none" w:sz="0" w:space="0" w:color="auto"/>
              </w:divBdr>
            </w:div>
            <w:div w:id="1781604954">
              <w:marLeft w:val="0"/>
              <w:marRight w:val="0"/>
              <w:marTop w:val="0"/>
              <w:marBottom w:val="0"/>
              <w:divBdr>
                <w:top w:val="none" w:sz="0" w:space="0" w:color="auto"/>
                <w:left w:val="none" w:sz="0" w:space="0" w:color="auto"/>
                <w:bottom w:val="none" w:sz="0" w:space="0" w:color="auto"/>
                <w:right w:val="none" w:sz="0" w:space="0" w:color="auto"/>
              </w:divBdr>
            </w:div>
            <w:div w:id="1531456763">
              <w:marLeft w:val="0"/>
              <w:marRight w:val="0"/>
              <w:marTop w:val="0"/>
              <w:marBottom w:val="0"/>
              <w:divBdr>
                <w:top w:val="none" w:sz="0" w:space="0" w:color="auto"/>
                <w:left w:val="none" w:sz="0" w:space="0" w:color="auto"/>
                <w:bottom w:val="none" w:sz="0" w:space="0" w:color="auto"/>
                <w:right w:val="none" w:sz="0" w:space="0" w:color="auto"/>
              </w:divBdr>
            </w:div>
            <w:div w:id="961689422">
              <w:marLeft w:val="0"/>
              <w:marRight w:val="0"/>
              <w:marTop w:val="0"/>
              <w:marBottom w:val="0"/>
              <w:divBdr>
                <w:top w:val="none" w:sz="0" w:space="0" w:color="auto"/>
                <w:left w:val="none" w:sz="0" w:space="0" w:color="auto"/>
                <w:bottom w:val="none" w:sz="0" w:space="0" w:color="auto"/>
                <w:right w:val="none" w:sz="0" w:space="0" w:color="auto"/>
              </w:divBdr>
            </w:div>
            <w:div w:id="966158219">
              <w:marLeft w:val="0"/>
              <w:marRight w:val="0"/>
              <w:marTop w:val="0"/>
              <w:marBottom w:val="0"/>
              <w:divBdr>
                <w:top w:val="none" w:sz="0" w:space="0" w:color="auto"/>
                <w:left w:val="none" w:sz="0" w:space="0" w:color="auto"/>
                <w:bottom w:val="none" w:sz="0" w:space="0" w:color="auto"/>
                <w:right w:val="none" w:sz="0" w:space="0" w:color="auto"/>
              </w:divBdr>
            </w:div>
            <w:div w:id="2014448581">
              <w:marLeft w:val="0"/>
              <w:marRight w:val="0"/>
              <w:marTop w:val="0"/>
              <w:marBottom w:val="0"/>
              <w:divBdr>
                <w:top w:val="none" w:sz="0" w:space="0" w:color="auto"/>
                <w:left w:val="none" w:sz="0" w:space="0" w:color="auto"/>
                <w:bottom w:val="none" w:sz="0" w:space="0" w:color="auto"/>
                <w:right w:val="none" w:sz="0" w:space="0" w:color="auto"/>
              </w:divBdr>
            </w:div>
            <w:div w:id="496656705">
              <w:marLeft w:val="0"/>
              <w:marRight w:val="0"/>
              <w:marTop w:val="0"/>
              <w:marBottom w:val="0"/>
              <w:divBdr>
                <w:top w:val="none" w:sz="0" w:space="0" w:color="auto"/>
                <w:left w:val="none" w:sz="0" w:space="0" w:color="auto"/>
                <w:bottom w:val="none" w:sz="0" w:space="0" w:color="auto"/>
                <w:right w:val="none" w:sz="0" w:space="0" w:color="auto"/>
              </w:divBdr>
            </w:div>
            <w:div w:id="440805851">
              <w:marLeft w:val="0"/>
              <w:marRight w:val="0"/>
              <w:marTop w:val="0"/>
              <w:marBottom w:val="0"/>
              <w:divBdr>
                <w:top w:val="none" w:sz="0" w:space="0" w:color="auto"/>
                <w:left w:val="none" w:sz="0" w:space="0" w:color="auto"/>
                <w:bottom w:val="none" w:sz="0" w:space="0" w:color="auto"/>
                <w:right w:val="none" w:sz="0" w:space="0" w:color="auto"/>
              </w:divBdr>
            </w:div>
            <w:div w:id="1386374487">
              <w:marLeft w:val="0"/>
              <w:marRight w:val="0"/>
              <w:marTop w:val="0"/>
              <w:marBottom w:val="0"/>
              <w:divBdr>
                <w:top w:val="none" w:sz="0" w:space="0" w:color="auto"/>
                <w:left w:val="none" w:sz="0" w:space="0" w:color="auto"/>
                <w:bottom w:val="none" w:sz="0" w:space="0" w:color="auto"/>
                <w:right w:val="none" w:sz="0" w:space="0" w:color="auto"/>
              </w:divBdr>
            </w:div>
            <w:div w:id="1480731203">
              <w:marLeft w:val="0"/>
              <w:marRight w:val="0"/>
              <w:marTop w:val="0"/>
              <w:marBottom w:val="0"/>
              <w:divBdr>
                <w:top w:val="none" w:sz="0" w:space="0" w:color="auto"/>
                <w:left w:val="none" w:sz="0" w:space="0" w:color="auto"/>
                <w:bottom w:val="none" w:sz="0" w:space="0" w:color="auto"/>
                <w:right w:val="none" w:sz="0" w:space="0" w:color="auto"/>
              </w:divBdr>
            </w:div>
            <w:div w:id="1602569089">
              <w:marLeft w:val="0"/>
              <w:marRight w:val="0"/>
              <w:marTop w:val="0"/>
              <w:marBottom w:val="0"/>
              <w:divBdr>
                <w:top w:val="none" w:sz="0" w:space="0" w:color="auto"/>
                <w:left w:val="none" w:sz="0" w:space="0" w:color="auto"/>
                <w:bottom w:val="none" w:sz="0" w:space="0" w:color="auto"/>
                <w:right w:val="none" w:sz="0" w:space="0" w:color="auto"/>
              </w:divBdr>
            </w:div>
            <w:div w:id="1037047028">
              <w:marLeft w:val="0"/>
              <w:marRight w:val="0"/>
              <w:marTop w:val="0"/>
              <w:marBottom w:val="0"/>
              <w:divBdr>
                <w:top w:val="none" w:sz="0" w:space="0" w:color="auto"/>
                <w:left w:val="none" w:sz="0" w:space="0" w:color="auto"/>
                <w:bottom w:val="none" w:sz="0" w:space="0" w:color="auto"/>
                <w:right w:val="none" w:sz="0" w:space="0" w:color="auto"/>
              </w:divBdr>
            </w:div>
            <w:div w:id="1875145091">
              <w:marLeft w:val="0"/>
              <w:marRight w:val="0"/>
              <w:marTop w:val="0"/>
              <w:marBottom w:val="0"/>
              <w:divBdr>
                <w:top w:val="none" w:sz="0" w:space="0" w:color="auto"/>
                <w:left w:val="none" w:sz="0" w:space="0" w:color="auto"/>
                <w:bottom w:val="none" w:sz="0" w:space="0" w:color="auto"/>
                <w:right w:val="none" w:sz="0" w:space="0" w:color="auto"/>
              </w:divBdr>
            </w:div>
            <w:div w:id="1517111987">
              <w:marLeft w:val="0"/>
              <w:marRight w:val="0"/>
              <w:marTop w:val="0"/>
              <w:marBottom w:val="0"/>
              <w:divBdr>
                <w:top w:val="none" w:sz="0" w:space="0" w:color="auto"/>
                <w:left w:val="none" w:sz="0" w:space="0" w:color="auto"/>
                <w:bottom w:val="none" w:sz="0" w:space="0" w:color="auto"/>
                <w:right w:val="none" w:sz="0" w:space="0" w:color="auto"/>
              </w:divBdr>
            </w:div>
            <w:div w:id="1478183395">
              <w:marLeft w:val="0"/>
              <w:marRight w:val="0"/>
              <w:marTop w:val="0"/>
              <w:marBottom w:val="0"/>
              <w:divBdr>
                <w:top w:val="none" w:sz="0" w:space="0" w:color="auto"/>
                <w:left w:val="none" w:sz="0" w:space="0" w:color="auto"/>
                <w:bottom w:val="none" w:sz="0" w:space="0" w:color="auto"/>
                <w:right w:val="none" w:sz="0" w:space="0" w:color="auto"/>
              </w:divBdr>
            </w:div>
            <w:div w:id="536436132">
              <w:marLeft w:val="0"/>
              <w:marRight w:val="0"/>
              <w:marTop w:val="0"/>
              <w:marBottom w:val="0"/>
              <w:divBdr>
                <w:top w:val="none" w:sz="0" w:space="0" w:color="auto"/>
                <w:left w:val="none" w:sz="0" w:space="0" w:color="auto"/>
                <w:bottom w:val="none" w:sz="0" w:space="0" w:color="auto"/>
                <w:right w:val="none" w:sz="0" w:space="0" w:color="auto"/>
              </w:divBdr>
            </w:div>
            <w:div w:id="309943280">
              <w:marLeft w:val="0"/>
              <w:marRight w:val="0"/>
              <w:marTop w:val="0"/>
              <w:marBottom w:val="0"/>
              <w:divBdr>
                <w:top w:val="none" w:sz="0" w:space="0" w:color="auto"/>
                <w:left w:val="none" w:sz="0" w:space="0" w:color="auto"/>
                <w:bottom w:val="none" w:sz="0" w:space="0" w:color="auto"/>
                <w:right w:val="none" w:sz="0" w:space="0" w:color="auto"/>
              </w:divBdr>
            </w:div>
            <w:div w:id="722605156">
              <w:marLeft w:val="0"/>
              <w:marRight w:val="0"/>
              <w:marTop w:val="0"/>
              <w:marBottom w:val="0"/>
              <w:divBdr>
                <w:top w:val="none" w:sz="0" w:space="0" w:color="auto"/>
                <w:left w:val="none" w:sz="0" w:space="0" w:color="auto"/>
                <w:bottom w:val="none" w:sz="0" w:space="0" w:color="auto"/>
                <w:right w:val="none" w:sz="0" w:space="0" w:color="auto"/>
              </w:divBdr>
            </w:div>
            <w:div w:id="1447429018">
              <w:marLeft w:val="0"/>
              <w:marRight w:val="0"/>
              <w:marTop w:val="0"/>
              <w:marBottom w:val="0"/>
              <w:divBdr>
                <w:top w:val="none" w:sz="0" w:space="0" w:color="auto"/>
                <w:left w:val="none" w:sz="0" w:space="0" w:color="auto"/>
                <w:bottom w:val="none" w:sz="0" w:space="0" w:color="auto"/>
                <w:right w:val="none" w:sz="0" w:space="0" w:color="auto"/>
              </w:divBdr>
            </w:div>
            <w:div w:id="906452216">
              <w:marLeft w:val="0"/>
              <w:marRight w:val="0"/>
              <w:marTop w:val="0"/>
              <w:marBottom w:val="0"/>
              <w:divBdr>
                <w:top w:val="none" w:sz="0" w:space="0" w:color="auto"/>
                <w:left w:val="none" w:sz="0" w:space="0" w:color="auto"/>
                <w:bottom w:val="none" w:sz="0" w:space="0" w:color="auto"/>
                <w:right w:val="none" w:sz="0" w:space="0" w:color="auto"/>
              </w:divBdr>
            </w:div>
            <w:div w:id="1020813706">
              <w:marLeft w:val="0"/>
              <w:marRight w:val="0"/>
              <w:marTop w:val="0"/>
              <w:marBottom w:val="0"/>
              <w:divBdr>
                <w:top w:val="none" w:sz="0" w:space="0" w:color="auto"/>
                <w:left w:val="none" w:sz="0" w:space="0" w:color="auto"/>
                <w:bottom w:val="none" w:sz="0" w:space="0" w:color="auto"/>
                <w:right w:val="none" w:sz="0" w:space="0" w:color="auto"/>
              </w:divBdr>
            </w:div>
            <w:div w:id="503517186">
              <w:marLeft w:val="0"/>
              <w:marRight w:val="0"/>
              <w:marTop w:val="0"/>
              <w:marBottom w:val="0"/>
              <w:divBdr>
                <w:top w:val="none" w:sz="0" w:space="0" w:color="auto"/>
                <w:left w:val="none" w:sz="0" w:space="0" w:color="auto"/>
                <w:bottom w:val="none" w:sz="0" w:space="0" w:color="auto"/>
                <w:right w:val="none" w:sz="0" w:space="0" w:color="auto"/>
              </w:divBdr>
            </w:div>
            <w:div w:id="396973371">
              <w:marLeft w:val="0"/>
              <w:marRight w:val="0"/>
              <w:marTop w:val="0"/>
              <w:marBottom w:val="0"/>
              <w:divBdr>
                <w:top w:val="none" w:sz="0" w:space="0" w:color="auto"/>
                <w:left w:val="none" w:sz="0" w:space="0" w:color="auto"/>
                <w:bottom w:val="none" w:sz="0" w:space="0" w:color="auto"/>
                <w:right w:val="none" w:sz="0" w:space="0" w:color="auto"/>
              </w:divBdr>
            </w:div>
            <w:div w:id="1620138503">
              <w:marLeft w:val="0"/>
              <w:marRight w:val="0"/>
              <w:marTop w:val="0"/>
              <w:marBottom w:val="0"/>
              <w:divBdr>
                <w:top w:val="none" w:sz="0" w:space="0" w:color="auto"/>
                <w:left w:val="none" w:sz="0" w:space="0" w:color="auto"/>
                <w:bottom w:val="none" w:sz="0" w:space="0" w:color="auto"/>
                <w:right w:val="none" w:sz="0" w:space="0" w:color="auto"/>
              </w:divBdr>
            </w:div>
            <w:div w:id="1822499083">
              <w:marLeft w:val="0"/>
              <w:marRight w:val="0"/>
              <w:marTop w:val="0"/>
              <w:marBottom w:val="0"/>
              <w:divBdr>
                <w:top w:val="none" w:sz="0" w:space="0" w:color="auto"/>
                <w:left w:val="none" w:sz="0" w:space="0" w:color="auto"/>
                <w:bottom w:val="none" w:sz="0" w:space="0" w:color="auto"/>
                <w:right w:val="none" w:sz="0" w:space="0" w:color="auto"/>
              </w:divBdr>
            </w:div>
            <w:div w:id="780540403">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829339">
              <w:marLeft w:val="0"/>
              <w:marRight w:val="0"/>
              <w:marTop w:val="0"/>
              <w:marBottom w:val="0"/>
              <w:divBdr>
                <w:top w:val="none" w:sz="0" w:space="0" w:color="auto"/>
                <w:left w:val="none" w:sz="0" w:space="0" w:color="auto"/>
                <w:bottom w:val="none" w:sz="0" w:space="0" w:color="auto"/>
                <w:right w:val="none" w:sz="0" w:space="0" w:color="auto"/>
              </w:divBdr>
            </w:div>
            <w:div w:id="322705181">
              <w:marLeft w:val="0"/>
              <w:marRight w:val="0"/>
              <w:marTop w:val="0"/>
              <w:marBottom w:val="0"/>
              <w:divBdr>
                <w:top w:val="none" w:sz="0" w:space="0" w:color="auto"/>
                <w:left w:val="none" w:sz="0" w:space="0" w:color="auto"/>
                <w:bottom w:val="none" w:sz="0" w:space="0" w:color="auto"/>
                <w:right w:val="none" w:sz="0" w:space="0" w:color="auto"/>
              </w:divBdr>
            </w:div>
            <w:div w:id="1385064286">
              <w:marLeft w:val="0"/>
              <w:marRight w:val="0"/>
              <w:marTop w:val="0"/>
              <w:marBottom w:val="0"/>
              <w:divBdr>
                <w:top w:val="none" w:sz="0" w:space="0" w:color="auto"/>
                <w:left w:val="none" w:sz="0" w:space="0" w:color="auto"/>
                <w:bottom w:val="none" w:sz="0" w:space="0" w:color="auto"/>
                <w:right w:val="none" w:sz="0" w:space="0" w:color="auto"/>
              </w:divBdr>
            </w:div>
            <w:div w:id="865142478">
              <w:marLeft w:val="0"/>
              <w:marRight w:val="0"/>
              <w:marTop w:val="0"/>
              <w:marBottom w:val="0"/>
              <w:divBdr>
                <w:top w:val="none" w:sz="0" w:space="0" w:color="auto"/>
                <w:left w:val="none" w:sz="0" w:space="0" w:color="auto"/>
                <w:bottom w:val="none" w:sz="0" w:space="0" w:color="auto"/>
                <w:right w:val="none" w:sz="0" w:space="0" w:color="auto"/>
              </w:divBdr>
            </w:div>
            <w:div w:id="550582398">
              <w:marLeft w:val="0"/>
              <w:marRight w:val="0"/>
              <w:marTop w:val="0"/>
              <w:marBottom w:val="0"/>
              <w:divBdr>
                <w:top w:val="none" w:sz="0" w:space="0" w:color="auto"/>
                <w:left w:val="none" w:sz="0" w:space="0" w:color="auto"/>
                <w:bottom w:val="none" w:sz="0" w:space="0" w:color="auto"/>
                <w:right w:val="none" w:sz="0" w:space="0" w:color="auto"/>
              </w:divBdr>
            </w:div>
            <w:div w:id="1073358898">
              <w:marLeft w:val="0"/>
              <w:marRight w:val="0"/>
              <w:marTop w:val="0"/>
              <w:marBottom w:val="0"/>
              <w:divBdr>
                <w:top w:val="none" w:sz="0" w:space="0" w:color="auto"/>
                <w:left w:val="none" w:sz="0" w:space="0" w:color="auto"/>
                <w:bottom w:val="none" w:sz="0" w:space="0" w:color="auto"/>
                <w:right w:val="none" w:sz="0" w:space="0" w:color="auto"/>
              </w:divBdr>
            </w:div>
            <w:div w:id="197358468">
              <w:marLeft w:val="0"/>
              <w:marRight w:val="0"/>
              <w:marTop w:val="0"/>
              <w:marBottom w:val="0"/>
              <w:divBdr>
                <w:top w:val="none" w:sz="0" w:space="0" w:color="auto"/>
                <w:left w:val="none" w:sz="0" w:space="0" w:color="auto"/>
                <w:bottom w:val="none" w:sz="0" w:space="0" w:color="auto"/>
                <w:right w:val="none" w:sz="0" w:space="0" w:color="auto"/>
              </w:divBdr>
            </w:div>
            <w:div w:id="1065879056">
              <w:marLeft w:val="0"/>
              <w:marRight w:val="0"/>
              <w:marTop w:val="0"/>
              <w:marBottom w:val="0"/>
              <w:divBdr>
                <w:top w:val="none" w:sz="0" w:space="0" w:color="auto"/>
                <w:left w:val="none" w:sz="0" w:space="0" w:color="auto"/>
                <w:bottom w:val="none" w:sz="0" w:space="0" w:color="auto"/>
                <w:right w:val="none" w:sz="0" w:space="0" w:color="auto"/>
              </w:divBdr>
            </w:div>
            <w:div w:id="732200301">
              <w:marLeft w:val="0"/>
              <w:marRight w:val="0"/>
              <w:marTop w:val="0"/>
              <w:marBottom w:val="0"/>
              <w:divBdr>
                <w:top w:val="none" w:sz="0" w:space="0" w:color="auto"/>
                <w:left w:val="none" w:sz="0" w:space="0" w:color="auto"/>
                <w:bottom w:val="none" w:sz="0" w:space="0" w:color="auto"/>
                <w:right w:val="none" w:sz="0" w:space="0" w:color="auto"/>
              </w:divBdr>
            </w:div>
            <w:div w:id="1847329545">
              <w:marLeft w:val="0"/>
              <w:marRight w:val="0"/>
              <w:marTop w:val="0"/>
              <w:marBottom w:val="0"/>
              <w:divBdr>
                <w:top w:val="none" w:sz="0" w:space="0" w:color="auto"/>
                <w:left w:val="none" w:sz="0" w:space="0" w:color="auto"/>
                <w:bottom w:val="none" w:sz="0" w:space="0" w:color="auto"/>
                <w:right w:val="none" w:sz="0" w:space="0" w:color="auto"/>
              </w:divBdr>
            </w:div>
            <w:div w:id="95567701">
              <w:marLeft w:val="0"/>
              <w:marRight w:val="0"/>
              <w:marTop w:val="0"/>
              <w:marBottom w:val="0"/>
              <w:divBdr>
                <w:top w:val="none" w:sz="0" w:space="0" w:color="auto"/>
                <w:left w:val="none" w:sz="0" w:space="0" w:color="auto"/>
                <w:bottom w:val="none" w:sz="0" w:space="0" w:color="auto"/>
                <w:right w:val="none" w:sz="0" w:space="0" w:color="auto"/>
              </w:divBdr>
            </w:div>
            <w:div w:id="865560587">
              <w:marLeft w:val="0"/>
              <w:marRight w:val="0"/>
              <w:marTop w:val="0"/>
              <w:marBottom w:val="0"/>
              <w:divBdr>
                <w:top w:val="none" w:sz="0" w:space="0" w:color="auto"/>
                <w:left w:val="none" w:sz="0" w:space="0" w:color="auto"/>
                <w:bottom w:val="none" w:sz="0" w:space="0" w:color="auto"/>
                <w:right w:val="none" w:sz="0" w:space="0" w:color="auto"/>
              </w:divBdr>
            </w:div>
            <w:div w:id="539635206">
              <w:marLeft w:val="0"/>
              <w:marRight w:val="0"/>
              <w:marTop w:val="0"/>
              <w:marBottom w:val="0"/>
              <w:divBdr>
                <w:top w:val="none" w:sz="0" w:space="0" w:color="auto"/>
                <w:left w:val="none" w:sz="0" w:space="0" w:color="auto"/>
                <w:bottom w:val="none" w:sz="0" w:space="0" w:color="auto"/>
                <w:right w:val="none" w:sz="0" w:space="0" w:color="auto"/>
              </w:divBdr>
            </w:div>
            <w:div w:id="611784692">
              <w:marLeft w:val="0"/>
              <w:marRight w:val="0"/>
              <w:marTop w:val="0"/>
              <w:marBottom w:val="0"/>
              <w:divBdr>
                <w:top w:val="none" w:sz="0" w:space="0" w:color="auto"/>
                <w:left w:val="none" w:sz="0" w:space="0" w:color="auto"/>
                <w:bottom w:val="none" w:sz="0" w:space="0" w:color="auto"/>
                <w:right w:val="none" w:sz="0" w:space="0" w:color="auto"/>
              </w:divBdr>
            </w:div>
            <w:div w:id="1799109229">
              <w:marLeft w:val="0"/>
              <w:marRight w:val="0"/>
              <w:marTop w:val="0"/>
              <w:marBottom w:val="0"/>
              <w:divBdr>
                <w:top w:val="none" w:sz="0" w:space="0" w:color="auto"/>
                <w:left w:val="none" w:sz="0" w:space="0" w:color="auto"/>
                <w:bottom w:val="none" w:sz="0" w:space="0" w:color="auto"/>
                <w:right w:val="none" w:sz="0" w:space="0" w:color="auto"/>
              </w:divBdr>
            </w:div>
            <w:div w:id="213977913">
              <w:marLeft w:val="0"/>
              <w:marRight w:val="0"/>
              <w:marTop w:val="0"/>
              <w:marBottom w:val="0"/>
              <w:divBdr>
                <w:top w:val="none" w:sz="0" w:space="0" w:color="auto"/>
                <w:left w:val="none" w:sz="0" w:space="0" w:color="auto"/>
                <w:bottom w:val="none" w:sz="0" w:space="0" w:color="auto"/>
                <w:right w:val="none" w:sz="0" w:space="0" w:color="auto"/>
              </w:divBdr>
            </w:div>
            <w:div w:id="559245929">
              <w:marLeft w:val="0"/>
              <w:marRight w:val="0"/>
              <w:marTop w:val="0"/>
              <w:marBottom w:val="0"/>
              <w:divBdr>
                <w:top w:val="none" w:sz="0" w:space="0" w:color="auto"/>
                <w:left w:val="none" w:sz="0" w:space="0" w:color="auto"/>
                <w:bottom w:val="none" w:sz="0" w:space="0" w:color="auto"/>
                <w:right w:val="none" w:sz="0" w:space="0" w:color="auto"/>
              </w:divBdr>
            </w:div>
            <w:div w:id="1717970851">
              <w:marLeft w:val="0"/>
              <w:marRight w:val="0"/>
              <w:marTop w:val="0"/>
              <w:marBottom w:val="0"/>
              <w:divBdr>
                <w:top w:val="none" w:sz="0" w:space="0" w:color="auto"/>
                <w:left w:val="none" w:sz="0" w:space="0" w:color="auto"/>
                <w:bottom w:val="none" w:sz="0" w:space="0" w:color="auto"/>
                <w:right w:val="none" w:sz="0" w:space="0" w:color="auto"/>
              </w:divBdr>
            </w:div>
            <w:div w:id="918173444">
              <w:marLeft w:val="0"/>
              <w:marRight w:val="0"/>
              <w:marTop w:val="0"/>
              <w:marBottom w:val="0"/>
              <w:divBdr>
                <w:top w:val="none" w:sz="0" w:space="0" w:color="auto"/>
                <w:left w:val="none" w:sz="0" w:space="0" w:color="auto"/>
                <w:bottom w:val="none" w:sz="0" w:space="0" w:color="auto"/>
                <w:right w:val="none" w:sz="0" w:space="0" w:color="auto"/>
              </w:divBdr>
            </w:div>
            <w:div w:id="483933398">
              <w:marLeft w:val="0"/>
              <w:marRight w:val="0"/>
              <w:marTop w:val="0"/>
              <w:marBottom w:val="0"/>
              <w:divBdr>
                <w:top w:val="none" w:sz="0" w:space="0" w:color="auto"/>
                <w:left w:val="none" w:sz="0" w:space="0" w:color="auto"/>
                <w:bottom w:val="none" w:sz="0" w:space="0" w:color="auto"/>
                <w:right w:val="none" w:sz="0" w:space="0" w:color="auto"/>
              </w:divBdr>
            </w:div>
            <w:div w:id="1957979825">
              <w:marLeft w:val="0"/>
              <w:marRight w:val="0"/>
              <w:marTop w:val="0"/>
              <w:marBottom w:val="0"/>
              <w:divBdr>
                <w:top w:val="none" w:sz="0" w:space="0" w:color="auto"/>
                <w:left w:val="none" w:sz="0" w:space="0" w:color="auto"/>
                <w:bottom w:val="none" w:sz="0" w:space="0" w:color="auto"/>
                <w:right w:val="none" w:sz="0" w:space="0" w:color="auto"/>
              </w:divBdr>
            </w:div>
            <w:div w:id="1212114714">
              <w:marLeft w:val="0"/>
              <w:marRight w:val="0"/>
              <w:marTop w:val="0"/>
              <w:marBottom w:val="0"/>
              <w:divBdr>
                <w:top w:val="none" w:sz="0" w:space="0" w:color="auto"/>
                <w:left w:val="none" w:sz="0" w:space="0" w:color="auto"/>
                <w:bottom w:val="none" w:sz="0" w:space="0" w:color="auto"/>
                <w:right w:val="none" w:sz="0" w:space="0" w:color="auto"/>
              </w:divBdr>
            </w:div>
            <w:div w:id="1830947050">
              <w:marLeft w:val="0"/>
              <w:marRight w:val="0"/>
              <w:marTop w:val="0"/>
              <w:marBottom w:val="0"/>
              <w:divBdr>
                <w:top w:val="none" w:sz="0" w:space="0" w:color="auto"/>
                <w:left w:val="none" w:sz="0" w:space="0" w:color="auto"/>
                <w:bottom w:val="none" w:sz="0" w:space="0" w:color="auto"/>
                <w:right w:val="none" w:sz="0" w:space="0" w:color="auto"/>
              </w:divBdr>
            </w:div>
            <w:div w:id="303311708">
              <w:marLeft w:val="0"/>
              <w:marRight w:val="0"/>
              <w:marTop w:val="0"/>
              <w:marBottom w:val="0"/>
              <w:divBdr>
                <w:top w:val="none" w:sz="0" w:space="0" w:color="auto"/>
                <w:left w:val="none" w:sz="0" w:space="0" w:color="auto"/>
                <w:bottom w:val="none" w:sz="0" w:space="0" w:color="auto"/>
                <w:right w:val="none" w:sz="0" w:space="0" w:color="auto"/>
              </w:divBdr>
            </w:div>
            <w:div w:id="1803885567">
              <w:marLeft w:val="0"/>
              <w:marRight w:val="0"/>
              <w:marTop w:val="0"/>
              <w:marBottom w:val="0"/>
              <w:divBdr>
                <w:top w:val="none" w:sz="0" w:space="0" w:color="auto"/>
                <w:left w:val="none" w:sz="0" w:space="0" w:color="auto"/>
                <w:bottom w:val="none" w:sz="0" w:space="0" w:color="auto"/>
                <w:right w:val="none" w:sz="0" w:space="0" w:color="auto"/>
              </w:divBdr>
            </w:div>
            <w:div w:id="447551424">
              <w:marLeft w:val="0"/>
              <w:marRight w:val="0"/>
              <w:marTop w:val="0"/>
              <w:marBottom w:val="0"/>
              <w:divBdr>
                <w:top w:val="none" w:sz="0" w:space="0" w:color="auto"/>
                <w:left w:val="none" w:sz="0" w:space="0" w:color="auto"/>
                <w:bottom w:val="none" w:sz="0" w:space="0" w:color="auto"/>
                <w:right w:val="none" w:sz="0" w:space="0" w:color="auto"/>
              </w:divBdr>
            </w:div>
            <w:div w:id="1052575946">
              <w:marLeft w:val="0"/>
              <w:marRight w:val="0"/>
              <w:marTop w:val="0"/>
              <w:marBottom w:val="0"/>
              <w:divBdr>
                <w:top w:val="none" w:sz="0" w:space="0" w:color="auto"/>
                <w:left w:val="none" w:sz="0" w:space="0" w:color="auto"/>
                <w:bottom w:val="none" w:sz="0" w:space="0" w:color="auto"/>
                <w:right w:val="none" w:sz="0" w:space="0" w:color="auto"/>
              </w:divBdr>
            </w:div>
            <w:div w:id="1193345359">
              <w:marLeft w:val="0"/>
              <w:marRight w:val="0"/>
              <w:marTop w:val="0"/>
              <w:marBottom w:val="0"/>
              <w:divBdr>
                <w:top w:val="none" w:sz="0" w:space="0" w:color="auto"/>
                <w:left w:val="none" w:sz="0" w:space="0" w:color="auto"/>
                <w:bottom w:val="none" w:sz="0" w:space="0" w:color="auto"/>
                <w:right w:val="none" w:sz="0" w:space="0" w:color="auto"/>
              </w:divBdr>
            </w:div>
            <w:div w:id="831212628">
              <w:marLeft w:val="0"/>
              <w:marRight w:val="0"/>
              <w:marTop w:val="0"/>
              <w:marBottom w:val="0"/>
              <w:divBdr>
                <w:top w:val="none" w:sz="0" w:space="0" w:color="auto"/>
                <w:left w:val="none" w:sz="0" w:space="0" w:color="auto"/>
                <w:bottom w:val="none" w:sz="0" w:space="0" w:color="auto"/>
                <w:right w:val="none" w:sz="0" w:space="0" w:color="auto"/>
              </w:divBdr>
            </w:div>
            <w:div w:id="1249731732">
              <w:marLeft w:val="0"/>
              <w:marRight w:val="0"/>
              <w:marTop w:val="0"/>
              <w:marBottom w:val="0"/>
              <w:divBdr>
                <w:top w:val="none" w:sz="0" w:space="0" w:color="auto"/>
                <w:left w:val="none" w:sz="0" w:space="0" w:color="auto"/>
                <w:bottom w:val="none" w:sz="0" w:space="0" w:color="auto"/>
                <w:right w:val="none" w:sz="0" w:space="0" w:color="auto"/>
              </w:divBdr>
            </w:div>
            <w:div w:id="821238124">
              <w:marLeft w:val="0"/>
              <w:marRight w:val="0"/>
              <w:marTop w:val="0"/>
              <w:marBottom w:val="0"/>
              <w:divBdr>
                <w:top w:val="none" w:sz="0" w:space="0" w:color="auto"/>
                <w:left w:val="none" w:sz="0" w:space="0" w:color="auto"/>
                <w:bottom w:val="none" w:sz="0" w:space="0" w:color="auto"/>
                <w:right w:val="none" w:sz="0" w:space="0" w:color="auto"/>
              </w:divBdr>
            </w:div>
            <w:div w:id="1572303254">
              <w:marLeft w:val="0"/>
              <w:marRight w:val="0"/>
              <w:marTop w:val="0"/>
              <w:marBottom w:val="0"/>
              <w:divBdr>
                <w:top w:val="none" w:sz="0" w:space="0" w:color="auto"/>
                <w:left w:val="none" w:sz="0" w:space="0" w:color="auto"/>
                <w:bottom w:val="none" w:sz="0" w:space="0" w:color="auto"/>
                <w:right w:val="none" w:sz="0" w:space="0" w:color="auto"/>
              </w:divBdr>
            </w:div>
            <w:div w:id="885751726">
              <w:marLeft w:val="0"/>
              <w:marRight w:val="0"/>
              <w:marTop w:val="0"/>
              <w:marBottom w:val="0"/>
              <w:divBdr>
                <w:top w:val="none" w:sz="0" w:space="0" w:color="auto"/>
                <w:left w:val="none" w:sz="0" w:space="0" w:color="auto"/>
                <w:bottom w:val="none" w:sz="0" w:space="0" w:color="auto"/>
                <w:right w:val="none" w:sz="0" w:space="0" w:color="auto"/>
              </w:divBdr>
            </w:div>
            <w:div w:id="1410615085">
              <w:marLeft w:val="0"/>
              <w:marRight w:val="0"/>
              <w:marTop w:val="0"/>
              <w:marBottom w:val="0"/>
              <w:divBdr>
                <w:top w:val="none" w:sz="0" w:space="0" w:color="auto"/>
                <w:left w:val="none" w:sz="0" w:space="0" w:color="auto"/>
                <w:bottom w:val="none" w:sz="0" w:space="0" w:color="auto"/>
                <w:right w:val="none" w:sz="0" w:space="0" w:color="auto"/>
              </w:divBdr>
            </w:div>
            <w:div w:id="422070714">
              <w:marLeft w:val="0"/>
              <w:marRight w:val="0"/>
              <w:marTop w:val="0"/>
              <w:marBottom w:val="0"/>
              <w:divBdr>
                <w:top w:val="none" w:sz="0" w:space="0" w:color="auto"/>
                <w:left w:val="none" w:sz="0" w:space="0" w:color="auto"/>
                <w:bottom w:val="none" w:sz="0" w:space="0" w:color="auto"/>
                <w:right w:val="none" w:sz="0" w:space="0" w:color="auto"/>
              </w:divBdr>
            </w:div>
            <w:div w:id="2096776647">
              <w:marLeft w:val="0"/>
              <w:marRight w:val="0"/>
              <w:marTop w:val="0"/>
              <w:marBottom w:val="0"/>
              <w:divBdr>
                <w:top w:val="none" w:sz="0" w:space="0" w:color="auto"/>
                <w:left w:val="none" w:sz="0" w:space="0" w:color="auto"/>
                <w:bottom w:val="none" w:sz="0" w:space="0" w:color="auto"/>
                <w:right w:val="none" w:sz="0" w:space="0" w:color="auto"/>
              </w:divBdr>
            </w:div>
            <w:div w:id="952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578">
      <w:bodyDiv w:val="1"/>
      <w:marLeft w:val="0"/>
      <w:marRight w:val="0"/>
      <w:marTop w:val="0"/>
      <w:marBottom w:val="0"/>
      <w:divBdr>
        <w:top w:val="none" w:sz="0" w:space="0" w:color="auto"/>
        <w:left w:val="none" w:sz="0" w:space="0" w:color="auto"/>
        <w:bottom w:val="none" w:sz="0" w:space="0" w:color="auto"/>
        <w:right w:val="none" w:sz="0" w:space="0" w:color="auto"/>
      </w:divBdr>
      <w:divsChild>
        <w:div w:id="1128359008">
          <w:marLeft w:val="0"/>
          <w:marRight w:val="0"/>
          <w:marTop w:val="0"/>
          <w:marBottom w:val="0"/>
          <w:divBdr>
            <w:top w:val="none" w:sz="0" w:space="0" w:color="auto"/>
            <w:left w:val="none" w:sz="0" w:space="0" w:color="auto"/>
            <w:bottom w:val="none" w:sz="0" w:space="0" w:color="auto"/>
            <w:right w:val="none" w:sz="0" w:space="0" w:color="auto"/>
          </w:divBdr>
          <w:divsChild>
            <w:div w:id="1235898336">
              <w:marLeft w:val="0"/>
              <w:marRight w:val="0"/>
              <w:marTop w:val="0"/>
              <w:marBottom w:val="0"/>
              <w:divBdr>
                <w:top w:val="none" w:sz="0" w:space="0" w:color="auto"/>
                <w:left w:val="none" w:sz="0" w:space="0" w:color="auto"/>
                <w:bottom w:val="none" w:sz="0" w:space="0" w:color="auto"/>
                <w:right w:val="none" w:sz="0" w:space="0" w:color="auto"/>
              </w:divBdr>
            </w:div>
            <w:div w:id="1518494575">
              <w:marLeft w:val="0"/>
              <w:marRight w:val="0"/>
              <w:marTop w:val="0"/>
              <w:marBottom w:val="0"/>
              <w:divBdr>
                <w:top w:val="none" w:sz="0" w:space="0" w:color="auto"/>
                <w:left w:val="none" w:sz="0" w:space="0" w:color="auto"/>
                <w:bottom w:val="none" w:sz="0" w:space="0" w:color="auto"/>
                <w:right w:val="none" w:sz="0" w:space="0" w:color="auto"/>
              </w:divBdr>
            </w:div>
            <w:div w:id="826671758">
              <w:marLeft w:val="0"/>
              <w:marRight w:val="0"/>
              <w:marTop w:val="0"/>
              <w:marBottom w:val="0"/>
              <w:divBdr>
                <w:top w:val="none" w:sz="0" w:space="0" w:color="auto"/>
                <w:left w:val="none" w:sz="0" w:space="0" w:color="auto"/>
                <w:bottom w:val="none" w:sz="0" w:space="0" w:color="auto"/>
                <w:right w:val="none" w:sz="0" w:space="0" w:color="auto"/>
              </w:divBdr>
            </w:div>
            <w:div w:id="477265791">
              <w:marLeft w:val="0"/>
              <w:marRight w:val="0"/>
              <w:marTop w:val="0"/>
              <w:marBottom w:val="0"/>
              <w:divBdr>
                <w:top w:val="none" w:sz="0" w:space="0" w:color="auto"/>
                <w:left w:val="none" w:sz="0" w:space="0" w:color="auto"/>
                <w:bottom w:val="none" w:sz="0" w:space="0" w:color="auto"/>
                <w:right w:val="none" w:sz="0" w:space="0" w:color="auto"/>
              </w:divBdr>
            </w:div>
            <w:div w:id="1570386787">
              <w:marLeft w:val="0"/>
              <w:marRight w:val="0"/>
              <w:marTop w:val="0"/>
              <w:marBottom w:val="0"/>
              <w:divBdr>
                <w:top w:val="none" w:sz="0" w:space="0" w:color="auto"/>
                <w:left w:val="none" w:sz="0" w:space="0" w:color="auto"/>
                <w:bottom w:val="none" w:sz="0" w:space="0" w:color="auto"/>
                <w:right w:val="none" w:sz="0" w:space="0" w:color="auto"/>
              </w:divBdr>
            </w:div>
            <w:div w:id="1820345050">
              <w:marLeft w:val="0"/>
              <w:marRight w:val="0"/>
              <w:marTop w:val="0"/>
              <w:marBottom w:val="0"/>
              <w:divBdr>
                <w:top w:val="none" w:sz="0" w:space="0" w:color="auto"/>
                <w:left w:val="none" w:sz="0" w:space="0" w:color="auto"/>
                <w:bottom w:val="none" w:sz="0" w:space="0" w:color="auto"/>
                <w:right w:val="none" w:sz="0" w:space="0" w:color="auto"/>
              </w:divBdr>
            </w:div>
            <w:div w:id="1215585481">
              <w:marLeft w:val="0"/>
              <w:marRight w:val="0"/>
              <w:marTop w:val="0"/>
              <w:marBottom w:val="0"/>
              <w:divBdr>
                <w:top w:val="none" w:sz="0" w:space="0" w:color="auto"/>
                <w:left w:val="none" w:sz="0" w:space="0" w:color="auto"/>
                <w:bottom w:val="none" w:sz="0" w:space="0" w:color="auto"/>
                <w:right w:val="none" w:sz="0" w:space="0" w:color="auto"/>
              </w:divBdr>
            </w:div>
            <w:div w:id="989747060">
              <w:marLeft w:val="0"/>
              <w:marRight w:val="0"/>
              <w:marTop w:val="0"/>
              <w:marBottom w:val="0"/>
              <w:divBdr>
                <w:top w:val="none" w:sz="0" w:space="0" w:color="auto"/>
                <w:left w:val="none" w:sz="0" w:space="0" w:color="auto"/>
                <w:bottom w:val="none" w:sz="0" w:space="0" w:color="auto"/>
                <w:right w:val="none" w:sz="0" w:space="0" w:color="auto"/>
              </w:divBdr>
            </w:div>
            <w:div w:id="731732793">
              <w:marLeft w:val="0"/>
              <w:marRight w:val="0"/>
              <w:marTop w:val="0"/>
              <w:marBottom w:val="0"/>
              <w:divBdr>
                <w:top w:val="none" w:sz="0" w:space="0" w:color="auto"/>
                <w:left w:val="none" w:sz="0" w:space="0" w:color="auto"/>
                <w:bottom w:val="none" w:sz="0" w:space="0" w:color="auto"/>
                <w:right w:val="none" w:sz="0" w:space="0" w:color="auto"/>
              </w:divBdr>
            </w:div>
            <w:div w:id="909730293">
              <w:marLeft w:val="0"/>
              <w:marRight w:val="0"/>
              <w:marTop w:val="0"/>
              <w:marBottom w:val="0"/>
              <w:divBdr>
                <w:top w:val="none" w:sz="0" w:space="0" w:color="auto"/>
                <w:left w:val="none" w:sz="0" w:space="0" w:color="auto"/>
                <w:bottom w:val="none" w:sz="0" w:space="0" w:color="auto"/>
                <w:right w:val="none" w:sz="0" w:space="0" w:color="auto"/>
              </w:divBdr>
            </w:div>
            <w:div w:id="256404891">
              <w:marLeft w:val="0"/>
              <w:marRight w:val="0"/>
              <w:marTop w:val="0"/>
              <w:marBottom w:val="0"/>
              <w:divBdr>
                <w:top w:val="none" w:sz="0" w:space="0" w:color="auto"/>
                <w:left w:val="none" w:sz="0" w:space="0" w:color="auto"/>
                <w:bottom w:val="none" w:sz="0" w:space="0" w:color="auto"/>
                <w:right w:val="none" w:sz="0" w:space="0" w:color="auto"/>
              </w:divBdr>
            </w:div>
            <w:div w:id="2039622119">
              <w:marLeft w:val="0"/>
              <w:marRight w:val="0"/>
              <w:marTop w:val="0"/>
              <w:marBottom w:val="0"/>
              <w:divBdr>
                <w:top w:val="none" w:sz="0" w:space="0" w:color="auto"/>
                <w:left w:val="none" w:sz="0" w:space="0" w:color="auto"/>
                <w:bottom w:val="none" w:sz="0" w:space="0" w:color="auto"/>
                <w:right w:val="none" w:sz="0" w:space="0" w:color="auto"/>
              </w:divBdr>
            </w:div>
            <w:div w:id="470948134">
              <w:marLeft w:val="0"/>
              <w:marRight w:val="0"/>
              <w:marTop w:val="0"/>
              <w:marBottom w:val="0"/>
              <w:divBdr>
                <w:top w:val="none" w:sz="0" w:space="0" w:color="auto"/>
                <w:left w:val="none" w:sz="0" w:space="0" w:color="auto"/>
                <w:bottom w:val="none" w:sz="0" w:space="0" w:color="auto"/>
                <w:right w:val="none" w:sz="0" w:space="0" w:color="auto"/>
              </w:divBdr>
            </w:div>
            <w:div w:id="1337151638">
              <w:marLeft w:val="0"/>
              <w:marRight w:val="0"/>
              <w:marTop w:val="0"/>
              <w:marBottom w:val="0"/>
              <w:divBdr>
                <w:top w:val="none" w:sz="0" w:space="0" w:color="auto"/>
                <w:left w:val="none" w:sz="0" w:space="0" w:color="auto"/>
                <w:bottom w:val="none" w:sz="0" w:space="0" w:color="auto"/>
                <w:right w:val="none" w:sz="0" w:space="0" w:color="auto"/>
              </w:divBdr>
            </w:div>
            <w:div w:id="727457080">
              <w:marLeft w:val="0"/>
              <w:marRight w:val="0"/>
              <w:marTop w:val="0"/>
              <w:marBottom w:val="0"/>
              <w:divBdr>
                <w:top w:val="none" w:sz="0" w:space="0" w:color="auto"/>
                <w:left w:val="none" w:sz="0" w:space="0" w:color="auto"/>
                <w:bottom w:val="none" w:sz="0" w:space="0" w:color="auto"/>
                <w:right w:val="none" w:sz="0" w:space="0" w:color="auto"/>
              </w:divBdr>
            </w:div>
            <w:div w:id="1932735215">
              <w:marLeft w:val="0"/>
              <w:marRight w:val="0"/>
              <w:marTop w:val="0"/>
              <w:marBottom w:val="0"/>
              <w:divBdr>
                <w:top w:val="none" w:sz="0" w:space="0" w:color="auto"/>
                <w:left w:val="none" w:sz="0" w:space="0" w:color="auto"/>
                <w:bottom w:val="none" w:sz="0" w:space="0" w:color="auto"/>
                <w:right w:val="none" w:sz="0" w:space="0" w:color="auto"/>
              </w:divBdr>
            </w:div>
            <w:div w:id="121047364">
              <w:marLeft w:val="0"/>
              <w:marRight w:val="0"/>
              <w:marTop w:val="0"/>
              <w:marBottom w:val="0"/>
              <w:divBdr>
                <w:top w:val="none" w:sz="0" w:space="0" w:color="auto"/>
                <w:left w:val="none" w:sz="0" w:space="0" w:color="auto"/>
                <w:bottom w:val="none" w:sz="0" w:space="0" w:color="auto"/>
                <w:right w:val="none" w:sz="0" w:space="0" w:color="auto"/>
              </w:divBdr>
            </w:div>
            <w:div w:id="1848130060">
              <w:marLeft w:val="0"/>
              <w:marRight w:val="0"/>
              <w:marTop w:val="0"/>
              <w:marBottom w:val="0"/>
              <w:divBdr>
                <w:top w:val="none" w:sz="0" w:space="0" w:color="auto"/>
                <w:left w:val="none" w:sz="0" w:space="0" w:color="auto"/>
                <w:bottom w:val="none" w:sz="0" w:space="0" w:color="auto"/>
                <w:right w:val="none" w:sz="0" w:space="0" w:color="auto"/>
              </w:divBdr>
            </w:div>
            <w:div w:id="2096658625">
              <w:marLeft w:val="0"/>
              <w:marRight w:val="0"/>
              <w:marTop w:val="0"/>
              <w:marBottom w:val="0"/>
              <w:divBdr>
                <w:top w:val="none" w:sz="0" w:space="0" w:color="auto"/>
                <w:left w:val="none" w:sz="0" w:space="0" w:color="auto"/>
                <w:bottom w:val="none" w:sz="0" w:space="0" w:color="auto"/>
                <w:right w:val="none" w:sz="0" w:space="0" w:color="auto"/>
              </w:divBdr>
            </w:div>
            <w:div w:id="811795054">
              <w:marLeft w:val="0"/>
              <w:marRight w:val="0"/>
              <w:marTop w:val="0"/>
              <w:marBottom w:val="0"/>
              <w:divBdr>
                <w:top w:val="none" w:sz="0" w:space="0" w:color="auto"/>
                <w:left w:val="none" w:sz="0" w:space="0" w:color="auto"/>
                <w:bottom w:val="none" w:sz="0" w:space="0" w:color="auto"/>
                <w:right w:val="none" w:sz="0" w:space="0" w:color="auto"/>
              </w:divBdr>
            </w:div>
            <w:div w:id="1163814787">
              <w:marLeft w:val="0"/>
              <w:marRight w:val="0"/>
              <w:marTop w:val="0"/>
              <w:marBottom w:val="0"/>
              <w:divBdr>
                <w:top w:val="none" w:sz="0" w:space="0" w:color="auto"/>
                <w:left w:val="none" w:sz="0" w:space="0" w:color="auto"/>
                <w:bottom w:val="none" w:sz="0" w:space="0" w:color="auto"/>
                <w:right w:val="none" w:sz="0" w:space="0" w:color="auto"/>
              </w:divBdr>
            </w:div>
            <w:div w:id="1148404332">
              <w:marLeft w:val="0"/>
              <w:marRight w:val="0"/>
              <w:marTop w:val="0"/>
              <w:marBottom w:val="0"/>
              <w:divBdr>
                <w:top w:val="none" w:sz="0" w:space="0" w:color="auto"/>
                <w:left w:val="none" w:sz="0" w:space="0" w:color="auto"/>
                <w:bottom w:val="none" w:sz="0" w:space="0" w:color="auto"/>
                <w:right w:val="none" w:sz="0" w:space="0" w:color="auto"/>
              </w:divBdr>
            </w:div>
            <w:div w:id="1078791518">
              <w:marLeft w:val="0"/>
              <w:marRight w:val="0"/>
              <w:marTop w:val="0"/>
              <w:marBottom w:val="0"/>
              <w:divBdr>
                <w:top w:val="none" w:sz="0" w:space="0" w:color="auto"/>
                <w:left w:val="none" w:sz="0" w:space="0" w:color="auto"/>
                <w:bottom w:val="none" w:sz="0" w:space="0" w:color="auto"/>
                <w:right w:val="none" w:sz="0" w:space="0" w:color="auto"/>
              </w:divBdr>
            </w:div>
            <w:div w:id="1822194882">
              <w:marLeft w:val="0"/>
              <w:marRight w:val="0"/>
              <w:marTop w:val="0"/>
              <w:marBottom w:val="0"/>
              <w:divBdr>
                <w:top w:val="none" w:sz="0" w:space="0" w:color="auto"/>
                <w:left w:val="none" w:sz="0" w:space="0" w:color="auto"/>
                <w:bottom w:val="none" w:sz="0" w:space="0" w:color="auto"/>
                <w:right w:val="none" w:sz="0" w:space="0" w:color="auto"/>
              </w:divBdr>
            </w:div>
            <w:div w:id="1008753949">
              <w:marLeft w:val="0"/>
              <w:marRight w:val="0"/>
              <w:marTop w:val="0"/>
              <w:marBottom w:val="0"/>
              <w:divBdr>
                <w:top w:val="none" w:sz="0" w:space="0" w:color="auto"/>
                <w:left w:val="none" w:sz="0" w:space="0" w:color="auto"/>
                <w:bottom w:val="none" w:sz="0" w:space="0" w:color="auto"/>
                <w:right w:val="none" w:sz="0" w:space="0" w:color="auto"/>
              </w:divBdr>
            </w:div>
            <w:div w:id="963002654">
              <w:marLeft w:val="0"/>
              <w:marRight w:val="0"/>
              <w:marTop w:val="0"/>
              <w:marBottom w:val="0"/>
              <w:divBdr>
                <w:top w:val="none" w:sz="0" w:space="0" w:color="auto"/>
                <w:left w:val="none" w:sz="0" w:space="0" w:color="auto"/>
                <w:bottom w:val="none" w:sz="0" w:space="0" w:color="auto"/>
                <w:right w:val="none" w:sz="0" w:space="0" w:color="auto"/>
              </w:divBdr>
            </w:div>
            <w:div w:id="1147012943">
              <w:marLeft w:val="0"/>
              <w:marRight w:val="0"/>
              <w:marTop w:val="0"/>
              <w:marBottom w:val="0"/>
              <w:divBdr>
                <w:top w:val="none" w:sz="0" w:space="0" w:color="auto"/>
                <w:left w:val="none" w:sz="0" w:space="0" w:color="auto"/>
                <w:bottom w:val="none" w:sz="0" w:space="0" w:color="auto"/>
                <w:right w:val="none" w:sz="0" w:space="0" w:color="auto"/>
              </w:divBdr>
            </w:div>
            <w:div w:id="1551922614">
              <w:marLeft w:val="0"/>
              <w:marRight w:val="0"/>
              <w:marTop w:val="0"/>
              <w:marBottom w:val="0"/>
              <w:divBdr>
                <w:top w:val="none" w:sz="0" w:space="0" w:color="auto"/>
                <w:left w:val="none" w:sz="0" w:space="0" w:color="auto"/>
                <w:bottom w:val="none" w:sz="0" w:space="0" w:color="auto"/>
                <w:right w:val="none" w:sz="0" w:space="0" w:color="auto"/>
              </w:divBdr>
            </w:div>
            <w:div w:id="1755398368">
              <w:marLeft w:val="0"/>
              <w:marRight w:val="0"/>
              <w:marTop w:val="0"/>
              <w:marBottom w:val="0"/>
              <w:divBdr>
                <w:top w:val="none" w:sz="0" w:space="0" w:color="auto"/>
                <w:left w:val="none" w:sz="0" w:space="0" w:color="auto"/>
                <w:bottom w:val="none" w:sz="0" w:space="0" w:color="auto"/>
                <w:right w:val="none" w:sz="0" w:space="0" w:color="auto"/>
              </w:divBdr>
            </w:div>
            <w:div w:id="2097052658">
              <w:marLeft w:val="0"/>
              <w:marRight w:val="0"/>
              <w:marTop w:val="0"/>
              <w:marBottom w:val="0"/>
              <w:divBdr>
                <w:top w:val="none" w:sz="0" w:space="0" w:color="auto"/>
                <w:left w:val="none" w:sz="0" w:space="0" w:color="auto"/>
                <w:bottom w:val="none" w:sz="0" w:space="0" w:color="auto"/>
                <w:right w:val="none" w:sz="0" w:space="0" w:color="auto"/>
              </w:divBdr>
            </w:div>
            <w:div w:id="687565303">
              <w:marLeft w:val="0"/>
              <w:marRight w:val="0"/>
              <w:marTop w:val="0"/>
              <w:marBottom w:val="0"/>
              <w:divBdr>
                <w:top w:val="none" w:sz="0" w:space="0" w:color="auto"/>
                <w:left w:val="none" w:sz="0" w:space="0" w:color="auto"/>
                <w:bottom w:val="none" w:sz="0" w:space="0" w:color="auto"/>
                <w:right w:val="none" w:sz="0" w:space="0" w:color="auto"/>
              </w:divBdr>
            </w:div>
            <w:div w:id="1460223210">
              <w:marLeft w:val="0"/>
              <w:marRight w:val="0"/>
              <w:marTop w:val="0"/>
              <w:marBottom w:val="0"/>
              <w:divBdr>
                <w:top w:val="none" w:sz="0" w:space="0" w:color="auto"/>
                <w:left w:val="none" w:sz="0" w:space="0" w:color="auto"/>
                <w:bottom w:val="none" w:sz="0" w:space="0" w:color="auto"/>
                <w:right w:val="none" w:sz="0" w:space="0" w:color="auto"/>
              </w:divBdr>
            </w:div>
            <w:div w:id="2017808032">
              <w:marLeft w:val="0"/>
              <w:marRight w:val="0"/>
              <w:marTop w:val="0"/>
              <w:marBottom w:val="0"/>
              <w:divBdr>
                <w:top w:val="none" w:sz="0" w:space="0" w:color="auto"/>
                <w:left w:val="none" w:sz="0" w:space="0" w:color="auto"/>
                <w:bottom w:val="none" w:sz="0" w:space="0" w:color="auto"/>
                <w:right w:val="none" w:sz="0" w:space="0" w:color="auto"/>
              </w:divBdr>
            </w:div>
            <w:div w:id="1767144099">
              <w:marLeft w:val="0"/>
              <w:marRight w:val="0"/>
              <w:marTop w:val="0"/>
              <w:marBottom w:val="0"/>
              <w:divBdr>
                <w:top w:val="none" w:sz="0" w:space="0" w:color="auto"/>
                <w:left w:val="none" w:sz="0" w:space="0" w:color="auto"/>
                <w:bottom w:val="none" w:sz="0" w:space="0" w:color="auto"/>
                <w:right w:val="none" w:sz="0" w:space="0" w:color="auto"/>
              </w:divBdr>
            </w:div>
            <w:div w:id="1923490001">
              <w:marLeft w:val="0"/>
              <w:marRight w:val="0"/>
              <w:marTop w:val="0"/>
              <w:marBottom w:val="0"/>
              <w:divBdr>
                <w:top w:val="none" w:sz="0" w:space="0" w:color="auto"/>
                <w:left w:val="none" w:sz="0" w:space="0" w:color="auto"/>
                <w:bottom w:val="none" w:sz="0" w:space="0" w:color="auto"/>
                <w:right w:val="none" w:sz="0" w:space="0" w:color="auto"/>
              </w:divBdr>
            </w:div>
            <w:div w:id="1898737791">
              <w:marLeft w:val="0"/>
              <w:marRight w:val="0"/>
              <w:marTop w:val="0"/>
              <w:marBottom w:val="0"/>
              <w:divBdr>
                <w:top w:val="none" w:sz="0" w:space="0" w:color="auto"/>
                <w:left w:val="none" w:sz="0" w:space="0" w:color="auto"/>
                <w:bottom w:val="none" w:sz="0" w:space="0" w:color="auto"/>
                <w:right w:val="none" w:sz="0" w:space="0" w:color="auto"/>
              </w:divBdr>
            </w:div>
            <w:div w:id="1438870410">
              <w:marLeft w:val="0"/>
              <w:marRight w:val="0"/>
              <w:marTop w:val="0"/>
              <w:marBottom w:val="0"/>
              <w:divBdr>
                <w:top w:val="none" w:sz="0" w:space="0" w:color="auto"/>
                <w:left w:val="none" w:sz="0" w:space="0" w:color="auto"/>
                <w:bottom w:val="none" w:sz="0" w:space="0" w:color="auto"/>
                <w:right w:val="none" w:sz="0" w:space="0" w:color="auto"/>
              </w:divBdr>
            </w:div>
            <w:div w:id="818033338">
              <w:marLeft w:val="0"/>
              <w:marRight w:val="0"/>
              <w:marTop w:val="0"/>
              <w:marBottom w:val="0"/>
              <w:divBdr>
                <w:top w:val="none" w:sz="0" w:space="0" w:color="auto"/>
                <w:left w:val="none" w:sz="0" w:space="0" w:color="auto"/>
                <w:bottom w:val="none" w:sz="0" w:space="0" w:color="auto"/>
                <w:right w:val="none" w:sz="0" w:space="0" w:color="auto"/>
              </w:divBdr>
            </w:div>
            <w:div w:id="437409542">
              <w:marLeft w:val="0"/>
              <w:marRight w:val="0"/>
              <w:marTop w:val="0"/>
              <w:marBottom w:val="0"/>
              <w:divBdr>
                <w:top w:val="none" w:sz="0" w:space="0" w:color="auto"/>
                <w:left w:val="none" w:sz="0" w:space="0" w:color="auto"/>
                <w:bottom w:val="none" w:sz="0" w:space="0" w:color="auto"/>
                <w:right w:val="none" w:sz="0" w:space="0" w:color="auto"/>
              </w:divBdr>
            </w:div>
            <w:div w:id="857736241">
              <w:marLeft w:val="0"/>
              <w:marRight w:val="0"/>
              <w:marTop w:val="0"/>
              <w:marBottom w:val="0"/>
              <w:divBdr>
                <w:top w:val="none" w:sz="0" w:space="0" w:color="auto"/>
                <w:left w:val="none" w:sz="0" w:space="0" w:color="auto"/>
                <w:bottom w:val="none" w:sz="0" w:space="0" w:color="auto"/>
                <w:right w:val="none" w:sz="0" w:space="0" w:color="auto"/>
              </w:divBdr>
            </w:div>
            <w:div w:id="1349943201">
              <w:marLeft w:val="0"/>
              <w:marRight w:val="0"/>
              <w:marTop w:val="0"/>
              <w:marBottom w:val="0"/>
              <w:divBdr>
                <w:top w:val="none" w:sz="0" w:space="0" w:color="auto"/>
                <w:left w:val="none" w:sz="0" w:space="0" w:color="auto"/>
                <w:bottom w:val="none" w:sz="0" w:space="0" w:color="auto"/>
                <w:right w:val="none" w:sz="0" w:space="0" w:color="auto"/>
              </w:divBdr>
            </w:div>
            <w:div w:id="47582219">
              <w:marLeft w:val="0"/>
              <w:marRight w:val="0"/>
              <w:marTop w:val="0"/>
              <w:marBottom w:val="0"/>
              <w:divBdr>
                <w:top w:val="none" w:sz="0" w:space="0" w:color="auto"/>
                <w:left w:val="none" w:sz="0" w:space="0" w:color="auto"/>
                <w:bottom w:val="none" w:sz="0" w:space="0" w:color="auto"/>
                <w:right w:val="none" w:sz="0" w:space="0" w:color="auto"/>
              </w:divBdr>
            </w:div>
            <w:div w:id="77748865">
              <w:marLeft w:val="0"/>
              <w:marRight w:val="0"/>
              <w:marTop w:val="0"/>
              <w:marBottom w:val="0"/>
              <w:divBdr>
                <w:top w:val="none" w:sz="0" w:space="0" w:color="auto"/>
                <w:left w:val="none" w:sz="0" w:space="0" w:color="auto"/>
                <w:bottom w:val="none" w:sz="0" w:space="0" w:color="auto"/>
                <w:right w:val="none" w:sz="0" w:space="0" w:color="auto"/>
              </w:divBdr>
            </w:div>
            <w:div w:id="627782049">
              <w:marLeft w:val="0"/>
              <w:marRight w:val="0"/>
              <w:marTop w:val="0"/>
              <w:marBottom w:val="0"/>
              <w:divBdr>
                <w:top w:val="none" w:sz="0" w:space="0" w:color="auto"/>
                <w:left w:val="none" w:sz="0" w:space="0" w:color="auto"/>
                <w:bottom w:val="none" w:sz="0" w:space="0" w:color="auto"/>
                <w:right w:val="none" w:sz="0" w:space="0" w:color="auto"/>
              </w:divBdr>
            </w:div>
            <w:div w:id="2085835656">
              <w:marLeft w:val="0"/>
              <w:marRight w:val="0"/>
              <w:marTop w:val="0"/>
              <w:marBottom w:val="0"/>
              <w:divBdr>
                <w:top w:val="none" w:sz="0" w:space="0" w:color="auto"/>
                <w:left w:val="none" w:sz="0" w:space="0" w:color="auto"/>
                <w:bottom w:val="none" w:sz="0" w:space="0" w:color="auto"/>
                <w:right w:val="none" w:sz="0" w:space="0" w:color="auto"/>
              </w:divBdr>
            </w:div>
            <w:div w:id="891503332">
              <w:marLeft w:val="0"/>
              <w:marRight w:val="0"/>
              <w:marTop w:val="0"/>
              <w:marBottom w:val="0"/>
              <w:divBdr>
                <w:top w:val="none" w:sz="0" w:space="0" w:color="auto"/>
                <w:left w:val="none" w:sz="0" w:space="0" w:color="auto"/>
                <w:bottom w:val="none" w:sz="0" w:space="0" w:color="auto"/>
                <w:right w:val="none" w:sz="0" w:space="0" w:color="auto"/>
              </w:divBdr>
            </w:div>
            <w:div w:id="1041321876">
              <w:marLeft w:val="0"/>
              <w:marRight w:val="0"/>
              <w:marTop w:val="0"/>
              <w:marBottom w:val="0"/>
              <w:divBdr>
                <w:top w:val="none" w:sz="0" w:space="0" w:color="auto"/>
                <w:left w:val="none" w:sz="0" w:space="0" w:color="auto"/>
                <w:bottom w:val="none" w:sz="0" w:space="0" w:color="auto"/>
                <w:right w:val="none" w:sz="0" w:space="0" w:color="auto"/>
              </w:divBdr>
            </w:div>
            <w:div w:id="1870796022">
              <w:marLeft w:val="0"/>
              <w:marRight w:val="0"/>
              <w:marTop w:val="0"/>
              <w:marBottom w:val="0"/>
              <w:divBdr>
                <w:top w:val="none" w:sz="0" w:space="0" w:color="auto"/>
                <w:left w:val="none" w:sz="0" w:space="0" w:color="auto"/>
                <w:bottom w:val="none" w:sz="0" w:space="0" w:color="auto"/>
                <w:right w:val="none" w:sz="0" w:space="0" w:color="auto"/>
              </w:divBdr>
            </w:div>
            <w:div w:id="858356403">
              <w:marLeft w:val="0"/>
              <w:marRight w:val="0"/>
              <w:marTop w:val="0"/>
              <w:marBottom w:val="0"/>
              <w:divBdr>
                <w:top w:val="none" w:sz="0" w:space="0" w:color="auto"/>
                <w:left w:val="none" w:sz="0" w:space="0" w:color="auto"/>
                <w:bottom w:val="none" w:sz="0" w:space="0" w:color="auto"/>
                <w:right w:val="none" w:sz="0" w:space="0" w:color="auto"/>
              </w:divBdr>
            </w:div>
            <w:div w:id="1649894507">
              <w:marLeft w:val="0"/>
              <w:marRight w:val="0"/>
              <w:marTop w:val="0"/>
              <w:marBottom w:val="0"/>
              <w:divBdr>
                <w:top w:val="none" w:sz="0" w:space="0" w:color="auto"/>
                <w:left w:val="none" w:sz="0" w:space="0" w:color="auto"/>
                <w:bottom w:val="none" w:sz="0" w:space="0" w:color="auto"/>
                <w:right w:val="none" w:sz="0" w:space="0" w:color="auto"/>
              </w:divBdr>
            </w:div>
            <w:div w:id="1985699512">
              <w:marLeft w:val="0"/>
              <w:marRight w:val="0"/>
              <w:marTop w:val="0"/>
              <w:marBottom w:val="0"/>
              <w:divBdr>
                <w:top w:val="none" w:sz="0" w:space="0" w:color="auto"/>
                <w:left w:val="none" w:sz="0" w:space="0" w:color="auto"/>
                <w:bottom w:val="none" w:sz="0" w:space="0" w:color="auto"/>
                <w:right w:val="none" w:sz="0" w:space="0" w:color="auto"/>
              </w:divBdr>
            </w:div>
            <w:div w:id="1803376434">
              <w:marLeft w:val="0"/>
              <w:marRight w:val="0"/>
              <w:marTop w:val="0"/>
              <w:marBottom w:val="0"/>
              <w:divBdr>
                <w:top w:val="none" w:sz="0" w:space="0" w:color="auto"/>
                <w:left w:val="none" w:sz="0" w:space="0" w:color="auto"/>
                <w:bottom w:val="none" w:sz="0" w:space="0" w:color="auto"/>
                <w:right w:val="none" w:sz="0" w:space="0" w:color="auto"/>
              </w:divBdr>
            </w:div>
            <w:div w:id="1251427751">
              <w:marLeft w:val="0"/>
              <w:marRight w:val="0"/>
              <w:marTop w:val="0"/>
              <w:marBottom w:val="0"/>
              <w:divBdr>
                <w:top w:val="none" w:sz="0" w:space="0" w:color="auto"/>
                <w:left w:val="none" w:sz="0" w:space="0" w:color="auto"/>
                <w:bottom w:val="none" w:sz="0" w:space="0" w:color="auto"/>
                <w:right w:val="none" w:sz="0" w:space="0" w:color="auto"/>
              </w:divBdr>
            </w:div>
            <w:div w:id="1059087272">
              <w:marLeft w:val="0"/>
              <w:marRight w:val="0"/>
              <w:marTop w:val="0"/>
              <w:marBottom w:val="0"/>
              <w:divBdr>
                <w:top w:val="none" w:sz="0" w:space="0" w:color="auto"/>
                <w:left w:val="none" w:sz="0" w:space="0" w:color="auto"/>
                <w:bottom w:val="none" w:sz="0" w:space="0" w:color="auto"/>
                <w:right w:val="none" w:sz="0" w:space="0" w:color="auto"/>
              </w:divBdr>
            </w:div>
            <w:div w:id="1336877161">
              <w:marLeft w:val="0"/>
              <w:marRight w:val="0"/>
              <w:marTop w:val="0"/>
              <w:marBottom w:val="0"/>
              <w:divBdr>
                <w:top w:val="none" w:sz="0" w:space="0" w:color="auto"/>
                <w:left w:val="none" w:sz="0" w:space="0" w:color="auto"/>
                <w:bottom w:val="none" w:sz="0" w:space="0" w:color="auto"/>
                <w:right w:val="none" w:sz="0" w:space="0" w:color="auto"/>
              </w:divBdr>
            </w:div>
            <w:div w:id="1689329843">
              <w:marLeft w:val="0"/>
              <w:marRight w:val="0"/>
              <w:marTop w:val="0"/>
              <w:marBottom w:val="0"/>
              <w:divBdr>
                <w:top w:val="none" w:sz="0" w:space="0" w:color="auto"/>
                <w:left w:val="none" w:sz="0" w:space="0" w:color="auto"/>
                <w:bottom w:val="none" w:sz="0" w:space="0" w:color="auto"/>
                <w:right w:val="none" w:sz="0" w:space="0" w:color="auto"/>
              </w:divBdr>
            </w:div>
            <w:div w:id="205601877">
              <w:marLeft w:val="0"/>
              <w:marRight w:val="0"/>
              <w:marTop w:val="0"/>
              <w:marBottom w:val="0"/>
              <w:divBdr>
                <w:top w:val="none" w:sz="0" w:space="0" w:color="auto"/>
                <w:left w:val="none" w:sz="0" w:space="0" w:color="auto"/>
                <w:bottom w:val="none" w:sz="0" w:space="0" w:color="auto"/>
                <w:right w:val="none" w:sz="0" w:space="0" w:color="auto"/>
              </w:divBdr>
            </w:div>
            <w:div w:id="800803369">
              <w:marLeft w:val="0"/>
              <w:marRight w:val="0"/>
              <w:marTop w:val="0"/>
              <w:marBottom w:val="0"/>
              <w:divBdr>
                <w:top w:val="none" w:sz="0" w:space="0" w:color="auto"/>
                <w:left w:val="none" w:sz="0" w:space="0" w:color="auto"/>
                <w:bottom w:val="none" w:sz="0" w:space="0" w:color="auto"/>
                <w:right w:val="none" w:sz="0" w:space="0" w:color="auto"/>
              </w:divBdr>
            </w:div>
            <w:div w:id="655233110">
              <w:marLeft w:val="0"/>
              <w:marRight w:val="0"/>
              <w:marTop w:val="0"/>
              <w:marBottom w:val="0"/>
              <w:divBdr>
                <w:top w:val="none" w:sz="0" w:space="0" w:color="auto"/>
                <w:left w:val="none" w:sz="0" w:space="0" w:color="auto"/>
                <w:bottom w:val="none" w:sz="0" w:space="0" w:color="auto"/>
                <w:right w:val="none" w:sz="0" w:space="0" w:color="auto"/>
              </w:divBdr>
            </w:div>
            <w:div w:id="861436386">
              <w:marLeft w:val="0"/>
              <w:marRight w:val="0"/>
              <w:marTop w:val="0"/>
              <w:marBottom w:val="0"/>
              <w:divBdr>
                <w:top w:val="none" w:sz="0" w:space="0" w:color="auto"/>
                <w:left w:val="none" w:sz="0" w:space="0" w:color="auto"/>
                <w:bottom w:val="none" w:sz="0" w:space="0" w:color="auto"/>
                <w:right w:val="none" w:sz="0" w:space="0" w:color="auto"/>
              </w:divBdr>
            </w:div>
            <w:div w:id="158156802">
              <w:marLeft w:val="0"/>
              <w:marRight w:val="0"/>
              <w:marTop w:val="0"/>
              <w:marBottom w:val="0"/>
              <w:divBdr>
                <w:top w:val="none" w:sz="0" w:space="0" w:color="auto"/>
                <w:left w:val="none" w:sz="0" w:space="0" w:color="auto"/>
                <w:bottom w:val="none" w:sz="0" w:space="0" w:color="auto"/>
                <w:right w:val="none" w:sz="0" w:space="0" w:color="auto"/>
              </w:divBdr>
            </w:div>
            <w:div w:id="192571212">
              <w:marLeft w:val="0"/>
              <w:marRight w:val="0"/>
              <w:marTop w:val="0"/>
              <w:marBottom w:val="0"/>
              <w:divBdr>
                <w:top w:val="none" w:sz="0" w:space="0" w:color="auto"/>
                <w:left w:val="none" w:sz="0" w:space="0" w:color="auto"/>
                <w:bottom w:val="none" w:sz="0" w:space="0" w:color="auto"/>
                <w:right w:val="none" w:sz="0" w:space="0" w:color="auto"/>
              </w:divBdr>
            </w:div>
            <w:div w:id="1667786666">
              <w:marLeft w:val="0"/>
              <w:marRight w:val="0"/>
              <w:marTop w:val="0"/>
              <w:marBottom w:val="0"/>
              <w:divBdr>
                <w:top w:val="none" w:sz="0" w:space="0" w:color="auto"/>
                <w:left w:val="none" w:sz="0" w:space="0" w:color="auto"/>
                <w:bottom w:val="none" w:sz="0" w:space="0" w:color="auto"/>
                <w:right w:val="none" w:sz="0" w:space="0" w:color="auto"/>
              </w:divBdr>
            </w:div>
            <w:div w:id="2102096058">
              <w:marLeft w:val="0"/>
              <w:marRight w:val="0"/>
              <w:marTop w:val="0"/>
              <w:marBottom w:val="0"/>
              <w:divBdr>
                <w:top w:val="none" w:sz="0" w:space="0" w:color="auto"/>
                <w:left w:val="none" w:sz="0" w:space="0" w:color="auto"/>
                <w:bottom w:val="none" w:sz="0" w:space="0" w:color="auto"/>
                <w:right w:val="none" w:sz="0" w:space="0" w:color="auto"/>
              </w:divBdr>
            </w:div>
            <w:div w:id="1130054585">
              <w:marLeft w:val="0"/>
              <w:marRight w:val="0"/>
              <w:marTop w:val="0"/>
              <w:marBottom w:val="0"/>
              <w:divBdr>
                <w:top w:val="none" w:sz="0" w:space="0" w:color="auto"/>
                <w:left w:val="none" w:sz="0" w:space="0" w:color="auto"/>
                <w:bottom w:val="none" w:sz="0" w:space="0" w:color="auto"/>
                <w:right w:val="none" w:sz="0" w:space="0" w:color="auto"/>
              </w:divBdr>
            </w:div>
            <w:div w:id="573660884">
              <w:marLeft w:val="0"/>
              <w:marRight w:val="0"/>
              <w:marTop w:val="0"/>
              <w:marBottom w:val="0"/>
              <w:divBdr>
                <w:top w:val="none" w:sz="0" w:space="0" w:color="auto"/>
                <w:left w:val="none" w:sz="0" w:space="0" w:color="auto"/>
                <w:bottom w:val="none" w:sz="0" w:space="0" w:color="auto"/>
                <w:right w:val="none" w:sz="0" w:space="0" w:color="auto"/>
              </w:divBdr>
            </w:div>
            <w:div w:id="239605389">
              <w:marLeft w:val="0"/>
              <w:marRight w:val="0"/>
              <w:marTop w:val="0"/>
              <w:marBottom w:val="0"/>
              <w:divBdr>
                <w:top w:val="none" w:sz="0" w:space="0" w:color="auto"/>
                <w:left w:val="none" w:sz="0" w:space="0" w:color="auto"/>
                <w:bottom w:val="none" w:sz="0" w:space="0" w:color="auto"/>
                <w:right w:val="none" w:sz="0" w:space="0" w:color="auto"/>
              </w:divBdr>
            </w:div>
            <w:div w:id="809984627">
              <w:marLeft w:val="0"/>
              <w:marRight w:val="0"/>
              <w:marTop w:val="0"/>
              <w:marBottom w:val="0"/>
              <w:divBdr>
                <w:top w:val="none" w:sz="0" w:space="0" w:color="auto"/>
                <w:left w:val="none" w:sz="0" w:space="0" w:color="auto"/>
                <w:bottom w:val="none" w:sz="0" w:space="0" w:color="auto"/>
                <w:right w:val="none" w:sz="0" w:space="0" w:color="auto"/>
              </w:divBdr>
            </w:div>
            <w:div w:id="1885215514">
              <w:marLeft w:val="0"/>
              <w:marRight w:val="0"/>
              <w:marTop w:val="0"/>
              <w:marBottom w:val="0"/>
              <w:divBdr>
                <w:top w:val="none" w:sz="0" w:space="0" w:color="auto"/>
                <w:left w:val="none" w:sz="0" w:space="0" w:color="auto"/>
                <w:bottom w:val="none" w:sz="0" w:space="0" w:color="auto"/>
                <w:right w:val="none" w:sz="0" w:space="0" w:color="auto"/>
              </w:divBdr>
            </w:div>
            <w:div w:id="883372425">
              <w:marLeft w:val="0"/>
              <w:marRight w:val="0"/>
              <w:marTop w:val="0"/>
              <w:marBottom w:val="0"/>
              <w:divBdr>
                <w:top w:val="none" w:sz="0" w:space="0" w:color="auto"/>
                <w:left w:val="none" w:sz="0" w:space="0" w:color="auto"/>
                <w:bottom w:val="none" w:sz="0" w:space="0" w:color="auto"/>
                <w:right w:val="none" w:sz="0" w:space="0" w:color="auto"/>
              </w:divBdr>
            </w:div>
            <w:div w:id="1831823864">
              <w:marLeft w:val="0"/>
              <w:marRight w:val="0"/>
              <w:marTop w:val="0"/>
              <w:marBottom w:val="0"/>
              <w:divBdr>
                <w:top w:val="none" w:sz="0" w:space="0" w:color="auto"/>
                <w:left w:val="none" w:sz="0" w:space="0" w:color="auto"/>
                <w:bottom w:val="none" w:sz="0" w:space="0" w:color="auto"/>
                <w:right w:val="none" w:sz="0" w:space="0" w:color="auto"/>
              </w:divBdr>
            </w:div>
            <w:div w:id="104465417">
              <w:marLeft w:val="0"/>
              <w:marRight w:val="0"/>
              <w:marTop w:val="0"/>
              <w:marBottom w:val="0"/>
              <w:divBdr>
                <w:top w:val="none" w:sz="0" w:space="0" w:color="auto"/>
                <w:left w:val="none" w:sz="0" w:space="0" w:color="auto"/>
                <w:bottom w:val="none" w:sz="0" w:space="0" w:color="auto"/>
                <w:right w:val="none" w:sz="0" w:space="0" w:color="auto"/>
              </w:divBdr>
            </w:div>
            <w:div w:id="1419713284">
              <w:marLeft w:val="0"/>
              <w:marRight w:val="0"/>
              <w:marTop w:val="0"/>
              <w:marBottom w:val="0"/>
              <w:divBdr>
                <w:top w:val="none" w:sz="0" w:space="0" w:color="auto"/>
                <w:left w:val="none" w:sz="0" w:space="0" w:color="auto"/>
                <w:bottom w:val="none" w:sz="0" w:space="0" w:color="auto"/>
                <w:right w:val="none" w:sz="0" w:space="0" w:color="auto"/>
              </w:divBdr>
            </w:div>
            <w:div w:id="1722627625">
              <w:marLeft w:val="0"/>
              <w:marRight w:val="0"/>
              <w:marTop w:val="0"/>
              <w:marBottom w:val="0"/>
              <w:divBdr>
                <w:top w:val="none" w:sz="0" w:space="0" w:color="auto"/>
                <w:left w:val="none" w:sz="0" w:space="0" w:color="auto"/>
                <w:bottom w:val="none" w:sz="0" w:space="0" w:color="auto"/>
                <w:right w:val="none" w:sz="0" w:space="0" w:color="auto"/>
              </w:divBdr>
            </w:div>
            <w:div w:id="1580481320">
              <w:marLeft w:val="0"/>
              <w:marRight w:val="0"/>
              <w:marTop w:val="0"/>
              <w:marBottom w:val="0"/>
              <w:divBdr>
                <w:top w:val="none" w:sz="0" w:space="0" w:color="auto"/>
                <w:left w:val="none" w:sz="0" w:space="0" w:color="auto"/>
                <w:bottom w:val="none" w:sz="0" w:space="0" w:color="auto"/>
                <w:right w:val="none" w:sz="0" w:space="0" w:color="auto"/>
              </w:divBdr>
            </w:div>
            <w:div w:id="351802783">
              <w:marLeft w:val="0"/>
              <w:marRight w:val="0"/>
              <w:marTop w:val="0"/>
              <w:marBottom w:val="0"/>
              <w:divBdr>
                <w:top w:val="none" w:sz="0" w:space="0" w:color="auto"/>
                <w:left w:val="none" w:sz="0" w:space="0" w:color="auto"/>
                <w:bottom w:val="none" w:sz="0" w:space="0" w:color="auto"/>
                <w:right w:val="none" w:sz="0" w:space="0" w:color="auto"/>
              </w:divBdr>
            </w:div>
            <w:div w:id="2039701680">
              <w:marLeft w:val="0"/>
              <w:marRight w:val="0"/>
              <w:marTop w:val="0"/>
              <w:marBottom w:val="0"/>
              <w:divBdr>
                <w:top w:val="none" w:sz="0" w:space="0" w:color="auto"/>
                <w:left w:val="none" w:sz="0" w:space="0" w:color="auto"/>
                <w:bottom w:val="none" w:sz="0" w:space="0" w:color="auto"/>
                <w:right w:val="none" w:sz="0" w:space="0" w:color="auto"/>
              </w:divBdr>
            </w:div>
            <w:div w:id="1950773708">
              <w:marLeft w:val="0"/>
              <w:marRight w:val="0"/>
              <w:marTop w:val="0"/>
              <w:marBottom w:val="0"/>
              <w:divBdr>
                <w:top w:val="none" w:sz="0" w:space="0" w:color="auto"/>
                <w:left w:val="none" w:sz="0" w:space="0" w:color="auto"/>
                <w:bottom w:val="none" w:sz="0" w:space="0" w:color="auto"/>
                <w:right w:val="none" w:sz="0" w:space="0" w:color="auto"/>
              </w:divBdr>
            </w:div>
            <w:div w:id="1520394442">
              <w:marLeft w:val="0"/>
              <w:marRight w:val="0"/>
              <w:marTop w:val="0"/>
              <w:marBottom w:val="0"/>
              <w:divBdr>
                <w:top w:val="none" w:sz="0" w:space="0" w:color="auto"/>
                <w:left w:val="none" w:sz="0" w:space="0" w:color="auto"/>
                <w:bottom w:val="none" w:sz="0" w:space="0" w:color="auto"/>
                <w:right w:val="none" w:sz="0" w:space="0" w:color="auto"/>
              </w:divBdr>
            </w:div>
            <w:div w:id="1218512330">
              <w:marLeft w:val="0"/>
              <w:marRight w:val="0"/>
              <w:marTop w:val="0"/>
              <w:marBottom w:val="0"/>
              <w:divBdr>
                <w:top w:val="none" w:sz="0" w:space="0" w:color="auto"/>
                <w:left w:val="none" w:sz="0" w:space="0" w:color="auto"/>
                <w:bottom w:val="none" w:sz="0" w:space="0" w:color="auto"/>
                <w:right w:val="none" w:sz="0" w:space="0" w:color="auto"/>
              </w:divBdr>
            </w:div>
            <w:div w:id="545410354">
              <w:marLeft w:val="0"/>
              <w:marRight w:val="0"/>
              <w:marTop w:val="0"/>
              <w:marBottom w:val="0"/>
              <w:divBdr>
                <w:top w:val="none" w:sz="0" w:space="0" w:color="auto"/>
                <w:left w:val="none" w:sz="0" w:space="0" w:color="auto"/>
                <w:bottom w:val="none" w:sz="0" w:space="0" w:color="auto"/>
                <w:right w:val="none" w:sz="0" w:space="0" w:color="auto"/>
              </w:divBdr>
            </w:div>
            <w:div w:id="109009367">
              <w:marLeft w:val="0"/>
              <w:marRight w:val="0"/>
              <w:marTop w:val="0"/>
              <w:marBottom w:val="0"/>
              <w:divBdr>
                <w:top w:val="none" w:sz="0" w:space="0" w:color="auto"/>
                <w:left w:val="none" w:sz="0" w:space="0" w:color="auto"/>
                <w:bottom w:val="none" w:sz="0" w:space="0" w:color="auto"/>
                <w:right w:val="none" w:sz="0" w:space="0" w:color="auto"/>
              </w:divBdr>
            </w:div>
            <w:div w:id="888959196">
              <w:marLeft w:val="0"/>
              <w:marRight w:val="0"/>
              <w:marTop w:val="0"/>
              <w:marBottom w:val="0"/>
              <w:divBdr>
                <w:top w:val="none" w:sz="0" w:space="0" w:color="auto"/>
                <w:left w:val="none" w:sz="0" w:space="0" w:color="auto"/>
                <w:bottom w:val="none" w:sz="0" w:space="0" w:color="auto"/>
                <w:right w:val="none" w:sz="0" w:space="0" w:color="auto"/>
              </w:divBdr>
            </w:div>
            <w:div w:id="1276673876">
              <w:marLeft w:val="0"/>
              <w:marRight w:val="0"/>
              <w:marTop w:val="0"/>
              <w:marBottom w:val="0"/>
              <w:divBdr>
                <w:top w:val="none" w:sz="0" w:space="0" w:color="auto"/>
                <w:left w:val="none" w:sz="0" w:space="0" w:color="auto"/>
                <w:bottom w:val="none" w:sz="0" w:space="0" w:color="auto"/>
                <w:right w:val="none" w:sz="0" w:space="0" w:color="auto"/>
              </w:divBdr>
            </w:div>
            <w:div w:id="1997685943">
              <w:marLeft w:val="0"/>
              <w:marRight w:val="0"/>
              <w:marTop w:val="0"/>
              <w:marBottom w:val="0"/>
              <w:divBdr>
                <w:top w:val="none" w:sz="0" w:space="0" w:color="auto"/>
                <w:left w:val="none" w:sz="0" w:space="0" w:color="auto"/>
                <w:bottom w:val="none" w:sz="0" w:space="0" w:color="auto"/>
                <w:right w:val="none" w:sz="0" w:space="0" w:color="auto"/>
              </w:divBdr>
            </w:div>
            <w:div w:id="1202523708">
              <w:marLeft w:val="0"/>
              <w:marRight w:val="0"/>
              <w:marTop w:val="0"/>
              <w:marBottom w:val="0"/>
              <w:divBdr>
                <w:top w:val="none" w:sz="0" w:space="0" w:color="auto"/>
                <w:left w:val="none" w:sz="0" w:space="0" w:color="auto"/>
                <w:bottom w:val="none" w:sz="0" w:space="0" w:color="auto"/>
                <w:right w:val="none" w:sz="0" w:space="0" w:color="auto"/>
              </w:divBdr>
            </w:div>
            <w:div w:id="350843246">
              <w:marLeft w:val="0"/>
              <w:marRight w:val="0"/>
              <w:marTop w:val="0"/>
              <w:marBottom w:val="0"/>
              <w:divBdr>
                <w:top w:val="none" w:sz="0" w:space="0" w:color="auto"/>
                <w:left w:val="none" w:sz="0" w:space="0" w:color="auto"/>
                <w:bottom w:val="none" w:sz="0" w:space="0" w:color="auto"/>
                <w:right w:val="none" w:sz="0" w:space="0" w:color="auto"/>
              </w:divBdr>
            </w:div>
            <w:div w:id="1044335316">
              <w:marLeft w:val="0"/>
              <w:marRight w:val="0"/>
              <w:marTop w:val="0"/>
              <w:marBottom w:val="0"/>
              <w:divBdr>
                <w:top w:val="none" w:sz="0" w:space="0" w:color="auto"/>
                <w:left w:val="none" w:sz="0" w:space="0" w:color="auto"/>
                <w:bottom w:val="none" w:sz="0" w:space="0" w:color="auto"/>
                <w:right w:val="none" w:sz="0" w:space="0" w:color="auto"/>
              </w:divBdr>
            </w:div>
            <w:div w:id="1281496759">
              <w:marLeft w:val="0"/>
              <w:marRight w:val="0"/>
              <w:marTop w:val="0"/>
              <w:marBottom w:val="0"/>
              <w:divBdr>
                <w:top w:val="none" w:sz="0" w:space="0" w:color="auto"/>
                <w:left w:val="none" w:sz="0" w:space="0" w:color="auto"/>
                <w:bottom w:val="none" w:sz="0" w:space="0" w:color="auto"/>
                <w:right w:val="none" w:sz="0" w:space="0" w:color="auto"/>
              </w:divBdr>
            </w:div>
            <w:div w:id="1739478293">
              <w:marLeft w:val="0"/>
              <w:marRight w:val="0"/>
              <w:marTop w:val="0"/>
              <w:marBottom w:val="0"/>
              <w:divBdr>
                <w:top w:val="none" w:sz="0" w:space="0" w:color="auto"/>
                <w:left w:val="none" w:sz="0" w:space="0" w:color="auto"/>
                <w:bottom w:val="none" w:sz="0" w:space="0" w:color="auto"/>
                <w:right w:val="none" w:sz="0" w:space="0" w:color="auto"/>
              </w:divBdr>
            </w:div>
            <w:div w:id="470251773">
              <w:marLeft w:val="0"/>
              <w:marRight w:val="0"/>
              <w:marTop w:val="0"/>
              <w:marBottom w:val="0"/>
              <w:divBdr>
                <w:top w:val="none" w:sz="0" w:space="0" w:color="auto"/>
                <w:left w:val="none" w:sz="0" w:space="0" w:color="auto"/>
                <w:bottom w:val="none" w:sz="0" w:space="0" w:color="auto"/>
                <w:right w:val="none" w:sz="0" w:space="0" w:color="auto"/>
              </w:divBdr>
            </w:div>
            <w:div w:id="531378067">
              <w:marLeft w:val="0"/>
              <w:marRight w:val="0"/>
              <w:marTop w:val="0"/>
              <w:marBottom w:val="0"/>
              <w:divBdr>
                <w:top w:val="none" w:sz="0" w:space="0" w:color="auto"/>
                <w:left w:val="none" w:sz="0" w:space="0" w:color="auto"/>
                <w:bottom w:val="none" w:sz="0" w:space="0" w:color="auto"/>
                <w:right w:val="none" w:sz="0" w:space="0" w:color="auto"/>
              </w:divBdr>
            </w:div>
            <w:div w:id="671838580">
              <w:marLeft w:val="0"/>
              <w:marRight w:val="0"/>
              <w:marTop w:val="0"/>
              <w:marBottom w:val="0"/>
              <w:divBdr>
                <w:top w:val="none" w:sz="0" w:space="0" w:color="auto"/>
                <w:left w:val="none" w:sz="0" w:space="0" w:color="auto"/>
                <w:bottom w:val="none" w:sz="0" w:space="0" w:color="auto"/>
                <w:right w:val="none" w:sz="0" w:space="0" w:color="auto"/>
              </w:divBdr>
            </w:div>
            <w:div w:id="339507274">
              <w:marLeft w:val="0"/>
              <w:marRight w:val="0"/>
              <w:marTop w:val="0"/>
              <w:marBottom w:val="0"/>
              <w:divBdr>
                <w:top w:val="none" w:sz="0" w:space="0" w:color="auto"/>
                <w:left w:val="none" w:sz="0" w:space="0" w:color="auto"/>
                <w:bottom w:val="none" w:sz="0" w:space="0" w:color="auto"/>
                <w:right w:val="none" w:sz="0" w:space="0" w:color="auto"/>
              </w:divBdr>
            </w:div>
            <w:div w:id="1703242366">
              <w:marLeft w:val="0"/>
              <w:marRight w:val="0"/>
              <w:marTop w:val="0"/>
              <w:marBottom w:val="0"/>
              <w:divBdr>
                <w:top w:val="none" w:sz="0" w:space="0" w:color="auto"/>
                <w:left w:val="none" w:sz="0" w:space="0" w:color="auto"/>
                <w:bottom w:val="none" w:sz="0" w:space="0" w:color="auto"/>
                <w:right w:val="none" w:sz="0" w:space="0" w:color="auto"/>
              </w:divBdr>
            </w:div>
            <w:div w:id="40984188">
              <w:marLeft w:val="0"/>
              <w:marRight w:val="0"/>
              <w:marTop w:val="0"/>
              <w:marBottom w:val="0"/>
              <w:divBdr>
                <w:top w:val="none" w:sz="0" w:space="0" w:color="auto"/>
                <w:left w:val="none" w:sz="0" w:space="0" w:color="auto"/>
                <w:bottom w:val="none" w:sz="0" w:space="0" w:color="auto"/>
                <w:right w:val="none" w:sz="0" w:space="0" w:color="auto"/>
              </w:divBdr>
            </w:div>
            <w:div w:id="1624113301">
              <w:marLeft w:val="0"/>
              <w:marRight w:val="0"/>
              <w:marTop w:val="0"/>
              <w:marBottom w:val="0"/>
              <w:divBdr>
                <w:top w:val="none" w:sz="0" w:space="0" w:color="auto"/>
                <w:left w:val="none" w:sz="0" w:space="0" w:color="auto"/>
                <w:bottom w:val="none" w:sz="0" w:space="0" w:color="auto"/>
                <w:right w:val="none" w:sz="0" w:space="0" w:color="auto"/>
              </w:divBdr>
            </w:div>
            <w:div w:id="1790322048">
              <w:marLeft w:val="0"/>
              <w:marRight w:val="0"/>
              <w:marTop w:val="0"/>
              <w:marBottom w:val="0"/>
              <w:divBdr>
                <w:top w:val="none" w:sz="0" w:space="0" w:color="auto"/>
                <w:left w:val="none" w:sz="0" w:space="0" w:color="auto"/>
                <w:bottom w:val="none" w:sz="0" w:space="0" w:color="auto"/>
                <w:right w:val="none" w:sz="0" w:space="0" w:color="auto"/>
              </w:divBdr>
            </w:div>
            <w:div w:id="929004239">
              <w:marLeft w:val="0"/>
              <w:marRight w:val="0"/>
              <w:marTop w:val="0"/>
              <w:marBottom w:val="0"/>
              <w:divBdr>
                <w:top w:val="none" w:sz="0" w:space="0" w:color="auto"/>
                <w:left w:val="none" w:sz="0" w:space="0" w:color="auto"/>
                <w:bottom w:val="none" w:sz="0" w:space="0" w:color="auto"/>
                <w:right w:val="none" w:sz="0" w:space="0" w:color="auto"/>
              </w:divBdr>
            </w:div>
            <w:div w:id="2005156428">
              <w:marLeft w:val="0"/>
              <w:marRight w:val="0"/>
              <w:marTop w:val="0"/>
              <w:marBottom w:val="0"/>
              <w:divBdr>
                <w:top w:val="none" w:sz="0" w:space="0" w:color="auto"/>
                <w:left w:val="none" w:sz="0" w:space="0" w:color="auto"/>
                <w:bottom w:val="none" w:sz="0" w:space="0" w:color="auto"/>
                <w:right w:val="none" w:sz="0" w:space="0" w:color="auto"/>
              </w:divBdr>
            </w:div>
            <w:div w:id="175388116">
              <w:marLeft w:val="0"/>
              <w:marRight w:val="0"/>
              <w:marTop w:val="0"/>
              <w:marBottom w:val="0"/>
              <w:divBdr>
                <w:top w:val="none" w:sz="0" w:space="0" w:color="auto"/>
                <w:left w:val="none" w:sz="0" w:space="0" w:color="auto"/>
                <w:bottom w:val="none" w:sz="0" w:space="0" w:color="auto"/>
                <w:right w:val="none" w:sz="0" w:space="0" w:color="auto"/>
              </w:divBdr>
            </w:div>
            <w:div w:id="674235746">
              <w:marLeft w:val="0"/>
              <w:marRight w:val="0"/>
              <w:marTop w:val="0"/>
              <w:marBottom w:val="0"/>
              <w:divBdr>
                <w:top w:val="none" w:sz="0" w:space="0" w:color="auto"/>
                <w:left w:val="none" w:sz="0" w:space="0" w:color="auto"/>
                <w:bottom w:val="none" w:sz="0" w:space="0" w:color="auto"/>
                <w:right w:val="none" w:sz="0" w:space="0" w:color="auto"/>
              </w:divBdr>
            </w:div>
            <w:div w:id="2079552226">
              <w:marLeft w:val="0"/>
              <w:marRight w:val="0"/>
              <w:marTop w:val="0"/>
              <w:marBottom w:val="0"/>
              <w:divBdr>
                <w:top w:val="none" w:sz="0" w:space="0" w:color="auto"/>
                <w:left w:val="none" w:sz="0" w:space="0" w:color="auto"/>
                <w:bottom w:val="none" w:sz="0" w:space="0" w:color="auto"/>
                <w:right w:val="none" w:sz="0" w:space="0" w:color="auto"/>
              </w:divBdr>
            </w:div>
            <w:div w:id="1648317335">
              <w:marLeft w:val="0"/>
              <w:marRight w:val="0"/>
              <w:marTop w:val="0"/>
              <w:marBottom w:val="0"/>
              <w:divBdr>
                <w:top w:val="none" w:sz="0" w:space="0" w:color="auto"/>
                <w:left w:val="none" w:sz="0" w:space="0" w:color="auto"/>
                <w:bottom w:val="none" w:sz="0" w:space="0" w:color="auto"/>
                <w:right w:val="none" w:sz="0" w:space="0" w:color="auto"/>
              </w:divBdr>
            </w:div>
            <w:div w:id="1974746649">
              <w:marLeft w:val="0"/>
              <w:marRight w:val="0"/>
              <w:marTop w:val="0"/>
              <w:marBottom w:val="0"/>
              <w:divBdr>
                <w:top w:val="none" w:sz="0" w:space="0" w:color="auto"/>
                <w:left w:val="none" w:sz="0" w:space="0" w:color="auto"/>
                <w:bottom w:val="none" w:sz="0" w:space="0" w:color="auto"/>
                <w:right w:val="none" w:sz="0" w:space="0" w:color="auto"/>
              </w:divBdr>
            </w:div>
            <w:div w:id="1560824445">
              <w:marLeft w:val="0"/>
              <w:marRight w:val="0"/>
              <w:marTop w:val="0"/>
              <w:marBottom w:val="0"/>
              <w:divBdr>
                <w:top w:val="none" w:sz="0" w:space="0" w:color="auto"/>
                <w:left w:val="none" w:sz="0" w:space="0" w:color="auto"/>
                <w:bottom w:val="none" w:sz="0" w:space="0" w:color="auto"/>
                <w:right w:val="none" w:sz="0" w:space="0" w:color="auto"/>
              </w:divBdr>
            </w:div>
            <w:div w:id="937373308">
              <w:marLeft w:val="0"/>
              <w:marRight w:val="0"/>
              <w:marTop w:val="0"/>
              <w:marBottom w:val="0"/>
              <w:divBdr>
                <w:top w:val="none" w:sz="0" w:space="0" w:color="auto"/>
                <w:left w:val="none" w:sz="0" w:space="0" w:color="auto"/>
                <w:bottom w:val="none" w:sz="0" w:space="0" w:color="auto"/>
                <w:right w:val="none" w:sz="0" w:space="0" w:color="auto"/>
              </w:divBdr>
            </w:div>
            <w:div w:id="1838106997">
              <w:marLeft w:val="0"/>
              <w:marRight w:val="0"/>
              <w:marTop w:val="0"/>
              <w:marBottom w:val="0"/>
              <w:divBdr>
                <w:top w:val="none" w:sz="0" w:space="0" w:color="auto"/>
                <w:left w:val="none" w:sz="0" w:space="0" w:color="auto"/>
                <w:bottom w:val="none" w:sz="0" w:space="0" w:color="auto"/>
                <w:right w:val="none" w:sz="0" w:space="0" w:color="auto"/>
              </w:divBdr>
            </w:div>
            <w:div w:id="639577527">
              <w:marLeft w:val="0"/>
              <w:marRight w:val="0"/>
              <w:marTop w:val="0"/>
              <w:marBottom w:val="0"/>
              <w:divBdr>
                <w:top w:val="none" w:sz="0" w:space="0" w:color="auto"/>
                <w:left w:val="none" w:sz="0" w:space="0" w:color="auto"/>
                <w:bottom w:val="none" w:sz="0" w:space="0" w:color="auto"/>
                <w:right w:val="none" w:sz="0" w:space="0" w:color="auto"/>
              </w:divBdr>
            </w:div>
            <w:div w:id="1616329996">
              <w:marLeft w:val="0"/>
              <w:marRight w:val="0"/>
              <w:marTop w:val="0"/>
              <w:marBottom w:val="0"/>
              <w:divBdr>
                <w:top w:val="none" w:sz="0" w:space="0" w:color="auto"/>
                <w:left w:val="none" w:sz="0" w:space="0" w:color="auto"/>
                <w:bottom w:val="none" w:sz="0" w:space="0" w:color="auto"/>
                <w:right w:val="none" w:sz="0" w:space="0" w:color="auto"/>
              </w:divBdr>
            </w:div>
            <w:div w:id="210725989">
              <w:marLeft w:val="0"/>
              <w:marRight w:val="0"/>
              <w:marTop w:val="0"/>
              <w:marBottom w:val="0"/>
              <w:divBdr>
                <w:top w:val="none" w:sz="0" w:space="0" w:color="auto"/>
                <w:left w:val="none" w:sz="0" w:space="0" w:color="auto"/>
                <w:bottom w:val="none" w:sz="0" w:space="0" w:color="auto"/>
                <w:right w:val="none" w:sz="0" w:space="0" w:color="auto"/>
              </w:divBdr>
            </w:div>
            <w:div w:id="2114207004">
              <w:marLeft w:val="0"/>
              <w:marRight w:val="0"/>
              <w:marTop w:val="0"/>
              <w:marBottom w:val="0"/>
              <w:divBdr>
                <w:top w:val="none" w:sz="0" w:space="0" w:color="auto"/>
                <w:left w:val="none" w:sz="0" w:space="0" w:color="auto"/>
                <w:bottom w:val="none" w:sz="0" w:space="0" w:color="auto"/>
                <w:right w:val="none" w:sz="0" w:space="0" w:color="auto"/>
              </w:divBdr>
            </w:div>
            <w:div w:id="2065523629">
              <w:marLeft w:val="0"/>
              <w:marRight w:val="0"/>
              <w:marTop w:val="0"/>
              <w:marBottom w:val="0"/>
              <w:divBdr>
                <w:top w:val="none" w:sz="0" w:space="0" w:color="auto"/>
                <w:left w:val="none" w:sz="0" w:space="0" w:color="auto"/>
                <w:bottom w:val="none" w:sz="0" w:space="0" w:color="auto"/>
                <w:right w:val="none" w:sz="0" w:space="0" w:color="auto"/>
              </w:divBdr>
            </w:div>
            <w:div w:id="295724067">
              <w:marLeft w:val="0"/>
              <w:marRight w:val="0"/>
              <w:marTop w:val="0"/>
              <w:marBottom w:val="0"/>
              <w:divBdr>
                <w:top w:val="none" w:sz="0" w:space="0" w:color="auto"/>
                <w:left w:val="none" w:sz="0" w:space="0" w:color="auto"/>
                <w:bottom w:val="none" w:sz="0" w:space="0" w:color="auto"/>
                <w:right w:val="none" w:sz="0" w:space="0" w:color="auto"/>
              </w:divBdr>
            </w:div>
            <w:div w:id="872958718">
              <w:marLeft w:val="0"/>
              <w:marRight w:val="0"/>
              <w:marTop w:val="0"/>
              <w:marBottom w:val="0"/>
              <w:divBdr>
                <w:top w:val="none" w:sz="0" w:space="0" w:color="auto"/>
                <w:left w:val="none" w:sz="0" w:space="0" w:color="auto"/>
                <w:bottom w:val="none" w:sz="0" w:space="0" w:color="auto"/>
                <w:right w:val="none" w:sz="0" w:space="0" w:color="auto"/>
              </w:divBdr>
            </w:div>
            <w:div w:id="377946360">
              <w:marLeft w:val="0"/>
              <w:marRight w:val="0"/>
              <w:marTop w:val="0"/>
              <w:marBottom w:val="0"/>
              <w:divBdr>
                <w:top w:val="none" w:sz="0" w:space="0" w:color="auto"/>
                <w:left w:val="none" w:sz="0" w:space="0" w:color="auto"/>
                <w:bottom w:val="none" w:sz="0" w:space="0" w:color="auto"/>
                <w:right w:val="none" w:sz="0" w:space="0" w:color="auto"/>
              </w:divBdr>
            </w:div>
            <w:div w:id="612396971">
              <w:marLeft w:val="0"/>
              <w:marRight w:val="0"/>
              <w:marTop w:val="0"/>
              <w:marBottom w:val="0"/>
              <w:divBdr>
                <w:top w:val="none" w:sz="0" w:space="0" w:color="auto"/>
                <w:left w:val="none" w:sz="0" w:space="0" w:color="auto"/>
                <w:bottom w:val="none" w:sz="0" w:space="0" w:color="auto"/>
                <w:right w:val="none" w:sz="0" w:space="0" w:color="auto"/>
              </w:divBdr>
            </w:div>
            <w:div w:id="682168405">
              <w:marLeft w:val="0"/>
              <w:marRight w:val="0"/>
              <w:marTop w:val="0"/>
              <w:marBottom w:val="0"/>
              <w:divBdr>
                <w:top w:val="none" w:sz="0" w:space="0" w:color="auto"/>
                <w:left w:val="none" w:sz="0" w:space="0" w:color="auto"/>
                <w:bottom w:val="none" w:sz="0" w:space="0" w:color="auto"/>
                <w:right w:val="none" w:sz="0" w:space="0" w:color="auto"/>
              </w:divBdr>
            </w:div>
            <w:div w:id="211037039">
              <w:marLeft w:val="0"/>
              <w:marRight w:val="0"/>
              <w:marTop w:val="0"/>
              <w:marBottom w:val="0"/>
              <w:divBdr>
                <w:top w:val="none" w:sz="0" w:space="0" w:color="auto"/>
                <w:left w:val="none" w:sz="0" w:space="0" w:color="auto"/>
                <w:bottom w:val="none" w:sz="0" w:space="0" w:color="auto"/>
                <w:right w:val="none" w:sz="0" w:space="0" w:color="auto"/>
              </w:divBdr>
            </w:div>
            <w:div w:id="1459224723">
              <w:marLeft w:val="0"/>
              <w:marRight w:val="0"/>
              <w:marTop w:val="0"/>
              <w:marBottom w:val="0"/>
              <w:divBdr>
                <w:top w:val="none" w:sz="0" w:space="0" w:color="auto"/>
                <w:left w:val="none" w:sz="0" w:space="0" w:color="auto"/>
                <w:bottom w:val="none" w:sz="0" w:space="0" w:color="auto"/>
                <w:right w:val="none" w:sz="0" w:space="0" w:color="auto"/>
              </w:divBdr>
            </w:div>
            <w:div w:id="334918839">
              <w:marLeft w:val="0"/>
              <w:marRight w:val="0"/>
              <w:marTop w:val="0"/>
              <w:marBottom w:val="0"/>
              <w:divBdr>
                <w:top w:val="none" w:sz="0" w:space="0" w:color="auto"/>
                <w:left w:val="none" w:sz="0" w:space="0" w:color="auto"/>
                <w:bottom w:val="none" w:sz="0" w:space="0" w:color="auto"/>
                <w:right w:val="none" w:sz="0" w:space="0" w:color="auto"/>
              </w:divBdr>
            </w:div>
            <w:div w:id="1195117452">
              <w:marLeft w:val="0"/>
              <w:marRight w:val="0"/>
              <w:marTop w:val="0"/>
              <w:marBottom w:val="0"/>
              <w:divBdr>
                <w:top w:val="none" w:sz="0" w:space="0" w:color="auto"/>
                <w:left w:val="none" w:sz="0" w:space="0" w:color="auto"/>
                <w:bottom w:val="none" w:sz="0" w:space="0" w:color="auto"/>
                <w:right w:val="none" w:sz="0" w:space="0" w:color="auto"/>
              </w:divBdr>
            </w:div>
            <w:div w:id="193543774">
              <w:marLeft w:val="0"/>
              <w:marRight w:val="0"/>
              <w:marTop w:val="0"/>
              <w:marBottom w:val="0"/>
              <w:divBdr>
                <w:top w:val="none" w:sz="0" w:space="0" w:color="auto"/>
                <w:left w:val="none" w:sz="0" w:space="0" w:color="auto"/>
                <w:bottom w:val="none" w:sz="0" w:space="0" w:color="auto"/>
                <w:right w:val="none" w:sz="0" w:space="0" w:color="auto"/>
              </w:divBdr>
            </w:div>
            <w:div w:id="1146318125">
              <w:marLeft w:val="0"/>
              <w:marRight w:val="0"/>
              <w:marTop w:val="0"/>
              <w:marBottom w:val="0"/>
              <w:divBdr>
                <w:top w:val="none" w:sz="0" w:space="0" w:color="auto"/>
                <w:left w:val="none" w:sz="0" w:space="0" w:color="auto"/>
                <w:bottom w:val="none" w:sz="0" w:space="0" w:color="auto"/>
                <w:right w:val="none" w:sz="0" w:space="0" w:color="auto"/>
              </w:divBdr>
            </w:div>
            <w:div w:id="141972410">
              <w:marLeft w:val="0"/>
              <w:marRight w:val="0"/>
              <w:marTop w:val="0"/>
              <w:marBottom w:val="0"/>
              <w:divBdr>
                <w:top w:val="none" w:sz="0" w:space="0" w:color="auto"/>
                <w:left w:val="none" w:sz="0" w:space="0" w:color="auto"/>
                <w:bottom w:val="none" w:sz="0" w:space="0" w:color="auto"/>
                <w:right w:val="none" w:sz="0" w:space="0" w:color="auto"/>
              </w:divBdr>
            </w:div>
            <w:div w:id="432670639">
              <w:marLeft w:val="0"/>
              <w:marRight w:val="0"/>
              <w:marTop w:val="0"/>
              <w:marBottom w:val="0"/>
              <w:divBdr>
                <w:top w:val="none" w:sz="0" w:space="0" w:color="auto"/>
                <w:left w:val="none" w:sz="0" w:space="0" w:color="auto"/>
                <w:bottom w:val="none" w:sz="0" w:space="0" w:color="auto"/>
                <w:right w:val="none" w:sz="0" w:space="0" w:color="auto"/>
              </w:divBdr>
            </w:div>
            <w:div w:id="1628317874">
              <w:marLeft w:val="0"/>
              <w:marRight w:val="0"/>
              <w:marTop w:val="0"/>
              <w:marBottom w:val="0"/>
              <w:divBdr>
                <w:top w:val="none" w:sz="0" w:space="0" w:color="auto"/>
                <w:left w:val="none" w:sz="0" w:space="0" w:color="auto"/>
                <w:bottom w:val="none" w:sz="0" w:space="0" w:color="auto"/>
                <w:right w:val="none" w:sz="0" w:space="0" w:color="auto"/>
              </w:divBdr>
            </w:div>
            <w:div w:id="1191912911">
              <w:marLeft w:val="0"/>
              <w:marRight w:val="0"/>
              <w:marTop w:val="0"/>
              <w:marBottom w:val="0"/>
              <w:divBdr>
                <w:top w:val="none" w:sz="0" w:space="0" w:color="auto"/>
                <w:left w:val="none" w:sz="0" w:space="0" w:color="auto"/>
                <w:bottom w:val="none" w:sz="0" w:space="0" w:color="auto"/>
                <w:right w:val="none" w:sz="0" w:space="0" w:color="auto"/>
              </w:divBdr>
            </w:div>
            <w:div w:id="475026549">
              <w:marLeft w:val="0"/>
              <w:marRight w:val="0"/>
              <w:marTop w:val="0"/>
              <w:marBottom w:val="0"/>
              <w:divBdr>
                <w:top w:val="none" w:sz="0" w:space="0" w:color="auto"/>
                <w:left w:val="none" w:sz="0" w:space="0" w:color="auto"/>
                <w:bottom w:val="none" w:sz="0" w:space="0" w:color="auto"/>
                <w:right w:val="none" w:sz="0" w:space="0" w:color="auto"/>
              </w:divBdr>
            </w:div>
            <w:div w:id="492332928">
              <w:marLeft w:val="0"/>
              <w:marRight w:val="0"/>
              <w:marTop w:val="0"/>
              <w:marBottom w:val="0"/>
              <w:divBdr>
                <w:top w:val="none" w:sz="0" w:space="0" w:color="auto"/>
                <w:left w:val="none" w:sz="0" w:space="0" w:color="auto"/>
                <w:bottom w:val="none" w:sz="0" w:space="0" w:color="auto"/>
                <w:right w:val="none" w:sz="0" w:space="0" w:color="auto"/>
              </w:divBdr>
            </w:div>
            <w:div w:id="954480129">
              <w:marLeft w:val="0"/>
              <w:marRight w:val="0"/>
              <w:marTop w:val="0"/>
              <w:marBottom w:val="0"/>
              <w:divBdr>
                <w:top w:val="none" w:sz="0" w:space="0" w:color="auto"/>
                <w:left w:val="none" w:sz="0" w:space="0" w:color="auto"/>
                <w:bottom w:val="none" w:sz="0" w:space="0" w:color="auto"/>
                <w:right w:val="none" w:sz="0" w:space="0" w:color="auto"/>
              </w:divBdr>
            </w:div>
            <w:div w:id="1807703782">
              <w:marLeft w:val="0"/>
              <w:marRight w:val="0"/>
              <w:marTop w:val="0"/>
              <w:marBottom w:val="0"/>
              <w:divBdr>
                <w:top w:val="none" w:sz="0" w:space="0" w:color="auto"/>
                <w:left w:val="none" w:sz="0" w:space="0" w:color="auto"/>
                <w:bottom w:val="none" w:sz="0" w:space="0" w:color="auto"/>
                <w:right w:val="none" w:sz="0" w:space="0" w:color="auto"/>
              </w:divBdr>
            </w:div>
            <w:div w:id="1365058061">
              <w:marLeft w:val="0"/>
              <w:marRight w:val="0"/>
              <w:marTop w:val="0"/>
              <w:marBottom w:val="0"/>
              <w:divBdr>
                <w:top w:val="none" w:sz="0" w:space="0" w:color="auto"/>
                <w:left w:val="none" w:sz="0" w:space="0" w:color="auto"/>
                <w:bottom w:val="none" w:sz="0" w:space="0" w:color="auto"/>
                <w:right w:val="none" w:sz="0" w:space="0" w:color="auto"/>
              </w:divBdr>
            </w:div>
            <w:div w:id="1808737446">
              <w:marLeft w:val="0"/>
              <w:marRight w:val="0"/>
              <w:marTop w:val="0"/>
              <w:marBottom w:val="0"/>
              <w:divBdr>
                <w:top w:val="none" w:sz="0" w:space="0" w:color="auto"/>
                <w:left w:val="none" w:sz="0" w:space="0" w:color="auto"/>
                <w:bottom w:val="none" w:sz="0" w:space="0" w:color="auto"/>
                <w:right w:val="none" w:sz="0" w:space="0" w:color="auto"/>
              </w:divBdr>
            </w:div>
            <w:div w:id="2068533901">
              <w:marLeft w:val="0"/>
              <w:marRight w:val="0"/>
              <w:marTop w:val="0"/>
              <w:marBottom w:val="0"/>
              <w:divBdr>
                <w:top w:val="none" w:sz="0" w:space="0" w:color="auto"/>
                <w:left w:val="none" w:sz="0" w:space="0" w:color="auto"/>
                <w:bottom w:val="none" w:sz="0" w:space="0" w:color="auto"/>
                <w:right w:val="none" w:sz="0" w:space="0" w:color="auto"/>
              </w:divBdr>
            </w:div>
            <w:div w:id="66071275">
              <w:marLeft w:val="0"/>
              <w:marRight w:val="0"/>
              <w:marTop w:val="0"/>
              <w:marBottom w:val="0"/>
              <w:divBdr>
                <w:top w:val="none" w:sz="0" w:space="0" w:color="auto"/>
                <w:left w:val="none" w:sz="0" w:space="0" w:color="auto"/>
                <w:bottom w:val="none" w:sz="0" w:space="0" w:color="auto"/>
                <w:right w:val="none" w:sz="0" w:space="0" w:color="auto"/>
              </w:divBdr>
            </w:div>
            <w:div w:id="460071599">
              <w:marLeft w:val="0"/>
              <w:marRight w:val="0"/>
              <w:marTop w:val="0"/>
              <w:marBottom w:val="0"/>
              <w:divBdr>
                <w:top w:val="none" w:sz="0" w:space="0" w:color="auto"/>
                <w:left w:val="none" w:sz="0" w:space="0" w:color="auto"/>
                <w:bottom w:val="none" w:sz="0" w:space="0" w:color="auto"/>
                <w:right w:val="none" w:sz="0" w:space="0" w:color="auto"/>
              </w:divBdr>
            </w:div>
            <w:div w:id="432436764">
              <w:marLeft w:val="0"/>
              <w:marRight w:val="0"/>
              <w:marTop w:val="0"/>
              <w:marBottom w:val="0"/>
              <w:divBdr>
                <w:top w:val="none" w:sz="0" w:space="0" w:color="auto"/>
                <w:left w:val="none" w:sz="0" w:space="0" w:color="auto"/>
                <w:bottom w:val="none" w:sz="0" w:space="0" w:color="auto"/>
                <w:right w:val="none" w:sz="0" w:space="0" w:color="auto"/>
              </w:divBdr>
            </w:div>
            <w:div w:id="1240166728">
              <w:marLeft w:val="0"/>
              <w:marRight w:val="0"/>
              <w:marTop w:val="0"/>
              <w:marBottom w:val="0"/>
              <w:divBdr>
                <w:top w:val="none" w:sz="0" w:space="0" w:color="auto"/>
                <w:left w:val="none" w:sz="0" w:space="0" w:color="auto"/>
                <w:bottom w:val="none" w:sz="0" w:space="0" w:color="auto"/>
                <w:right w:val="none" w:sz="0" w:space="0" w:color="auto"/>
              </w:divBdr>
            </w:div>
            <w:div w:id="2127457840">
              <w:marLeft w:val="0"/>
              <w:marRight w:val="0"/>
              <w:marTop w:val="0"/>
              <w:marBottom w:val="0"/>
              <w:divBdr>
                <w:top w:val="none" w:sz="0" w:space="0" w:color="auto"/>
                <w:left w:val="none" w:sz="0" w:space="0" w:color="auto"/>
                <w:bottom w:val="none" w:sz="0" w:space="0" w:color="auto"/>
                <w:right w:val="none" w:sz="0" w:space="0" w:color="auto"/>
              </w:divBdr>
            </w:div>
            <w:div w:id="1160390665">
              <w:marLeft w:val="0"/>
              <w:marRight w:val="0"/>
              <w:marTop w:val="0"/>
              <w:marBottom w:val="0"/>
              <w:divBdr>
                <w:top w:val="none" w:sz="0" w:space="0" w:color="auto"/>
                <w:left w:val="none" w:sz="0" w:space="0" w:color="auto"/>
                <w:bottom w:val="none" w:sz="0" w:space="0" w:color="auto"/>
                <w:right w:val="none" w:sz="0" w:space="0" w:color="auto"/>
              </w:divBdr>
            </w:div>
            <w:div w:id="1837378188">
              <w:marLeft w:val="0"/>
              <w:marRight w:val="0"/>
              <w:marTop w:val="0"/>
              <w:marBottom w:val="0"/>
              <w:divBdr>
                <w:top w:val="none" w:sz="0" w:space="0" w:color="auto"/>
                <w:left w:val="none" w:sz="0" w:space="0" w:color="auto"/>
                <w:bottom w:val="none" w:sz="0" w:space="0" w:color="auto"/>
                <w:right w:val="none" w:sz="0" w:space="0" w:color="auto"/>
              </w:divBdr>
            </w:div>
            <w:div w:id="1260018316">
              <w:marLeft w:val="0"/>
              <w:marRight w:val="0"/>
              <w:marTop w:val="0"/>
              <w:marBottom w:val="0"/>
              <w:divBdr>
                <w:top w:val="none" w:sz="0" w:space="0" w:color="auto"/>
                <w:left w:val="none" w:sz="0" w:space="0" w:color="auto"/>
                <w:bottom w:val="none" w:sz="0" w:space="0" w:color="auto"/>
                <w:right w:val="none" w:sz="0" w:space="0" w:color="auto"/>
              </w:divBdr>
            </w:div>
            <w:div w:id="1325157788">
              <w:marLeft w:val="0"/>
              <w:marRight w:val="0"/>
              <w:marTop w:val="0"/>
              <w:marBottom w:val="0"/>
              <w:divBdr>
                <w:top w:val="none" w:sz="0" w:space="0" w:color="auto"/>
                <w:left w:val="none" w:sz="0" w:space="0" w:color="auto"/>
                <w:bottom w:val="none" w:sz="0" w:space="0" w:color="auto"/>
                <w:right w:val="none" w:sz="0" w:space="0" w:color="auto"/>
              </w:divBdr>
            </w:div>
            <w:div w:id="1771658059">
              <w:marLeft w:val="0"/>
              <w:marRight w:val="0"/>
              <w:marTop w:val="0"/>
              <w:marBottom w:val="0"/>
              <w:divBdr>
                <w:top w:val="none" w:sz="0" w:space="0" w:color="auto"/>
                <w:left w:val="none" w:sz="0" w:space="0" w:color="auto"/>
                <w:bottom w:val="none" w:sz="0" w:space="0" w:color="auto"/>
                <w:right w:val="none" w:sz="0" w:space="0" w:color="auto"/>
              </w:divBdr>
            </w:div>
            <w:div w:id="1696493182">
              <w:marLeft w:val="0"/>
              <w:marRight w:val="0"/>
              <w:marTop w:val="0"/>
              <w:marBottom w:val="0"/>
              <w:divBdr>
                <w:top w:val="none" w:sz="0" w:space="0" w:color="auto"/>
                <w:left w:val="none" w:sz="0" w:space="0" w:color="auto"/>
                <w:bottom w:val="none" w:sz="0" w:space="0" w:color="auto"/>
                <w:right w:val="none" w:sz="0" w:space="0" w:color="auto"/>
              </w:divBdr>
            </w:div>
            <w:div w:id="177356349">
              <w:marLeft w:val="0"/>
              <w:marRight w:val="0"/>
              <w:marTop w:val="0"/>
              <w:marBottom w:val="0"/>
              <w:divBdr>
                <w:top w:val="none" w:sz="0" w:space="0" w:color="auto"/>
                <w:left w:val="none" w:sz="0" w:space="0" w:color="auto"/>
                <w:bottom w:val="none" w:sz="0" w:space="0" w:color="auto"/>
                <w:right w:val="none" w:sz="0" w:space="0" w:color="auto"/>
              </w:divBdr>
            </w:div>
            <w:div w:id="1219826507">
              <w:marLeft w:val="0"/>
              <w:marRight w:val="0"/>
              <w:marTop w:val="0"/>
              <w:marBottom w:val="0"/>
              <w:divBdr>
                <w:top w:val="none" w:sz="0" w:space="0" w:color="auto"/>
                <w:left w:val="none" w:sz="0" w:space="0" w:color="auto"/>
                <w:bottom w:val="none" w:sz="0" w:space="0" w:color="auto"/>
                <w:right w:val="none" w:sz="0" w:space="0" w:color="auto"/>
              </w:divBdr>
            </w:div>
            <w:div w:id="1087967319">
              <w:marLeft w:val="0"/>
              <w:marRight w:val="0"/>
              <w:marTop w:val="0"/>
              <w:marBottom w:val="0"/>
              <w:divBdr>
                <w:top w:val="none" w:sz="0" w:space="0" w:color="auto"/>
                <w:left w:val="none" w:sz="0" w:space="0" w:color="auto"/>
                <w:bottom w:val="none" w:sz="0" w:space="0" w:color="auto"/>
                <w:right w:val="none" w:sz="0" w:space="0" w:color="auto"/>
              </w:divBdr>
            </w:div>
            <w:div w:id="1530872475">
              <w:marLeft w:val="0"/>
              <w:marRight w:val="0"/>
              <w:marTop w:val="0"/>
              <w:marBottom w:val="0"/>
              <w:divBdr>
                <w:top w:val="none" w:sz="0" w:space="0" w:color="auto"/>
                <w:left w:val="none" w:sz="0" w:space="0" w:color="auto"/>
                <w:bottom w:val="none" w:sz="0" w:space="0" w:color="auto"/>
                <w:right w:val="none" w:sz="0" w:space="0" w:color="auto"/>
              </w:divBdr>
            </w:div>
            <w:div w:id="1526140537">
              <w:marLeft w:val="0"/>
              <w:marRight w:val="0"/>
              <w:marTop w:val="0"/>
              <w:marBottom w:val="0"/>
              <w:divBdr>
                <w:top w:val="none" w:sz="0" w:space="0" w:color="auto"/>
                <w:left w:val="none" w:sz="0" w:space="0" w:color="auto"/>
                <w:bottom w:val="none" w:sz="0" w:space="0" w:color="auto"/>
                <w:right w:val="none" w:sz="0" w:space="0" w:color="auto"/>
              </w:divBdr>
            </w:div>
            <w:div w:id="1090345286">
              <w:marLeft w:val="0"/>
              <w:marRight w:val="0"/>
              <w:marTop w:val="0"/>
              <w:marBottom w:val="0"/>
              <w:divBdr>
                <w:top w:val="none" w:sz="0" w:space="0" w:color="auto"/>
                <w:left w:val="none" w:sz="0" w:space="0" w:color="auto"/>
                <w:bottom w:val="none" w:sz="0" w:space="0" w:color="auto"/>
                <w:right w:val="none" w:sz="0" w:space="0" w:color="auto"/>
              </w:divBdr>
            </w:div>
            <w:div w:id="1894853872">
              <w:marLeft w:val="0"/>
              <w:marRight w:val="0"/>
              <w:marTop w:val="0"/>
              <w:marBottom w:val="0"/>
              <w:divBdr>
                <w:top w:val="none" w:sz="0" w:space="0" w:color="auto"/>
                <w:left w:val="none" w:sz="0" w:space="0" w:color="auto"/>
                <w:bottom w:val="none" w:sz="0" w:space="0" w:color="auto"/>
                <w:right w:val="none" w:sz="0" w:space="0" w:color="auto"/>
              </w:divBdr>
            </w:div>
            <w:div w:id="2020499506">
              <w:marLeft w:val="0"/>
              <w:marRight w:val="0"/>
              <w:marTop w:val="0"/>
              <w:marBottom w:val="0"/>
              <w:divBdr>
                <w:top w:val="none" w:sz="0" w:space="0" w:color="auto"/>
                <w:left w:val="none" w:sz="0" w:space="0" w:color="auto"/>
                <w:bottom w:val="none" w:sz="0" w:space="0" w:color="auto"/>
                <w:right w:val="none" w:sz="0" w:space="0" w:color="auto"/>
              </w:divBdr>
            </w:div>
            <w:div w:id="131944622">
              <w:marLeft w:val="0"/>
              <w:marRight w:val="0"/>
              <w:marTop w:val="0"/>
              <w:marBottom w:val="0"/>
              <w:divBdr>
                <w:top w:val="none" w:sz="0" w:space="0" w:color="auto"/>
                <w:left w:val="none" w:sz="0" w:space="0" w:color="auto"/>
                <w:bottom w:val="none" w:sz="0" w:space="0" w:color="auto"/>
                <w:right w:val="none" w:sz="0" w:space="0" w:color="auto"/>
              </w:divBdr>
            </w:div>
            <w:div w:id="1092824805">
              <w:marLeft w:val="0"/>
              <w:marRight w:val="0"/>
              <w:marTop w:val="0"/>
              <w:marBottom w:val="0"/>
              <w:divBdr>
                <w:top w:val="none" w:sz="0" w:space="0" w:color="auto"/>
                <w:left w:val="none" w:sz="0" w:space="0" w:color="auto"/>
                <w:bottom w:val="none" w:sz="0" w:space="0" w:color="auto"/>
                <w:right w:val="none" w:sz="0" w:space="0" w:color="auto"/>
              </w:divBdr>
            </w:div>
            <w:div w:id="577712232">
              <w:marLeft w:val="0"/>
              <w:marRight w:val="0"/>
              <w:marTop w:val="0"/>
              <w:marBottom w:val="0"/>
              <w:divBdr>
                <w:top w:val="none" w:sz="0" w:space="0" w:color="auto"/>
                <w:left w:val="none" w:sz="0" w:space="0" w:color="auto"/>
                <w:bottom w:val="none" w:sz="0" w:space="0" w:color="auto"/>
                <w:right w:val="none" w:sz="0" w:space="0" w:color="auto"/>
              </w:divBdr>
            </w:div>
            <w:div w:id="494734819">
              <w:marLeft w:val="0"/>
              <w:marRight w:val="0"/>
              <w:marTop w:val="0"/>
              <w:marBottom w:val="0"/>
              <w:divBdr>
                <w:top w:val="none" w:sz="0" w:space="0" w:color="auto"/>
                <w:left w:val="none" w:sz="0" w:space="0" w:color="auto"/>
                <w:bottom w:val="none" w:sz="0" w:space="0" w:color="auto"/>
                <w:right w:val="none" w:sz="0" w:space="0" w:color="auto"/>
              </w:divBdr>
            </w:div>
            <w:div w:id="1308779616">
              <w:marLeft w:val="0"/>
              <w:marRight w:val="0"/>
              <w:marTop w:val="0"/>
              <w:marBottom w:val="0"/>
              <w:divBdr>
                <w:top w:val="none" w:sz="0" w:space="0" w:color="auto"/>
                <w:left w:val="none" w:sz="0" w:space="0" w:color="auto"/>
                <w:bottom w:val="none" w:sz="0" w:space="0" w:color="auto"/>
                <w:right w:val="none" w:sz="0" w:space="0" w:color="auto"/>
              </w:divBdr>
            </w:div>
            <w:div w:id="1569850507">
              <w:marLeft w:val="0"/>
              <w:marRight w:val="0"/>
              <w:marTop w:val="0"/>
              <w:marBottom w:val="0"/>
              <w:divBdr>
                <w:top w:val="none" w:sz="0" w:space="0" w:color="auto"/>
                <w:left w:val="none" w:sz="0" w:space="0" w:color="auto"/>
                <w:bottom w:val="none" w:sz="0" w:space="0" w:color="auto"/>
                <w:right w:val="none" w:sz="0" w:space="0" w:color="auto"/>
              </w:divBdr>
            </w:div>
            <w:div w:id="1551720128">
              <w:marLeft w:val="0"/>
              <w:marRight w:val="0"/>
              <w:marTop w:val="0"/>
              <w:marBottom w:val="0"/>
              <w:divBdr>
                <w:top w:val="none" w:sz="0" w:space="0" w:color="auto"/>
                <w:left w:val="none" w:sz="0" w:space="0" w:color="auto"/>
                <w:bottom w:val="none" w:sz="0" w:space="0" w:color="auto"/>
                <w:right w:val="none" w:sz="0" w:space="0" w:color="auto"/>
              </w:divBdr>
            </w:div>
            <w:div w:id="251621320">
              <w:marLeft w:val="0"/>
              <w:marRight w:val="0"/>
              <w:marTop w:val="0"/>
              <w:marBottom w:val="0"/>
              <w:divBdr>
                <w:top w:val="none" w:sz="0" w:space="0" w:color="auto"/>
                <w:left w:val="none" w:sz="0" w:space="0" w:color="auto"/>
                <w:bottom w:val="none" w:sz="0" w:space="0" w:color="auto"/>
                <w:right w:val="none" w:sz="0" w:space="0" w:color="auto"/>
              </w:divBdr>
            </w:div>
            <w:div w:id="129440706">
              <w:marLeft w:val="0"/>
              <w:marRight w:val="0"/>
              <w:marTop w:val="0"/>
              <w:marBottom w:val="0"/>
              <w:divBdr>
                <w:top w:val="none" w:sz="0" w:space="0" w:color="auto"/>
                <w:left w:val="none" w:sz="0" w:space="0" w:color="auto"/>
                <w:bottom w:val="none" w:sz="0" w:space="0" w:color="auto"/>
                <w:right w:val="none" w:sz="0" w:space="0" w:color="auto"/>
              </w:divBdr>
            </w:div>
            <w:div w:id="2113358541">
              <w:marLeft w:val="0"/>
              <w:marRight w:val="0"/>
              <w:marTop w:val="0"/>
              <w:marBottom w:val="0"/>
              <w:divBdr>
                <w:top w:val="none" w:sz="0" w:space="0" w:color="auto"/>
                <w:left w:val="none" w:sz="0" w:space="0" w:color="auto"/>
                <w:bottom w:val="none" w:sz="0" w:space="0" w:color="auto"/>
                <w:right w:val="none" w:sz="0" w:space="0" w:color="auto"/>
              </w:divBdr>
            </w:div>
            <w:div w:id="934174106">
              <w:marLeft w:val="0"/>
              <w:marRight w:val="0"/>
              <w:marTop w:val="0"/>
              <w:marBottom w:val="0"/>
              <w:divBdr>
                <w:top w:val="none" w:sz="0" w:space="0" w:color="auto"/>
                <w:left w:val="none" w:sz="0" w:space="0" w:color="auto"/>
                <w:bottom w:val="none" w:sz="0" w:space="0" w:color="auto"/>
                <w:right w:val="none" w:sz="0" w:space="0" w:color="auto"/>
              </w:divBdr>
            </w:div>
            <w:div w:id="1857842932">
              <w:marLeft w:val="0"/>
              <w:marRight w:val="0"/>
              <w:marTop w:val="0"/>
              <w:marBottom w:val="0"/>
              <w:divBdr>
                <w:top w:val="none" w:sz="0" w:space="0" w:color="auto"/>
                <w:left w:val="none" w:sz="0" w:space="0" w:color="auto"/>
                <w:bottom w:val="none" w:sz="0" w:space="0" w:color="auto"/>
                <w:right w:val="none" w:sz="0" w:space="0" w:color="auto"/>
              </w:divBdr>
            </w:div>
            <w:div w:id="1025979082">
              <w:marLeft w:val="0"/>
              <w:marRight w:val="0"/>
              <w:marTop w:val="0"/>
              <w:marBottom w:val="0"/>
              <w:divBdr>
                <w:top w:val="none" w:sz="0" w:space="0" w:color="auto"/>
                <w:left w:val="none" w:sz="0" w:space="0" w:color="auto"/>
                <w:bottom w:val="none" w:sz="0" w:space="0" w:color="auto"/>
                <w:right w:val="none" w:sz="0" w:space="0" w:color="auto"/>
              </w:divBdr>
            </w:div>
            <w:div w:id="400710678">
              <w:marLeft w:val="0"/>
              <w:marRight w:val="0"/>
              <w:marTop w:val="0"/>
              <w:marBottom w:val="0"/>
              <w:divBdr>
                <w:top w:val="none" w:sz="0" w:space="0" w:color="auto"/>
                <w:left w:val="none" w:sz="0" w:space="0" w:color="auto"/>
                <w:bottom w:val="none" w:sz="0" w:space="0" w:color="auto"/>
                <w:right w:val="none" w:sz="0" w:space="0" w:color="auto"/>
              </w:divBdr>
            </w:div>
            <w:div w:id="1572737587">
              <w:marLeft w:val="0"/>
              <w:marRight w:val="0"/>
              <w:marTop w:val="0"/>
              <w:marBottom w:val="0"/>
              <w:divBdr>
                <w:top w:val="none" w:sz="0" w:space="0" w:color="auto"/>
                <w:left w:val="none" w:sz="0" w:space="0" w:color="auto"/>
                <w:bottom w:val="none" w:sz="0" w:space="0" w:color="auto"/>
                <w:right w:val="none" w:sz="0" w:space="0" w:color="auto"/>
              </w:divBdr>
            </w:div>
            <w:div w:id="1296526830">
              <w:marLeft w:val="0"/>
              <w:marRight w:val="0"/>
              <w:marTop w:val="0"/>
              <w:marBottom w:val="0"/>
              <w:divBdr>
                <w:top w:val="none" w:sz="0" w:space="0" w:color="auto"/>
                <w:left w:val="none" w:sz="0" w:space="0" w:color="auto"/>
                <w:bottom w:val="none" w:sz="0" w:space="0" w:color="auto"/>
                <w:right w:val="none" w:sz="0" w:space="0" w:color="auto"/>
              </w:divBdr>
            </w:div>
            <w:div w:id="2091999757">
              <w:marLeft w:val="0"/>
              <w:marRight w:val="0"/>
              <w:marTop w:val="0"/>
              <w:marBottom w:val="0"/>
              <w:divBdr>
                <w:top w:val="none" w:sz="0" w:space="0" w:color="auto"/>
                <w:left w:val="none" w:sz="0" w:space="0" w:color="auto"/>
                <w:bottom w:val="none" w:sz="0" w:space="0" w:color="auto"/>
                <w:right w:val="none" w:sz="0" w:space="0" w:color="auto"/>
              </w:divBdr>
            </w:div>
            <w:div w:id="716858867">
              <w:marLeft w:val="0"/>
              <w:marRight w:val="0"/>
              <w:marTop w:val="0"/>
              <w:marBottom w:val="0"/>
              <w:divBdr>
                <w:top w:val="none" w:sz="0" w:space="0" w:color="auto"/>
                <w:left w:val="none" w:sz="0" w:space="0" w:color="auto"/>
                <w:bottom w:val="none" w:sz="0" w:space="0" w:color="auto"/>
                <w:right w:val="none" w:sz="0" w:space="0" w:color="auto"/>
              </w:divBdr>
            </w:div>
            <w:div w:id="1169519297">
              <w:marLeft w:val="0"/>
              <w:marRight w:val="0"/>
              <w:marTop w:val="0"/>
              <w:marBottom w:val="0"/>
              <w:divBdr>
                <w:top w:val="none" w:sz="0" w:space="0" w:color="auto"/>
                <w:left w:val="none" w:sz="0" w:space="0" w:color="auto"/>
                <w:bottom w:val="none" w:sz="0" w:space="0" w:color="auto"/>
                <w:right w:val="none" w:sz="0" w:space="0" w:color="auto"/>
              </w:divBdr>
            </w:div>
            <w:div w:id="308949368">
              <w:marLeft w:val="0"/>
              <w:marRight w:val="0"/>
              <w:marTop w:val="0"/>
              <w:marBottom w:val="0"/>
              <w:divBdr>
                <w:top w:val="none" w:sz="0" w:space="0" w:color="auto"/>
                <w:left w:val="none" w:sz="0" w:space="0" w:color="auto"/>
                <w:bottom w:val="none" w:sz="0" w:space="0" w:color="auto"/>
                <w:right w:val="none" w:sz="0" w:space="0" w:color="auto"/>
              </w:divBdr>
            </w:div>
            <w:div w:id="1707438290">
              <w:marLeft w:val="0"/>
              <w:marRight w:val="0"/>
              <w:marTop w:val="0"/>
              <w:marBottom w:val="0"/>
              <w:divBdr>
                <w:top w:val="none" w:sz="0" w:space="0" w:color="auto"/>
                <w:left w:val="none" w:sz="0" w:space="0" w:color="auto"/>
                <w:bottom w:val="none" w:sz="0" w:space="0" w:color="auto"/>
                <w:right w:val="none" w:sz="0" w:space="0" w:color="auto"/>
              </w:divBdr>
            </w:div>
            <w:div w:id="1382362011">
              <w:marLeft w:val="0"/>
              <w:marRight w:val="0"/>
              <w:marTop w:val="0"/>
              <w:marBottom w:val="0"/>
              <w:divBdr>
                <w:top w:val="none" w:sz="0" w:space="0" w:color="auto"/>
                <w:left w:val="none" w:sz="0" w:space="0" w:color="auto"/>
                <w:bottom w:val="none" w:sz="0" w:space="0" w:color="auto"/>
                <w:right w:val="none" w:sz="0" w:space="0" w:color="auto"/>
              </w:divBdr>
            </w:div>
            <w:div w:id="1880316746">
              <w:marLeft w:val="0"/>
              <w:marRight w:val="0"/>
              <w:marTop w:val="0"/>
              <w:marBottom w:val="0"/>
              <w:divBdr>
                <w:top w:val="none" w:sz="0" w:space="0" w:color="auto"/>
                <w:left w:val="none" w:sz="0" w:space="0" w:color="auto"/>
                <w:bottom w:val="none" w:sz="0" w:space="0" w:color="auto"/>
                <w:right w:val="none" w:sz="0" w:space="0" w:color="auto"/>
              </w:divBdr>
            </w:div>
            <w:div w:id="1195650782">
              <w:marLeft w:val="0"/>
              <w:marRight w:val="0"/>
              <w:marTop w:val="0"/>
              <w:marBottom w:val="0"/>
              <w:divBdr>
                <w:top w:val="none" w:sz="0" w:space="0" w:color="auto"/>
                <w:left w:val="none" w:sz="0" w:space="0" w:color="auto"/>
                <w:bottom w:val="none" w:sz="0" w:space="0" w:color="auto"/>
                <w:right w:val="none" w:sz="0" w:space="0" w:color="auto"/>
              </w:divBdr>
            </w:div>
            <w:div w:id="325137033">
              <w:marLeft w:val="0"/>
              <w:marRight w:val="0"/>
              <w:marTop w:val="0"/>
              <w:marBottom w:val="0"/>
              <w:divBdr>
                <w:top w:val="none" w:sz="0" w:space="0" w:color="auto"/>
                <w:left w:val="none" w:sz="0" w:space="0" w:color="auto"/>
                <w:bottom w:val="none" w:sz="0" w:space="0" w:color="auto"/>
                <w:right w:val="none" w:sz="0" w:space="0" w:color="auto"/>
              </w:divBdr>
            </w:div>
            <w:div w:id="1345667857">
              <w:marLeft w:val="0"/>
              <w:marRight w:val="0"/>
              <w:marTop w:val="0"/>
              <w:marBottom w:val="0"/>
              <w:divBdr>
                <w:top w:val="none" w:sz="0" w:space="0" w:color="auto"/>
                <w:left w:val="none" w:sz="0" w:space="0" w:color="auto"/>
                <w:bottom w:val="none" w:sz="0" w:space="0" w:color="auto"/>
                <w:right w:val="none" w:sz="0" w:space="0" w:color="auto"/>
              </w:divBdr>
            </w:div>
            <w:div w:id="86734236">
              <w:marLeft w:val="0"/>
              <w:marRight w:val="0"/>
              <w:marTop w:val="0"/>
              <w:marBottom w:val="0"/>
              <w:divBdr>
                <w:top w:val="none" w:sz="0" w:space="0" w:color="auto"/>
                <w:left w:val="none" w:sz="0" w:space="0" w:color="auto"/>
                <w:bottom w:val="none" w:sz="0" w:space="0" w:color="auto"/>
                <w:right w:val="none" w:sz="0" w:space="0" w:color="auto"/>
              </w:divBdr>
            </w:div>
            <w:div w:id="2055235048">
              <w:marLeft w:val="0"/>
              <w:marRight w:val="0"/>
              <w:marTop w:val="0"/>
              <w:marBottom w:val="0"/>
              <w:divBdr>
                <w:top w:val="none" w:sz="0" w:space="0" w:color="auto"/>
                <w:left w:val="none" w:sz="0" w:space="0" w:color="auto"/>
                <w:bottom w:val="none" w:sz="0" w:space="0" w:color="auto"/>
                <w:right w:val="none" w:sz="0" w:space="0" w:color="auto"/>
              </w:divBdr>
            </w:div>
            <w:div w:id="665983164">
              <w:marLeft w:val="0"/>
              <w:marRight w:val="0"/>
              <w:marTop w:val="0"/>
              <w:marBottom w:val="0"/>
              <w:divBdr>
                <w:top w:val="none" w:sz="0" w:space="0" w:color="auto"/>
                <w:left w:val="none" w:sz="0" w:space="0" w:color="auto"/>
                <w:bottom w:val="none" w:sz="0" w:space="0" w:color="auto"/>
                <w:right w:val="none" w:sz="0" w:space="0" w:color="auto"/>
              </w:divBdr>
            </w:div>
            <w:div w:id="2119983344">
              <w:marLeft w:val="0"/>
              <w:marRight w:val="0"/>
              <w:marTop w:val="0"/>
              <w:marBottom w:val="0"/>
              <w:divBdr>
                <w:top w:val="none" w:sz="0" w:space="0" w:color="auto"/>
                <w:left w:val="none" w:sz="0" w:space="0" w:color="auto"/>
                <w:bottom w:val="none" w:sz="0" w:space="0" w:color="auto"/>
                <w:right w:val="none" w:sz="0" w:space="0" w:color="auto"/>
              </w:divBdr>
            </w:div>
            <w:div w:id="1813130890">
              <w:marLeft w:val="0"/>
              <w:marRight w:val="0"/>
              <w:marTop w:val="0"/>
              <w:marBottom w:val="0"/>
              <w:divBdr>
                <w:top w:val="none" w:sz="0" w:space="0" w:color="auto"/>
                <w:left w:val="none" w:sz="0" w:space="0" w:color="auto"/>
                <w:bottom w:val="none" w:sz="0" w:space="0" w:color="auto"/>
                <w:right w:val="none" w:sz="0" w:space="0" w:color="auto"/>
              </w:divBdr>
            </w:div>
            <w:div w:id="2003124631">
              <w:marLeft w:val="0"/>
              <w:marRight w:val="0"/>
              <w:marTop w:val="0"/>
              <w:marBottom w:val="0"/>
              <w:divBdr>
                <w:top w:val="none" w:sz="0" w:space="0" w:color="auto"/>
                <w:left w:val="none" w:sz="0" w:space="0" w:color="auto"/>
                <w:bottom w:val="none" w:sz="0" w:space="0" w:color="auto"/>
                <w:right w:val="none" w:sz="0" w:space="0" w:color="auto"/>
              </w:divBdr>
            </w:div>
            <w:div w:id="1472286805">
              <w:marLeft w:val="0"/>
              <w:marRight w:val="0"/>
              <w:marTop w:val="0"/>
              <w:marBottom w:val="0"/>
              <w:divBdr>
                <w:top w:val="none" w:sz="0" w:space="0" w:color="auto"/>
                <w:left w:val="none" w:sz="0" w:space="0" w:color="auto"/>
                <w:bottom w:val="none" w:sz="0" w:space="0" w:color="auto"/>
                <w:right w:val="none" w:sz="0" w:space="0" w:color="auto"/>
              </w:divBdr>
            </w:div>
            <w:div w:id="1875078587">
              <w:marLeft w:val="0"/>
              <w:marRight w:val="0"/>
              <w:marTop w:val="0"/>
              <w:marBottom w:val="0"/>
              <w:divBdr>
                <w:top w:val="none" w:sz="0" w:space="0" w:color="auto"/>
                <w:left w:val="none" w:sz="0" w:space="0" w:color="auto"/>
                <w:bottom w:val="none" w:sz="0" w:space="0" w:color="auto"/>
                <w:right w:val="none" w:sz="0" w:space="0" w:color="auto"/>
              </w:divBdr>
            </w:div>
            <w:div w:id="1008220179">
              <w:marLeft w:val="0"/>
              <w:marRight w:val="0"/>
              <w:marTop w:val="0"/>
              <w:marBottom w:val="0"/>
              <w:divBdr>
                <w:top w:val="none" w:sz="0" w:space="0" w:color="auto"/>
                <w:left w:val="none" w:sz="0" w:space="0" w:color="auto"/>
                <w:bottom w:val="none" w:sz="0" w:space="0" w:color="auto"/>
                <w:right w:val="none" w:sz="0" w:space="0" w:color="auto"/>
              </w:divBdr>
            </w:div>
            <w:div w:id="1301576963">
              <w:marLeft w:val="0"/>
              <w:marRight w:val="0"/>
              <w:marTop w:val="0"/>
              <w:marBottom w:val="0"/>
              <w:divBdr>
                <w:top w:val="none" w:sz="0" w:space="0" w:color="auto"/>
                <w:left w:val="none" w:sz="0" w:space="0" w:color="auto"/>
                <w:bottom w:val="none" w:sz="0" w:space="0" w:color="auto"/>
                <w:right w:val="none" w:sz="0" w:space="0" w:color="auto"/>
              </w:divBdr>
            </w:div>
            <w:div w:id="2037802560">
              <w:marLeft w:val="0"/>
              <w:marRight w:val="0"/>
              <w:marTop w:val="0"/>
              <w:marBottom w:val="0"/>
              <w:divBdr>
                <w:top w:val="none" w:sz="0" w:space="0" w:color="auto"/>
                <w:left w:val="none" w:sz="0" w:space="0" w:color="auto"/>
                <w:bottom w:val="none" w:sz="0" w:space="0" w:color="auto"/>
                <w:right w:val="none" w:sz="0" w:space="0" w:color="auto"/>
              </w:divBdr>
            </w:div>
            <w:div w:id="1385787171">
              <w:marLeft w:val="0"/>
              <w:marRight w:val="0"/>
              <w:marTop w:val="0"/>
              <w:marBottom w:val="0"/>
              <w:divBdr>
                <w:top w:val="none" w:sz="0" w:space="0" w:color="auto"/>
                <w:left w:val="none" w:sz="0" w:space="0" w:color="auto"/>
                <w:bottom w:val="none" w:sz="0" w:space="0" w:color="auto"/>
                <w:right w:val="none" w:sz="0" w:space="0" w:color="auto"/>
              </w:divBdr>
            </w:div>
            <w:div w:id="923758553">
              <w:marLeft w:val="0"/>
              <w:marRight w:val="0"/>
              <w:marTop w:val="0"/>
              <w:marBottom w:val="0"/>
              <w:divBdr>
                <w:top w:val="none" w:sz="0" w:space="0" w:color="auto"/>
                <w:left w:val="none" w:sz="0" w:space="0" w:color="auto"/>
                <w:bottom w:val="none" w:sz="0" w:space="0" w:color="auto"/>
                <w:right w:val="none" w:sz="0" w:space="0" w:color="auto"/>
              </w:divBdr>
            </w:div>
            <w:div w:id="217591450">
              <w:marLeft w:val="0"/>
              <w:marRight w:val="0"/>
              <w:marTop w:val="0"/>
              <w:marBottom w:val="0"/>
              <w:divBdr>
                <w:top w:val="none" w:sz="0" w:space="0" w:color="auto"/>
                <w:left w:val="none" w:sz="0" w:space="0" w:color="auto"/>
                <w:bottom w:val="none" w:sz="0" w:space="0" w:color="auto"/>
                <w:right w:val="none" w:sz="0" w:space="0" w:color="auto"/>
              </w:divBdr>
            </w:div>
            <w:div w:id="1813869128">
              <w:marLeft w:val="0"/>
              <w:marRight w:val="0"/>
              <w:marTop w:val="0"/>
              <w:marBottom w:val="0"/>
              <w:divBdr>
                <w:top w:val="none" w:sz="0" w:space="0" w:color="auto"/>
                <w:left w:val="none" w:sz="0" w:space="0" w:color="auto"/>
                <w:bottom w:val="none" w:sz="0" w:space="0" w:color="auto"/>
                <w:right w:val="none" w:sz="0" w:space="0" w:color="auto"/>
              </w:divBdr>
            </w:div>
            <w:div w:id="1311907769">
              <w:marLeft w:val="0"/>
              <w:marRight w:val="0"/>
              <w:marTop w:val="0"/>
              <w:marBottom w:val="0"/>
              <w:divBdr>
                <w:top w:val="none" w:sz="0" w:space="0" w:color="auto"/>
                <w:left w:val="none" w:sz="0" w:space="0" w:color="auto"/>
                <w:bottom w:val="none" w:sz="0" w:space="0" w:color="auto"/>
                <w:right w:val="none" w:sz="0" w:space="0" w:color="auto"/>
              </w:divBdr>
            </w:div>
            <w:div w:id="527572242">
              <w:marLeft w:val="0"/>
              <w:marRight w:val="0"/>
              <w:marTop w:val="0"/>
              <w:marBottom w:val="0"/>
              <w:divBdr>
                <w:top w:val="none" w:sz="0" w:space="0" w:color="auto"/>
                <w:left w:val="none" w:sz="0" w:space="0" w:color="auto"/>
                <w:bottom w:val="none" w:sz="0" w:space="0" w:color="auto"/>
                <w:right w:val="none" w:sz="0" w:space="0" w:color="auto"/>
              </w:divBdr>
            </w:div>
            <w:div w:id="1407532969">
              <w:marLeft w:val="0"/>
              <w:marRight w:val="0"/>
              <w:marTop w:val="0"/>
              <w:marBottom w:val="0"/>
              <w:divBdr>
                <w:top w:val="none" w:sz="0" w:space="0" w:color="auto"/>
                <w:left w:val="none" w:sz="0" w:space="0" w:color="auto"/>
                <w:bottom w:val="none" w:sz="0" w:space="0" w:color="auto"/>
                <w:right w:val="none" w:sz="0" w:space="0" w:color="auto"/>
              </w:divBdr>
            </w:div>
            <w:div w:id="1479834451">
              <w:marLeft w:val="0"/>
              <w:marRight w:val="0"/>
              <w:marTop w:val="0"/>
              <w:marBottom w:val="0"/>
              <w:divBdr>
                <w:top w:val="none" w:sz="0" w:space="0" w:color="auto"/>
                <w:left w:val="none" w:sz="0" w:space="0" w:color="auto"/>
                <w:bottom w:val="none" w:sz="0" w:space="0" w:color="auto"/>
                <w:right w:val="none" w:sz="0" w:space="0" w:color="auto"/>
              </w:divBdr>
            </w:div>
            <w:div w:id="1423064288">
              <w:marLeft w:val="0"/>
              <w:marRight w:val="0"/>
              <w:marTop w:val="0"/>
              <w:marBottom w:val="0"/>
              <w:divBdr>
                <w:top w:val="none" w:sz="0" w:space="0" w:color="auto"/>
                <w:left w:val="none" w:sz="0" w:space="0" w:color="auto"/>
                <w:bottom w:val="none" w:sz="0" w:space="0" w:color="auto"/>
                <w:right w:val="none" w:sz="0" w:space="0" w:color="auto"/>
              </w:divBdr>
            </w:div>
            <w:div w:id="2096048780">
              <w:marLeft w:val="0"/>
              <w:marRight w:val="0"/>
              <w:marTop w:val="0"/>
              <w:marBottom w:val="0"/>
              <w:divBdr>
                <w:top w:val="none" w:sz="0" w:space="0" w:color="auto"/>
                <w:left w:val="none" w:sz="0" w:space="0" w:color="auto"/>
                <w:bottom w:val="none" w:sz="0" w:space="0" w:color="auto"/>
                <w:right w:val="none" w:sz="0" w:space="0" w:color="auto"/>
              </w:divBdr>
            </w:div>
            <w:div w:id="1577476065">
              <w:marLeft w:val="0"/>
              <w:marRight w:val="0"/>
              <w:marTop w:val="0"/>
              <w:marBottom w:val="0"/>
              <w:divBdr>
                <w:top w:val="none" w:sz="0" w:space="0" w:color="auto"/>
                <w:left w:val="none" w:sz="0" w:space="0" w:color="auto"/>
                <w:bottom w:val="none" w:sz="0" w:space="0" w:color="auto"/>
                <w:right w:val="none" w:sz="0" w:space="0" w:color="auto"/>
              </w:divBdr>
            </w:div>
            <w:div w:id="1523931665">
              <w:marLeft w:val="0"/>
              <w:marRight w:val="0"/>
              <w:marTop w:val="0"/>
              <w:marBottom w:val="0"/>
              <w:divBdr>
                <w:top w:val="none" w:sz="0" w:space="0" w:color="auto"/>
                <w:left w:val="none" w:sz="0" w:space="0" w:color="auto"/>
                <w:bottom w:val="none" w:sz="0" w:space="0" w:color="auto"/>
                <w:right w:val="none" w:sz="0" w:space="0" w:color="auto"/>
              </w:divBdr>
            </w:div>
            <w:div w:id="1393695172">
              <w:marLeft w:val="0"/>
              <w:marRight w:val="0"/>
              <w:marTop w:val="0"/>
              <w:marBottom w:val="0"/>
              <w:divBdr>
                <w:top w:val="none" w:sz="0" w:space="0" w:color="auto"/>
                <w:left w:val="none" w:sz="0" w:space="0" w:color="auto"/>
                <w:bottom w:val="none" w:sz="0" w:space="0" w:color="auto"/>
                <w:right w:val="none" w:sz="0" w:space="0" w:color="auto"/>
              </w:divBdr>
            </w:div>
            <w:div w:id="1651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596">
      <w:bodyDiv w:val="1"/>
      <w:marLeft w:val="0"/>
      <w:marRight w:val="0"/>
      <w:marTop w:val="0"/>
      <w:marBottom w:val="0"/>
      <w:divBdr>
        <w:top w:val="none" w:sz="0" w:space="0" w:color="auto"/>
        <w:left w:val="none" w:sz="0" w:space="0" w:color="auto"/>
        <w:bottom w:val="none" w:sz="0" w:space="0" w:color="auto"/>
        <w:right w:val="none" w:sz="0" w:space="0" w:color="auto"/>
      </w:divBdr>
      <w:divsChild>
        <w:div w:id="406998637">
          <w:marLeft w:val="0"/>
          <w:marRight w:val="0"/>
          <w:marTop w:val="0"/>
          <w:marBottom w:val="0"/>
          <w:divBdr>
            <w:top w:val="none" w:sz="0" w:space="0" w:color="auto"/>
            <w:left w:val="none" w:sz="0" w:space="0" w:color="auto"/>
            <w:bottom w:val="none" w:sz="0" w:space="0" w:color="auto"/>
            <w:right w:val="none" w:sz="0" w:space="0" w:color="auto"/>
          </w:divBdr>
          <w:divsChild>
            <w:div w:id="786971463">
              <w:marLeft w:val="0"/>
              <w:marRight w:val="0"/>
              <w:marTop w:val="0"/>
              <w:marBottom w:val="0"/>
              <w:divBdr>
                <w:top w:val="none" w:sz="0" w:space="0" w:color="auto"/>
                <w:left w:val="none" w:sz="0" w:space="0" w:color="auto"/>
                <w:bottom w:val="none" w:sz="0" w:space="0" w:color="auto"/>
                <w:right w:val="none" w:sz="0" w:space="0" w:color="auto"/>
              </w:divBdr>
            </w:div>
            <w:div w:id="819926043">
              <w:marLeft w:val="0"/>
              <w:marRight w:val="0"/>
              <w:marTop w:val="0"/>
              <w:marBottom w:val="0"/>
              <w:divBdr>
                <w:top w:val="none" w:sz="0" w:space="0" w:color="auto"/>
                <w:left w:val="none" w:sz="0" w:space="0" w:color="auto"/>
                <w:bottom w:val="none" w:sz="0" w:space="0" w:color="auto"/>
                <w:right w:val="none" w:sz="0" w:space="0" w:color="auto"/>
              </w:divBdr>
            </w:div>
            <w:div w:id="1384021658">
              <w:marLeft w:val="0"/>
              <w:marRight w:val="0"/>
              <w:marTop w:val="0"/>
              <w:marBottom w:val="0"/>
              <w:divBdr>
                <w:top w:val="none" w:sz="0" w:space="0" w:color="auto"/>
                <w:left w:val="none" w:sz="0" w:space="0" w:color="auto"/>
                <w:bottom w:val="none" w:sz="0" w:space="0" w:color="auto"/>
                <w:right w:val="none" w:sz="0" w:space="0" w:color="auto"/>
              </w:divBdr>
            </w:div>
            <w:div w:id="48460165">
              <w:marLeft w:val="0"/>
              <w:marRight w:val="0"/>
              <w:marTop w:val="0"/>
              <w:marBottom w:val="0"/>
              <w:divBdr>
                <w:top w:val="none" w:sz="0" w:space="0" w:color="auto"/>
                <w:left w:val="none" w:sz="0" w:space="0" w:color="auto"/>
                <w:bottom w:val="none" w:sz="0" w:space="0" w:color="auto"/>
                <w:right w:val="none" w:sz="0" w:space="0" w:color="auto"/>
              </w:divBdr>
            </w:div>
            <w:div w:id="467823016">
              <w:marLeft w:val="0"/>
              <w:marRight w:val="0"/>
              <w:marTop w:val="0"/>
              <w:marBottom w:val="0"/>
              <w:divBdr>
                <w:top w:val="none" w:sz="0" w:space="0" w:color="auto"/>
                <w:left w:val="none" w:sz="0" w:space="0" w:color="auto"/>
                <w:bottom w:val="none" w:sz="0" w:space="0" w:color="auto"/>
                <w:right w:val="none" w:sz="0" w:space="0" w:color="auto"/>
              </w:divBdr>
            </w:div>
            <w:div w:id="2129398150">
              <w:marLeft w:val="0"/>
              <w:marRight w:val="0"/>
              <w:marTop w:val="0"/>
              <w:marBottom w:val="0"/>
              <w:divBdr>
                <w:top w:val="none" w:sz="0" w:space="0" w:color="auto"/>
                <w:left w:val="none" w:sz="0" w:space="0" w:color="auto"/>
                <w:bottom w:val="none" w:sz="0" w:space="0" w:color="auto"/>
                <w:right w:val="none" w:sz="0" w:space="0" w:color="auto"/>
              </w:divBdr>
            </w:div>
            <w:div w:id="1478763887">
              <w:marLeft w:val="0"/>
              <w:marRight w:val="0"/>
              <w:marTop w:val="0"/>
              <w:marBottom w:val="0"/>
              <w:divBdr>
                <w:top w:val="none" w:sz="0" w:space="0" w:color="auto"/>
                <w:left w:val="none" w:sz="0" w:space="0" w:color="auto"/>
                <w:bottom w:val="none" w:sz="0" w:space="0" w:color="auto"/>
                <w:right w:val="none" w:sz="0" w:space="0" w:color="auto"/>
              </w:divBdr>
            </w:div>
            <w:div w:id="381828364">
              <w:marLeft w:val="0"/>
              <w:marRight w:val="0"/>
              <w:marTop w:val="0"/>
              <w:marBottom w:val="0"/>
              <w:divBdr>
                <w:top w:val="none" w:sz="0" w:space="0" w:color="auto"/>
                <w:left w:val="none" w:sz="0" w:space="0" w:color="auto"/>
                <w:bottom w:val="none" w:sz="0" w:space="0" w:color="auto"/>
                <w:right w:val="none" w:sz="0" w:space="0" w:color="auto"/>
              </w:divBdr>
            </w:div>
            <w:div w:id="399062121">
              <w:marLeft w:val="0"/>
              <w:marRight w:val="0"/>
              <w:marTop w:val="0"/>
              <w:marBottom w:val="0"/>
              <w:divBdr>
                <w:top w:val="none" w:sz="0" w:space="0" w:color="auto"/>
                <w:left w:val="none" w:sz="0" w:space="0" w:color="auto"/>
                <w:bottom w:val="none" w:sz="0" w:space="0" w:color="auto"/>
                <w:right w:val="none" w:sz="0" w:space="0" w:color="auto"/>
              </w:divBdr>
            </w:div>
            <w:div w:id="1169249064">
              <w:marLeft w:val="0"/>
              <w:marRight w:val="0"/>
              <w:marTop w:val="0"/>
              <w:marBottom w:val="0"/>
              <w:divBdr>
                <w:top w:val="none" w:sz="0" w:space="0" w:color="auto"/>
                <w:left w:val="none" w:sz="0" w:space="0" w:color="auto"/>
                <w:bottom w:val="none" w:sz="0" w:space="0" w:color="auto"/>
                <w:right w:val="none" w:sz="0" w:space="0" w:color="auto"/>
              </w:divBdr>
            </w:div>
            <w:div w:id="1011105538">
              <w:marLeft w:val="0"/>
              <w:marRight w:val="0"/>
              <w:marTop w:val="0"/>
              <w:marBottom w:val="0"/>
              <w:divBdr>
                <w:top w:val="none" w:sz="0" w:space="0" w:color="auto"/>
                <w:left w:val="none" w:sz="0" w:space="0" w:color="auto"/>
                <w:bottom w:val="none" w:sz="0" w:space="0" w:color="auto"/>
                <w:right w:val="none" w:sz="0" w:space="0" w:color="auto"/>
              </w:divBdr>
            </w:div>
            <w:div w:id="1461460520">
              <w:marLeft w:val="0"/>
              <w:marRight w:val="0"/>
              <w:marTop w:val="0"/>
              <w:marBottom w:val="0"/>
              <w:divBdr>
                <w:top w:val="none" w:sz="0" w:space="0" w:color="auto"/>
                <w:left w:val="none" w:sz="0" w:space="0" w:color="auto"/>
                <w:bottom w:val="none" w:sz="0" w:space="0" w:color="auto"/>
                <w:right w:val="none" w:sz="0" w:space="0" w:color="auto"/>
              </w:divBdr>
            </w:div>
            <w:div w:id="133960086">
              <w:marLeft w:val="0"/>
              <w:marRight w:val="0"/>
              <w:marTop w:val="0"/>
              <w:marBottom w:val="0"/>
              <w:divBdr>
                <w:top w:val="none" w:sz="0" w:space="0" w:color="auto"/>
                <w:left w:val="none" w:sz="0" w:space="0" w:color="auto"/>
                <w:bottom w:val="none" w:sz="0" w:space="0" w:color="auto"/>
                <w:right w:val="none" w:sz="0" w:space="0" w:color="auto"/>
              </w:divBdr>
            </w:div>
            <w:div w:id="1082798591">
              <w:marLeft w:val="0"/>
              <w:marRight w:val="0"/>
              <w:marTop w:val="0"/>
              <w:marBottom w:val="0"/>
              <w:divBdr>
                <w:top w:val="none" w:sz="0" w:space="0" w:color="auto"/>
                <w:left w:val="none" w:sz="0" w:space="0" w:color="auto"/>
                <w:bottom w:val="none" w:sz="0" w:space="0" w:color="auto"/>
                <w:right w:val="none" w:sz="0" w:space="0" w:color="auto"/>
              </w:divBdr>
            </w:div>
            <w:div w:id="329648659">
              <w:marLeft w:val="0"/>
              <w:marRight w:val="0"/>
              <w:marTop w:val="0"/>
              <w:marBottom w:val="0"/>
              <w:divBdr>
                <w:top w:val="none" w:sz="0" w:space="0" w:color="auto"/>
                <w:left w:val="none" w:sz="0" w:space="0" w:color="auto"/>
                <w:bottom w:val="none" w:sz="0" w:space="0" w:color="auto"/>
                <w:right w:val="none" w:sz="0" w:space="0" w:color="auto"/>
              </w:divBdr>
            </w:div>
            <w:div w:id="200099128">
              <w:marLeft w:val="0"/>
              <w:marRight w:val="0"/>
              <w:marTop w:val="0"/>
              <w:marBottom w:val="0"/>
              <w:divBdr>
                <w:top w:val="none" w:sz="0" w:space="0" w:color="auto"/>
                <w:left w:val="none" w:sz="0" w:space="0" w:color="auto"/>
                <w:bottom w:val="none" w:sz="0" w:space="0" w:color="auto"/>
                <w:right w:val="none" w:sz="0" w:space="0" w:color="auto"/>
              </w:divBdr>
            </w:div>
            <w:div w:id="587157986">
              <w:marLeft w:val="0"/>
              <w:marRight w:val="0"/>
              <w:marTop w:val="0"/>
              <w:marBottom w:val="0"/>
              <w:divBdr>
                <w:top w:val="none" w:sz="0" w:space="0" w:color="auto"/>
                <w:left w:val="none" w:sz="0" w:space="0" w:color="auto"/>
                <w:bottom w:val="none" w:sz="0" w:space="0" w:color="auto"/>
                <w:right w:val="none" w:sz="0" w:space="0" w:color="auto"/>
              </w:divBdr>
            </w:div>
            <w:div w:id="2006396267">
              <w:marLeft w:val="0"/>
              <w:marRight w:val="0"/>
              <w:marTop w:val="0"/>
              <w:marBottom w:val="0"/>
              <w:divBdr>
                <w:top w:val="none" w:sz="0" w:space="0" w:color="auto"/>
                <w:left w:val="none" w:sz="0" w:space="0" w:color="auto"/>
                <w:bottom w:val="none" w:sz="0" w:space="0" w:color="auto"/>
                <w:right w:val="none" w:sz="0" w:space="0" w:color="auto"/>
              </w:divBdr>
            </w:div>
            <w:div w:id="1978148089">
              <w:marLeft w:val="0"/>
              <w:marRight w:val="0"/>
              <w:marTop w:val="0"/>
              <w:marBottom w:val="0"/>
              <w:divBdr>
                <w:top w:val="none" w:sz="0" w:space="0" w:color="auto"/>
                <w:left w:val="none" w:sz="0" w:space="0" w:color="auto"/>
                <w:bottom w:val="none" w:sz="0" w:space="0" w:color="auto"/>
                <w:right w:val="none" w:sz="0" w:space="0" w:color="auto"/>
              </w:divBdr>
            </w:div>
            <w:div w:id="1760979250">
              <w:marLeft w:val="0"/>
              <w:marRight w:val="0"/>
              <w:marTop w:val="0"/>
              <w:marBottom w:val="0"/>
              <w:divBdr>
                <w:top w:val="none" w:sz="0" w:space="0" w:color="auto"/>
                <w:left w:val="none" w:sz="0" w:space="0" w:color="auto"/>
                <w:bottom w:val="none" w:sz="0" w:space="0" w:color="auto"/>
                <w:right w:val="none" w:sz="0" w:space="0" w:color="auto"/>
              </w:divBdr>
            </w:div>
            <w:div w:id="1509171284">
              <w:marLeft w:val="0"/>
              <w:marRight w:val="0"/>
              <w:marTop w:val="0"/>
              <w:marBottom w:val="0"/>
              <w:divBdr>
                <w:top w:val="none" w:sz="0" w:space="0" w:color="auto"/>
                <w:left w:val="none" w:sz="0" w:space="0" w:color="auto"/>
                <w:bottom w:val="none" w:sz="0" w:space="0" w:color="auto"/>
                <w:right w:val="none" w:sz="0" w:space="0" w:color="auto"/>
              </w:divBdr>
            </w:div>
            <w:div w:id="1462846337">
              <w:marLeft w:val="0"/>
              <w:marRight w:val="0"/>
              <w:marTop w:val="0"/>
              <w:marBottom w:val="0"/>
              <w:divBdr>
                <w:top w:val="none" w:sz="0" w:space="0" w:color="auto"/>
                <w:left w:val="none" w:sz="0" w:space="0" w:color="auto"/>
                <w:bottom w:val="none" w:sz="0" w:space="0" w:color="auto"/>
                <w:right w:val="none" w:sz="0" w:space="0" w:color="auto"/>
              </w:divBdr>
            </w:div>
            <w:div w:id="1038971446">
              <w:marLeft w:val="0"/>
              <w:marRight w:val="0"/>
              <w:marTop w:val="0"/>
              <w:marBottom w:val="0"/>
              <w:divBdr>
                <w:top w:val="none" w:sz="0" w:space="0" w:color="auto"/>
                <w:left w:val="none" w:sz="0" w:space="0" w:color="auto"/>
                <w:bottom w:val="none" w:sz="0" w:space="0" w:color="auto"/>
                <w:right w:val="none" w:sz="0" w:space="0" w:color="auto"/>
              </w:divBdr>
            </w:div>
            <w:div w:id="471750896">
              <w:marLeft w:val="0"/>
              <w:marRight w:val="0"/>
              <w:marTop w:val="0"/>
              <w:marBottom w:val="0"/>
              <w:divBdr>
                <w:top w:val="none" w:sz="0" w:space="0" w:color="auto"/>
                <w:left w:val="none" w:sz="0" w:space="0" w:color="auto"/>
                <w:bottom w:val="none" w:sz="0" w:space="0" w:color="auto"/>
                <w:right w:val="none" w:sz="0" w:space="0" w:color="auto"/>
              </w:divBdr>
            </w:div>
            <w:div w:id="573467618">
              <w:marLeft w:val="0"/>
              <w:marRight w:val="0"/>
              <w:marTop w:val="0"/>
              <w:marBottom w:val="0"/>
              <w:divBdr>
                <w:top w:val="none" w:sz="0" w:space="0" w:color="auto"/>
                <w:left w:val="none" w:sz="0" w:space="0" w:color="auto"/>
                <w:bottom w:val="none" w:sz="0" w:space="0" w:color="auto"/>
                <w:right w:val="none" w:sz="0" w:space="0" w:color="auto"/>
              </w:divBdr>
            </w:div>
            <w:div w:id="1991977211">
              <w:marLeft w:val="0"/>
              <w:marRight w:val="0"/>
              <w:marTop w:val="0"/>
              <w:marBottom w:val="0"/>
              <w:divBdr>
                <w:top w:val="none" w:sz="0" w:space="0" w:color="auto"/>
                <w:left w:val="none" w:sz="0" w:space="0" w:color="auto"/>
                <w:bottom w:val="none" w:sz="0" w:space="0" w:color="auto"/>
                <w:right w:val="none" w:sz="0" w:space="0" w:color="auto"/>
              </w:divBdr>
            </w:div>
            <w:div w:id="1082217321">
              <w:marLeft w:val="0"/>
              <w:marRight w:val="0"/>
              <w:marTop w:val="0"/>
              <w:marBottom w:val="0"/>
              <w:divBdr>
                <w:top w:val="none" w:sz="0" w:space="0" w:color="auto"/>
                <w:left w:val="none" w:sz="0" w:space="0" w:color="auto"/>
                <w:bottom w:val="none" w:sz="0" w:space="0" w:color="auto"/>
                <w:right w:val="none" w:sz="0" w:space="0" w:color="auto"/>
              </w:divBdr>
            </w:div>
            <w:div w:id="2067098460">
              <w:marLeft w:val="0"/>
              <w:marRight w:val="0"/>
              <w:marTop w:val="0"/>
              <w:marBottom w:val="0"/>
              <w:divBdr>
                <w:top w:val="none" w:sz="0" w:space="0" w:color="auto"/>
                <w:left w:val="none" w:sz="0" w:space="0" w:color="auto"/>
                <w:bottom w:val="none" w:sz="0" w:space="0" w:color="auto"/>
                <w:right w:val="none" w:sz="0" w:space="0" w:color="auto"/>
              </w:divBdr>
            </w:div>
            <w:div w:id="1509901469">
              <w:marLeft w:val="0"/>
              <w:marRight w:val="0"/>
              <w:marTop w:val="0"/>
              <w:marBottom w:val="0"/>
              <w:divBdr>
                <w:top w:val="none" w:sz="0" w:space="0" w:color="auto"/>
                <w:left w:val="none" w:sz="0" w:space="0" w:color="auto"/>
                <w:bottom w:val="none" w:sz="0" w:space="0" w:color="auto"/>
                <w:right w:val="none" w:sz="0" w:space="0" w:color="auto"/>
              </w:divBdr>
            </w:div>
            <w:div w:id="1236863962">
              <w:marLeft w:val="0"/>
              <w:marRight w:val="0"/>
              <w:marTop w:val="0"/>
              <w:marBottom w:val="0"/>
              <w:divBdr>
                <w:top w:val="none" w:sz="0" w:space="0" w:color="auto"/>
                <w:left w:val="none" w:sz="0" w:space="0" w:color="auto"/>
                <w:bottom w:val="none" w:sz="0" w:space="0" w:color="auto"/>
                <w:right w:val="none" w:sz="0" w:space="0" w:color="auto"/>
              </w:divBdr>
            </w:div>
            <w:div w:id="992368562">
              <w:marLeft w:val="0"/>
              <w:marRight w:val="0"/>
              <w:marTop w:val="0"/>
              <w:marBottom w:val="0"/>
              <w:divBdr>
                <w:top w:val="none" w:sz="0" w:space="0" w:color="auto"/>
                <w:left w:val="none" w:sz="0" w:space="0" w:color="auto"/>
                <w:bottom w:val="none" w:sz="0" w:space="0" w:color="auto"/>
                <w:right w:val="none" w:sz="0" w:space="0" w:color="auto"/>
              </w:divBdr>
            </w:div>
            <w:div w:id="1934894713">
              <w:marLeft w:val="0"/>
              <w:marRight w:val="0"/>
              <w:marTop w:val="0"/>
              <w:marBottom w:val="0"/>
              <w:divBdr>
                <w:top w:val="none" w:sz="0" w:space="0" w:color="auto"/>
                <w:left w:val="none" w:sz="0" w:space="0" w:color="auto"/>
                <w:bottom w:val="none" w:sz="0" w:space="0" w:color="auto"/>
                <w:right w:val="none" w:sz="0" w:space="0" w:color="auto"/>
              </w:divBdr>
            </w:div>
            <w:div w:id="193932317">
              <w:marLeft w:val="0"/>
              <w:marRight w:val="0"/>
              <w:marTop w:val="0"/>
              <w:marBottom w:val="0"/>
              <w:divBdr>
                <w:top w:val="none" w:sz="0" w:space="0" w:color="auto"/>
                <w:left w:val="none" w:sz="0" w:space="0" w:color="auto"/>
                <w:bottom w:val="none" w:sz="0" w:space="0" w:color="auto"/>
                <w:right w:val="none" w:sz="0" w:space="0" w:color="auto"/>
              </w:divBdr>
            </w:div>
            <w:div w:id="1468430960">
              <w:marLeft w:val="0"/>
              <w:marRight w:val="0"/>
              <w:marTop w:val="0"/>
              <w:marBottom w:val="0"/>
              <w:divBdr>
                <w:top w:val="none" w:sz="0" w:space="0" w:color="auto"/>
                <w:left w:val="none" w:sz="0" w:space="0" w:color="auto"/>
                <w:bottom w:val="none" w:sz="0" w:space="0" w:color="auto"/>
                <w:right w:val="none" w:sz="0" w:space="0" w:color="auto"/>
              </w:divBdr>
            </w:div>
            <w:div w:id="964388008">
              <w:marLeft w:val="0"/>
              <w:marRight w:val="0"/>
              <w:marTop w:val="0"/>
              <w:marBottom w:val="0"/>
              <w:divBdr>
                <w:top w:val="none" w:sz="0" w:space="0" w:color="auto"/>
                <w:left w:val="none" w:sz="0" w:space="0" w:color="auto"/>
                <w:bottom w:val="none" w:sz="0" w:space="0" w:color="auto"/>
                <w:right w:val="none" w:sz="0" w:space="0" w:color="auto"/>
              </w:divBdr>
            </w:div>
            <w:div w:id="891623504">
              <w:marLeft w:val="0"/>
              <w:marRight w:val="0"/>
              <w:marTop w:val="0"/>
              <w:marBottom w:val="0"/>
              <w:divBdr>
                <w:top w:val="none" w:sz="0" w:space="0" w:color="auto"/>
                <w:left w:val="none" w:sz="0" w:space="0" w:color="auto"/>
                <w:bottom w:val="none" w:sz="0" w:space="0" w:color="auto"/>
                <w:right w:val="none" w:sz="0" w:space="0" w:color="auto"/>
              </w:divBdr>
            </w:div>
            <w:div w:id="1218856998">
              <w:marLeft w:val="0"/>
              <w:marRight w:val="0"/>
              <w:marTop w:val="0"/>
              <w:marBottom w:val="0"/>
              <w:divBdr>
                <w:top w:val="none" w:sz="0" w:space="0" w:color="auto"/>
                <w:left w:val="none" w:sz="0" w:space="0" w:color="auto"/>
                <w:bottom w:val="none" w:sz="0" w:space="0" w:color="auto"/>
                <w:right w:val="none" w:sz="0" w:space="0" w:color="auto"/>
              </w:divBdr>
            </w:div>
            <w:div w:id="10874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4049">
      <w:bodyDiv w:val="1"/>
      <w:marLeft w:val="0"/>
      <w:marRight w:val="0"/>
      <w:marTop w:val="0"/>
      <w:marBottom w:val="0"/>
      <w:divBdr>
        <w:top w:val="none" w:sz="0" w:space="0" w:color="auto"/>
        <w:left w:val="none" w:sz="0" w:space="0" w:color="auto"/>
        <w:bottom w:val="none" w:sz="0" w:space="0" w:color="auto"/>
        <w:right w:val="none" w:sz="0" w:space="0" w:color="auto"/>
      </w:divBdr>
      <w:divsChild>
        <w:div w:id="925578179">
          <w:marLeft w:val="0"/>
          <w:marRight w:val="0"/>
          <w:marTop w:val="0"/>
          <w:marBottom w:val="0"/>
          <w:divBdr>
            <w:top w:val="none" w:sz="0" w:space="0" w:color="auto"/>
            <w:left w:val="none" w:sz="0" w:space="0" w:color="auto"/>
            <w:bottom w:val="none" w:sz="0" w:space="0" w:color="auto"/>
            <w:right w:val="none" w:sz="0" w:space="0" w:color="auto"/>
          </w:divBdr>
          <w:divsChild>
            <w:div w:id="684986790">
              <w:marLeft w:val="0"/>
              <w:marRight w:val="0"/>
              <w:marTop w:val="0"/>
              <w:marBottom w:val="0"/>
              <w:divBdr>
                <w:top w:val="none" w:sz="0" w:space="0" w:color="auto"/>
                <w:left w:val="none" w:sz="0" w:space="0" w:color="auto"/>
                <w:bottom w:val="none" w:sz="0" w:space="0" w:color="auto"/>
                <w:right w:val="none" w:sz="0" w:space="0" w:color="auto"/>
              </w:divBdr>
            </w:div>
            <w:div w:id="683820006">
              <w:marLeft w:val="0"/>
              <w:marRight w:val="0"/>
              <w:marTop w:val="0"/>
              <w:marBottom w:val="0"/>
              <w:divBdr>
                <w:top w:val="none" w:sz="0" w:space="0" w:color="auto"/>
                <w:left w:val="none" w:sz="0" w:space="0" w:color="auto"/>
                <w:bottom w:val="none" w:sz="0" w:space="0" w:color="auto"/>
                <w:right w:val="none" w:sz="0" w:space="0" w:color="auto"/>
              </w:divBdr>
            </w:div>
            <w:div w:id="1651835032">
              <w:marLeft w:val="0"/>
              <w:marRight w:val="0"/>
              <w:marTop w:val="0"/>
              <w:marBottom w:val="0"/>
              <w:divBdr>
                <w:top w:val="none" w:sz="0" w:space="0" w:color="auto"/>
                <w:left w:val="none" w:sz="0" w:space="0" w:color="auto"/>
                <w:bottom w:val="none" w:sz="0" w:space="0" w:color="auto"/>
                <w:right w:val="none" w:sz="0" w:space="0" w:color="auto"/>
              </w:divBdr>
            </w:div>
            <w:div w:id="1354651806">
              <w:marLeft w:val="0"/>
              <w:marRight w:val="0"/>
              <w:marTop w:val="0"/>
              <w:marBottom w:val="0"/>
              <w:divBdr>
                <w:top w:val="none" w:sz="0" w:space="0" w:color="auto"/>
                <w:left w:val="none" w:sz="0" w:space="0" w:color="auto"/>
                <w:bottom w:val="none" w:sz="0" w:space="0" w:color="auto"/>
                <w:right w:val="none" w:sz="0" w:space="0" w:color="auto"/>
              </w:divBdr>
            </w:div>
            <w:div w:id="1026517415">
              <w:marLeft w:val="0"/>
              <w:marRight w:val="0"/>
              <w:marTop w:val="0"/>
              <w:marBottom w:val="0"/>
              <w:divBdr>
                <w:top w:val="none" w:sz="0" w:space="0" w:color="auto"/>
                <w:left w:val="none" w:sz="0" w:space="0" w:color="auto"/>
                <w:bottom w:val="none" w:sz="0" w:space="0" w:color="auto"/>
                <w:right w:val="none" w:sz="0" w:space="0" w:color="auto"/>
              </w:divBdr>
            </w:div>
            <w:div w:id="1251701739">
              <w:marLeft w:val="0"/>
              <w:marRight w:val="0"/>
              <w:marTop w:val="0"/>
              <w:marBottom w:val="0"/>
              <w:divBdr>
                <w:top w:val="none" w:sz="0" w:space="0" w:color="auto"/>
                <w:left w:val="none" w:sz="0" w:space="0" w:color="auto"/>
                <w:bottom w:val="none" w:sz="0" w:space="0" w:color="auto"/>
                <w:right w:val="none" w:sz="0" w:space="0" w:color="auto"/>
              </w:divBdr>
            </w:div>
            <w:div w:id="441265605">
              <w:marLeft w:val="0"/>
              <w:marRight w:val="0"/>
              <w:marTop w:val="0"/>
              <w:marBottom w:val="0"/>
              <w:divBdr>
                <w:top w:val="none" w:sz="0" w:space="0" w:color="auto"/>
                <w:left w:val="none" w:sz="0" w:space="0" w:color="auto"/>
                <w:bottom w:val="none" w:sz="0" w:space="0" w:color="auto"/>
                <w:right w:val="none" w:sz="0" w:space="0" w:color="auto"/>
              </w:divBdr>
            </w:div>
            <w:div w:id="1712657053">
              <w:marLeft w:val="0"/>
              <w:marRight w:val="0"/>
              <w:marTop w:val="0"/>
              <w:marBottom w:val="0"/>
              <w:divBdr>
                <w:top w:val="none" w:sz="0" w:space="0" w:color="auto"/>
                <w:left w:val="none" w:sz="0" w:space="0" w:color="auto"/>
                <w:bottom w:val="none" w:sz="0" w:space="0" w:color="auto"/>
                <w:right w:val="none" w:sz="0" w:space="0" w:color="auto"/>
              </w:divBdr>
            </w:div>
            <w:div w:id="504132155">
              <w:marLeft w:val="0"/>
              <w:marRight w:val="0"/>
              <w:marTop w:val="0"/>
              <w:marBottom w:val="0"/>
              <w:divBdr>
                <w:top w:val="none" w:sz="0" w:space="0" w:color="auto"/>
                <w:left w:val="none" w:sz="0" w:space="0" w:color="auto"/>
                <w:bottom w:val="none" w:sz="0" w:space="0" w:color="auto"/>
                <w:right w:val="none" w:sz="0" w:space="0" w:color="auto"/>
              </w:divBdr>
            </w:div>
            <w:div w:id="1750075972">
              <w:marLeft w:val="0"/>
              <w:marRight w:val="0"/>
              <w:marTop w:val="0"/>
              <w:marBottom w:val="0"/>
              <w:divBdr>
                <w:top w:val="none" w:sz="0" w:space="0" w:color="auto"/>
                <w:left w:val="none" w:sz="0" w:space="0" w:color="auto"/>
                <w:bottom w:val="none" w:sz="0" w:space="0" w:color="auto"/>
                <w:right w:val="none" w:sz="0" w:space="0" w:color="auto"/>
              </w:divBdr>
            </w:div>
            <w:div w:id="1376461762">
              <w:marLeft w:val="0"/>
              <w:marRight w:val="0"/>
              <w:marTop w:val="0"/>
              <w:marBottom w:val="0"/>
              <w:divBdr>
                <w:top w:val="none" w:sz="0" w:space="0" w:color="auto"/>
                <w:left w:val="none" w:sz="0" w:space="0" w:color="auto"/>
                <w:bottom w:val="none" w:sz="0" w:space="0" w:color="auto"/>
                <w:right w:val="none" w:sz="0" w:space="0" w:color="auto"/>
              </w:divBdr>
            </w:div>
            <w:div w:id="1259826542">
              <w:marLeft w:val="0"/>
              <w:marRight w:val="0"/>
              <w:marTop w:val="0"/>
              <w:marBottom w:val="0"/>
              <w:divBdr>
                <w:top w:val="none" w:sz="0" w:space="0" w:color="auto"/>
                <w:left w:val="none" w:sz="0" w:space="0" w:color="auto"/>
                <w:bottom w:val="none" w:sz="0" w:space="0" w:color="auto"/>
                <w:right w:val="none" w:sz="0" w:space="0" w:color="auto"/>
              </w:divBdr>
            </w:div>
            <w:div w:id="923613189">
              <w:marLeft w:val="0"/>
              <w:marRight w:val="0"/>
              <w:marTop w:val="0"/>
              <w:marBottom w:val="0"/>
              <w:divBdr>
                <w:top w:val="none" w:sz="0" w:space="0" w:color="auto"/>
                <w:left w:val="none" w:sz="0" w:space="0" w:color="auto"/>
                <w:bottom w:val="none" w:sz="0" w:space="0" w:color="auto"/>
                <w:right w:val="none" w:sz="0" w:space="0" w:color="auto"/>
              </w:divBdr>
            </w:div>
            <w:div w:id="1091005784">
              <w:marLeft w:val="0"/>
              <w:marRight w:val="0"/>
              <w:marTop w:val="0"/>
              <w:marBottom w:val="0"/>
              <w:divBdr>
                <w:top w:val="none" w:sz="0" w:space="0" w:color="auto"/>
                <w:left w:val="none" w:sz="0" w:space="0" w:color="auto"/>
                <w:bottom w:val="none" w:sz="0" w:space="0" w:color="auto"/>
                <w:right w:val="none" w:sz="0" w:space="0" w:color="auto"/>
              </w:divBdr>
            </w:div>
            <w:div w:id="2110080973">
              <w:marLeft w:val="0"/>
              <w:marRight w:val="0"/>
              <w:marTop w:val="0"/>
              <w:marBottom w:val="0"/>
              <w:divBdr>
                <w:top w:val="none" w:sz="0" w:space="0" w:color="auto"/>
                <w:left w:val="none" w:sz="0" w:space="0" w:color="auto"/>
                <w:bottom w:val="none" w:sz="0" w:space="0" w:color="auto"/>
                <w:right w:val="none" w:sz="0" w:space="0" w:color="auto"/>
              </w:divBdr>
            </w:div>
            <w:div w:id="788166643">
              <w:marLeft w:val="0"/>
              <w:marRight w:val="0"/>
              <w:marTop w:val="0"/>
              <w:marBottom w:val="0"/>
              <w:divBdr>
                <w:top w:val="none" w:sz="0" w:space="0" w:color="auto"/>
                <w:left w:val="none" w:sz="0" w:space="0" w:color="auto"/>
                <w:bottom w:val="none" w:sz="0" w:space="0" w:color="auto"/>
                <w:right w:val="none" w:sz="0" w:space="0" w:color="auto"/>
              </w:divBdr>
            </w:div>
            <w:div w:id="1438014975">
              <w:marLeft w:val="0"/>
              <w:marRight w:val="0"/>
              <w:marTop w:val="0"/>
              <w:marBottom w:val="0"/>
              <w:divBdr>
                <w:top w:val="none" w:sz="0" w:space="0" w:color="auto"/>
                <w:left w:val="none" w:sz="0" w:space="0" w:color="auto"/>
                <w:bottom w:val="none" w:sz="0" w:space="0" w:color="auto"/>
                <w:right w:val="none" w:sz="0" w:space="0" w:color="auto"/>
              </w:divBdr>
            </w:div>
            <w:div w:id="455952643">
              <w:marLeft w:val="0"/>
              <w:marRight w:val="0"/>
              <w:marTop w:val="0"/>
              <w:marBottom w:val="0"/>
              <w:divBdr>
                <w:top w:val="none" w:sz="0" w:space="0" w:color="auto"/>
                <w:left w:val="none" w:sz="0" w:space="0" w:color="auto"/>
                <w:bottom w:val="none" w:sz="0" w:space="0" w:color="auto"/>
                <w:right w:val="none" w:sz="0" w:space="0" w:color="auto"/>
              </w:divBdr>
            </w:div>
            <w:div w:id="495612226">
              <w:marLeft w:val="0"/>
              <w:marRight w:val="0"/>
              <w:marTop w:val="0"/>
              <w:marBottom w:val="0"/>
              <w:divBdr>
                <w:top w:val="none" w:sz="0" w:space="0" w:color="auto"/>
                <w:left w:val="none" w:sz="0" w:space="0" w:color="auto"/>
                <w:bottom w:val="none" w:sz="0" w:space="0" w:color="auto"/>
                <w:right w:val="none" w:sz="0" w:space="0" w:color="auto"/>
              </w:divBdr>
            </w:div>
            <w:div w:id="356392888">
              <w:marLeft w:val="0"/>
              <w:marRight w:val="0"/>
              <w:marTop w:val="0"/>
              <w:marBottom w:val="0"/>
              <w:divBdr>
                <w:top w:val="none" w:sz="0" w:space="0" w:color="auto"/>
                <w:left w:val="none" w:sz="0" w:space="0" w:color="auto"/>
                <w:bottom w:val="none" w:sz="0" w:space="0" w:color="auto"/>
                <w:right w:val="none" w:sz="0" w:space="0" w:color="auto"/>
              </w:divBdr>
            </w:div>
            <w:div w:id="2044359664">
              <w:marLeft w:val="0"/>
              <w:marRight w:val="0"/>
              <w:marTop w:val="0"/>
              <w:marBottom w:val="0"/>
              <w:divBdr>
                <w:top w:val="none" w:sz="0" w:space="0" w:color="auto"/>
                <w:left w:val="none" w:sz="0" w:space="0" w:color="auto"/>
                <w:bottom w:val="none" w:sz="0" w:space="0" w:color="auto"/>
                <w:right w:val="none" w:sz="0" w:space="0" w:color="auto"/>
              </w:divBdr>
            </w:div>
            <w:div w:id="1806005211">
              <w:marLeft w:val="0"/>
              <w:marRight w:val="0"/>
              <w:marTop w:val="0"/>
              <w:marBottom w:val="0"/>
              <w:divBdr>
                <w:top w:val="none" w:sz="0" w:space="0" w:color="auto"/>
                <w:left w:val="none" w:sz="0" w:space="0" w:color="auto"/>
                <w:bottom w:val="none" w:sz="0" w:space="0" w:color="auto"/>
                <w:right w:val="none" w:sz="0" w:space="0" w:color="auto"/>
              </w:divBdr>
            </w:div>
            <w:div w:id="1251894568">
              <w:marLeft w:val="0"/>
              <w:marRight w:val="0"/>
              <w:marTop w:val="0"/>
              <w:marBottom w:val="0"/>
              <w:divBdr>
                <w:top w:val="none" w:sz="0" w:space="0" w:color="auto"/>
                <w:left w:val="none" w:sz="0" w:space="0" w:color="auto"/>
                <w:bottom w:val="none" w:sz="0" w:space="0" w:color="auto"/>
                <w:right w:val="none" w:sz="0" w:space="0" w:color="auto"/>
              </w:divBdr>
            </w:div>
            <w:div w:id="1643458253">
              <w:marLeft w:val="0"/>
              <w:marRight w:val="0"/>
              <w:marTop w:val="0"/>
              <w:marBottom w:val="0"/>
              <w:divBdr>
                <w:top w:val="none" w:sz="0" w:space="0" w:color="auto"/>
                <w:left w:val="none" w:sz="0" w:space="0" w:color="auto"/>
                <w:bottom w:val="none" w:sz="0" w:space="0" w:color="auto"/>
                <w:right w:val="none" w:sz="0" w:space="0" w:color="auto"/>
              </w:divBdr>
            </w:div>
            <w:div w:id="2116443664">
              <w:marLeft w:val="0"/>
              <w:marRight w:val="0"/>
              <w:marTop w:val="0"/>
              <w:marBottom w:val="0"/>
              <w:divBdr>
                <w:top w:val="none" w:sz="0" w:space="0" w:color="auto"/>
                <w:left w:val="none" w:sz="0" w:space="0" w:color="auto"/>
                <w:bottom w:val="none" w:sz="0" w:space="0" w:color="auto"/>
                <w:right w:val="none" w:sz="0" w:space="0" w:color="auto"/>
              </w:divBdr>
            </w:div>
            <w:div w:id="621499118">
              <w:marLeft w:val="0"/>
              <w:marRight w:val="0"/>
              <w:marTop w:val="0"/>
              <w:marBottom w:val="0"/>
              <w:divBdr>
                <w:top w:val="none" w:sz="0" w:space="0" w:color="auto"/>
                <w:left w:val="none" w:sz="0" w:space="0" w:color="auto"/>
                <w:bottom w:val="none" w:sz="0" w:space="0" w:color="auto"/>
                <w:right w:val="none" w:sz="0" w:space="0" w:color="auto"/>
              </w:divBdr>
            </w:div>
            <w:div w:id="65421292">
              <w:marLeft w:val="0"/>
              <w:marRight w:val="0"/>
              <w:marTop w:val="0"/>
              <w:marBottom w:val="0"/>
              <w:divBdr>
                <w:top w:val="none" w:sz="0" w:space="0" w:color="auto"/>
                <w:left w:val="none" w:sz="0" w:space="0" w:color="auto"/>
                <w:bottom w:val="none" w:sz="0" w:space="0" w:color="auto"/>
                <w:right w:val="none" w:sz="0" w:space="0" w:color="auto"/>
              </w:divBdr>
            </w:div>
            <w:div w:id="1535271974">
              <w:marLeft w:val="0"/>
              <w:marRight w:val="0"/>
              <w:marTop w:val="0"/>
              <w:marBottom w:val="0"/>
              <w:divBdr>
                <w:top w:val="none" w:sz="0" w:space="0" w:color="auto"/>
                <w:left w:val="none" w:sz="0" w:space="0" w:color="auto"/>
                <w:bottom w:val="none" w:sz="0" w:space="0" w:color="auto"/>
                <w:right w:val="none" w:sz="0" w:space="0" w:color="auto"/>
              </w:divBdr>
            </w:div>
            <w:div w:id="602615314">
              <w:marLeft w:val="0"/>
              <w:marRight w:val="0"/>
              <w:marTop w:val="0"/>
              <w:marBottom w:val="0"/>
              <w:divBdr>
                <w:top w:val="none" w:sz="0" w:space="0" w:color="auto"/>
                <w:left w:val="none" w:sz="0" w:space="0" w:color="auto"/>
                <w:bottom w:val="none" w:sz="0" w:space="0" w:color="auto"/>
                <w:right w:val="none" w:sz="0" w:space="0" w:color="auto"/>
              </w:divBdr>
            </w:div>
            <w:div w:id="242766203">
              <w:marLeft w:val="0"/>
              <w:marRight w:val="0"/>
              <w:marTop w:val="0"/>
              <w:marBottom w:val="0"/>
              <w:divBdr>
                <w:top w:val="none" w:sz="0" w:space="0" w:color="auto"/>
                <w:left w:val="none" w:sz="0" w:space="0" w:color="auto"/>
                <w:bottom w:val="none" w:sz="0" w:space="0" w:color="auto"/>
                <w:right w:val="none" w:sz="0" w:space="0" w:color="auto"/>
              </w:divBdr>
            </w:div>
            <w:div w:id="43144582">
              <w:marLeft w:val="0"/>
              <w:marRight w:val="0"/>
              <w:marTop w:val="0"/>
              <w:marBottom w:val="0"/>
              <w:divBdr>
                <w:top w:val="none" w:sz="0" w:space="0" w:color="auto"/>
                <w:left w:val="none" w:sz="0" w:space="0" w:color="auto"/>
                <w:bottom w:val="none" w:sz="0" w:space="0" w:color="auto"/>
                <w:right w:val="none" w:sz="0" w:space="0" w:color="auto"/>
              </w:divBdr>
            </w:div>
            <w:div w:id="559244423">
              <w:marLeft w:val="0"/>
              <w:marRight w:val="0"/>
              <w:marTop w:val="0"/>
              <w:marBottom w:val="0"/>
              <w:divBdr>
                <w:top w:val="none" w:sz="0" w:space="0" w:color="auto"/>
                <w:left w:val="none" w:sz="0" w:space="0" w:color="auto"/>
                <w:bottom w:val="none" w:sz="0" w:space="0" w:color="auto"/>
                <w:right w:val="none" w:sz="0" w:space="0" w:color="auto"/>
              </w:divBdr>
            </w:div>
            <w:div w:id="880483722">
              <w:marLeft w:val="0"/>
              <w:marRight w:val="0"/>
              <w:marTop w:val="0"/>
              <w:marBottom w:val="0"/>
              <w:divBdr>
                <w:top w:val="none" w:sz="0" w:space="0" w:color="auto"/>
                <w:left w:val="none" w:sz="0" w:space="0" w:color="auto"/>
                <w:bottom w:val="none" w:sz="0" w:space="0" w:color="auto"/>
                <w:right w:val="none" w:sz="0" w:space="0" w:color="auto"/>
              </w:divBdr>
            </w:div>
            <w:div w:id="1163548452">
              <w:marLeft w:val="0"/>
              <w:marRight w:val="0"/>
              <w:marTop w:val="0"/>
              <w:marBottom w:val="0"/>
              <w:divBdr>
                <w:top w:val="none" w:sz="0" w:space="0" w:color="auto"/>
                <w:left w:val="none" w:sz="0" w:space="0" w:color="auto"/>
                <w:bottom w:val="none" w:sz="0" w:space="0" w:color="auto"/>
                <w:right w:val="none" w:sz="0" w:space="0" w:color="auto"/>
              </w:divBdr>
            </w:div>
            <w:div w:id="323319955">
              <w:marLeft w:val="0"/>
              <w:marRight w:val="0"/>
              <w:marTop w:val="0"/>
              <w:marBottom w:val="0"/>
              <w:divBdr>
                <w:top w:val="none" w:sz="0" w:space="0" w:color="auto"/>
                <w:left w:val="none" w:sz="0" w:space="0" w:color="auto"/>
                <w:bottom w:val="none" w:sz="0" w:space="0" w:color="auto"/>
                <w:right w:val="none" w:sz="0" w:space="0" w:color="auto"/>
              </w:divBdr>
            </w:div>
            <w:div w:id="996811128">
              <w:marLeft w:val="0"/>
              <w:marRight w:val="0"/>
              <w:marTop w:val="0"/>
              <w:marBottom w:val="0"/>
              <w:divBdr>
                <w:top w:val="none" w:sz="0" w:space="0" w:color="auto"/>
                <w:left w:val="none" w:sz="0" w:space="0" w:color="auto"/>
                <w:bottom w:val="none" w:sz="0" w:space="0" w:color="auto"/>
                <w:right w:val="none" w:sz="0" w:space="0" w:color="auto"/>
              </w:divBdr>
            </w:div>
            <w:div w:id="15892346">
              <w:marLeft w:val="0"/>
              <w:marRight w:val="0"/>
              <w:marTop w:val="0"/>
              <w:marBottom w:val="0"/>
              <w:divBdr>
                <w:top w:val="none" w:sz="0" w:space="0" w:color="auto"/>
                <w:left w:val="none" w:sz="0" w:space="0" w:color="auto"/>
                <w:bottom w:val="none" w:sz="0" w:space="0" w:color="auto"/>
                <w:right w:val="none" w:sz="0" w:space="0" w:color="auto"/>
              </w:divBdr>
            </w:div>
            <w:div w:id="180706738">
              <w:marLeft w:val="0"/>
              <w:marRight w:val="0"/>
              <w:marTop w:val="0"/>
              <w:marBottom w:val="0"/>
              <w:divBdr>
                <w:top w:val="none" w:sz="0" w:space="0" w:color="auto"/>
                <w:left w:val="none" w:sz="0" w:space="0" w:color="auto"/>
                <w:bottom w:val="none" w:sz="0" w:space="0" w:color="auto"/>
                <w:right w:val="none" w:sz="0" w:space="0" w:color="auto"/>
              </w:divBdr>
            </w:div>
            <w:div w:id="501744135">
              <w:marLeft w:val="0"/>
              <w:marRight w:val="0"/>
              <w:marTop w:val="0"/>
              <w:marBottom w:val="0"/>
              <w:divBdr>
                <w:top w:val="none" w:sz="0" w:space="0" w:color="auto"/>
                <w:left w:val="none" w:sz="0" w:space="0" w:color="auto"/>
                <w:bottom w:val="none" w:sz="0" w:space="0" w:color="auto"/>
                <w:right w:val="none" w:sz="0" w:space="0" w:color="auto"/>
              </w:divBdr>
            </w:div>
            <w:div w:id="1409234717">
              <w:marLeft w:val="0"/>
              <w:marRight w:val="0"/>
              <w:marTop w:val="0"/>
              <w:marBottom w:val="0"/>
              <w:divBdr>
                <w:top w:val="none" w:sz="0" w:space="0" w:color="auto"/>
                <w:left w:val="none" w:sz="0" w:space="0" w:color="auto"/>
                <w:bottom w:val="none" w:sz="0" w:space="0" w:color="auto"/>
                <w:right w:val="none" w:sz="0" w:space="0" w:color="auto"/>
              </w:divBdr>
            </w:div>
            <w:div w:id="1610116532">
              <w:marLeft w:val="0"/>
              <w:marRight w:val="0"/>
              <w:marTop w:val="0"/>
              <w:marBottom w:val="0"/>
              <w:divBdr>
                <w:top w:val="none" w:sz="0" w:space="0" w:color="auto"/>
                <w:left w:val="none" w:sz="0" w:space="0" w:color="auto"/>
                <w:bottom w:val="none" w:sz="0" w:space="0" w:color="auto"/>
                <w:right w:val="none" w:sz="0" w:space="0" w:color="auto"/>
              </w:divBdr>
            </w:div>
            <w:div w:id="1146893746">
              <w:marLeft w:val="0"/>
              <w:marRight w:val="0"/>
              <w:marTop w:val="0"/>
              <w:marBottom w:val="0"/>
              <w:divBdr>
                <w:top w:val="none" w:sz="0" w:space="0" w:color="auto"/>
                <w:left w:val="none" w:sz="0" w:space="0" w:color="auto"/>
                <w:bottom w:val="none" w:sz="0" w:space="0" w:color="auto"/>
                <w:right w:val="none" w:sz="0" w:space="0" w:color="auto"/>
              </w:divBdr>
            </w:div>
            <w:div w:id="2058043380">
              <w:marLeft w:val="0"/>
              <w:marRight w:val="0"/>
              <w:marTop w:val="0"/>
              <w:marBottom w:val="0"/>
              <w:divBdr>
                <w:top w:val="none" w:sz="0" w:space="0" w:color="auto"/>
                <w:left w:val="none" w:sz="0" w:space="0" w:color="auto"/>
                <w:bottom w:val="none" w:sz="0" w:space="0" w:color="auto"/>
                <w:right w:val="none" w:sz="0" w:space="0" w:color="auto"/>
              </w:divBdr>
            </w:div>
            <w:div w:id="170728716">
              <w:marLeft w:val="0"/>
              <w:marRight w:val="0"/>
              <w:marTop w:val="0"/>
              <w:marBottom w:val="0"/>
              <w:divBdr>
                <w:top w:val="none" w:sz="0" w:space="0" w:color="auto"/>
                <w:left w:val="none" w:sz="0" w:space="0" w:color="auto"/>
                <w:bottom w:val="none" w:sz="0" w:space="0" w:color="auto"/>
                <w:right w:val="none" w:sz="0" w:space="0" w:color="auto"/>
              </w:divBdr>
            </w:div>
            <w:div w:id="1789082402">
              <w:marLeft w:val="0"/>
              <w:marRight w:val="0"/>
              <w:marTop w:val="0"/>
              <w:marBottom w:val="0"/>
              <w:divBdr>
                <w:top w:val="none" w:sz="0" w:space="0" w:color="auto"/>
                <w:left w:val="none" w:sz="0" w:space="0" w:color="auto"/>
                <w:bottom w:val="none" w:sz="0" w:space="0" w:color="auto"/>
                <w:right w:val="none" w:sz="0" w:space="0" w:color="auto"/>
              </w:divBdr>
            </w:div>
            <w:div w:id="374699455">
              <w:marLeft w:val="0"/>
              <w:marRight w:val="0"/>
              <w:marTop w:val="0"/>
              <w:marBottom w:val="0"/>
              <w:divBdr>
                <w:top w:val="none" w:sz="0" w:space="0" w:color="auto"/>
                <w:left w:val="none" w:sz="0" w:space="0" w:color="auto"/>
                <w:bottom w:val="none" w:sz="0" w:space="0" w:color="auto"/>
                <w:right w:val="none" w:sz="0" w:space="0" w:color="auto"/>
              </w:divBdr>
            </w:div>
            <w:div w:id="1323389999">
              <w:marLeft w:val="0"/>
              <w:marRight w:val="0"/>
              <w:marTop w:val="0"/>
              <w:marBottom w:val="0"/>
              <w:divBdr>
                <w:top w:val="none" w:sz="0" w:space="0" w:color="auto"/>
                <w:left w:val="none" w:sz="0" w:space="0" w:color="auto"/>
                <w:bottom w:val="none" w:sz="0" w:space="0" w:color="auto"/>
                <w:right w:val="none" w:sz="0" w:space="0" w:color="auto"/>
              </w:divBdr>
            </w:div>
            <w:div w:id="791747344">
              <w:marLeft w:val="0"/>
              <w:marRight w:val="0"/>
              <w:marTop w:val="0"/>
              <w:marBottom w:val="0"/>
              <w:divBdr>
                <w:top w:val="none" w:sz="0" w:space="0" w:color="auto"/>
                <w:left w:val="none" w:sz="0" w:space="0" w:color="auto"/>
                <w:bottom w:val="none" w:sz="0" w:space="0" w:color="auto"/>
                <w:right w:val="none" w:sz="0" w:space="0" w:color="auto"/>
              </w:divBdr>
            </w:div>
            <w:div w:id="1286883193">
              <w:marLeft w:val="0"/>
              <w:marRight w:val="0"/>
              <w:marTop w:val="0"/>
              <w:marBottom w:val="0"/>
              <w:divBdr>
                <w:top w:val="none" w:sz="0" w:space="0" w:color="auto"/>
                <w:left w:val="none" w:sz="0" w:space="0" w:color="auto"/>
                <w:bottom w:val="none" w:sz="0" w:space="0" w:color="auto"/>
                <w:right w:val="none" w:sz="0" w:space="0" w:color="auto"/>
              </w:divBdr>
            </w:div>
            <w:div w:id="476578381">
              <w:marLeft w:val="0"/>
              <w:marRight w:val="0"/>
              <w:marTop w:val="0"/>
              <w:marBottom w:val="0"/>
              <w:divBdr>
                <w:top w:val="none" w:sz="0" w:space="0" w:color="auto"/>
                <w:left w:val="none" w:sz="0" w:space="0" w:color="auto"/>
                <w:bottom w:val="none" w:sz="0" w:space="0" w:color="auto"/>
                <w:right w:val="none" w:sz="0" w:space="0" w:color="auto"/>
              </w:divBdr>
            </w:div>
            <w:div w:id="1050150889">
              <w:marLeft w:val="0"/>
              <w:marRight w:val="0"/>
              <w:marTop w:val="0"/>
              <w:marBottom w:val="0"/>
              <w:divBdr>
                <w:top w:val="none" w:sz="0" w:space="0" w:color="auto"/>
                <w:left w:val="none" w:sz="0" w:space="0" w:color="auto"/>
                <w:bottom w:val="none" w:sz="0" w:space="0" w:color="auto"/>
                <w:right w:val="none" w:sz="0" w:space="0" w:color="auto"/>
              </w:divBdr>
            </w:div>
            <w:div w:id="2123450879">
              <w:marLeft w:val="0"/>
              <w:marRight w:val="0"/>
              <w:marTop w:val="0"/>
              <w:marBottom w:val="0"/>
              <w:divBdr>
                <w:top w:val="none" w:sz="0" w:space="0" w:color="auto"/>
                <w:left w:val="none" w:sz="0" w:space="0" w:color="auto"/>
                <w:bottom w:val="none" w:sz="0" w:space="0" w:color="auto"/>
                <w:right w:val="none" w:sz="0" w:space="0" w:color="auto"/>
              </w:divBdr>
            </w:div>
            <w:div w:id="1695887867">
              <w:marLeft w:val="0"/>
              <w:marRight w:val="0"/>
              <w:marTop w:val="0"/>
              <w:marBottom w:val="0"/>
              <w:divBdr>
                <w:top w:val="none" w:sz="0" w:space="0" w:color="auto"/>
                <w:left w:val="none" w:sz="0" w:space="0" w:color="auto"/>
                <w:bottom w:val="none" w:sz="0" w:space="0" w:color="auto"/>
                <w:right w:val="none" w:sz="0" w:space="0" w:color="auto"/>
              </w:divBdr>
            </w:div>
            <w:div w:id="1866600468">
              <w:marLeft w:val="0"/>
              <w:marRight w:val="0"/>
              <w:marTop w:val="0"/>
              <w:marBottom w:val="0"/>
              <w:divBdr>
                <w:top w:val="none" w:sz="0" w:space="0" w:color="auto"/>
                <w:left w:val="none" w:sz="0" w:space="0" w:color="auto"/>
                <w:bottom w:val="none" w:sz="0" w:space="0" w:color="auto"/>
                <w:right w:val="none" w:sz="0" w:space="0" w:color="auto"/>
              </w:divBdr>
            </w:div>
            <w:div w:id="1797023333">
              <w:marLeft w:val="0"/>
              <w:marRight w:val="0"/>
              <w:marTop w:val="0"/>
              <w:marBottom w:val="0"/>
              <w:divBdr>
                <w:top w:val="none" w:sz="0" w:space="0" w:color="auto"/>
                <w:left w:val="none" w:sz="0" w:space="0" w:color="auto"/>
                <w:bottom w:val="none" w:sz="0" w:space="0" w:color="auto"/>
                <w:right w:val="none" w:sz="0" w:space="0" w:color="auto"/>
              </w:divBdr>
            </w:div>
            <w:div w:id="1347053756">
              <w:marLeft w:val="0"/>
              <w:marRight w:val="0"/>
              <w:marTop w:val="0"/>
              <w:marBottom w:val="0"/>
              <w:divBdr>
                <w:top w:val="none" w:sz="0" w:space="0" w:color="auto"/>
                <w:left w:val="none" w:sz="0" w:space="0" w:color="auto"/>
                <w:bottom w:val="none" w:sz="0" w:space="0" w:color="auto"/>
                <w:right w:val="none" w:sz="0" w:space="0" w:color="auto"/>
              </w:divBdr>
            </w:div>
            <w:div w:id="777868596">
              <w:marLeft w:val="0"/>
              <w:marRight w:val="0"/>
              <w:marTop w:val="0"/>
              <w:marBottom w:val="0"/>
              <w:divBdr>
                <w:top w:val="none" w:sz="0" w:space="0" w:color="auto"/>
                <w:left w:val="none" w:sz="0" w:space="0" w:color="auto"/>
                <w:bottom w:val="none" w:sz="0" w:space="0" w:color="auto"/>
                <w:right w:val="none" w:sz="0" w:space="0" w:color="auto"/>
              </w:divBdr>
            </w:div>
            <w:div w:id="1218315885">
              <w:marLeft w:val="0"/>
              <w:marRight w:val="0"/>
              <w:marTop w:val="0"/>
              <w:marBottom w:val="0"/>
              <w:divBdr>
                <w:top w:val="none" w:sz="0" w:space="0" w:color="auto"/>
                <w:left w:val="none" w:sz="0" w:space="0" w:color="auto"/>
                <w:bottom w:val="none" w:sz="0" w:space="0" w:color="auto"/>
                <w:right w:val="none" w:sz="0" w:space="0" w:color="auto"/>
              </w:divBdr>
            </w:div>
            <w:div w:id="303200346">
              <w:marLeft w:val="0"/>
              <w:marRight w:val="0"/>
              <w:marTop w:val="0"/>
              <w:marBottom w:val="0"/>
              <w:divBdr>
                <w:top w:val="none" w:sz="0" w:space="0" w:color="auto"/>
                <w:left w:val="none" w:sz="0" w:space="0" w:color="auto"/>
                <w:bottom w:val="none" w:sz="0" w:space="0" w:color="auto"/>
                <w:right w:val="none" w:sz="0" w:space="0" w:color="auto"/>
              </w:divBdr>
            </w:div>
            <w:div w:id="861430141">
              <w:marLeft w:val="0"/>
              <w:marRight w:val="0"/>
              <w:marTop w:val="0"/>
              <w:marBottom w:val="0"/>
              <w:divBdr>
                <w:top w:val="none" w:sz="0" w:space="0" w:color="auto"/>
                <w:left w:val="none" w:sz="0" w:space="0" w:color="auto"/>
                <w:bottom w:val="none" w:sz="0" w:space="0" w:color="auto"/>
                <w:right w:val="none" w:sz="0" w:space="0" w:color="auto"/>
              </w:divBdr>
            </w:div>
            <w:div w:id="503785547">
              <w:marLeft w:val="0"/>
              <w:marRight w:val="0"/>
              <w:marTop w:val="0"/>
              <w:marBottom w:val="0"/>
              <w:divBdr>
                <w:top w:val="none" w:sz="0" w:space="0" w:color="auto"/>
                <w:left w:val="none" w:sz="0" w:space="0" w:color="auto"/>
                <w:bottom w:val="none" w:sz="0" w:space="0" w:color="auto"/>
                <w:right w:val="none" w:sz="0" w:space="0" w:color="auto"/>
              </w:divBdr>
            </w:div>
            <w:div w:id="1434936307">
              <w:marLeft w:val="0"/>
              <w:marRight w:val="0"/>
              <w:marTop w:val="0"/>
              <w:marBottom w:val="0"/>
              <w:divBdr>
                <w:top w:val="none" w:sz="0" w:space="0" w:color="auto"/>
                <w:left w:val="none" w:sz="0" w:space="0" w:color="auto"/>
                <w:bottom w:val="none" w:sz="0" w:space="0" w:color="auto"/>
                <w:right w:val="none" w:sz="0" w:space="0" w:color="auto"/>
              </w:divBdr>
            </w:div>
            <w:div w:id="2110814745">
              <w:marLeft w:val="0"/>
              <w:marRight w:val="0"/>
              <w:marTop w:val="0"/>
              <w:marBottom w:val="0"/>
              <w:divBdr>
                <w:top w:val="none" w:sz="0" w:space="0" w:color="auto"/>
                <w:left w:val="none" w:sz="0" w:space="0" w:color="auto"/>
                <w:bottom w:val="none" w:sz="0" w:space="0" w:color="auto"/>
                <w:right w:val="none" w:sz="0" w:space="0" w:color="auto"/>
              </w:divBdr>
            </w:div>
            <w:div w:id="745883800">
              <w:marLeft w:val="0"/>
              <w:marRight w:val="0"/>
              <w:marTop w:val="0"/>
              <w:marBottom w:val="0"/>
              <w:divBdr>
                <w:top w:val="none" w:sz="0" w:space="0" w:color="auto"/>
                <w:left w:val="none" w:sz="0" w:space="0" w:color="auto"/>
                <w:bottom w:val="none" w:sz="0" w:space="0" w:color="auto"/>
                <w:right w:val="none" w:sz="0" w:space="0" w:color="auto"/>
              </w:divBdr>
            </w:div>
            <w:div w:id="17317133">
              <w:marLeft w:val="0"/>
              <w:marRight w:val="0"/>
              <w:marTop w:val="0"/>
              <w:marBottom w:val="0"/>
              <w:divBdr>
                <w:top w:val="none" w:sz="0" w:space="0" w:color="auto"/>
                <w:left w:val="none" w:sz="0" w:space="0" w:color="auto"/>
                <w:bottom w:val="none" w:sz="0" w:space="0" w:color="auto"/>
                <w:right w:val="none" w:sz="0" w:space="0" w:color="auto"/>
              </w:divBdr>
            </w:div>
            <w:div w:id="1017196390">
              <w:marLeft w:val="0"/>
              <w:marRight w:val="0"/>
              <w:marTop w:val="0"/>
              <w:marBottom w:val="0"/>
              <w:divBdr>
                <w:top w:val="none" w:sz="0" w:space="0" w:color="auto"/>
                <w:left w:val="none" w:sz="0" w:space="0" w:color="auto"/>
                <w:bottom w:val="none" w:sz="0" w:space="0" w:color="auto"/>
                <w:right w:val="none" w:sz="0" w:space="0" w:color="auto"/>
              </w:divBdr>
            </w:div>
            <w:div w:id="1819567544">
              <w:marLeft w:val="0"/>
              <w:marRight w:val="0"/>
              <w:marTop w:val="0"/>
              <w:marBottom w:val="0"/>
              <w:divBdr>
                <w:top w:val="none" w:sz="0" w:space="0" w:color="auto"/>
                <w:left w:val="none" w:sz="0" w:space="0" w:color="auto"/>
                <w:bottom w:val="none" w:sz="0" w:space="0" w:color="auto"/>
                <w:right w:val="none" w:sz="0" w:space="0" w:color="auto"/>
              </w:divBdr>
            </w:div>
            <w:div w:id="2009482503">
              <w:marLeft w:val="0"/>
              <w:marRight w:val="0"/>
              <w:marTop w:val="0"/>
              <w:marBottom w:val="0"/>
              <w:divBdr>
                <w:top w:val="none" w:sz="0" w:space="0" w:color="auto"/>
                <w:left w:val="none" w:sz="0" w:space="0" w:color="auto"/>
                <w:bottom w:val="none" w:sz="0" w:space="0" w:color="auto"/>
                <w:right w:val="none" w:sz="0" w:space="0" w:color="auto"/>
              </w:divBdr>
            </w:div>
            <w:div w:id="777139800">
              <w:marLeft w:val="0"/>
              <w:marRight w:val="0"/>
              <w:marTop w:val="0"/>
              <w:marBottom w:val="0"/>
              <w:divBdr>
                <w:top w:val="none" w:sz="0" w:space="0" w:color="auto"/>
                <w:left w:val="none" w:sz="0" w:space="0" w:color="auto"/>
                <w:bottom w:val="none" w:sz="0" w:space="0" w:color="auto"/>
                <w:right w:val="none" w:sz="0" w:space="0" w:color="auto"/>
              </w:divBdr>
            </w:div>
            <w:div w:id="1918323577">
              <w:marLeft w:val="0"/>
              <w:marRight w:val="0"/>
              <w:marTop w:val="0"/>
              <w:marBottom w:val="0"/>
              <w:divBdr>
                <w:top w:val="none" w:sz="0" w:space="0" w:color="auto"/>
                <w:left w:val="none" w:sz="0" w:space="0" w:color="auto"/>
                <w:bottom w:val="none" w:sz="0" w:space="0" w:color="auto"/>
                <w:right w:val="none" w:sz="0" w:space="0" w:color="auto"/>
              </w:divBdr>
            </w:div>
            <w:div w:id="2017269243">
              <w:marLeft w:val="0"/>
              <w:marRight w:val="0"/>
              <w:marTop w:val="0"/>
              <w:marBottom w:val="0"/>
              <w:divBdr>
                <w:top w:val="none" w:sz="0" w:space="0" w:color="auto"/>
                <w:left w:val="none" w:sz="0" w:space="0" w:color="auto"/>
                <w:bottom w:val="none" w:sz="0" w:space="0" w:color="auto"/>
                <w:right w:val="none" w:sz="0" w:space="0" w:color="auto"/>
              </w:divBdr>
            </w:div>
            <w:div w:id="1094402390">
              <w:marLeft w:val="0"/>
              <w:marRight w:val="0"/>
              <w:marTop w:val="0"/>
              <w:marBottom w:val="0"/>
              <w:divBdr>
                <w:top w:val="none" w:sz="0" w:space="0" w:color="auto"/>
                <w:left w:val="none" w:sz="0" w:space="0" w:color="auto"/>
                <w:bottom w:val="none" w:sz="0" w:space="0" w:color="auto"/>
                <w:right w:val="none" w:sz="0" w:space="0" w:color="auto"/>
              </w:divBdr>
            </w:div>
            <w:div w:id="529488666">
              <w:marLeft w:val="0"/>
              <w:marRight w:val="0"/>
              <w:marTop w:val="0"/>
              <w:marBottom w:val="0"/>
              <w:divBdr>
                <w:top w:val="none" w:sz="0" w:space="0" w:color="auto"/>
                <w:left w:val="none" w:sz="0" w:space="0" w:color="auto"/>
                <w:bottom w:val="none" w:sz="0" w:space="0" w:color="auto"/>
                <w:right w:val="none" w:sz="0" w:space="0" w:color="auto"/>
              </w:divBdr>
            </w:div>
            <w:div w:id="515122396">
              <w:marLeft w:val="0"/>
              <w:marRight w:val="0"/>
              <w:marTop w:val="0"/>
              <w:marBottom w:val="0"/>
              <w:divBdr>
                <w:top w:val="none" w:sz="0" w:space="0" w:color="auto"/>
                <w:left w:val="none" w:sz="0" w:space="0" w:color="auto"/>
                <w:bottom w:val="none" w:sz="0" w:space="0" w:color="auto"/>
                <w:right w:val="none" w:sz="0" w:space="0" w:color="auto"/>
              </w:divBdr>
            </w:div>
            <w:div w:id="270746606">
              <w:marLeft w:val="0"/>
              <w:marRight w:val="0"/>
              <w:marTop w:val="0"/>
              <w:marBottom w:val="0"/>
              <w:divBdr>
                <w:top w:val="none" w:sz="0" w:space="0" w:color="auto"/>
                <w:left w:val="none" w:sz="0" w:space="0" w:color="auto"/>
                <w:bottom w:val="none" w:sz="0" w:space="0" w:color="auto"/>
                <w:right w:val="none" w:sz="0" w:space="0" w:color="auto"/>
              </w:divBdr>
            </w:div>
            <w:div w:id="706370510">
              <w:marLeft w:val="0"/>
              <w:marRight w:val="0"/>
              <w:marTop w:val="0"/>
              <w:marBottom w:val="0"/>
              <w:divBdr>
                <w:top w:val="none" w:sz="0" w:space="0" w:color="auto"/>
                <w:left w:val="none" w:sz="0" w:space="0" w:color="auto"/>
                <w:bottom w:val="none" w:sz="0" w:space="0" w:color="auto"/>
                <w:right w:val="none" w:sz="0" w:space="0" w:color="auto"/>
              </w:divBdr>
            </w:div>
            <w:div w:id="301274702">
              <w:marLeft w:val="0"/>
              <w:marRight w:val="0"/>
              <w:marTop w:val="0"/>
              <w:marBottom w:val="0"/>
              <w:divBdr>
                <w:top w:val="none" w:sz="0" w:space="0" w:color="auto"/>
                <w:left w:val="none" w:sz="0" w:space="0" w:color="auto"/>
                <w:bottom w:val="none" w:sz="0" w:space="0" w:color="auto"/>
                <w:right w:val="none" w:sz="0" w:space="0" w:color="auto"/>
              </w:divBdr>
            </w:div>
            <w:div w:id="1267038463">
              <w:marLeft w:val="0"/>
              <w:marRight w:val="0"/>
              <w:marTop w:val="0"/>
              <w:marBottom w:val="0"/>
              <w:divBdr>
                <w:top w:val="none" w:sz="0" w:space="0" w:color="auto"/>
                <w:left w:val="none" w:sz="0" w:space="0" w:color="auto"/>
                <w:bottom w:val="none" w:sz="0" w:space="0" w:color="auto"/>
                <w:right w:val="none" w:sz="0" w:space="0" w:color="auto"/>
              </w:divBdr>
            </w:div>
            <w:div w:id="1793400544">
              <w:marLeft w:val="0"/>
              <w:marRight w:val="0"/>
              <w:marTop w:val="0"/>
              <w:marBottom w:val="0"/>
              <w:divBdr>
                <w:top w:val="none" w:sz="0" w:space="0" w:color="auto"/>
                <w:left w:val="none" w:sz="0" w:space="0" w:color="auto"/>
                <w:bottom w:val="none" w:sz="0" w:space="0" w:color="auto"/>
                <w:right w:val="none" w:sz="0" w:space="0" w:color="auto"/>
              </w:divBdr>
            </w:div>
            <w:div w:id="207839215">
              <w:marLeft w:val="0"/>
              <w:marRight w:val="0"/>
              <w:marTop w:val="0"/>
              <w:marBottom w:val="0"/>
              <w:divBdr>
                <w:top w:val="none" w:sz="0" w:space="0" w:color="auto"/>
                <w:left w:val="none" w:sz="0" w:space="0" w:color="auto"/>
                <w:bottom w:val="none" w:sz="0" w:space="0" w:color="auto"/>
                <w:right w:val="none" w:sz="0" w:space="0" w:color="auto"/>
              </w:divBdr>
            </w:div>
            <w:div w:id="1796095949">
              <w:marLeft w:val="0"/>
              <w:marRight w:val="0"/>
              <w:marTop w:val="0"/>
              <w:marBottom w:val="0"/>
              <w:divBdr>
                <w:top w:val="none" w:sz="0" w:space="0" w:color="auto"/>
                <w:left w:val="none" w:sz="0" w:space="0" w:color="auto"/>
                <w:bottom w:val="none" w:sz="0" w:space="0" w:color="auto"/>
                <w:right w:val="none" w:sz="0" w:space="0" w:color="auto"/>
              </w:divBdr>
            </w:div>
            <w:div w:id="996373192">
              <w:marLeft w:val="0"/>
              <w:marRight w:val="0"/>
              <w:marTop w:val="0"/>
              <w:marBottom w:val="0"/>
              <w:divBdr>
                <w:top w:val="none" w:sz="0" w:space="0" w:color="auto"/>
                <w:left w:val="none" w:sz="0" w:space="0" w:color="auto"/>
                <w:bottom w:val="none" w:sz="0" w:space="0" w:color="auto"/>
                <w:right w:val="none" w:sz="0" w:space="0" w:color="auto"/>
              </w:divBdr>
            </w:div>
            <w:div w:id="2047412315">
              <w:marLeft w:val="0"/>
              <w:marRight w:val="0"/>
              <w:marTop w:val="0"/>
              <w:marBottom w:val="0"/>
              <w:divBdr>
                <w:top w:val="none" w:sz="0" w:space="0" w:color="auto"/>
                <w:left w:val="none" w:sz="0" w:space="0" w:color="auto"/>
                <w:bottom w:val="none" w:sz="0" w:space="0" w:color="auto"/>
                <w:right w:val="none" w:sz="0" w:space="0" w:color="auto"/>
              </w:divBdr>
            </w:div>
            <w:div w:id="528497396">
              <w:marLeft w:val="0"/>
              <w:marRight w:val="0"/>
              <w:marTop w:val="0"/>
              <w:marBottom w:val="0"/>
              <w:divBdr>
                <w:top w:val="none" w:sz="0" w:space="0" w:color="auto"/>
                <w:left w:val="none" w:sz="0" w:space="0" w:color="auto"/>
                <w:bottom w:val="none" w:sz="0" w:space="0" w:color="auto"/>
                <w:right w:val="none" w:sz="0" w:space="0" w:color="auto"/>
              </w:divBdr>
            </w:div>
            <w:div w:id="815755553">
              <w:marLeft w:val="0"/>
              <w:marRight w:val="0"/>
              <w:marTop w:val="0"/>
              <w:marBottom w:val="0"/>
              <w:divBdr>
                <w:top w:val="none" w:sz="0" w:space="0" w:color="auto"/>
                <w:left w:val="none" w:sz="0" w:space="0" w:color="auto"/>
                <w:bottom w:val="none" w:sz="0" w:space="0" w:color="auto"/>
                <w:right w:val="none" w:sz="0" w:space="0" w:color="auto"/>
              </w:divBdr>
            </w:div>
            <w:div w:id="738747955">
              <w:marLeft w:val="0"/>
              <w:marRight w:val="0"/>
              <w:marTop w:val="0"/>
              <w:marBottom w:val="0"/>
              <w:divBdr>
                <w:top w:val="none" w:sz="0" w:space="0" w:color="auto"/>
                <w:left w:val="none" w:sz="0" w:space="0" w:color="auto"/>
                <w:bottom w:val="none" w:sz="0" w:space="0" w:color="auto"/>
                <w:right w:val="none" w:sz="0" w:space="0" w:color="auto"/>
              </w:divBdr>
            </w:div>
            <w:div w:id="1724984351">
              <w:marLeft w:val="0"/>
              <w:marRight w:val="0"/>
              <w:marTop w:val="0"/>
              <w:marBottom w:val="0"/>
              <w:divBdr>
                <w:top w:val="none" w:sz="0" w:space="0" w:color="auto"/>
                <w:left w:val="none" w:sz="0" w:space="0" w:color="auto"/>
                <w:bottom w:val="none" w:sz="0" w:space="0" w:color="auto"/>
                <w:right w:val="none" w:sz="0" w:space="0" w:color="auto"/>
              </w:divBdr>
            </w:div>
            <w:div w:id="1089738771">
              <w:marLeft w:val="0"/>
              <w:marRight w:val="0"/>
              <w:marTop w:val="0"/>
              <w:marBottom w:val="0"/>
              <w:divBdr>
                <w:top w:val="none" w:sz="0" w:space="0" w:color="auto"/>
                <w:left w:val="none" w:sz="0" w:space="0" w:color="auto"/>
                <w:bottom w:val="none" w:sz="0" w:space="0" w:color="auto"/>
                <w:right w:val="none" w:sz="0" w:space="0" w:color="auto"/>
              </w:divBdr>
            </w:div>
            <w:div w:id="260334775">
              <w:marLeft w:val="0"/>
              <w:marRight w:val="0"/>
              <w:marTop w:val="0"/>
              <w:marBottom w:val="0"/>
              <w:divBdr>
                <w:top w:val="none" w:sz="0" w:space="0" w:color="auto"/>
                <w:left w:val="none" w:sz="0" w:space="0" w:color="auto"/>
                <w:bottom w:val="none" w:sz="0" w:space="0" w:color="auto"/>
                <w:right w:val="none" w:sz="0" w:space="0" w:color="auto"/>
              </w:divBdr>
            </w:div>
            <w:div w:id="1581868777">
              <w:marLeft w:val="0"/>
              <w:marRight w:val="0"/>
              <w:marTop w:val="0"/>
              <w:marBottom w:val="0"/>
              <w:divBdr>
                <w:top w:val="none" w:sz="0" w:space="0" w:color="auto"/>
                <w:left w:val="none" w:sz="0" w:space="0" w:color="auto"/>
                <w:bottom w:val="none" w:sz="0" w:space="0" w:color="auto"/>
                <w:right w:val="none" w:sz="0" w:space="0" w:color="auto"/>
              </w:divBdr>
            </w:div>
            <w:div w:id="337736368">
              <w:marLeft w:val="0"/>
              <w:marRight w:val="0"/>
              <w:marTop w:val="0"/>
              <w:marBottom w:val="0"/>
              <w:divBdr>
                <w:top w:val="none" w:sz="0" w:space="0" w:color="auto"/>
                <w:left w:val="none" w:sz="0" w:space="0" w:color="auto"/>
                <w:bottom w:val="none" w:sz="0" w:space="0" w:color="auto"/>
                <w:right w:val="none" w:sz="0" w:space="0" w:color="auto"/>
              </w:divBdr>
            </w:div>
            <w:div w:id="118575888">
              <w:marLeft w:val="0"/>
              <w:marRight w:val="0"/>
              <w:marTop w:val="0"/>
              <w:marBottom w:val="0"/>
              <w:divBdr>
                <w:top w:val="none" w:sz="0" w:space="0" w:color="auto"/>
                <w:left w:val="none" w:sz="0" w:space="0" w:color="auto"/>
                <w:bottom w:val="none" w:sz="0" w:space="0" w:color="auto"/>
                <w:right w:val="none" w:sz="0" w:space="0" w:color="auto"/>
              </w:divBdr>
            </w:div>
            <w:div w:id="461577466">
              <w:marLeft w:val="0"/>
              <w:marRight w:val="0"/>
              <w:marTop w:val="0"/>
              <w:marBottom w:val="0"/>
              <w:divBdr>
                <w:top w:val="none" w:sz="0" w:space="0" w:color="auto"/>
                <w:left w:val="none" w:sz="0" w:space="0" w:color="auto"/>
                <w:bottom w:val="none" w:sz="0" w:space="0" w:color="auto"/>
                <w:right w:val="none" w:sz="0" w:space="0" w:color="auto"/>
              </w:divBdr>
            </w:div>
            <w:div w:id="1073433889">
              <w:marLeft w:val="0"/>
              <w:marRight w:val="0"/>
              <w:marTop w:val="0"/>
              <w:marBottom w:val="0"/>
              <w:divBdr>
                <w:top w:val="none" w:sz="0" w:space="0" w:color="auto"/>
                <w:left w:val="none" w:sz="0" w:space="0" w:color="auto"/>
                <w:bottom w:val="none" w:sz="0" w:space="0" w:color="auto"/>
                <w:right w:val="none" w:sz="0" w:space="0" w:color="auto"/>
              </w:divBdr>
            </w:div>
            <w:div w:id="2059280117">
              <w:marLeft w:val="0"/>
              <w:marRight w:val="0"/>
              <w:marTop w:val="0"/>
              <w:marBottom w:val="0"/>
              <w:divBdr>
                <w:top w:val="none" w:sz="0" w:space="0" w:color="auto"/>
                <w:left w:val="none" w:sz="0" w:space="0" w:color="auto"/>
                <w:bottom w:val="none" w:sz="0" w:space="0" w:color="auto"/>
                <w:right w:val="none" w:sz="0" w:space="0" w:color="auto"/>
              </w:divBdr>
            </w:div>
            <w:div w:id="784085170">
              <w:marLeft w:val="0"/>
              <w:marRight w:val="0"/>
              <w:marTop w:val="0"/>
              <w:marBottom w:val="0"/>
              <w:divBdr>
                <w:top w:val="none" w:sz="0" w:space="0" w:color="auto"/>
                <w:left w:val="none" w:sz="0" w:space="0" w:color="auto"/>
                <w:bottom w:val="none" w:sz="0" w:space="0" w:color="auto"/>
                <w:right w:val="none" w:sz="0" w:space="0" w:color="auto"/>
              </w:divBdr>
            </w:div>
            <w:div w:id="1113287168">
              <w:marLeft w:val="0"/>
              <w:marRight w:val="0"/>
              <w:marTop w:val="0"/>
              <w:marBottom w:val="0"/>
              <w:divBdr>
                <w:top w:val="none" w:sz="0" w:space="0" w:color="auto"/>
                <w:left w:val="none" w:sz="0" w:space="0" w:color="auto"/>
                <w:bottom w:val="none" w:sz="0" w:space="0" w:color="auto"/>
                <w:right w:val="none" w:sz="0" w:space="0" w:color="auto"/>
              </w:divBdr>
            </w:div>
            <w:div w:id="652758829">
              <w:marLeft w:val="0"/>
              <w:marRight w:val="0"/>
              <w:marTop w:val="0"/>
              <w:marBottom w:val="0"/>
              <w:divBdr>
                <w:top w:val="none" w:sz="0" w:space="0" w:color="auto"/>
                <w:left w:val="none" w:sz="0" w:space="0" w:color="auto"/>
                <w:bottom w:val="none" w:sz="0" w:space="0" w:color="auto"/>
                <w:right w:val="none" w:sz="0" w:space="0" w:color="auto"/>
              </w:divBdr>
            </w:div>
            <w:div w:id="2132816486">
              <w:marLeft w:val="0"/>
              <w:marRight w:val="0"/>
              <w:marTop w:val="0"/>
              <w:marBottom w:val="0"/>
              <w:divBdr>
                <w:top w:val="none" w:sz="0" w:space="0" w:color="auto"/>
                <w:left w:val="none" w:sz="0" w:space="0" w:color="auto"/>
                <w:bottom w:val="none" w:sz="0" w:space="0" w:color="auto"/>
                <w:right w:val="none" w:sz="0" w:space="0" w:color="auto"/>
              </w:divBdr>
            </w:div>
            <w:div w:id="51850583">
              <w:marLeft w:val="0"/>
              <w:marRight w:val="0"/>
              <w:marTop w:val="0"/>
              <w:marBottom w:val="0"/>
              <w:divBdr>
                <w:top w:val="none" w:sz="0" w:space="0" w:color="auto"/>
                <w:left w:val="none" w:sz="0" w:space="0" w:color="auto"/>
                <w:bottom w:val="none" w:sz="0" w:space="0" w:color="auto"/>
                <w:right w:val="none" w:sz="0" w:space="0" w:color="auto"/>
              </w:divBdr>
            </w:div>
            <w:div w:id="2119520755">
              <w:marLeft w:val="0"/>
              <w:marRight w:val="0"/>
              <w:marTop w:val="0"/>
              <w:marBottom w:val="0"/>
              <w:divBdr>
                <w:top w:val="none" w:sz="0" w:space="0" w:color="auto"/>
                <w:left w:val="none" w:sz="0" w:space="0" w:color="auto"/>
                <w:bottom w:val="none" w:sz="0" w:space="0" w:color="auto"/>
                <w:right w:val="none" w:sz="0" w:space="0" w:color="auto"/>
              </w:divBdr>
            </w:div>
            <w:div w:id="1927835642">
              <w:marLeft w:val="0"/>
              <w:marRight w:val="0"/>
              <w:marTop w:val="0"/>
              <w:marBottom w:val="0"/>
              <w:divBdr>
                <w:top w:val="none" w:sz="0" w:space="0" w:color="auto"/>
                <w:left w:val="none" w:sz="0" w:space="0" w:color="auto"/>
                <w:bottom w:val="none" w:sz="0" w:space="0" w:color="auto"/>
                <w:right w:val="none" w:sz="0" w:space="0" w:color="auto"/>
              </w:divBdr>
            </w:div>
            <w:div w:id="1967003076">
              <w:marLeft w:val="0"/>
              <w:marRight w:val="0"/>
              <w:marTop w:val="0"/>
              <w:marBottom w:val="0"/>
              <w:divBdr>
                <w:top w:val="none" w:sz="0" w:space="0" w:color="auto"/>
                <w:left w:val="none" w:sz="0" w:space="0" w:color="auto"/>
                <w:bottom w:val="none" w:sz="0" w:space="0" w:color="auto"/>
                <w:right w:val="none" w:sz="0" w:space="0" w:color="auto"/>
              </w:divBdr>
            </w:div>
            <w:div w:id="34821166">
              <w:marLeft w:val="0"/>
              <w:marRight w:val="0"/>
              <w:marTop w:val="0"/>
              <w:marBottom w:val="0"/>
              <w:divBdr>
                <w:top w:val="none" w:sz="0" w:space="0" w:color="auto"/>
                <w:left w:val="none" w:sz="0" w:space="0" w:color="auto"/>
                <w:bottom w:val="none" w:sz="0" w:space="0" w:color="auto"/>
                <w:right w:val="none" w:sz="0" w:space="0" w:color="auto"/>
              </w:divBdr>
            </w:div>
            <w:div w:id="165293251">
              <w:marLeft w:val="0"/>
              <w:marRight w:val="0"/>
              <w:marTop w:val="0"/>
              <w:marBottom w:val="0"/>
              <w:divBdr>
                <w:top w:val="none" w:sz="0" w:space="0" w:color="auto"/>
                <w:left w:val="none" w:sz="0" w:space="0" w:color="auto"/>
                <w:bottom w:val="none" w:sz="0" w:space="0" w:color="auto"/>
                <w:right w:val="none" w:sz="0" w:space="0" w:color="auto"/>
              </w:divBdr>
            </w:div>
            <w:div w:id="1094590120">
              <w:marLeft w:val="0"/>
              <w:marRight w:val="0"/>
              <w:marTop w:val="0"/>
              <w:marBottom w:val="0"/>
              <w:divBdr>
                <w:top w:val="none" w:sz="0" w:space="0" w:color="auto"/>
                <w:left w:val="none" w:sz="0" w:space="0" w:color="auto"/>
                <w:bottom w:val="none" w:sz="0" w:space="0" w:color="auto"/>
                <w:right w:val="none" w:sz="0" w:space="0" w:color="auto"/>
              </w:divBdr>
            </w:div>
            <w:div w:id="745343408">
              <w:marLeft w:val="0"/>
              <w:marRight w:val="0"/>
              <w:marTop w:val="0"/>
              <w:marBottom w:val="0"/>
              <w:divBdr>
                <w:top w:val="none" w:sz="0" w:space="0" w:color="auto"/>
                <w:left w:val="none" w:sz="0" w:space="0" w:color="auto"/>
                <w:bottom w:val="none" w:sz="0" w:space="0" w:color="auto"/>
                <w:right w:val="none" w:sz="0" w:space="0" w:color="auto"/>
              </w:divBdr>
            </w:div>
            <w:div w:id="1075736409">
              <w:marLeft w:val="0"/>
              <w:marRight w:val="0"/>
              <w:marTop w:val="0"/>
              <w:marBottom w:val="0"/>
              <w:divBdr>
                <w:top w:val="none" w:sz="0" w:space="0" w:color="auto"/>
                <w:left w:val="none" w:sz="0" w:space="0" w:color="auto"/>
                <w:bottom w:val="none" w:sz="0" w:space="0" w:color="auto"/>
                <w:right w:val="none" w:sz="0" w:space="0" w:color="auto"/>
              </w:divBdr>
            </w:div>
            <w:div w:id="1351445366">
              <w:marLeft w:val="0"/>
              <w:marRight w:val="0"/>
              <w:marTop w:val="0"/>
              <w:marBottom w:val="0"/>
              <w:divBdr>
                <w:top w:val="none" w:sz="0" w:space="0" w:color="auto"/>
                <w:left w:val="none" w:sz="0" w:space="0" w:color="auto"/>
                <w:bottom w:val="none" w:sz="0" w:space="0" w:color="auto"/>
                <w:right w:val="none" w:sz="0" w:space="0" w:color="auto"/>
              </w:divBdr>
            </w:div>
            <w:div w:id="756825186">
              <w:marLeft w:val="0"/>
              <w:marRight w:val="0"/>
              <w:marTop w:val="0"/>
              <w:marBottom w:val="0"/>
              <w:divBdr>
                <w:top w:val="none" w:sz="0" w:space="0" w:color="auto"/>
                <w:left w:val="none" w:sz="0" w:space="0" w:color="auto"/>
                <w:bottom w:val="none" w:sz="0" w:space="0" w:color="auto"/>
                <w:right w:val="none" w:sz="0" w:space="0" w:color="auto"/>
              </w:divBdr>
            </w:div>
            <w:div w:id="218172584">
              <w:marLeft w:val="0"/>
              <w:marRight w:val="0"/>
              <w:marTop w:val="0"/>
              <w:marBottom w:val="0"/>
              <w:divBdr>
                <w:top w:val="none" w:sz="0" w:space="0" w:color="auto"/>
                <w:left w:val="none" w:sz="0" w:space="0" w:color="auto"/>
                <w:bottom w:val="none" w:sz="0" w:space="0" w:color="auto"/>
                <w:right w:val="none" w:sz="0" w:space="0" w:color="auto"/>
              </w:divBdr>
            </w:div>
            <w:div w:id="364406356">
              <w:marLeft w:val="0"/>
              <w:marRight w:val="0"/>
              <w:marTop w:val="0"/>
              <w:marBottom w:val="0"/>
              <w:divBdr>
                <w:top w:val="none" w:sz="0" w:space="0" w:color="auto"/>
                <w:left w:val="none" w:sz="0" w:space="0" w:color="auto"/>
                <w:bottom w:val="none" w:sz="0" w:space="0" w:color="auto"/>
                <w:right w:val="none" w:sz="0" w:space="0" w:color="auto"/>
              </w:divBdr>
            </w:div>
            <w:div w:id="1335646886">
              <w:marLeft w:val="0"/>
              <w:marRight w:val="0"/>
              <w:marTop w:val="0"/>
              <w:marBottom w:val="0"/>
              <w:divBdr>
                <w:top w:val="none" w:sz="0" w:space="0" w:color="auto"/>
                <w:left w:val="none" w:sz="0" w:space="0" w:color="auto"/>
                <w:bottom w:val="none" w:sz="0" w:space="0" w:color="auto"/>
                <w:right w:val="none" w:sz="0" w:space="0" w:color="auto"/>
              </w:divBdr>
            </w:div>
            <w:div w:id="824513807">
              <w:marLeft w:val="0"/>
              <w:marRight w:val="0"/>
              <w:marTop w:val="0"/>
              <w:marBottom w:val="0"/>
              <w:divBdr>
                <w:top w:val="none" w:sz="0" w:space="0" w:color="auto"/>
                <w:left w:val="none" w:sz="0" w:space="0" w:color="auto"/>
                <w:bottom w:val="none" w:sz="0" w:space="0" w:color="auto"/>
                <w:right w:val="none" w:sz="0" w:space="0" w:color="auto"/>
              </w:divBdr>
            </w:div>
            <w:div w:id="1918903095">
              <w:marLeft w:val="0"/>
              <w:marRight w:val="0"/>
              <w:marTop w:val="0"/>
              <w:marBottom w:val="0"/>
              <w:divBdr>
                <w:top w:val="none" w:sz="0" w:space="0" w:color="auto"/>
                <w:left w:val="none" w:sz="0" w:space="0" w:color="auto"/>
                <w:bottom w:val="none" w:sz="0" w:space="0" w:color="auto"/>
                <w:right w:val="none" w:sz="0" w:space="0" w:color="auto"/>
              </w:divBdr>
            </w:div>
            <w:div w:id="2091728182">
              <w:marLeft w:val="0"/>
              <w:marRight w:val="0"/>
              <w:marTop w:val="0"/>
              <w:marBottom w:val="0"/>
              <w:divBdr>
                <w:top w:val="none" w:sz="0" w:space="0" w:color="auto"/>
                <w:left w:val="none" w:sz="0" w:space="0" w:color="auto"/>
                <w:bottom w:val="none" w:sz="0" w:space="0" w:color="auto"/>
                <w:right w:val="none" w:sz="0" w:space="0" w:color="auto"/>
              </w:divBdr>
            </w:div>
            <w:div w:id="17380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58080">
      <w:bodyDiv w:val="1"/>
      <w:marLeft w:val="0"/>
      <w:marRight w:val="0"/>
      <w:marTop w:val="0"/>
      <w:marBottom w:val="0"/>
      <w:divBdr>
        <w:top w:val="none" w:sz="0" w:space="0" w:color="auto"/>
        <w:left w:val="none" w:sz="0" w:space="0" w:color="auto"/>
        <w:bottom w:val="none" w:sz="0" w:space="0" w:color="auto"/>
        <w:right w:val="none" w:sz="0" w:space="0" w:color="auto"/>
      </w:divBdr>
      <w:divsChild>
        <w:div w:id="474684200">
          <w:marLeft w:val="0"/>
          <w:marRight w:val="0"/>
          <w:marTop w:val="0"/>
          <w:marBottom w:val="0"/>
          <w:divBdr>
            <w:top w:val="none" w:sz="0" w:space="0" w:color="auto"/>
            <w:left w:val="none" w:sz="0" w:space="0" w:color="auto"/>
            <w:bottom w:val="none" w:sz="0" w:space="0" w:color="auto"/>
            <w:right w:val="none" w:sz="0" w:space="0" w:color="auto"/>
          </w:divBdr>
          <w:divsChild>
            <w:div w:id="1215627903">
              <w:marLeft w:val="0"/>
              <w:marRight w:val="0"/>
              <w:marTop w:val="0"/>
              <w:marBottom w:val="0"/>
              <w:divBdr>
                <w:top w:val="none" w:sz="0" w:space="0" w:color="auto"/>
                <w:left w:val="none" w:sz="0" w:space="0" w:color="auto"/>
                <w:bottom w:val="none" w:sz="0" w:space="0" w:color="auto"/>
                <w:right w:val="none" w:sz="0" w:space="0" w:color="auto"/>
              </w:divBdr>
            </w:div>
            <w:div w:id="1033580451">
              <w:marLeft w:val="0"/>
              <w:marRight w:val="0"/>
              <w:marTop w:val="0"/>
              <w:marBottom w:val="0"/>
              <w:divBdr>
                <w:top w:val="none" w:sz="0" w:space="0" w:color="auto"/>
                <w:left w:val="none" w:sz="0" w:space="0" w:color="auto"/>
                <w:bottom w:val="none" w:sz="0" w:space="0" w:color="auto"/>
                <w:right w:val="none" w:sz="0" w:space="0" w:color="auto"/>
              </w:divBdr>
            </w:div>
            <w:div w:id="179466029">
              <w:marLeft w:val="0"/>
              <w:marRight w:val="0"/>
              <w:marTop w:val="0"/>
              <w:marBottom w:val="0"/>
              <w:divBdr>
                <w:top w:val="none" w:sz="0" w:space="0" w:color="auto"/>
                <w:left w:val="none" w:sz="0" w:space="0" w:color="auto"/>
                <w:bottom w:val="none" w:sz="0" w:space="0" w:color="auto"/>
                <w:right w:val="none" w:sz="0" w:space="0" w:color="auto"/>
              </w:divBdr>
            </w:div>
            <w:div w:id="689721767">
              <w:marLeft w:val="0"/>
              <w:marRight w:val="0"/>
              <w:marTop w:val="0"/>
              <w:marBottom w:val="0"/>
              <w:divBdr>
                <w:top w:val="none" w:sz="0" w:space="0" w:color="auto"/>
                <w:left w:val="none" w:sz="0" w:space="0" w:color="auto"/>
                <w:bottom w:val="none" w:sz="0" w:space="0" w:color="auto"/>
                <w:right w:val="none" w:sz="0" w:space="0" w:color="auto"/>
              </w:divBdr>
            </w:div>
            <w:div w:id="319310453">
              <w:marLeft w:val="0"/>
              <w:marRight w:val="0"/>
              <w:marTop w:val="0"/>
              <w:marBottom w:val="0"/>
              <w:divBdr>
                <w:top w:val="none" w:sz="0" w:space="0" w:color="auto"/>
                <w:left w:val="none" w:sz="0" w:space="0" w:color="auto"/>
                <w:bottom w:val="none" w:sz="0" w:space="0" w:color="auto"/>
                <w:right w:val="none" w:sz="0" w:space="0" w:color="auto"/>
              </w:divBdr>
            </w:div>
            <w:div w:id="268048552">
              <w:marLeft w:val="0"/>
              <w:marRight w:val="0"/>
              <w:marTop w:val="0"/>
              <w:marBottom w:val="0"/>
              <w:divBdr>
                <w:top w:val="none" w:sz="0" w:space="0" w:color="auto"/>
                <w:left w:val="none" w:sz="0" w:space="0" w:color="auto"/>
                <w:bottom w:val="none" w:sz="0" w:space="0" w:color="auto"/>
                <w:right w:val="none" w:sz="0" w:space="0" w:color="auto"/>
              </w:divBdr>
            </w:div>
            <w:div w:id="1918587117">
              <w:marLeft w:val="0"/>
              <w:marRight w:val="0"/>
              <w:marTop w:val="0"/>
              <w:marBottom w:val="0"/>
              <w:divBdr>
                <w:top w:val="none" w:sz="0" w:space="0" w:color="auto"/>
                <w:left w:val="none" w:sz="0" w:space="0" w:color="auto"/>
                <w:bottom w:val="none" w:sz="0" w:space="0" w:color="auto"/>
                <w:right w:val="none" w:sz="0" w:space="0" w:color="auto"/>
              </w:divBdr>
            </w:div>
            <w:div w:id="1144279840">
              <w:marLeft w:val="0"/>
              <w:marRight w:val="0"/>
              <w:marTop w:val="0"/>
              <w:marBottom w:val="0"/>
              <w:divBdr>
                <w:top w:val="none" w:sz="0" w:space="0" w:color="auto"/>
                <w:left w:val="none" w:sz="0" w:space="0" w:color="auto"/>
                <w:bottom w:val="none" w:sz="0" w:space="0" w:color="auto"/>
                <w:right w:val="none" w:sz="0" w:space="0" w:color="auto"/>
              </w:divBdr>
            </w:div>
            <w:div w:id="342317953">
              <w:marLeft w:val="0"/>
              <w:marRight w:val="0"/>
              <w:marTop w:val="0"/>
              <w:marBottom w:val="0"/>
              <w:divBdr>
                <w:top w:val="none" w:sz="0" w:space="0" w:color="auto"/>
                <w:left w:val="none" w:sz="0" w:space="0" w:color="auto"/>
                <w:bottom w:val="none" w:sz="0" w:space="0" w:color="auto"/>
                <w:right w:val="none" w:sz="0" w:space="0" w:color="auto"/>
              </w:divBdr>
            </w:div>
            <w:div w:id="2040667408">
              <w:marLeft w:val="0"/>
              <w:marRight w:val="0"/>
              <w:marTop w:val="0"/>
              <w:marBottom w:val="0"/>
              <w:divBdr>
                <w:top w:val="none" w:sz="0" w:space="0" w:color="auto"/>
                <w:left w:val="none" w:sz="0" w:space="0" w:color="auto"/>
                <w:bottom w:val="none" w:sz="0" w:space="0" w:color="auto"/>
                <w:right w:val="none" w:sz="0" w:space="0" w:color="auto"/>
              </w:divBdr>
            </w:div>
            <w:div w:id="5836957">
              <w:marLeft w:val="0"/>
              <w:marRight w:val="0"/>
              <w:marTop w:val="0"/>
              <w:marBottom w:val="0"/>
              <w:divBdr>
                <w:top w:val="none" w:sz="0" w:space="0" w:color="auto"/>
                <w:left w:val="none" w:sz="0" w:space="0" w:color="auto"/>
                <w:bottom w:val="none" w:sz="0" w:space="0" w:color="auto"/>
                <w:right w:val="none" w:sz="0" w:space="0" w:color="auto"/>
              </w:divBdr>
            </w:div>
            <w:div w:id="1420054178">
              <w:marLeft w:val="0"/>
              <w:marRight w:val="0"/>
              <w:marTop w:val="0"/>
              <w:marBottom w:val="0"/>
              <w:divBdr>
                <w:top w:val="none" w:sz="0" w:space="0" w:color="auto"/>
                <w:left w:val="none" w:sz="0" w:space="0" w:color="auto"/>
                <w:bottom w:val="none" w:sz="0" w:space="0" w:color="auto"/>
                <w:right w:val="none" w:sz="0" w:space="0" w:color="auto"/>
              </w:divBdr>
            </w:div>
            <w:div w:id="1074159039">
              <w:marLeft w:val="0"/>
              <w:marRight w:val="0"/>
              <w:marTop w:val="0"/>
              <w:marBottom w:val="0"/>
              <w:divBdr>
                <w:top w:val="none" w:sz="0" w:space="0" w:color="auto"/>
                <w:left w:val="none" w:sz="0" w:space="0" w:color="auto"/>
                <w:bottom w:val="none" w:sz="0" w:space="0" w:color="auto"/>
                <w:right w:val="none" w:sz="0" w:space="0" w:color="auto"/>
              </w:divBdr>
            </w:div>
            <w:div w:id="2115468576">
              <w:marLeft w:val="0"/>
              <w:marRight w:val="0"/>
              <w:marTop w:val="0"/>
              <w:marBottom w:val="0"/>
              <w:divBdr>
                <w:top w:val="none" w:sz="0" w:space="0" w:color="auto"/>
                <w:left w:val="none" w:sz="0" w:space="0" w:color="auto"/>
                <w:bottom w:val="none" w:sz="0" w:space="0" w:color="auto"/>
                <w:right w:val="none" w:sz="0" w:space="0" w:color="auto"/>
              </w:divBdr>
            </w:div>
            <w:div w:id="1496607995">
              <w:marLeft w:val="0"/>
              <w:marRight w:val="0"/>
              <w:marTop w:val="0"/>
              <w:marBottom w:val="0"/>
              <w:divBdr>
                <w:top w:val="none" w:sz="0" w:space="0" w:color="auto"/>
                <w:left w:val="none" w:sz="0" w:space="0" w:color="auto"/>
                <w:bottom w:val="none" w:sz="0" w:space="0" w:color="auto"/>
                <w:right w:val="none" w:sz="0" w:space="0" w:color="auto"/>
              </w:divBdr>
            </w:div>
            <w:div w:id="1891650327">
              <w:marLeft w:val="0"/>
              <w:marRight w:val="0"/>
              <w:marTop w:val="0"/>
              <w:marBottom w:val="0"/>
              <w:divBdr>
                <w:top w:val="none" w:sz="0" w:space="0" w:color="auto"/>
                <w:left w:val="none" w:sz="0" w:space="0" w:color="auto"/>
                <w:bottom w:val="none" w:sz="0" w:space="0" w:color="auto"/>
                <w:right w:val="none" w:sz="0" w:space="0" w:color="auto"/>
              </w:divBdr>
            </w:div>
            <w:div w:id="1251770351">
              <w:marLeft w:val="0"/>
              <w:marRight w:val="0"/>
              <w:marTop w:val="0"/>
              <w:marBottom w:val="0"/>
              <w:divBdr>
                <w:top w:val="none" w:sz="0" w:space="0" w:color="auto"/>
                <w:left w:val="none" w:sz="0" w:space="0" w:color="auto"/>
                <w:bottom w:val="none" w:sz="0" w:space="0" w:color="auto"/>
                <w:right w:val="none" w:sz="0" w:space="0" w:color="auto"/>
              </w:divBdr>
            </w:div>
            <w:div w:id="269824983">
              <w:marLeft w:val="0"/>
              <w:marRight w:val="0"/>
              <w:marTop w:val="0"/>
              <w:marBottom w:val="0"/>
              <w:divBdr>
                <w:top w:val="none" w:sz="0" w:space="0" w:color="auto"/>
                <w:left w:val="none" w:sz="0" w:space="0" w:color="auto"/>
                <w:bottom w:val="none" w:sz="0" w:space="0" w:color="auto"/>
                <w:right w:val="none" w:sz="0" w:space="0" w:color="auto"/>
              </w:divBdr>
            </w:div>
            <w:div w:id="1157768228">
              <w:marLeft w:val="0"/>
              <w:marRight w:val="0"/>
              <w:marTop w:val="0"/>
              <w:marBottom w:val="0"/>
              <w:divBdr>
                <w:top w:val="none" w:sz="0" w:space="0" w:color="auto"/>
                <w:left w:val="none" w:sz="0" w:space="0" w:color="auto"/>
                <w:bottom w:val="none" w:sz="0" w:space="0" w:color="auto"/>
                <w:right w:val="none" w:sz="0" w:space="0" w:color="auto"/>
              </w:divBdr>
            </w:div>
            <w:div w:id="386337432">
              <w:marLeft w:val="0"/>
              <w:marRight w:val="0"/>
              <w:marTop w:val="0"/>
              <w:marBottom w:val="0"/>
              <w:divBdr>
                <w:top w:val="none" w:sz="0" w:space="0" w:color="auto"/>
                <w:left w:val="none" w:sz="0" w:space="0" w:color="auto"/>
                <w:bottom w:val="none" w:sz="0" w:space="0" w:color="auto"/>
                <w:right w:val="none" w:sz="0" w:space="0" w:color="auto"/>
              </w:divBdr>
            </w:div>
            <w:div w:id="1697459665">
              <w:marLeft w:val="0"/>
              <w:marRight w:val="0"/>
              <w:marTop w:val="0"/>
              <w:marBottom w:val="0"/>
              <w:divBdr>
                <w:top w:val="none" w:sz="0" w:space="0" w:color="auto"/>
                <w:left w:val="none" w:sz="0" w:space="0" w:color="auto"/>
                <w:bottom w:val="none" w:sz="0" w:space="0" w:color="auto"/>
                <w:right w:val="none" w:sz="0" w:space="0" w:color="auto"/>
              </w:divBdr>
            </w:div>
            <w:div w:id="1378044116">
              <w:marLeft w:val="0"/>
              <w:marRight w:val="0"/>
              <w:marTop w:val="0"/>
              <w:marBottom w:val="0"/>
              <w:divBdr>
                <w:top w:val="none" w:sz="0" w:space="0" w:color="auto"/>
                <w:left w:val="none" w:sz="0" w:space="0" w:color="auto"/>
                <w:bottom w:val="none" w:sz="0" w:space="0" w:color="auto"/>
                <w:right w:val="none" w:sz="0" w:space="0" w:color="auto"/>
              </w:divBdr>
            </w:div>
            <w:div w:id="165558617">
              <w:marLeft w:val="0"/>
              <w:marRight w:val="0"/>
              <w:marTop w:val="0"/>
              <w:marBottom w:val="0"/>
              <w:divBdr>
                <w:top w:val="none" w:sz="0" w:space="0" w:color="auto"/>
                <w:left w:val="none" w:sz="0" w:space="0" w:color="auto"/>
                <w:bottom w:val="none" w:sz="0" w:space="0" w:color="auto"/>
                <w:right w:val="none" w:sz="0" w:space="0" w:color="auto"/>
              </w:divBdr>
            </w:div>
            <w:div w:id="563495230">
              <w:marLeft w:val="0"/>
              <w:marRight w:val="0"/>
              <w:marTop w:val="0"/>
              <w:marBottom w:val="0"/>
              <w:divBdr>
                <w:top w:val="none" w:sz="0" w:space="0" w:color="auto"/>
                <w:left w:val="none" w:sz="0" w:space="0" w:color="auto"/>
                <w:bottom w:val="none" w:sz="0" w:space="0" w:color="auto"/>
                <w:right w:val="none" w:sz="0" w:space="0" w:color="auto"/>
              </w:divBdr>
            </w:div>
            <w:div w:id="1971207722">
              <w:marLeft w:val="0"/>
              <w:marRight w:val="0"/>
              <w:marTop w:val="0"/>
              <w:marBottom w:val="0"/>
              <w:divBdr>
                <w:top w:val="none" w:sz="0" w:space="0" w:color="auto"/>
                <w:left w:val="none" w:sz="0" w:space="0" w:color="auto"/>
                <w:bottom w:val="none" w:sz="0" w:space="0" w:color="auto"/>
                <w:right w:val="none" w:sz="0" w:space="0" w:color="auto"/>
              </w:divBdr>
            </w:div>
            <w:div w:id="2107576326">
              <w:marLeft w:val="0"/>
              <w:marRight w:val="0"/>
              <w:marTop w:val="0"/>
              <w:marBottom w:val="0"/>
              <w:divBdr>
                <w:top w:val="none" w:sz="0" w:space="0" w:color="auto"/>
                <w:left w:val="none" w:sz="0" w:space="0" w:color="auto"/>
                <w:bottom w:val="none" w:sz="0" w:space="0" w:color="auto"/>
                <w:right w:val="none" w:sz="0" w:space="0" w:color="auto"/>
              </w:divBdr>
            </w:div>
            <w:div w:id="1023438163">
              <w:marLeft w:val="0"/>
              <w:marRight w:val="0"/>
              <w:marTop w:val="0"/>
              <w:marBottom w:val="0"/>
              <w:divBdr>
                <w:top w:val="none" w:sz="0" w:space="0" w:color="auto"/>
                <w:left w:val="none" w:sz="0" w:space="0" w:color="auto"/>
                <w:bottom w:val="none" w:sz="0" w:space="0" w:color="auto"/>
                <w:right w:val="none" w:sz="0" w:space="0" w:color="auto"/>
              </w:divBdr>
            </w:div>
            <w:div w:id="726875990">
              <w:marLeft w:val="0"/>
              <w:marRight w:val="0"/>
              <w:marTop w:val="0"/>
              <w:marBottom w:val="0"/>
              <w:divBdr>
                <w:top w:val="none" w:sz="0" w:space="0" w:color="auto"/>
                <w:left w:val="none" w:sz="0" w:space="0" w:color="auto"/>
                <w:bottom w:val="none" w:sz="0" w:space="0" w:color="auto"/>
                <w:right w:val="none" w:sz="0" w:space="0" w:color="auto"/>
              </w:divBdr>
            </w:div>
            <w:div w:id="1904439281">
              <w:marLeft w:val="0"/>
              <w:marRight w:val="0"/>
              <w:marTop w:val="0"/>
              <w:marBottom w:val="0"/>
              <w:divBdr>
                <w:top w:val="none" w:sz="0" w:space="0" w:color="auto"/>
                <w:left w:val="none" w:sz="0" w:space="0" w:color="auto"/>
                <w:bottom w:val="none" w:sz="0" w:space="0" w:color="auto"/>
                <w:right w:val="none" w:sz="0" w:space="0" w:color="auto"/>
              </w:divBdr>
            </w:div>
            <w:div w:id="150952486">
              <w:marLeft w:val="0"/>
              <w:marRight w:val="0"/>
              <w:marTop w:val="0"/>
              <w:marBottom w:val="0"/>
              <w:divBdr>
                <w:top w:val="none" w:sz="0" w:space="0" w:color="auto"/>
                <w:left w:val="none" w:sz="0" w:space="0" w:color="auto"/>
                <w:bottom w:val="none" w:sz="0" w:space="0" w:color="auto"/>
                <w:right w:val="none" w:sz="0" w:space="0" w:color="auto"/>
              </w:divBdr>
            </w:div>
            <w:div w:id="232813922">
              <w:marLeft w:val="0"/>
              <w:marRight w:val="0"/>
              <w:marTop w:val="0"/>
              <w:marBottom w:val="0"/>
              <w:divBdr>
                <w:top w:val="none" w:sz="0" w:space="0" w:color="auto"/>
                <w:left w:val="none" w:sz="0" w:space="0" w:color="auto"/>
                <w:bottom w:val="none" w:sz="0" w:space="0" w:color="auto"/>
                <w:right w:val="none" w:sz="0" w:space="0" w:color="auto"/>
              </w:divBdr>
            </w:div>
            <w:div w:id="1634674713">
              <w:marLeft w:val="0"/>
              <w:marRight w:val="0"/>
              <w:marTop w:val="0"/>
              <w:marBottom w:val="0"/>
              <w:divBdr>
                <w:top w:val="none" w:sz="0" w:space="0" w:color="auto"/>
                <w:left w:val="none" w:sz="0" w:space="0" w:color="auto"/>
                <w:bottom w:val="none" w:sz="0" w:space="0" w:color="auto"/>
                <w:right w:val="none" w:sz="0" w:space="0" w:color="auto"/>
              </w:divBdr>
            </w:div>
            <w:div w:id="1827088608">
              <w:marLeft w:val="0"/>
              <w:marRight w:val="0"/>
              <w:marTop w:val="0"/>
              <w:marBottom w:val="0"/>
              <w:divBdr>
                <w:top w:val="none" w:sz="0" w:space="0" w:color="auto"/>
                <w:left w:val="none" w:sz="0" w:space="0" w:color="auto"/>
                <w:bottom w:val="none" w:sz="0" w:space="0" w:color="auto"/>
                <w:right w:val="none" w:sz="0" w:space="0" w:color="auto"/>
              </w:divBdr>
            </w:div>
            <w:div w:id="450631598">
              <w:marLeft w:val="0"/>
              <w:marRight w:val="0"/>
              <w:marTop w:val="0"/>
              <w:marBottom w:val="0"/>
              <w:divBdr>
                <w:top w:val="none" w:sz="0" w:space="0" w:color="auto"/>
                <w:left w:val="none" w:sz="0" w:space="0" w:color="auto"/>
                <w:bottom w:val="none" w:sz="0" w:space="0" w:color="auto"/>
                <w:right w:val="none" w:sz="0" w:space="0" w:color="auto"/>
              </w:divBdr>
            </w:div>
            <w:div w:id="2084404324">
              <w:marLeft w:val="0"/>
              <w:marRight w:val="0"/>
              <w:marTop w:val="0"/>
              <w:marBottom w:val="0"/>
              <w:divBdr>
                <w:top w:val="none" w:sz="0" w:space="0" w:color="auto"/>
                <w:left w:val="none" w:sz="0" w:space="0" w:color="auto"/>
                <w:bottom w:val="none" w:sz="0" w:space="0" w:color="auto"/>
                <w:right w:val="none" w:sz="0" w:space="0" w:color="auto"/>
              </w:divBdr>
            </w:div>
            <w:div w:id="1152453966">
              <w:marLeft w:val="0"/>
              <w:marRight w:val="0"/>
              <w:marTop w:val="0"/>
              <w:marBottom w:val="0"/>
              <w:divBdr>
                <w:top w:val="none" w:sz="0" w:space="0" w:color="auto"/>
                <w:left w:val="none" w:sz="0" w:space="0" w:color="auto"/>
                <w:bottom w:val="none" w:sz="0" w:space="0" w:color="auto"/>
                <w:right w:val="none" w:sz="0" w:space="0" w:color="auto"/>
              </w:divBdr>
            </w:div>
            <w:div w:id="1775518819">
              <w:marLeft w:val="0"/>
              <w:marRight w:val="0"/>
              <w:marTop w:val="0"/>
              <w:marBottom w:val="0"/>
              <w:divBdr>
                <w:top w:val="none" w:sz="0" w:space="0" w:color="auto"/>
                <w:left w:val="none" w:sz="0" w:space="0" w:color="auto"/>
                <w:bottom w:val="none" w:sz="0" w:space="0" w:color="auto"/>
                <w:right w:val="none" w:sz="0" w:space="0" w:color="auto"/>
              </w:divBdr>
            </w:div>
            <w:div w:id="898444452">
              <w:marLeft w:val="0"/>
              <w:marRight w:val="0"/>
              <w:marTop w:val="0"/>
              <w:marBottom w:val="0"/>
              <w:divBdr>
                <w:top w:val="none" w:sz="0" w:space="0" w:color="auto"/>
                <w:left w:val="none" w:sz="0" w:space="0" w:color="auto"/>
                <w:bottom w:val="none" w:sz="0" w:space="0" w:color="auto"/>
                <w:right w:val="none" w:sz="0" w:space="0" w:color="auto"/>
              </w:divBdr>
            </w:div>
            <w:div w:id="534083243">
              <w:marLeft w:val="0"/>
              <w:marRight w:val="0"/>
              <w:marTop w:val="0"/>
              <w:marBottom w:val="0"/>
              <w:divBdr>
                <w:top w:val="none" w:sz="0" w:space="0" w:color="auto"/>
                <w:left w:val="none" w:sz="0" w:space="0" w:color="auto"/>
                <w:bottom w:val="none" w:sz="0" w:space="0" w:color="auto"/>
                <w:right w:val="none" w:sz="0" w:space="0" w:color="auto"/>
              </w:divBdr>
            </w:div>
            <w:div w:id="649865360">
              <w:marLeft w:val="0"/>
              <w:marRight w:val="0"/>
              <w:marTop w:val="0"/>
              <w:marBottom w:val="0"/>
              <w:divBdr>
                <w:top w:val="none" w:sz="0" w:space="0" w:color="auto"/>
                <w:left w:val="none" w:sz="0" w:space="0" w:color="auto"/>
                <w:bottom w:val="none" w:sz="0" w:space="0" w:color="auto"/>
                <w:right w:val="none" w:sz="0" w:space="0" w:color="auto"/>
              </w:divBdr>
            </w:div>
            <w:div w:id="908030312">
              <w:marLeft w:val="0"/>
              <w:marRight w:val="0"/>
              <w:marTop w:val="0"/>
              <w:marBottom w:val="0"/>
              <w:divBdr>
                <w:top w:val="none" w:sz="0" w:space="0" w:color="auto"/>
                <w:left w:val="none" w:sz="0" w:space="0" w:color="auto"/>
                <w:bottom w:val="none" w:sz="0" w:space="0" w:color="auto"/>
                <w:right w:val="none" w:sz="0" w:space="0" w:color="auto"/>
              </w:divBdr>
            </w:div>
            <w:div w:id="1195195162">
              <w:marLeft w:val="0"/>
              <w:marRight w:val="0"/>
              <w:marTop w:val="0"/>
              <w:marBottom w:val="0"/>
              <w:divBdr>
                <w:top w:val="none" w:sz="0" w:space="0" w:color="auto"/>
                <w:left w:val="none" w:sz="0" w:space="0" w:color="auto"/>
                <w:bottom w:val="none" w:sz="0" w:space="0" w:color="auto"/>
                <w:right w:val="none" w:sz="0" w:space="0" w:color="auto"/>
              </w:divBdr>
            </w:div>
            <w:div w:id="1607691534">
              <w:marLeft w:val="0"/>
              <w:marRight w:val="0"/>
              <w:marTop w:val="0"/>
              <w:marBottom w:val="0"/>
              <w:divBdr>
                <w:top w:val="none" w:sz="0" w:space="0" w:color="auto"/>
                <w:left w:val="none" w:sz="0" w:space="0" w:color="auto"/>
                <w:bottom w:val="none" w:sz="0" w:space="0" w:color="auto"/>
                <w:right w:val="none" w:sz="0" w:space="0" w:color="auto"/>
              </w:divBdr>
            </w:div>
            <w:div w:id="1458642674">
              <w:marLeft w:val="0"/>
              <w:marRight w:val="0"/>
              <w:marTop w:val="0"/>
              <w:marBottom w:val="0"/>
              <w:divBdr>
                <w:top w:val="none" w:sz="0" w:space="0" w:color="auto"/>
                <w:left w:val="none" w:sz="0" w:space="0" w:color="auto"/>
                <w:bottom w:val="none" w:sz="0" w:space="0" w:color="auto"/>
                <w:right w:val="none" w:sz="0" w:space="0" w:color="auto"/>
              </w:divBdr>
            </w:div>
            <w:div w:id="786698258">
              <w:marLeft w:val="0"/>
              <w:marRight w:val="0"/>
              <w:marTop w:val="0"/>
              <w:marBottom w:val="0"/>
              <w:divBdr>
                <w:top w:val="none" w:sz="0" w:space="0" w:color="auto"/>
                <w:left w:val="none" w:sz="0" w:space="0" w:color="auto"/>
                <w:bottom w:val="none" w:sz="0" w:space="0" w:color="auto"/>
                <w:right w:val="none" w:sz="0" w:space="0" w:color="auto"/>
              </w:divBdr>
            </w:div>
            <w:div w:id="450710176">
              <w:marLeft w:val="0"/>
              <w:marRight w:val="0"/>
              <w:marTop w:val="0"/>
              <w:marBottom w:val="0"/>
              <w:divBdr>
                <w:top w:val="none" w:sz="0" w:space="0" w:color="auto"/>
                <w:left w:val="none" w:sz="0" w:space="0" w:color="auto"/>
                <w:bottom w:val="none" w:sz="0" w:space="0" w:color="auto"/>
                <w:right w:val="none" w:sz="0" w:space="0" w:color="auto"/>
              </w:divBdr>
            </w:div>
            <w:div w:id="61025258">
              <w:marLeft w:val="0"/>
              <w:marRight w:val="0"/>
              <w:marTop w:val="0"/>
              <w:marBottom w:val="0"/>
              <w:divBdr>
                <w:top w:val="none" w:sz="0" w:space="0" w:color="auto"/>
                <w:left w:val="none" w:sz="0" w:space="0" w:color="auto"/>
                <w:bottom w:val="none" w:sz="0" w:space="0" w:color="auto"/>
                <w:right w:val="none" w:sz="0" w:space="0" w:color="auto"/>
              </w:divBdr>
            </w:div>
            <w:div w:id="1416121987">
              <w:marLeft w:val="0"/>
              <w:marRight w:val="0"/>
              <w:marTop w:val="0"/>
              <w:marBottom w:val="0"/>
              <w:divBdr>
                <w:top w:val="none" w:sz="0" w:space="0" w:color="auto"/>
                <w:left w:val="none" w:sz="0" w:space="0" w:color="auto"/>
                <w:bottom w:val="none" w:sz="0" w:space="0" w:color="auto"/>
                <w:right w:val="none" w:sz="0" w:space="0" w:color="auto"/>
              </w:divBdr>
            </w:div>
            <w:div w:id="329260481">
              <w:marLeft w:val="0"/>
              <w:marRight w:val="0"/>
              <w:marTop w:val="0"/>
              <w:marBottom w:val="0"/>
              <w:divBdr>
                <w:top w:val="none" w:sz="0" w:space="0" w:color="auto"/>
                <w:left w:val="none" w:sz="0" w:space="0" w:color="auto"/>
                <w:bottom w:val="none" w:sz="0" w:space="0" w:color="auto"/>
                <w:right w:val="none" w:sz="0" w:space="0" w:color="auto"/>
              </w:divBdr>
            </w:div>
            <w:div w:id="127280157">
              <w:marLeft w:val="0"/>
              <w:marRight w:val="0"/>
              <w:marTop w:val="0"/>
              <w:marBottom w:val="0"/>
              <w:divBdr>
                <w:top w:val="none" w:sz="0" w:space="0" w:color="auto"/>
                <w:left w:val="none" w:sz="0" w:space="0" w:color="auto"/>
                <w:bottom w:val="none" w:sz="0" w:space="0" w:color="auto"/>
                <w:right w:val="none" w:sz="0" w:space="0" w:color="auto"/>
              </w:divBdr>
            </w:div>
            <w:div w:id="199974698">
              <w:marLeft w:val="0"/>
              <w:marRight w:val="0"/>
              <w:marTop w:val="0"/>
              <w:marBottom w:val="0"/>
              <w:divBdr>
                <w:top w:val="none" w:sz="0" w:space="0" w:color="auto"/>
                <w:left w:val="none" w:sz="0" w:space="0" w:color="auto"/>
                <w:bottom w:val="none" w:sz="0" w:space="0" w:color="auto"/>
                <w:right w:val="none" w:sz="0" w:space="0" w:color="auto"/>
              </w:divBdr>
            </w:div>
            <w:div w:id="1760826221">
              <w:marLeft w:val="0"/>
              <w:marRight w:val="0"/>
              <w:marTop w:val="0"/>
              <w:marBottom w:val="0"/>
              <w:divBdr>
                <w:top w:val="none" w:sz="0" w:space="0" w:color="auto"/>
                <w:left w:val="none" w:sz="0" w:space="0" w:color="auto"/>
                <w:bottom w:val="none" w:sz="0" w:space="0" w:color="auto"/>
                <w:right w:val="none" w:sz="0" w:space="0" w:color="auto"/>
              </w:divBdr>
            </w:div>
            <w:div w:id="1551307360">
              <w:marLeft w:val="0"/>
              <w:marRight w:val="0"/>
              <w:marTop w:val="0"/>
              <w:marBottom w:val="0"/>
              <w:divBdr>
                <w:top w:val="none" w:sz="0" w:space="0" w:color="auto"/>
                <w:left w:val="none" w:sz="0" w:space="0" w:color="auto"/>
                <w:bottom w:val="none" w:sz="0" w:space="0" w:color="auto"/>
                <w:right w:val="none" w:sz="0" w:space="0" w:color="auto"/>
              </w:divBdr>
            </w:div>
            <w:div w:id="2056389388">
              <w:marLeft w:val="0"/>
              <w:marRight w:val="0"/>
              <w:marTop w:val="0"/>
              <w:marBottom w:val="0"/>
              <w:divBdr>
                <w:top w:val="none" w:sz="0" w:space="0" w:color="auto"/>
                <w:left w:val="none" w:sz="0" w:space="0" w:color="auto"/>
                <w:bottom w:val="none" w:sz="0" w:space="0" w:color="auto"/>
                <w:right w:val="none" w:sz="0" w:space="0" w:color="auto"/>
              </w:divBdr>
            </w:div>
            <w:div w:id="1981300378">
              <w:marLeft w:val="0"/>
              <w:marRight w:val="0"/>
              <w:marTop w:val="0"/>
              <w:marBottom w:val="0"/>
              <w:divBdr>
                <w:top w:val="none" w:sz="0" w:space="0" w:color="auto"/>
                <w:left w:val="none" w:sz="0" w:space="0" w:color="auto"/>
                <w:bottom w:val="none" w:sz="0" w:space="0" w:color="auto"/>
                <w:right w:val="none" w:sz="0" w:space="0" w:color="auto"/>
              </w:divBdr>
            </w:div>
            <w:div w:id="1043478722">
              <w:marLeft w:val="0"/>
              <w:marRight w:val="0"/>
              <w:marTop w:val="0"/>
              <w:marBottom w:val="0"/>
              <w:divBdr>
                <w:top w:val="none" w:sz="0" w:space="0" w:color="auto"/>
                <w:left w:val="none" w:sz="0" w:space="0" w:color="auto"/>
                <w:bottom w:val="none" w:sz="0" w:space="0" w:color="auto"/>
                <w:right w:val="none" w:sz="0" w:space="0" w:color="auto"/>
              </w:divBdr>
            </w:div>
            <w:div w:id="89351270">
              <w:marLeft w:val="0"/>
              <w:marRight w:val="0"/>
              <w:marTop w:val="0"/>
              <w:marBottom w:val="0"/>
              <w:divBdr>
                <w:top w:val="none" w:sz="0" w:space="0" w:color="auto"/>
                <w:left w:val="none" w:sz="0" w:space="0" w:color="auto"/>
                <w:bottom w:val="none" w:sz="0" w:space="0" w:color="auto"/>
                <w:right w:val="none" w:sz="0" w:space="0" w:color="auto"/>
              </w:divBdr>
            </w:div>
            <w:div w:id="938607725">
              <w:marLeft w:val="0"/>
              <w:marRight w:val="0"/>
              <w:marTop w:val="0"/>
              <w:marBottom w:val="0"/>
              <w:divBdr>
                <w:top w:val="none" w:sz="0" w:space="0" w:color="auto"/>
                <w:left w:val="none" w:sz="0" w:space="0" w:color="auto"/>
                <w:bottom w:val="none" w:sz="0" w:space="0" w:color="auto"/>
                <w:right w:val="none" w:sz="0" w:space="0" w:color="auto"/>
              </w:divBdr>
            </w:div>
            <w:div w:id="1185554499">
              <w:marLeft w:val="0"/>
              <w:marRight w:val="0"/>
              <w:marTop w:val="0"/>
              <w:marBottom w:val="0"/>
              <w:divBdr>
                <w:top w:val="none" w:sz="0" w:space="0" w:color="auto"/>
                <w:left w:val="none" w:sz="0" w:space="0" w:color="auto"/>
                <w:bottom w:val="none" w:sz="0" w:space="0" w:color="auto"/>
                <w:right w:val="none" w:sz="0" w:space="0" w:color="auto"/>
              </w:divBdr>
            </w:div>
            <w:div w:id="860314334">
              <w:marLeft w:val="0"/>
              <w:marRight w:val="0"/>
              <w:marTop w:val="0"/>
              <w:marBottom w:val="0"/>
              <w:divBdr>
                <w:top w:val="none" w:sz="0" w:space="0" w:color="auto"/>
                <w:left w:val="none" w:sz="0" w:space="0" w:color="auto"/>
                <w:bottom w:val="none" w:sz="0" w:space="0" w:color="auto"/>
                <w:right w:val="none" w:sz="0" w:space="0" w:color="auto"/>
              </w:divBdr>
            </w:div>
            <w:div w:id="526869280">
              <w:marLeft w:val="0"/>
              <w:marRight w:val="0"/>
              <w:marTop w:val="0"/>
              <w:marBottom w:val="0"/>
              <w:divBdr>
                <w:top w:val="none" w:sz="0" w:space="0" w:color="auto"/>
                <w:left w:val="none" w:sz="0" w:space="0" w:color="auto"/>
                <w:bottom w:val="none" w:sz="0" w:space="0" w:color="auto"/>
                <w:right w:val="none" w:sz="0" w:space="0" w:color="auto"/>
              </w:divBdr>
            </w:div>
            <w:div w:id="1473063754">
              <w:marLeft w:val="0"/>
              <w:marRight w:val="0"/>
              <w:marTop w:val="0"/>
              <w:marBottom w:val="0"/>
              <w:divBdr>
                <w:top w:val="none" w:sz="0" w:space="0" w:color="auto"/>
                <w:left w:val="none" w:sz="0" w:space="0" w:color="auto"/>
                <w:bottom w:val="none" w:sz="0" w:space="0" w:color="auto"/>
                <w:right w:val="none" w:sz="0" w:space="0" w:color="auto"/>
              </w:divBdr>
            </w:div>
            <w:div w:id="1052733273">
              <w:marLeft w:val="0"/>
              <w:marRight w:val="0"/>
              <w:marTop w:val="0"/>
              <w:marBottom w:val="0"/>
              <w:divBdr>
                <w:top w:val="none" w:sz="0" w:space="0" w:color="auto"/>
                <w:left w:val="none" w:sz="0" w:space="0" w:color="auto"/>
                <w:bottom w:val="none" w:sz="0" w:space="0" w:color="auto"/>
                <w:right w:val="none" w:sz="0" w:space="0" w:color="auto"/>
              </w:divBdr>
            </w:div>
            <w:div w:id="12994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31470">
      <w:bodyDiv w:val="1"/>
      <w:marLeft w:val="0"/>
      <w:marRight w:val="0"/>
      <w:marTop w:val="0"/>
      <w:marBottom w:val="0"/>
      <w:divBdr>
        <w:top w:val="none" w:sz="0" w:space="0" w:color="auto"/>
        <w:left w:val="none" w:sz="0" w:space="0" w:color="auto"/>
        <w:bottom w:val="none" w:sz="0" w:space="0" w:color="auto"/>
        <w:right w:val="none" w:sz="0" w:space="0" w:color="auto"/>
      </w:divBdr>
      <w:divsChild>
        <w:div w:id="1300529066">
          <w:marLeft w:val="0"/>
          <w:marRight w:val="0"/>
          <w:marTop w:val="0"/>
          <w:marBottom w:val="0"/>
          <w:divBdr>
            <w:top w:val="none" w:sz="0" w:space="0" w:color="auto"/>
            <w:left w:val="none" w:sz="0" w:space="0" w:color="auto"/>
            <w:bottom w:val="none" w:sz="0" w:space="0" w:color="auto"/>
            <w:right w:val="none" w:sz="0" w:space="0" w:color="auto"/>
          </w:divBdr>
          <w:divsChild>
            <w:div w:id="1448894484">
              <w:marLeft w:val="0"/>
              <w:marRight w:val="0"/>
              <w:marTop w:val="0"/>
              <w:marBottom w:val="0"/>
              <w:divBdr>
                <w:top w:val="none" w:sz="0" w:space="0" w:color="auto"/>
                <w:left w:val="none" w:sz="0" w:space="0" w:color="auto"/>
                <w:bottom w:val="none" w:sz="0" w:space="0" w:color="auto"/>
                <w:right w:val="none" w:sz="0" w:space="0" w:color="auto"/>
              </w:divBdr>
            </w:div>
            <w:div w:id="332342707">
              <w:marLeft w:val="0"/>
              <w:marRight w:val="0"/>
              <w:marTop w:val="0"/>
              <w:marBottom w:val="0"/>
              <w:divBdr>
                <w:top w:val="none" w:sz="0" w:space="0" w:color="auto"/>
                <w:left w:val="none" w:sz="0" w:space="0" w:color="auto"/>
                <w:bottom w:val="none" w:sz="0" w:space="0" w:color="auto"/>
                <w:right w:val="none" w:sz="0" w:space="0" w:color="auto"/>
              </w:divBdr>
            </w:div>
            <w:div w:id="1609581289">
              <w:marLeft w:val="0"/>
              <w:marRight w:val="0"/>
              <w:marTop w:val="0"/>
              <w:marBottom w:val="0"/>
              <w:divBdr>
                <w:top w:val="none" w:sz="0" w:space="0" w:color="auto"/>
                <w:left w:val="none" w:sz="0" w:space="0" w:color="auto"/>
                <w:bottom w:val="none" w:sz="0" w:space="0" w:color="auto"/>
                <w:right w:val="none" w:sz="0" w:space="0" w:color="auto"/>
              </w:divBdr>
            </w:div>
            <w:div w:id="132676074">
              <w:marLeft w:val="0"/>
              <w:marRight w:val="0"/>
              <w:marTop w:val="0"/>
              <w:marBottom w:val="0"/>
              <w:divBdr>
                <w:top w:val="none" w:sz="0" w:space="0" w:color="auto"/>
                <w:left w:val="none" w:sz="0" w:space="0" w:color="auto"/>
                <w:bottom w:val="none" w:sz="0" w:space="0" w:color="auto"/>
                <w:right w:val="none" w:sz="0" w:space="0" w:color="auto"/>
              </w:divBdr>
            </w:div>
            <w:div w:id="551159778">
              <w:marLeft w:val="0"/>
              <w:marRight w:val="0"/>
              <w:marTop w:val="0"/>
              <w:marBottom w:val="0"/>
              <w:divBdr>
                <w:top w:val="none" w:sz="0" w:space="0" w:color="auto"/>
                <w:left w:val="none" w:sz="0" w:space="0" w:color="auto"/>
                <w:bottom w:val="none" w:sz="0" w:space="0" w:color="auto"/>
                <w:right w:val="none" w:sz="0" w:space="0" w:color="auto"/>
              </w:divBdr>
            </w:div>
            <w:div w:id="1864661495">
              <w:marLeft w:val="0"/>
              <w:marRight w:val="0"/>
              <w:marTop w:val="0"/>
              <w:marBottom w:val="0"/>
              <w:divBdr>
                <w:top w:val="none" w:sz="0" w:space="0" w:color="auto"/>
                <w:left w:val="none" w:sz="0" w:space="0" w:color="auto"/>
                <w:bottom w:val="none" w:sz="0" w:space="0" w:color="auto"/>
                <w:right w:val="none" w:sz="0" w:space="0" w:color="auto"/>
              </w:divBdr>
            </w:div>
            <w:div w:id="730495334">
              <w:marLeft w:val="0"/>
              <w:marRight w:val="0"/>
              <w:marTop w:val="0"/>
              <w:marBottom w:val="0"/>
              <w:divBdr>
                <w:top w:val="none" w:sz="0" w:space="0" w:color="auto"/>
                <w:left w:val="none" w:sz="0" w:space="0" w:color="auto"/>
                <w:bottom w:val="none" w:sz="0" w:space="0" w:color="auto"/>
                <w:right w:val="none" w:sz="0" w:space="0" w:color="auto"/>
              </w:divBdr>
            </w:div>
            <w:div w:id="1871448863">
              <w:marLeft w:val="0"/>
              <w:marRight w:val="0"/>
              <w:marTop w:val="0"/>
              <w:marBottom w:val="0"/>
              <w:divBdr>
                <w:top w:val="none" w:sz="0" w:space="0" w:color="auto"/>
                <w:left w:val="none" w:sz="0" w:space="0" w:color="auto"/>
                <w:bottom w:val="none" w:sz="0" w:space="0" w:color="auto"/>
                <w:right w:val="none" w:sz="0" w:space="0" w:color="auto"/>
              </w:divBdr>
            </w:div>
            <w:div w:id="808397398">
              <w:marLeft w:val="0"/>
              <w:marRight w:val="0"/>
              <w:marTop w:val="0"/>
              <w:marBottom w:val="0"/>
              <w:divBdr>
                <w:top w:val="none" w:sz="0" w:space="0" w:color="auto"/>
                <w:left w:val="none" w:sz="0" w:space="0" w:color="auto"/>
                <w:bottom w:val="none" w:sz="0" w:space="0" w:color="auto"/>
                <w:right w:val="none" w:sz="0" w:space="0" w:color="auto"/>
              </w:divBdr>
            </w:div>
            <w:div w:id="746225457">
              <w:marLeft w:val="0"/>
              <w:marRight w:val="0"/>
              <w:marTop w:val="0"/>
              <w:marBottom w:val="0"/>
              <w:divBdr>
                <w:top w:val="none" w:sz="0" w:space="0" w:color="auto"/>
                <w:left w:val="none" w:sz="0" w:space="0" w:color="auto"/>
                <w:bottom w:val="none" w:sz="0" w:space="0" w:color="auto"/>
                <w:right w:val="none" w:sz="0" w:space="0" w:color="auto"/>
              </w:divBdr>
            </w:div>
            <w:div w:id="949311772">
              <w:marLeft w:val="0"/>
              <w:marRight w:val="0"/>
              <w:marTop w:val="0"/>
              <w:marBottom w:val="0"/>
              <w:divBdr>
                <w:top w:val="none" w:sz="0" w:space="0" w:color="auto"/>
                <w:left w:val="none" w:sz="0" w:space="0" w:color="auto"/>
                <w:bottom w:val="none" w:sz="0" w:space="0" w:color="auto"/>
                <w:right w:val="none" w:sz="0" w:space="0" w:color="auto"/>
              </w:divBdr>
            </w:div>
            <w:div w:id="884440388">
              <w:marLeft w:val="0"/>
              <w:marRight w:val="0"/>
              <w:marTop w:val="0"/>
              <w:marBottom w:val="0"/>
              <w:divBdr>
                <w:top w:val="none" w:sz="0" w:space="0" w:color="auto"/>
                <w:left w:val="none" w:sz="0" w:space="0" w:color="auto"/>
                <w:bottom w:val="none" w:sz="0" w:space="0" w:color="auto"/>
                <w:right w:val="none" w:sz="0" w:space="0" w:color="auto"/>
              </w:divBdr>
            </w:div>
            <w:div w:id="1257059533">
              <w:marLeft w:val="0"/>
              <w:marRight w:val="0"/>
              <w:marTop w:val="0"/>
              <w:marBottom w:val="0"/>
              <w:divBdr>
                <w:top w:val="none" w:sz="0" w:space="0" w:color="auto"/>
                <w:left w:val="none" w:sz="0" w:space="0" w:color="auto"/>
                <w:bottom w:val="none" w:sz="0" w:space="0" w:color="auto"/>
                <w:right w:val="none" w:sz="0" w:space="0" w:color="auto"/>
              </w:divBdr>
            </w:div>
            <w:div w:id="876544055">
              <w:marLeft w:val="0"/>
              <w:marRight w:val="0"/>
              <w:marTop w:val="0"/>
              <w:marBottom w:val="0"/>
              <w:divBdr>
                <w:top w:val="none" w:sz="0" w:space="0" w:color="auto"/>
                <w:left w:val="none" w:sz="0" w:space="0" w:color="auto"/>
                <w:bottom w:val="none" w:sz="0" w:space="0" w:color="auto"/>
                <w:right w:val="none" w:sz="0" w:space="0" w:color="auto"/>
              </w:divBdr>
            </w:div>
            <w:div w:id="924536477">
              <w:marLeft w:val="0"/>
              <w:marRight w:val="0"/>
              <w:marTop w:val="0"/>
              <w:marBottom w:val="0"/>
              <w:divBdr>
                <w:top w:val="none" w:sz="0" w:space="0" w:color="auto"/>
                <w:left w:val="none" w:sz="0" w:space="0" w:color="auto"/>
                <w:bottom w:val="none" w:sz="0" w:space="0" w:color="auto"/>
                <w:right w:val="none" w:sz="0" w:space="0" w:color="auto"/>
              </w:divBdr>
            </w:div>
            <w:div w:id="1849711964">
              <w:marLeft w:val="0"/>
              <w:marRight w:val="0"/>
              <w:marTop w:val="0"/>
              <w:marBottom w:val="0"/>
              <w:divBdr>
                <w:top w:val="none" w:sz="0" w:space="0" w:color="auto"/>
                <w:left w:val="none" w:sz="0" w:space="0" w:color="auto"/>
                <w:bottom w:val="none" w:sz="0" w:space="0" w:color="auto"/>
                <w:right w:val="none" w:sz="0" w:space="0" w:color="auto"/>
              </w:divBdr>
            </w:div>
            <w:div w:id="703015579">
              <w:marLeft w:val="0"/>
              <w:marRight w:val="0"/>
              <w:marTop w:val="0"/>
              <w:marBottom w:val="0"/>
              <w:divBdr>
                <w:top w:val="none" w:sz="0" w:space="0" w:color="auto"/>
                <w:left w:val="none" w:sz="0" w:space="0" w:color="auto"/>
                <w:bottom w:val="none" w:sz="0" w:space="0" w:color="auto"/>
                <w:right w:val="none" w:sz="0" w:space="0" w:color="auto"/>
              </w:divBdr>
            </w:div>
            <w:div w:id="297993843">
              <w:marLeft w:val="0"/>
              <w:marRight w:val="0"/>
              <w:marTop w:val="0"/>
              <w:marBottom w:val="0"/>
              <w:divBdr>
                <w:top w:val="none" w:sz="0" w:space="0" w:color="auto"/>
                <w:left w:val="none" w:sz="0" w:space="0" w:color="auto"/>
                <w:bottom w:val="none" w:sz="0" w:space="0" w:color="auto"/>
                <w:right w:val="none" w:sz="0" w:space="0" w:color="auto"/>
              </w:divBdr>
            </w:div>
            <w:div w:id="2044403846">
              <w:marLeft w:val="0"/>
              <w:marRight w:val="0"/>
              <w:marTop w:val="0"/>
              <w:marBottom w:val="0"/>
              <w:divBdr>
                <w:top w:val="none" w:sz="0" w:space="0" w:color="auto"/>
                <w:left w:val="none" w:sz="0" w:space="0" w:color="auto"/>
                <w:bottom w:val="none" w:sz="0" w:space="0" w:color="auto"/>
                <w:right w:val="none" w:sz="0" w:space="0" w:color="auto"/>
              </w:divBdr>
            </w:div>
            <w:div w:id="1243105784">
              <w:marLeft w:val="0"/>
              <w:marRight w:val="0"/>
              <w:marTop w:val="0"/>
              <w:marBottom w:val="0"/>
              <w:divBdr>
                <w:top w:val="none" w:sz="0" w:space="0" w:color="auto"/>
                <w:left w:val="none" w:sz="0" w:space="0" w:color="auto"/>
                <w:bottom w:val="none" w:sz="0" w:space="0" w:color="auto"/>
                <w:right w:val="none" w:sz="0" w:space="0" w:color="auto"/>
              </w:divBdr>
            </w:div>
            <w:div w:id="1485589462">
              <w:marLeft w:val="0"/>
              <w:marRight w:val="0"/>
              <w:marTop w:val="0"/>
              <w:marBottom w:val="0"/>
              <w:divBdr>
                <w:top w:val="none" w:sz="0" w:space="0" w:color="auto"/>
                <w:left w:val="none" w:sz="0" w:space="0" w:color="auto"/>
                <w:bottom w:val="none" w:sz="0" w:space="0" w:color="auto"/>
                <w:right w:val="none" w:sz="0" w:space="0" w:color="auto"/>
              </w:divBdr>
            </w:div>
            <w:div w:id="2022050144">
              <w:marLeft w:val="0"/>
              <w:marRight w:val="0"/>
              <w:marTop w:val="0"/>
              <w:marBottom w:val="0"/>
              <w:divBdr>
                <w:top w:val="none" w:sz="0" w:space="0" w:color="auto"/>
                <w:left w:val="none" w:sz="0" w:space="0" w:color="auto"/>
                <w:bottom w:val="none" w:sz="0" w:space="0" w:color="auto"/>
                <w:right w:val="none" w:sz="0" w:space="0" w:color="auto"/>
              </w:divBdr>
            </w:div>
            <w:div w:id="891648754">
              <w:marLeft w:val="0"/>
              <w:marRight w:val="0"/>
              <w:marTop w:val="0"/>
              <w:marBottom w:val="0"/>
              <w:divBdr>
                <w:top w:val="none" w:sz="0" w:space="0" w:color="auto"/>
                <w:left w:val="none" w:sz="0" w:space="0" w:color="auto"/>
                <w:bottom w:val="none" w:sz="0" w:space="0" w:color="auto"/>
                <w:right w:val="none" w:sz="0" w:space="0" w:color="auto"/>
              </w:divBdr>
            </w:div>
            <w:div w:id="1174807140">
              <w:marLeft w:val="0"/>
              <w:marRight w:val="0"/>
              <w:marTop w:val="0"/>
              <w:marBottom w:val="0"/>
              <w:divBdr>
                <w:top w:val="none" w:sz="0" w:space="0" w:color="auto"/>
                <w:left w:val="none" w:sz="0" w:space="0" w:color="auto"/>
                <w:bottom w:val="none" w:sz="0" w:space="0" w:color="auto"/>
                <w:right w:val="none" w:sz="0" w:space="0" w:color="auto"/>
              </w:divBdr>
            </w:div>
            <w:div w:id="1722365283">
              <w:marLeft w:val="0"/>
              <w:marRight w:val="0"/>
              <w:marTop w:val="0"/>
              <w:marBottom w:val="0"/>
              <w:divBdr>
                <w:top w:val="none" w:sz="0" w:space="0" w:color="auto"/>
                <w:left w:val="none" w:sz="0" w:space="0" w:color="auto"/>
                <w:bottom w:val="none" w:sz="0" w:space="0" w:color="auto"/>
                <w:right w:val="none" w:sz="0" w:space="0" w:color="auto"/>
              </w:divBdr>
            </w:div>
            <w:div w:id="554126494">
              <w:marLeft w:val="0"/>
              <w:marRight w:val="0"/>
              <w:marTop w:val="0"/>
              <w:marBottom w:val="0"/>
              <w:divBdr>
                <w:top w:val="none" w:sz="0" w:space="0" w:color="auto"/>
                <w:left w:val="none" w:sz="0" w:space="0" w:color="auto"/>
                <w:bottom w:val="none" w:sz="0" w:space="0" w:color="auto"/>
                <w:right w:val="none" w:sz="0" w:space="0" w:color="auto"/>
              </w:divBdr>
            </w:div>
            <w:div w:id="1872306480">
              <w:marLeft w:val="0"/>
              <w:marRight w:val="0"/>
              <w:marTop w:val="0"/>
              <w:marBottom w:val="0"/>
              <w:divBdr>
                <w:top w:val="none" w:sz="0" w:space="0" w:color="auto"/>
                <w:left w:val="none" w:sz="0" w:space="0" w:color="auto"/>
                <w:bottom w:val="none" w:sz="0" w:space="0" w:color="auto"/>
                <w:right w:val="none" w:sz="0" w:space="0" w:color="auto"/>
              </w:divBdr>
            </w:div>
            <w:div w:id="826165963">
              <w:marLeft w:val="0"/>
              <w:marRight w:val="0"/>
              <w:marTop w:val="0"/>
              <w:marBottom w:val="0"/>
              <w:divBdr>
                <w:top w:val="none" w:sz="0" w:space="0" w:color="auto"/>
                <w:left w:val="none" w:sz="0" w:space="0" w:color="auto"/>
                <w:bottom w:val="none" w:sz="0" w:space="0" w:color="auto"/>
                <w:right w:val="none" w:sz="0" w:space="0" w:color="auto"/>
              </w:divBdr>
            </w:div>
            <w:div w:id="1935892952">
              <w:marLeft w:val="0"/>
              <w:marRight w:val="0"/>
              <w:marTop w:val="0"/>
              <w:marBottom w:val="0"/>
              <w:divBdr>
                <w:top w:val="none" w:sz="0" w:space="0" w:color="auto"/>
                <w:left w:val="none" w:sz="0" w:space="0" w:color="auto"/>
                <w:bottom w:val="none" w:sz="0" w:space="0" w:color="auto"/>
                <w:right w:val="none" w:sz="0" w:space="0" w:color="auto"/>
              </w:divBdr>
            </w:div>
            <w:div w:id="790901810">
              <w:marLeft w:val="0"/>
              <w:marRight w:val="0"/>
              <w:marTop w:val="0"/>
              <w:marBottom w:val="0"/>
              <w:divBdr>
                <w:top w:val="none" w:sz="0" w:space="0" w:color="auto"/>
                <w:left w:val="none" w:sz="0" w:space="0" w:color="auto"/>
                <w:bottom w:val="none" w:sz="0" w:space="0" w:color="auto"/>
                <w:right w:val="none" w:sz="0" w:space="0" w:color="auto"/>
              </w:divBdr>
            </w:div>
            <w:div w:id="1798451631">
              <w:marLeft w:val="0"/>
              <w:marRight w:val="0"/>
              <w:marTop w:val="0"/>
              <w:marBottom w:val="0"/>
              <w:divBdr>
                <w:top w:val="none" w:sz="0" w:space="0" w:color="auto"/>
                <w:left w:val="none" w:sz="0" w:space="0" w:color="auto"/>
                <w:bottom w:val="none" w:sz="0" w:space="0" w:color="auto"/>
                <w:right w:val="none" w:sz="0" w:space="0" w:color="auto"/>
              </w:divBdr>
            </w:div>
            <w:div w:id="431360354">
              <w:marLeft w:val="0"/>
              <w:marRight w:val="0"/>
              <w:marTop w:val="0"/>
              <w:marBottom w:val="0"/>
              <w:divBdr>
                <w:top w:val="none" w:sz="0" w:space="0" w:color="auto"/>
                <w:left w:val="none" w:sz="0" w:space="0" w:color="auto"/>
                <w:bottom w:val="none" w:sz="0" w:space="0" w:color="auto"/>
                <w:right w:val="none" w:sz="0" w:space="0" w:color="auto"/>
              </w:divBdr>
            </w:div>
            <w:div w:id="1840460047">
              <w:marLeft w:val="0"/>
              <w:marRight w:val="0"/>
              <w:marTop w:val="0"/>
              <w:marBottom w:val="0"/>
              <w:divBdr>
                <w:top w:val="none" w:sz="0" w:space="0" w:color="auto"/>
                <w:left w:val="none" w:sz="0" w:space="0" w:color="auto"/>
                <w:bottom w:val="none" w:sz="0" w:space="0" w:color="auto"/>
                <w:right w:val="none" w:sz="0" w:space="0" w:color="auto"/>
              </w:divBdr>
            </w:div>
            <w:div w:id="872110169">
              <w:marLeft w:val="0"/>
              <w:marRight w:val="0"/>
              <w:marTop w:val="0"/>
              <w:marBottom w:val="0"/>
              <w:divBdr>
                <w:top w:val="none" w:sz="0" w:space="0" w:color="auto"/>
                <w:left w:val="none" w:sz="0" w:space="0" w:color="auto"/>
                <w:bottom w:val="none" w:sz="0" w:space="0" w:color="auto"/>
                <w:right w:val="none" w:sz="0" w:space="0" w:color="auto"/>
              </w:divBdr>
            </w:div>
            <w:div w:id="1721662065">
              <w:marLeft w:val="0"/>
              <w:marRight w:val="0"/>
              <w:marTop w:val="0"/>
              <w:marBottom w:val="0"/>
              <w:divBdr>
                <w:top w:val="none" w:sz="0" w:space="0" w:color="auto"/>
                <w:left w:val="none" w:sz="0" w:space="0" w:color="auto"/>
                <w:bottom w:val="none" w:sz="0" w:space="0" w:color="auto"/>
                <w:right w:val="none" w:sz="0" w:space="0" w:color="auto"/>
              </w:divBdr>
            </w:div>
            <w:div w:id="2026666480">
              <w:marLeft w:val="0"/>
              <w:marRight w:val="0"/>
              <w:marTop w:val="0"/>
              <w:marBottom w:val="0"/>
              <w:divBdr>
                <w:top w:val="none" w:sz="0" w:space="0" w:color="auto"/>
                <w:left w:val="none" w:sz="0" w:space="0" w:color="auto"/>
                <w:bottom w:val="none" w:sz="0" w:space="0" w:color="auto"/>
                <w:right w:val="none" w:sz="0" w:space="0" w:color="auto"/>
              </w:divBdr>
            </w:div>
            <w:div w:id="492796725">
              <w:marLeft w:val="0"/>
              <w:marRight w:val="0"/>
              <w:marTop w:val="0"/>
              <w:marBottom w:val="0"/>
              <w:divBdr>
                <w:top w:val="none" w:sz="0" w:space="0" w:color="auto"/>
                <w:left w:val="none" w:sz="0" w:space="0" w:color="auto"/>
                <w:bottom w:val="none" w:sz="0" w:space="0" w:color="auto"/>
                <w:right w:val="none" w:sz="0" w:space="0" w:color="auto"/>
              </w:divBdr>
            </w:div>
            <w:div w:id="1268387635">
              <w:marLeft w:val="0"/>
              <w:marRight w:val="0"/>
              <w:marTop w:val="0"/>
              <w:marBottom w:val="0"/>
              <w:divBdr>
                <w:top w:val="none" w:sz="0" w:space="0" w:color="auto"/>
                <w:left w:val="none" w:sz="0" w:space="0" w:color="auto"/>
                <w:bottom w:val="none" w:sz="0" w:space="0" w:color="auto"/>
                <w:right w:val="none" w:sz="0" w:space="0" w:color="auto"/>
              </w:divBdr>
            </w:div>
            <w:div w:id="779111705">
              <w:marLeft w:val="0"/>
              <w:marRight w:val="0"/>
              <w:marTop w:val="0"/>
              <w:marBottom w:val="0"/>
              <w:divBdr>
                <w:top w:val="none" w:sz="0" w:space="0" w:color="auto"/>
                <w:left w:val="none" w:sz="0" w:space="0" w:color="auto"/>
                <w:bottom w:val="none" w:sz="0" w:space="0" w:color="auto"/>
                <w:right w:val="none" w:sz="0" w:space="0" w:color="auto"/>
              </w:divBdr>
            </w:div>
            <w:div w:id="1383216201">
              <w:marLeft w:val="0"/>
              <w:marRight w:val="0"/>
              <w:marTop w:val="0"/>
              <w:marBottom w:val="0"/>
              <w:divBdr>
                <w:top w:val="none" w:sz="0" w:space="0" w:color="auto"/>
                <w:left w:val="none" w:sz="0" w:space="0" w:color="auto"/>
                <w:bottom w:val="none" w:sz="0" w:space="0" w:color="auto"/>
                <w:right w:val="none" w:sz="0" w:space="0" w:color="auto"/>
              </w:divBdr>
            </w:div>
            <w:div w:id="1654095054">
              <w:marLeft w:val="0"/>
              <w:marRight w:val="0"/>
              <w:marTop w:val="0"/>
              <w:marBottom w:val="0"/>
              <w:divBdr>
                <w:top w:val="none" w:sz="0" w:space="0" w:color="auto"/>
                <w:left w:val="none" w:sz="0" w:space="0" w:color="auto"/>
                <w:bottom w:val="none" w:sz="0" w:space="0" w:color="auto"/>
                <w:right w:val="none" w:sz="0" w:space="0" w:color="auto"/>
              </w:divBdr>
            </w:div>
            <w:div w:id="723068982">
              <w:marLeft w:val="0"/>
              <w:marRight w:val="0"/>
              <w:marTop w:val="0"/>
              <w:marBottom w:val="0"/>
              <w:divBdr>
                <w:top w:val="none" w:sz="0" w:space="0" w:color="auto"/>
                <w:left w:val="none" w:sz="0" w:space="0" w:color="auto"/>
                <w:bottom w:val="none" w:sz="0" w:space="0" w:color="auto"/>
                <w:right w:val="none" w:sz="0" w:space="0" w:color="auto"/>
              </w:divBdr>
            </w:div>
            <w:div w:id="1008949656">
              <w:marLeft w:val="0"/>
              <w:marRight w:val="0"/>
              <w:marTop w:val="0"/>
              <w:marBottom w:val="0"/>
              <w:divBdr>
                <w:top w:val="none" w:sz="0" w:space="0" w:color="auto"/>
                <w:left w:val="none" w:sz="0" w:space="0" w:color="auto"/>
                <w:bottom w:val="none" w:sz="0" w:space="0" w:color="auto"/>
                <w:right w:val="none" w:sz="0" w:space="0" w:color="auto"/>
              </w:divBdr>
            </w:div>
            <w:div w:id="1205168358">
              <w:marLeft w:val="0"/>
              <w:marRight w:val="0"/>
              <w:marTop w:val="0"/>
              <w:marBottom w:val="0"/>
              <w:divBdr>
                <w:top w:val="none" w:sz="0" w:space="0" w:color="auto"/>
                <w:left w:val="none" w:sz="0" w:space="0" w:color="auto"/>
                <w:bottom w:val="none" w:sz="0" w:space="0" w:color="auto"/>
                <w:right w:val="none" w:sz="0" w:space="0" w:color="auto"/>
              </w:divBdr>
            </w:div>
            <w:div w:id="1656376554">
              <w:marLeft w:val="0"/>
              <w:marRight w:val="0"/>
              <w:marTop w:val="0"/>
              <w:marBottom w:val="0"/>
              <w:divBdr>
                <w:top w:val="none" w:sz="0" w:space="0" w:color="auto"/>
                <w:left w:val="none" w:sz="0" w:space="0" w:color="auto"/>
                <w:bottom w:val="none" w:sz="0" w:space="0" w:color="auto"/>
                <w:right w:val="none" w:sz="0" w:space="0" w:color="auto"/>
              </w:divBdr>
            </w:div>
            <w:div w:id="1441147428">
              <w:marLeft w:val="0"/>
              <w:marRight w:val="0"/>
              <w:marTop w:val="0"/>
              <w:marBottom w:val="0"/>
              <w:divBdr>
                <w:top w:val="none" w:sz="0" w:space="0" w:color="auto"/>
                <w:left w:val="none" w:sz="0" w:space="0" w:color="auto"/>
                <w:bottom w:val="none" w:sz="0" w:space="0" w:color="auto"/>
                <w:right w:val="none" w:sz="0" w:space="0" w:color="auto"/>
              </w:divBdr>
            </w:div>
            <w:div w:id="680159710">
              <w:marLeft w:val="0"/>
              <w:marRight w:val="0"/>
              <w:marTop w:val="0"/>
              <w:marBottom w:val="0"/>
              <w:divBdr>
                <w:top w:val="none" w:sz="0" w:space="0" w:color="auto"/>
                <w:left w:val="none" w:sz="0" w:space="0" w:color="auto"/>
                <w:bottom w:val="none" w:sz="0" w:space="0" w:color="auto"/>
                <w:right w:val="none" w:sz="0" w:space="0" w:color="auto"/>
              </w:divBdr>
            </w:div>
            <w:div w:id="479536070">
              <w:marLeft w:val="0"/>
              <w:marRight w:val="0"/>
              <w:marTop w:val="0"/>
              <w:marBottom w:val="0"/>
              <w:divBdr>
                <w:top w:val="none" w:sz="0" w:space="0" w:color="auto"/>
                <w:left w:val="none" w:sz="0" w:space="0" w:color="auto"/>
                <w:bottom w:val="none" w:sz="0" w:space="0" w:color="auto"/>
                <w:right w:val="none" w:sz="0" w:space="0" w:color="auto"/>
              </w:divBdr>
            </w:div>
            <w:div w:id="1705446640">
              <w:marLeft w:val="0"/>
              <w:marRight w:val="0"/>
              <w:marTop w:val="0"/>
              <w:marBottom w:val="0"/>
              <w:divBdr>
                <w:top w:val="none" w:sz="0" w:space="0" w:color="auto"/>
                <w:left w:val="none" w:sz="0" w:space="0" w:color="auto"/>
                <w:bottom w:val="none" w:sz="0" w:space="0" w:color="auto"/>
                <w:right w:val="none" w:sz="0" w:space="0" w:color="auto"/>
              </w:divBdr>
            </w:div>
            <w:div w:id="1281523624">
              <w:marLeft w:val="0"/>
              <w:marRight w:val="0"/>
              <w:marTop w:val="0"/>
              <w:marBottom w:val="0"/>
              <w:divBdr>
                <w:top w:val="none" w:sz="0" w:space="0" w:color="auto"/>
                <w:left w:val="none" w:sz="0" w:space="0" w:color="auto"/>
                <w:bottom w:val="none" w:sz="0" w:space="0" w:color="auto"/>
                <w:right w:val="none" w:sz="0" w:space="0" w:color="auto"/>
              </w:divBdr>
            </w:div>
            <w:div w:id="1837912489">
              <w:marLeft w:val="0"/>
              <w:marRight w:val="0"/>
              <w:marTop w:val="0"/>
              <w:marBottom w:val="0"/>
              <w:divBdr>
                <w:top w:val="none" w:sz="0" w:space="0" w:color="auto"/>
                <w:left w:val="none" w:sz="0" w:space="0" w:color="auto"/>
                <w:bottom w:val="none" w:sz="0" w:space="0" w:color="auto"/>
                <w:right w:val="none" w:sz="0" w:space="0" w:color="auto"/>
              </w:divBdr>
            </w:div>
            <w:div w:id="1580479394">
              <w:marLeft w:val="0"/>
              <w:marRight w:val="0"/>
              <w:marTop w:val="0"/>
              <w:marBottom w:val="0"/>
              <w:divBdr>
                <w:top w:val="none" w:sz="0" w:space="0" w:color="auto"/>
                <w:left w:val="none" w:sz="0" w:space="0" w:color="auto"/>
                <w:bottom w:val="none" w:sz="0" w:space="0" w:color="auto"/>
                <w:right w:val="none" w:sz="0" w:space="0" w:color="auto"/>
              </w:divBdr>
            </w:div>
            <w:div w:id="1614749025">
              <w:marLeft w:val="0"/>
              <w:marRight w:val="0"/>
              <w:marTop w:val="0"/>
              <w:marBottom w:val="0"/>
              <w:divBdr>
                <w:top w:val="none" w:sz="0" w:space="0" w:color="auto"/>
                <w:left w:val="none" w:sz="0" w:space="0" w:color="auto"/>
                <w:bottom w:val="none" w:sz="0" w:space="0" w:color="auto"/>
                <w:right w:val="none" w:sz="0" w:space="0" w:color="auto"/>
              </w:divBdr>
            </w:div>
            <w:div w:id="402066919">
              <w:marLeft w:val="0"/>
              <w:marRight w:val="0"/>
              <w:marTop w:val="0"/>
              <w:marBottom w:val="0"/>
              <w:divBdr>
                <w:top w:val="none" w:sz="0" w:space="0" w:color="auto"/>
                <w:left w:val="none" w:sz="0" w:space="0" w:color="auto"/>
                <w:bottom w:val="none" w:sz="0" w:space="0" w:color="auto"/>
                <w:right w:val="none" w:sz="0" w:space="0" w:color="auto"/>
              </w:divBdr>
            </w:div>
            <w:div w:id="1857965669">
              <w:marLeft w:val="0"/>
              <w:marRight w:val="0"/>
              <w:marTop w:val="0"/>
              <w:marBottom w:val="0"/>
              <w:divBdr>
                <w:top w:val="none" w:sz="0" w:space="0" w:color="auto"/>
                <w:left w:val="none" w:sz="0" w:space="0" w:color="auto"/>
                <w:bottom w:val="none" w:sz="0" w:space="0" w:color="auto"/>
                <w:right w:val="none" w:sz="0" w:space="0" w:color="auto"/>
              </w:divBdr>
            </w:div>
            <w:div w:id="306278882">
              <w:marLeft w:val="0"/>
              <w:marRight w:val="0"/>
              <w:marTop w:val="0"/>
              <w:marBottom w:val="0"/>
              <w:divBdr>
                <w:top w:val="none" w:sz="0" w:space="0" w:color="auto"/>
                <w:left w:val="none" w:sz="0" w:space="0" w:color="auto"/>
                <w:bottom w:val="none" w:sz="0" w:space="0" w:color="auto"/>
                <w:right w:val="none" w:sz="0" w:space="0" w:color="auto"/>
              </w:divBdr>
            </w:div>
            <w:div w:id="124080276">
              <w:marLeft w:val="0"/>
              <w:marRight w:val="0"/>
              <w:marTop w:val="0"/>
              <w:marBottom w:val="0"/>
              <w:divBdr>
                <w:top w:val="none" w:sz="0" w:space="0" w:color="auto"/>
                <w:left w:val="none" w:sz="0" w:space="0" w:color="auto"/>
                <w:bottom w:val="none" w:sz="0" w:space="0" w:color="auto"/>
                <w:right w:val="none" w:sz="0" w:space="0" w:color="auto"/>
              </w:divBdr>
            </w:div>
            <w:div w:id="1261059454">
              <w:marLeft w:val="0"/>
              <w:marRight w:val="0"/>
              <w:marTop w:val="0"/>
              <w:marBottom w:val="0"/>
              <w:divBdr>
                <w:top w:val="none" w:sz="0" w:space="0" w:color="auto"/>
                <w:left w:val="none" w:sz="0" w:space="0" w:color="auto"/>
                <w:bottom w:val="none" w:sz="0" w:space="0" w:color="auto"/>
                <w:right w:val="none" w:sz="0" w:space="0" w:color="auto"/>
              </w:divBdr>
            </w:div>
            <w:div w:id="797649507">
              <w:marLeft w:val="0"/>
              <w:marRight w:val="0"/>
              <w:marTop w:val="0"/>
              <w:marBottom w:val="0"/>
              <w:divBdr>
                <w:top w:val="none" w:sz="0" w:space="0" w:color="auto"/>
                <w:left w:val="none" w:sz="0" w:space="0" w:color="auto"/>
                <w:bottom w:val="none" w:sz="0" w:space="0" w:color="auto"/>
                <w:right w:val="none" w:sz="0" w:space="0" w:color="auto"/>
              </w:divBdr>
            </w:div>
            <w:div w:id="642931071">
              <w:marLeft w:val="0"/>
              <w:marRight w:val="0"/>
              <w:marTop w:val="0"/>
              <w:marBottom w:val="0"/>
              <w:divBdr>
                <w:top w:val="none" w:sz="0" w:space="0" w:color="auto"/>
                <w:left w:val="none" w:sz="0" w:space="0" w:color="auto"/>
                <w:bottom w:val="none" w:sz="0" w:space="0" w:color="auto"/>
                <w:right w:val="none" w:sz="0" w:space="0" w:color="auto"/>
              </w:divBdr>
            </w:div>
            <w:div w:id="19167819">
              <w:marLeft w:val="0"/>
              <w:marRight w:val="0"/>
              <w:marTop w:val="0"/>
              <w:marBottom w:val="0"/>
              <w:divBdr>
                <w:top w:val="none" w:sz="0" w:space="0" w:color="auto"/>
                <w:left w:val="none" w:sz="0" w:space="0" w:color="auto"/>
                <w:bottom w:val="none" w:sz="0" w:space="0" w:color="auto"/>
                <w:right w:val="none" w:sz="0" w:space="0" w:color="auto"/>
              </w:divBdr>
            </w:div>
            <w:div w:id="1317345042">
              <w:marLeft w:val="0"/>
              <w:marRight w:val="0"/>
              <w:marTop w:val="0"/>
              <w:marBottom w:val="0"/>
              <w:divBdr>
                <w:top w:val="none" w:sz="0" w:space="0" w:color="auto"/>
                <w:left w:val="none" w:sz="0" w:space="0" w:color="auto"/>
                <w:bottom w:val="none" w:sz="0" w:space="0" w:color="auto"/>
                <w:right w:val="none" w:sz="0" w:space="0" w:color="auto"/>
              </w:divBdr>
            </w:div>
            <w:div w:id="277026392">
              <w:marLeft w:val="0"/>
              <w:marRight w:val="0"/>
              <w:marTop w:val="0"/>
              <w:marBottom w:val="0"/>
              <w:divBdr>
                <w:top w:val="none" w:sz="0" w:space="0" w:color="auto"/>
                <w:left w:val="none" w:sz="0" w:space="0" w:color="auto"/>
                <w:bottom w:val="none" w:sz="0" w:space="0" w:color="auto"/>
                <w:right w:val="none" w:sz="0" w:space="0" w:color="auto"/>
              </w:divBdr>
            </w:div>
            <w:div w:id="1280646604">
              <w:marLeft w:val="0"/>
              <w:marRight w:val="0"/>
              <w:marTop w:val="0"/>
              <w:marBottom w:val="0"/>
              <w:divBdr>
                <w:top w:val="none" w:sz="0" w:space="0" w:color="auto"/>
                <w:left w:val="none" w:sz="0" w:space="0" w:color="auto"/>
                <w:bottom w:val="none" w:sz="0" w:space="0" w:color="auto"/>
                <w:right w:val="none" w:sz="0" w:space="0" w:color="auto"/>
              </w:divBdr>
            </w:div>
            <w:div w:id="722172108">
              <w:marLeft w:val="0"/>
              <w:marRight w:val="0"/>
              <w:marTop w:val="0"/>
              <w:marBottom w:val="0"/>
              <w:divBdr>
                <w:top w:val="none" w:sz="0" w:space="0" w:color="auto"/>
                <w:left w:val="none" w:sz="0" w:space="0" w:color="auto"/>
                <w:bottom w:val="none" w:sz="0" w:space="0" w:color="auto"/>
                <w:right w:val="none" w:sz="0" w:space="0" w:color="auto"/>
              </w:divBdr>
            </w:div>
            <w:div w:id="1196966024">
              <w:marLeft w:val="0"/>
              <w:marRight w:val="0"/>
              <w:marTop w:val="0"/>
              <w:marBottom w:val="0"/>
              <w:divBdr>
                <w:top w:val="none" w:sz="0" w:space="0" w:color="auto"/>
                <w:left w:val="none" w:sz="0" w:space="0" w:color="auto"/>
                <w:bottom w:val="none" w:sz="0" w:space="0" w:color="auto"/>
                <w:right w:val="none" w:sz="0" w:space="0" w:color="auto"/>
              </w:divBdr>
            </w:div>
            <w:div w:id="1010714927">
              <w:marLeft w:val="0"/>
              <w:marRight w:val="0"/>
              <w:marTop w:val="0"/>
              <w:marBottom w:val="0"/>
              <w:divBdr>
                <w:top w:val="none" w:sz="0" w:space="0" w:color="auto"/>
                <w:left w:val="none" w:sz="0" w:space="0" w:color="auto"/>
                <w:bottom w:val="none" w:sz="0" w:space="0" w:color="auto"/>
                <w:right w:val="none" w:sz="0" w:space="0" w:color="auto"/>
              </w:divBdr>
            </w:div>
            <w:div w:id="791292377">
              <w:marLeft w:val="0"/>
              <w:marRight w:val="0"/>
              <w:marTop w:val="0"/>
              <w:marBottom w:val="0"/>
              <w:divBdr>
                <w:top w:val="none" w:sz="0" w:space="0" w:color="auto"/>
                <w:left w:val="none" w:sz="0" w:space="0" w:color="auto"/>
                <w:bottom w:val="none" w:sz="0" w:space="0" w:color="auto"/>
                <w:right w:val="none" w:sz="0" w:space="0" w:color="auto"/>
              </w:divBdr>
            </w:div>
            <w:div w:id="162283674">
              <w:marLeft w:val="0"/>
              <w:marRight w:val="0"/>
              <w:marTop w:val="0"/>
              <w:marBottom w:val="0"/>
              <w:divBdr>
                <w:top w:val="none" w:sz="0" w:space="0" w:color="auto"/>
                <w:left w:val="none" w:sz="0" w:space="0" w:color="auto"/>
                <w:bottom w:val="none" w:sz="0" w:space="0" w:color="auto"/>
                <w:right w:val="none" w:sz="0" w:space="0" w:color="auto"/>
              </w:divBdr>
            </w:div>
            <w:div w:id="33193941">
              <w:marLeft w:val="0"/>
              <w:marRight w:val="0"/>
              <w:marTop w:val="0"/>
              <w:marBottom w:val="0"/>
              <w:divBdr>
                <w:top w:val="none" w:sz="0" w:space="0" w:color="auto"/>
                <w:left w:val="none" w:sz="0" w:space="0" w:color="auto"/>
                <w:bottom w:val="none" w:sz="0" w:space="0" w:color="auto"/>
                <w:right w:val="none" w:sz="0" w:space="0" w:color="auto"/>
              </w:divBdr>
            </w:div>
            <w:div w:id="768088229">
              <w:marLeft w:val="0"/>
              <w:marRight w:val="0"/>
              <w:marTop w:val="0"/>
              <w:marBottom w:val="0"/>
              <w:divBdr>
                <w:top w:val="none" w:sz="0" w:space="0" w:color="auto"/>
                <w:left w:val="none" w:sz="0" w:space="0" w:color="auto"/>
                <w:bottom w:val="none" w:sz="0" w:space="0" w:color="auto"/>
                <w:right w:val="none" w:sz="0" w:space="0" w:color="auto"/>
              </w:divBdr>
            </w:div>
            <w:div w:id="2103141215">
              <w:marLeft w:val="0"/>
              <w:marRight w:val="0"/>
              <w:marTop w:val="0"/>
              <w:marBottom w:val="0"/>
              <w:divBdr>
                <w:top w:val="none" w:sz="0" w:space="0" w:color="auto"/>
                <w:left w:val="none" w:sz="0" w:space="0" w:color="auto"/>
                <w:bottom w:val="none" w:sz="0" w:space="0" w:color="auto"/>
                <w:right w:val="none" w:sz="0" w:space="0" w:color="auto"/>
              </w:divBdr>
            </w:div>
            <w:div w:id="1276787445">
              <w:marLeft w:val="0"/>
              <w:marRight w:val="0"/>
              <w:marTop w:val="0"/>
              <w:marBottom w:val="0"/>
              <w:divBdr>
                <w:top w:val="none" w:sz="0" w:space="0" w:color="auto"/>
                <w:left w:val="none" w:sz="0" w:space="0" w:color="auto"/>
                <w:bottom w:val="none" w:sz="0" w:space="0" w:color="auto"/>
                <w:right w:val="none" w:sz="0" w:space="0" w:color="auto"/>
              </w:divBdr>
            </w:div>
            <w:div w:id="1755470007">
              <w:marLeft w:val="0"/>
              <w:marRight w:val="0"/>
              <w:marTop w:val="0"/>
              <w:marBottom w:val="0"/>
              <w:divBdr>
                <w:top w:val="none" w:sz="0" w:space="0" w:color="auto"/>
                <w:left w:val="none" w:sz="0" w:space="0" w:color="auto"/>
                <w:bottom w:val="none" w:sz="0" w:space="0" w:color="auto"/>
                <w:right w:val="none" w:sz="0" w:space="0" w:color="auto"/>
              </w:divBdr>
            </w:div>
            <w:div w:id="2068914495">
              <w:marLeft w:val="0"/>
              <w:marRight w:val="0"/>
              <w:marTop w:val="0"/>
              <w:marBottom w:val="0"/>
              <w:divBdr>
                <w:top w:val="none" w:sz="0" w:space="0" w:color="auto"/>
                <w:left w:val="none" w:sz="0" w:space="0" w:color="auto"/>
                <w:bottom w:val="none" w:sz="0" w:space="0" w:color="auto"/>
                <w:right w:val="none" w:sz="0" w:space="0" w:color="auto"/>
              </w:divBdr>
            </w:div>
            <w:div w:id="2061007800">
              <w:marLeft w:val="0"/>
              <w:marRight w:val="0"/>
              <w:marTop w:val="0"/>
              <w:marBottom w:val="0"/>
              <w:divBdr>
                <w:top w:val="none" w:sz="0" w:space="0" w:color="auto"/>
                <w:left w:val="none" w:sz="0" w:space="0" w:color="auto"/>
                <w:bottom w:val="none" w:sz="0" w:space="0" w:color="auto"/>
                <w:right w:val="none" w:sz="0" w:space="0" w:color="auto"/>
              </w:divBdr>
            </w:div>
            <w:div w:id="1774353627">
              <w:marLeft w:val="0"/>
              <w:marRight w:val="0"/>
              <w:marTop w:val="0"/>
              <w:marBottom w:val="0"/>
              <w:divBdr>
                <w:top w:val="none" w:sz="0" w:space="0" w:color="auto"/>
                <w:left w:val="none" w:sz="0" w:space="0" w:color="auto"/>
                <w:bottom w:val="none" w:sz="0" w:space="0" w:color="auto"/>
                <w:right w:val="none" w:sz="0" w:space="0" w:color="auto"/>
              </w:divBdr>
            </w:div>
            <w:div w:id="2027438132">
              <w:marLeft w:val="0"/>
              <w:marRight w:val="0"/>
              <w:marTop w:val="0"/>
              <w:marBottom w:val="0"/>
              <w:divBdr>
                <w:top w:val="none" w:sz="0" w:space="0" w:color="auto"/>
                <w:left w:val="none" w:sz="0" w:space="0" w:color="auto"/>
                <w:bottom w:val="none" w:sz="0" w:space="0" w:color="auto"/>
                <w:right w:val="none" w:sz="0" w:space="0" w:color="auto"/>
              </w:divBdr>
            </w:div>
            <w:div w:id="686952823">
              <w:marLeft w:val="0"/>
              <w:marRight w:val="0"/>
              <w:marTop w:val="0"/>
              <w:marBottom w:val="0"/>
              <w:divBdr>
                <w:top w:val="none" w:sz="0" w:space="0" w:color="auto"/>
                <w:left w:val="none" w:sz="0" w:space="0" w:color="auto"/>
                <w:bottom w:val="none" w:sz="0" w:space="0" w:color="auto"/>
                <w:right w:val="none" w:sz="0" w:space="0" w:color="auto"/>
              </w:divBdr>
            </w:div>
            <w:div w:id="433524981">
              <w:marLeft w:val="0"/>
              <w:marRight w:val="0"/>
              <w:marTop w:val="0"/>
              <w:marBottom w:val="0"/>
              <w:divBdr>
                <w:top w:val="none" w:sz="0" w:space="0" w:color="auto"/>
                <w:left w:val="none" w:sz="0" w:space="0" w:color="auto"/>
                <w:bottom w:val="none" w:sz="0" w:space="0" w:color="auto"/>
                <w:right w:val="none" w:sz="0" w:space="0" w:color="auto"/>
              </w:divBdr>
            </w:div>
            <w:div w:id="332614442">
              <w:marLeft w:val="0"/>
              <w:marRight w:val="0"/>
              <w:marTop w:val="0"/>
              <w:marBottom w:val="0"/>
              <w:divBdr>
                <w:top w:val="none" w:sz="0" w:space="0" w:color="auto"/>
                <w:left w:val="none" w:sz="0" w:space="0" w:color="auto"/>
                <w:bottom w:val="none" w:sz="0" w:space="0" w:color="auto"/>
                <w:right w:val="none" w:sz="0" w:space="0" w:color="auto"/>
              </w:divBdr>
            </w:div>
            <w:div w:id="949894947">
              <w:marLeft w:val="0"/>
              <w:marRight w:val="0"/>
              <w:marTop w:val="0"/>
              <w:marBottom w:val="0"/>
              <w:divBdr>
                <w:top w:val="none" w:sz="0" w:space="0" w:color="auto"/>
                <w:left w:val="none" w:sz="0" w:space="0" w:color="auto"/>
                <w:bottom w:val="none" w:sz="0" w:space="0" w:color="auto"/>
                <w:right w:val="none" w:sz="0" w:space="0" w:color="auto"/>
              </w:divBdr>
            </w:div>
            <w:div w:id="1268731992">
              <w:marLeft w:val="0"/>
              <w:marRight w:val="0"/>
              <w:marTop w:val="0"/>
              <w:marBottom w:val="0"/>
              <w:divBdr>
                <w:top w:val="none" w:sz="0" w:space="0" w:color="auto"/>
                <w:left w:val="none" w:sz="0" w:space="0" w:color="auto"/>
                <w:bottom w:val="none" w:sz="0" w:space="0" w:color="auto"/>
                <w:right w:val="none" w:sz="0" w:space="0" w:color="auto"/>
              </w:divBdr>
            </w:div>
            <w:div w:id="1912537452">
              <w:marLeft w:val="0"/>
              <w:marRight w:val="0"/>
              <w:marTop w:val="0"/>
              <w:marBottom w:val="0"/>
              <w:divBdr>
                <w:top w:val="none" w:sz="0" w:space="0" w:color="auto"/>
                <w:left w:val="none" w:sz="0" w:space="0" w:color="auto"/>
                <w:bottom w:val="none" w:sz="0" w:space="0" w:color="auto"/>
                <w:right w:val="none" w:sz="0" w:space="0" w:color="auto"/>
              </w:divBdr>
            </w:div>
            <w:div w:id="656304435">
              <w:marLeft w:val="0"/>
              <w:marRight w:val="0"/>
              <w:marTop w:val="0"/>
              <w:marBottom w:val="0"/>
              <w:divBdr>
                <w:top w:val="none" w:sz="0" w:space="0" w:color="auto"/>
                <w:left w:val="none" w:sz="0" w:space="0" w:color="auto"/>
                <w:bottom w:val="none" w:sz="0" w:space="0" w:color="auto"/>
                <w:right w:val="none" w:sz="0" w:space="0" w:color="auto"/>
              </w:divBdr>
            </w:div>
            <w:div w:id="1815877152">
              <w:marLeft w:val="0"/>
              <w:marRight w:val="0"/>
              <w:marTop w:val="0"/>
              <w:marBottom w:val="0"/>
              <w:divBdr>
                <w:top w:val="none" w:sz="0" w:space="0" w:color="auto"/>
                <w:left w:val="none" w:sz="0" w:space="0" w:color="auto"/>
                <w:bottom w:val="none" w:sz="0" w:space="0" w:color="auto"/>
                <w:right w:val="none" w:sz="0" w:space="0" w:color="auto"/>
              </w:divBdr>
            </w:div>
            <w:div w:id="1552493427">
              <w:marLeft w:val="0"/>
              <w:marRight w:val="0"/>
              <w:marTop w:val="0"/>
              <w:marBottom w:val="0"/>
              <w:divBdr>
                <w:top w:val="none" w:sz="0" w:space="0" w:color="auto"/>
                <w:left w:val="none" w:sz="0" w:space="0" w:color="auto"/>
                <w:bottom w:val="none" w:sz="0" w:space="0" w:color="auto"/>
                <w:right w:val="none" w:sz="0" w:space="0" w:color="auto"/>
              </w:divBdr>
            </w:div>
            <w:div w:id="21790276">
              <w:marLeft w:val="0"/>
              <w:marRight w:val="0"/>
              <w:marTop w:val="0"/>
              <w:marBottom w:val="0"/>
              <w:divBdr>
                <w:top w:val="none" w:sz="0" w:space="0" w:color="auto"/>
                <w:left w:val="none" w:sz="0" w:space="0" w:color="auto"/>
                <w:bottom w:val="none" w:sz="0" w:space="0" w:color="auto"/>
                <w:right w:val="none" w:sz="0" w:space="0" w:color="auto"/>
              </w:divBdr>
            </w:div>
            <w:div w:id="480391335">
              <w:marLeft w:val="0"/>
              <w:marRight w:val="0"/>
              <w:marTop w:val="0"/>
              <w:marBottom w:val="0"/>
              <w:divBdr>
                <w:top w:val="none" w:sz="0" w:space="0" w:color="auto"/>
                <w:left w:val="none" w:sz="0" w:space="0" w:color="auto"/>
                <w:bottom w:val="none" w:sz="0" w:space="0" w:color="auto"/>
                <w:right w:val="none" w:sz="0" w:space="0" w:color="auto"/>
              </w:divBdr>
            </w:div>
            <w:div w:id="102845320">
              <w:marLeft w:val="0"/>
              <w:marRight w:val="0"/>
              <w:marTop w:val="0"/>
              <w:marBottom w:val="0"/>
              <w:divBdr>
                <w:top w:val="none" w:sz="0" w:space="0" w:color="auto"/>
                <w:left w:val="none" w:sz="0" w:space="0" w:color="auto"/>
                <w:bottom w:val="none" w:sz="0" w:space="0" w:color="auto"/>
                <w:right w:val="none" w:sz="0" w:space="0" w:color="auto"/>
              </w:divBdr>
            </w:div>
            <w:div w:id="1173766783">
              <w:marLeft w:val="0"/>
              <w:marRight w:val="0"/>
              <w:marTop w:val="0"/>
              <w:marBottom w:val="0"/>
              <w:divBdr>
                <w:top w:val="none" w:sz="0" w:space="0" w:color="auto"/>
                <w:left w:val="none" w:sz="0" w:space="0" w:color="auto"/>
                <w:bottom w:val="none" w:sz="0" w:space="0" w:color="auto"/>
                <w:right w:val="none" w:sz="0" w:space="0" w:color="auto"/>
              </w:divBdr>
            </w:div>
            <w:div w:id="469400247">
              <w:marLeft w:val="0"/>
              <w:marRight w:val="0"/>
              <w:marTop w:val="0"/>
              <w:marBottom w:val="0"/>
              <w:divBdr>
                <w:top w:val="none" w:sz="0" w:space="0" w:color="auto"/>
                <w:left w:val="none" w:sz="0" w:space="0" w:color="auto"/>
                <w:bottom w:val="none" w:sz="0" w:space="0" w:color="auto"/>
                <w:right w:val="none" w:sz="0" w:space="0" w:color="auto"/>
              </w:divBdr>
            </w:div>
            <w:div w:id="1748922704">
              <w:marLeft w:val="0"/>
              <w:marRight w:val="0"/>
              <w:marTop w:val="0"/>
              <w:marBottom w:val="0"/>
              <w:divBdr>
                <w:top w:val="none" w:sz="0" w:space="0" w:color="auto"/>
                <w:left w:val="none" w:sz="0" w:space="0" w:color="auto"/>
                <w:bottom w:val="none" w:sz="0" w:space="0" w:color="auto"/>
                <w:right w:val="none" w:sz="0" w:space="0" w:color="auto"/>
              </w:divBdr>
            </w:div>
            <w:div w:id="682166379">
              <w:marLeft w:val="0"/>
              <w:marRight w:val="0"/>
              <w:marTop w:val="0"/>
              <w:marBottom w:val="0"/>
              <w:divBdr>
                <w:top w:val="none" w:sz="0" w:space="0" w:color="auto"/>
                <w:left w:val="none" w:sz="0" w:space="0" w:color="auto"/>
                <w:bottom w:val="none" w:sz="0" w:space="0" w:color="auto"/>
                <w:right w:val="none" w:sz="0" w:space="0" w:color="auto"/>
              </w:divBdr>
            </w:div>
            <w:div w:id="23754885">
              <w:marLeft w:val="0"/>
              <w:marRight w:val="0"/>
              <w:marTop w:val="0"/>
              <w:marBottom w:val="0"/>
              <w:divBdr>
                <w:top w:val="none" w:sz="0" w:space="0" w:color="auto"/>
                <w:left w:val="none" w:sz="0" w:space="0" w:color="auto"/>
                <w:bottom w:val="none" w:sz="0" w:space="0" w:color="auto"/>
                <w:right w:val="none" w:sz="0" w:space="0" w:color="auto"/>
              </w:divBdr>
            </w:div>
            <w:div w:id="1085758806">
              <w:marLeft w:val="0"/>
              <w:marRight w:val="0"/>
              <w:marTop w:val="0"/>
              <w:marBottom w:val="0"/>
              <w:divBdr>
                <w:top w:val="none" w:sz="0" w:space="0" w:color="auto"/>
                <w:left w:val="none" w:sz="0" w:space="0" w:color="auto"/>
                <w:bottom w:val="none" w:sz="0" w:space="0" w:color="auto"/>
                <w:right w:val="none" w:sz="0" w:space="0" w:color="auto"/>
              </w:divBdr>
            </w:div>
            <w:div w:id="1157116213">
              <w:marLeft w:val="0"/>
              <w:marRight w:val="0"/>
              <w:marTop w:val="0"/>
              <w:marBottom w:val="0"/>
              <w:divBdr>
                <w:top w:val="none" w:sz="0" w:space="0" w:color="auto"/>
                <w:left w:val="none" w:sz="0" w:space="0" w:color="auto"/>
                <w:bottom w:val="none" w:sz="0" w:space="0" w:color="auto"/>
                <w:right w:val="none" w:sz="0" w:space="0" w:color="auto"/>
              </w:divBdr>
            </w:div>
            <w:div w:id="1454981628">
              <w:marLeft w:val="0"/>
              <w:marRight w:val="0"/>
              <w:marTop w:val="0"/>
              <w:marBottom w:val="0"/>
              <w:divBdr>
                <w:top w:val="none" w:sz="0" w:space="0" w:color="auto"/>
                <w:left w:val="none" w:sz="0" w:space="0" w:color="auto"/>
                <w:bottom w:val="none" w:sz="0" w:space="0" w:color="auto"/>
                <w:right w:val="none" w:sz="0" w:space="0" w:color="auto"/>
              </w:divBdr>
            </w:div>
            <w:div w:id="2056538308">
              <w:marLeft w:val="0"/>
              <w:marRight w:val="0"/>
              <w:marTop w:val="0"/>
              <w:marBottom w:val="0"/>
              <w:divBdr>
                <w:top w:val="none" w:sz="0" w:space="0" w:color="auto"/>
                <w:left w:val="none" w:sz="0" w:space="0" w:color="auto"/>
                <w:bottom w:val="none" w:sz="0" w:space="0" w:color="auto"/>
                <w:right w:val="none" w:sz="0" w:space="0" w:color="auto"/>
              </w:divBdr>
            </w:div>
            <w:div w:id="835532002">
              <w:marLeft w:val="0"/>
              <w:marRight w:val="0"/>
              <w:marTop w:val="0"/>
              <w:marBottom w:val="0"/>
              <w:divBdr>
                <w:top w:val="none" w:sz="0" w:space="0" w:color="auto"/>
                <w:left w:val="none" w:sz="0" w:space="0" w:color="auto"/>
                <w:bottom w:val="none" w:sz="0" w:space="0" w:color="auto"/>
                <w:right w:val="none" w:sz="0" w:space="0" w:color="auto"/>
              </w:divBdr>
            </w:div>
            <w:div w:id="1714378837">
              <w:marLeft w:val="0"/>
              <w:marRight w:val="0"/>
              <w:marTop w:val="0"/>
              <w:marBottom w:val="0"/>
              <w:divBdr>
                <w:top w:val="none" w:sz="0" w:space="0" w:color="auto"/>
                <w:left w:val="none" w:sz="0" w:space="0" w:color="auto"/>
                <w:bottom w:val="none" w:sz="0" w:space="0" w:color="auto"/>
                <w:right w:val="none" w:sz="0" w:space="0" w:color="auto"/>
              </w:divBdr>
            </w:div>
            <w:div w:id="1490710908">
              <w:marLeft w:val="0"/>
              <w:marRight w:val="0"/>
              <w:marTop w:val="0"/>
              <w:marBottom w:val="0"/>
              <w:divBdr>
                <w:top w:val="none" w:sz="0" w:space="0" w:color="auto"/>
                <w:left w:val="none" w:sz="0" w:space="0" w:color="auto"/>
                <w:bottom w:val="none" w:sz="0" w:space="0" w:color="auto"/>
                <w:right w:val="none" w:sz="0" w:space="0" w:color="auto"/>
              </w:divBdr>
            </w:div>
            <w:div w:id="1433235176">
              <w:marLeft w:val="0"/>
              <w:marRight w:val="0"/>
              <w:marTop w:val="0"/>
              <w:marBottom w:val="0"/>
              <w:divBdr>
                <w:top w:val="none" w:sz="0" w:space="0" w:color="auto"/>
                <w:left w:val="none" w:sz="0" w:space="0" w:color="auto"/>
                <w:bottom w:val="none" w:sz="0" w:space="0" w:color="auto"/>
                <w:right w:val="none" w:sz="0" w:space="0" w:color="auto"/>
              </w:divBdr>
            </w:div>
            <w:div w:id="1462461465">
              <w:marLeft w:val="0"/>
              <w:marRight w:val="0"/>
              <w:marTop w:val="0"/>
              <w:marBottom w:val="0"/>
              <w:divBdr>
                <w:top w:val="none" w:sz="0" w:space="0" w:color="auto"/>
                <w:left w:val="none" w:sz="0" w:space="0" w:color="auto"/>
                <w:bottom w:val="none" w:sz="0" w:space="0" w:color="auto"/>
                <w:right w:val="none" w:sz="0" w:space="0" w:color="auto"/>
              </w:divBdr>
            </w:div>
            <w:div w:id="807087609">
              <w:marLeft w:val="0"/>
              <w:marRight w:val="0"/>
              <w:marTop w:val="0"/>
              <w:marBottom w:val="0"/>
              <w:divBdr>
                <w:top w:val="none" w:sz="0" w:space="0" w:color="auto"/>
                <w:left w:val="none" w:sz="0" w:space="0" w:color="auto"/>
                <w:bottom w:val="none" w:sz="0" w:space="0" w:color="auto"/>
                <w:right w:val="none" w:sz="0" w:space="0" w:color="auto"/>
              </w:divBdr>
            </w:div>
            <w:div w:id="1194612825">
              <w:marLeft w:val="0"/>
              <w:marRight w:val="0"/>
              <w:marTop w:val="0"/>
              <w:marBottom w:val="0"/>
              <w:divBdr>
                <w:top w:val="none" w:sz="0" w:space="0" w:color="auto"/>
                <w:left w:val="none" w:sz="0" w:space="0" w:color="auto"/>
                <w:bottom w:val="none" w:sz="0" w:space="0" w:color="auto"/>
                <w:right w:val="none" w:sz="0" w:space="0" w:color="auto"/>
              </w:divBdr>
            </w:div>
            <w:div w:id="1625231967">
              <w:marLeft w:val="0"/>
              <w:marRight w:val="0"/>
              <w:marTop w:val="0"/>
              <w:marBottom w:val="0"/>
              <w:divBdr>
                <w:top w:val="none" w:sz="0" w:space="0" w:color="auto"/>
                <w:left w:val="none" w:sz="0" w:space="0" w:color="auto"/>
                <w:bottom w:val="none" w:sz="0" w:space="0" w:color="auto"/>
                <w:right w:val="none" w:sz="0" w:space="0" w:color="auto"/>
              </w:divBdr>
            </w:div>
            <w:div w:id="1114399471">
              <w:marLeft w:val="0"/>
              <w:marRight w:val="0"/>
              <w:marTop w:val="0"/>
              <w:marBottom w:val="0"/>
              <w:divBdr>
                <w:top w:val="none" w:sz="0" w:space="0" w:color="auto"/>
                <w:left w:val="none" w:sz="0" w:space="0" w:color="auto"/>
                <w:bottom w:val="none" w:sz="0" w:space="0" w:color="auto"/>
                <w:right w:val="none" w:sz="0" w:space="0" w:color="auto"/>
              </w:divBdr>
            </w:div>
            <w:div w:id="255330010">
              <w:marLeft w:val="0"/>
              <w:marRight w:val="0"/>
              <w:marTop w:val="0"/>
              <w:marBottom w:val="0"/>
              <w:divBdr>
                <w:top w:val="none" w:sz="0" w:space="0" w:color="auto"/>
                <w:left w:val="none" w:sz="0" w:space="0" w:color="auto"/>
                <w:bottom w:val="none" w:sz="0" w:space="0" w:color="auto"/>
                <w:right w:val="none" w:sz="0" w:space="0" w:color="auto"/>
              </w:divBdr>
            </w:div>
            <w:div w:id="1459030174">
              <w:marLeft w:val="0"/>
              <w:marRight w:val="0"/>
              <w:marTop w:val="0"/>
              <w:marBottom w:val="0"/>
              <w:divBdr>
                <w:top w:val="none" w:sz="0" w:space="0" w:color="auto"/>
                <w:left w:val="none" w:sz="0" w:space="0" w:color="auto"/>
                <w:bottom w:val="none" w:sz="0" w:space="0" w:color="auto"/>
                <w:right w:val="none" w:sz="0" w:space="0" w:color="auto"/>
              </w:divBdr>
            </w:div>
            <w:div w:id="540292328">
              <w:marLeft w:val="0"/>
              <w:marRight w:val="0"/>
              <w:marTop w:val="0"/>
              <w:marBottom w:val="0"/>
              <w:divBdr>
                <w:top w:val="none" w:sz="0" w:space="0" w:color="auto"/>
                <w:left w:val="none" w:sz="0" w:space="0" w:color="auto"/>
                <w:bottom w:val="none" w:sz="0" w:space="0" w:color="auto"/>
                <w:right w:val="none" w:sz="0" w:space="0" w:color="auto"/>
              </w:divBdr>
            </w:div>
            <w:div w:id="833254810">
              <w:marLeft w:val="0"/>
              <w:marRight w:val="0"/>
              <w:marTop w:val="0"/>
              <w:marBottom w:val="0"/>
              <w:divBdr>
                <w:top w:val="none" w:sz="0" w:space="0" w:color="auto"/>
                <w:left w:val="none" w:sz="0" w:space="0" w:color="auto"/>
                <w:bottom w:val="none" w:sz="0" w:space="0" w:color="auto"/>
                <w:right w:val="none" w:sz="0" w:space="0" w:color="auto"/>
              </w:divBdr>
            </w:div>
            <w:div w:id="1303388272">
              <w:marLeft w:val="0"/>
              <w:marRight w:val="0"/>
              <w:marTop w:val="0"/>
              <w:marBottom w:val="0"/>
              <w:divBdr>
                <w:top w:val="none" w:sz="0" w:space="0" w:color="auto"/>
                <w:left w:val="none" w:sz="0" w:space="0" w:color="auto"/>
                <w:bottom w:val="none" w:sz="0" w:space="0" w:color="auto"/>
                <w:right w:val="none" w:sz="0" w:space="0" w:color="auto"/>
              </w:divBdr>
            </w:div>
            <w:div w:id="1855072836">
              <w:marLeft w:val="0"/>
              <w:marRight w:val="0"/>
              <w:marTop w:val="0"/>
              <w:marBottom w:val="0"/>
              <w:divBdr>
                <w:top w:val="none" w:sz="0" w:space="0" w:color="auto"/>
                <w:left w:val="none" w:sz="0" w:space="0" w:color="auto"/>
                <w:bottom w:val="none" w:sz="0" w:space="0" w:color="auto"/>
                <w:right w:val="none" w:sz="0" w:space="0" w:color="auto"/>
              </w:divBdr>
            </w:div>
            <w:div w:id="152920120">
              <w:marLeft w:val="0"/>
              <w:marRight w:val="0"/>
              <w:marTop w:val="0"/>
              <w:marBottom w:val="0"/>
              <w:divBdr>
                <w:top w:val="none" w:sz="0" w:space="0" w:color="auto"/>
                <w:left w:val="none" w:sz="0" w:space="0" w:color="auto"/>
                <w:bottom w:val="none" w:sz="0" w:space="0" w:color="auto"/>
                <w:right w:val="none" w:sz="0" w:space="0" w:color="auto"/>
              </w:divBdr>
            </w:div>
            <w:div w:id="1962150885">
              <w:marLeft w:val="0"/>
              <w:marRight w:val="0"/>
              <w:marTop w:val="0"/>
              <w:marBottom w:val="0"/>
              <w:divBdr>
                <w:top w:val="none" w:sz="0" w:space="0" w:color="auto"/>
                <w:left w:val="none" w:sz="0" w:space="0" w:color="auto"/>
                <w:bottom w:val="none" w:sz="0" w:space="0" w:color="auto"/>
                <w:right w:val="none" w:sz="0" w:space="0" w:color="auto"/>
              </w:divBdr>
            </w:div>
            <w:div w:id="1243292495">
              <w:marLeft w:val="0"/>
              <w:marRight w:val="0"/>
              <w:marTop w:val="0"/>
              <w:marBottom w:val="0"/>
              <w:divBdr>
                <w:top w:val="none" w:sz="0" w:space="0" w:color="auto"/>
                <w:left w:val="none" w:sz="0" w:space="0" w:color="auto"/>
                <w:bottom w:val="none" w:sz="0" w:space="0" w:color="auto"/>
                <w:right w:val="none" w:sz="0" w:space="0" w:color="auto"/>
              </w:divBdr>
            </w:div>
            <w:div w:id="388384547">
              <w:marLeft w:val="0"/>
              <w:marRight w:val="0"/>
              <w:marTop w:val="0"/>
              <w:marBottom w:val="0"/>
              <w:divBdr>
                <w:top w:val="none" w:sz="0" w:space="0" w:color="auto"/>
                <w:left w:val="none" w:sz="0" w:space="0" w:color="auto"/>
                <w:bottom w:val="none" w:sz="0" w:space="0" w:color="auto"/>
                <w:right w:val="none" w:sz="0" w:space="0" w:color="auto"/>
              </w:divBdr>
            </w:div>
            <w:div w:id="481896872">
              <w:marLeft w:val="0"/>
              <w:marRight w:val="0"/>
              <w:marTop w:val="0"/>
              <w:marBottom w:val="0"/>
              <w:divBdr>
                <w:top w:val="none" w:sz="0" w:space="0" w:color="auto"/>
                <w:left w:val="none" w:sz="0" w:space="0" w:color="auto"/>
                <w:bottom w:val="none" w:sz="0" w:space="0" w:color="auto"/>
                <w:right w:val="none" w:sz="0" w:space="0" w:color="auto"/>
              </w:divBdr>
            </w:div>
            <w:div w:id="482625475">
              <w:marLeft w:val="0"/>
              <w:marRight w:val="0"/>
              <w:marTop w:val="0"/>
              <w:marBottom w:val="0"/>
              <w:divBdr>
                <w:top w:val="none" w:sz="0" w:space="0" w:color="auto"/>
                <w:left w:val="none" w:sz="0" w:space="0" w:color="auto"/>
                <w:bottom w:val="none" w:sz="0" w:space="0" w:color="auto"/>
                <w:right w:val="none" w:sz="0" w:space="0" w:color="auto"/>
              </w:divBdr>
            </w:div>
            <w:div w:id="735590366">
              <w:marLeft w:val="0"/>
              <w:marRight w:val="0"/>
              <w:marTop w:val="0"/>
              <w:marBottom w:val="0"/>
              <w:divBdr>
                <w:top w:val="none" w:sz="0" w:space="0" w:color="auto"/>
                <w:left w:val="none" w:sz="0" w:space="0" w:color="auto"/>
                <w:bottom w:val="none" w:sz="0" w:space="0" w:color="auto"/>
                <w:right w:val="none" w:sz="0" w:space="0" w:color="auto"/>
              </w:divBdr>
            </w:div>
            <w:div w:id="1716002194">
              <w:marLeft w:val="0"/>
              <w:marRight w:val="0"/>
              <w:marTop w:val="0"/>
              <w:marBottom w:val="0"/>
              <w:divBdr>
                <w:top w:val="none" w:sz="0" w:space="0" w:color="auto"/>
                <w:left w:val="none" w:sz="0" w:space="0" w:color="auto"/>
                <w:bottom w:val="none" w:sz="0" w:space="0" w:color="auto"/>
                <w:right w:val="none" w:sz="0" w:space="0" w:color="auto"/>
              </w:divBdr>
            </w:div>
            <w:div w:id="1834369771">
              <w:marLeft w:val="0"/>
              <w:marRight w:val="0"/>
              <w:marTop w:val="0"/>
              <w:marBottom w:val="0"/>
              <w:divBdr>
                <w:top w:val="none" w:sz="0" w:space="0" w:color="auto"/>
                <w:left w:val="none" w:sz="0" w:space="0" w:color="auto"/>
                <w:bottom w:val="none" w:sz="0" w:space="0" w:color="auto"/>
                <w:right w:val="none" w:sz="0" w:space="0" w:color="auto"/>
              </w:divBdr>
            </w:div>
            <w:div w:id="1557281827">
              <w:marLeft w:val="0"/>
              <w:marRight w:val="0"/>
              <w:marTop w:val="0"/>
              <w:marBottom w:val="0"/>
              <w:divBdr>
                <w:top w:val="none" w:sz="0" w:space="0" w:color="auto"/>
                <w:left w:val="none" w:sz="0" w:space="0" w:color="auto"/>
                <w:bottom w:val="none" w:sz="0" w:space="0" w:color="auto"/>
                <w:right w:val="none" w:sz="0" w:space="0" w:color="auto"/>
              </w:divBdr>
            </w:div>
            <w:div w:id="407850566">
              <w:marLeft w:val="0"/>
              <w:marRight w:val="0"/>
              <w:marTop w:val="0"/>
              <w:marBottom w:val="0"/>
              <w:divBdr>
                <w:top w:val="none" w:sz="0" w:space="0" w:color="auto"/>
                <w:left w:val="none" w:sz="0" w:space="0" w:color="auto"/>
                <w:bottom w:val="none" w:sz="0" w:space="0" w:color="auto"/>
                <w:right w:val="none" w:sz="0" w:space="0" w:color="auto"/>
              </w:divBdr>
            </w:div>
            <w:div w:id="2029519350">
              <w:marLeft w:val="0"/>
              <w:marRight w:val="0"/>
              <w:marTop w:val="0"/>
              <w:marBottom w:val="0"/>
              <w:divBdr>
                <w:top w:val="none" w:sz="0" w:space="0" w:color="auto"/>
                <w:left w:val="none" w:sz="0" w:space="0" w:color="auto"/>
                <w:bottom w:val="none" w:sz="0" w:space="0" w:color="auto"/>
                <w:right w:val="none" w:sz="0" w:space="0" w:color="auto"/>
              </w:divBdr>
            </w:div>
            <w:div w:id="1213618424">
              <w:marLeft w:val="0"/>
              <w:marRight w:val="0"/>
              <w:marTop w:val="0"/>
              <w:marBottom w:val="0"/>
              <w:divBdr>
                <w:top w:val="none" w:sz="0" w:space="0" w:color="auto"/>
                <w:left w:val="none" w:sz="0" w:space="0" w:color="auto"/>
                <w:bottom w:val="none" w:sz="0" w:space="0" w:color="auto"/>
                <w:right w:val="none" w:sz="0" w:space="0" w:color="auto"/>
              </w:divBdr>
            </w:div>
            <w:div w:id="1148863460">
              <w:marLeft w:val="0"/>
              <w:marRight w:val="0"/>
              <w:marTop w:val="0"/>
              <w:marBottom w:val="0"/>
              <w:divBdr>
                <w:top w:val="none" w:sz="0" w:space="0" w:color="auto"/>
                <w:left w:val="none" w:sz="0" w:space="0" w:color="auto"/>
                <w:bottom w:val="none" w:sz="0" w:space="0" w:color="auto"/>
                <w:right w:val="none" w:sz="0" w:space="0" w:color="auto"/>
              </w:divBdr>
            </w:div>
            <w:div w:id="350421594">
              <w:marLeft w:val="0"/>
              <w:marRight w:val="0"/>
              <w:marTop w:val="0"/>
              <w:marBottom w:val="0"/>
              <w:divBdr>
                <w:top w:val="none" w:sz="0" w:space="0" w:color="auto"/>
                <w:left w:val="none" w:sz="0" w:space="0" w:color="auto"/>
                <w:bottom w:val="none" w:sz="0" w:space="0" w:color="auto"/>
                <w:right w:val="none" w:sz="0" w:space="0" w:color="auto"/>
              </w:divBdr>
            </w:div>
            <w:div w:id="880435500">
              <w:marLeft w:val="0"/>
              <w:marRight w:val="0"/>
              <w:marTop w:val="0"/>
              <w:marBottom w:val="0"/>
              <w:divBdr>
                <w:top w:val="none" w:sz="0" w:space="0" w:color="auto"/>
                <w:left w:val="none" w:sz="0" w:space="0" w:color="auto"/>
                <w:bottom w:val="none" w:sz="0" w:space="0" w:color="auto"/>
                <w:right w:val="none" w:sz="0" w:space="0" w:color="auto"/>
              </w:divBdr>
            </w:div>
            <w:div w:id="189032606">
              <w:marLeft w:val="0"/>
              <w:marRight w:val="0"/>
              <w:marTop w:val="0"/>
              <w:marBottom w:val="0"/>
              <w:divBdr>
                <w:top w:val="none" w:sz="0" w:space="0" w:color="auto"/>
                <w:left w:val="none" w:sz="0" w:space="0" w:color="auto"/>
                <w:bottom w:val="none" w:sz="0" w:space="0" w:color="auto"/>
                <w:right w:val="none" w:sz="0" w:space="0" w:color="auto"/>
              </w:divBdr>
            </w:div>
            <w:div w:id="344135306">
              <w:marLeft w:val="0"/>
              <w:marRight w:val="0"/>
              <w:marTop w:val="0"/>
              <w:marBottom w:val="0"/>
              <w:divBdr>
                <w:top w:val="none" w:sz="0" w:space="0" w:color="auto"/>
                <w:left w:val="none" w:sz="0" w:space="0" w:color="auto"/>
                <w:bottom w:val="none" w:sz="0" w:space="0" w:color="auto"/>
                <w:right w:val="none" w:sz="0" w:space="0" w:color="auto"/>
              </w:divBdr>
            </w:div>
            <w:div w:id="1253776349">
              <w:marLeft w:val="0"/>
              <w:marRight w:val="0"/>
              <w:marTop w:val="0"/>
              <w:marBottom w:val="0"/>
              <w:divBdr>
                <w:top w:val="none" w:sz="0" w:space="0" w:color="auto"/>
                <w:left w:val="none" w:sz="0" w:space="0" w:color="auto"/>
                <w:bottom w:val="none" w:sz="0" w:space="0" w:color="auto"/>
                <w:right w:val="none" w:sz="0" w:space="0" w:color="auto"/>
              </w:divBdr>
            </w:div>
            <w:div w:id="1991131816">
              <w:marLeft w:val="0"/>
              <w:marRight w:val="0"/>
              <w:marTop w:val="0"/>
              <w:marBottom w:val="0"/>
              <w:divBdr>
                <w:top w:val="none" w:sz="0" w:space="0" w:color="auto"/>
                <w:left w:val="none" w:sz="0" w:space="0" w:color="auto"/>
                <w:bottom w:val="none" w:sz="0" w:space="0" w:color="auto"/>
                <w:right w:val="none" w:sz="0" w:space="0" w:color="auto"/>
              </w:divBdr>
            </w:div>
            <w:div w:id="892665967">
              <w:marLeft w:val="0"/>
              <w:marRight w:val="0"/>
              <w:marTop w:val="0"/>
              <w:marBottom w:val="0"/>
              <w:divBdr>
                <w:top w:val="none" w:sz="0" w:space="0" w:color="auto"/>
                <w:left w:val="none" w:sz="0" w:space="0" w:color="auto"/>
                <w:bottom w:val="none" w:sz="0" w:space="0" w:color="auto"/>
                <w:right w:val="none" w:sz="0" w:space="0" w:color="auto"/>
              </w:divBdr>
            </w:div>
            <w:div w:id="832182123">
              <w:marLeft w:val="0"/>
              <w:marRight w:val="0"/>
              <w:marTop w:val="0"/>
              <w:marBottom w:val="0"/>
              <w:divBdr>
                <w:top w:val="none" w:sz="0" w:space="0" w:color="auto"/>
                <w:left w:val="none" w:sz="0" w:space="0" w:color="auto"/>
                <w:bottom w:val="none" w:sz="0" w:space="0" w:color="auto"/>
                <w:right w:val="none" w:sz="0" w:space="0" w:color="auto"/>
              </w:divBdr>
            </w:div>
            <w:div w:id="1987124953">
              <w:marLeft w:val="0"/>
              <w:marRight w:val="0"/>
              <w:marTop w:val="0"/>
              <w:marBottom w:val="0"/>
              <w:divBdr>
                <w:top w:val="none" w:sz="0" w:space="0" w:color="auto"/>
                <w:left w:val="none" w:sz="0" w:space="0" w:color="auto"/>
                <w:bottom w:val="none" w:sz="0" w:space="0" w:color="auto"/>
                <w:right w:val="none" w:sz="0" w:space="0" w:color="auto"/>
              </w:divBdr>
            </w:div>
            <w:div w:id="1987541799">
              <w:marLeft w:val="0"/>
              <w:marRight w:val="0"/>
              <w:marTop w:val="0"/>
              <w:marBottom w:val="0"/>
              <w:divBdr>
                <w:top w:val="none" w:sz="0" w:space="0" w:color="auto"/>
                <w:left w:val="none" w:sz="0" w:space="0" w:color="auto"/>
                <w:bottom w:val="none" w:sz="0" w:space="0" w:color="auto"/>
                <w:right w:val="none" w:sz="0" w:space="0" w:color="auto"/>
              </w:divBdr>
            </w:div>
            <w:div w:id="636911352">
              <w:marLeft w:val="0"/>
              <w:marRight w:val="0"/>
              <w:marTop w:val="0"/>
              <w:marBottom w:val="0"/>
              <w:divBdr>
                <w:top w:val="none" w:sz="0" w:space="0" w:color="auto"/>
                <w:left w:val="none" w:sz="0" w:space="0" w:color="auto"/>
                <w:bottom w:val="none" w:sz="0" w:space="0" w:color="auto"/>
                <w:right w:val="none" w:sz="0" w:space="0" w:color="auto"/>
              </w:divBdr>
            </w:div>
            <w:div w:id="598803990">
              <w:marLeft w:val="0"/>
              <w:marRight w:val="0"/>
              <w:marTop w:val="0"/>
              <w:marBottom w:val="0"/>
              <w:divBdr>
                <w:top w:val="none" w:sz="0" w:space="0" w:color="auto"/>
                <w:left w:val="none" w:sz="0" w:space="0" w:color="auto"/>
                <w:bottom w:val="none" w:sz="0" w:space="0" w:color="auto"/>
                <w:right w:val="none" w:sz="0" w:space="0" w:color="auto"/>
              </w:divBdr>
            </w:div>
            <w:div w:id="369889322">
              <w:marLeft w:val="0"/>
              <w:marRight w:val="0"/>
              <w:marTop w:val="0"/>
              <w:marBottom w:val="0"/>
              <w:divBdr>
                <w:top w:val="none" w:sz="0" w:space="0" w:color="auto"/>
                <w:left w:val="none" w:sz="0" w:space="0" w:color="auto"/>
                <w:bottom w:val="none" w:sz="0" w:space="0" w:color="auto"/>
                <w:right w:val="none" w:sz="0" w:space="0" w:color="auto"/>
              </w:divBdr>
            </w:div>
            <w:div w:id="417874968">
              <w:marLeft w:val="0"/>
              <w:marRight w:val="0"/>
              <w:marTop w:val="0"/>
              <w:marBottom w:val="0"/>
              <w:divBdr>
                <w:top w:val="none" w:sz="0" w:space="0" w:color="auto"/>
                <w:left w:val="none" w:sz="0" w:space="0" w:color="auto"/>
                <w:bottom w:val="none" w:sz="0" w:space="0" w:color="auto"/>
                <w:right w:val="none" w:sz="0" w:space="0" w:color="auto"/>
              </w:divBdr>
            </w:div>
            <w:div w:id="1767115476">
              <w:marLeft w:val="0"/>
              <w:marRight w:val="0"/>
              <w:marTop w:val="0"/>
              <w:marBottom w:val="0"/>
              <w:divBdr>
                <w:top w:val="none" w:sz="0" w:space="0" w:color="auto"/>
                <w:left w:val="none" w:sz="0" w:space="0" w:color="auto"/>
                <w:bottom w:val="none" w:sz="0" w:space="0" w:color="auto"/>
                <w:right w:val="none" w:sz="0" w:space="0" w:color="auto"/>
              </w:divBdr>
            </w:div>
            <w:div w:id="1676573423">
              <w:marLeft w:val="0"/>
              <w:marRight w:val="0"/>
              <w:marTop w:val="0"/>
              <w:marBottom w:val="0"/>
              <w:divBdr>
                <w:top w:val="none" w:sz="0" w:space="0" w:color="auto"/>
                <w:left w:val="none" w:sz="0" w:space="0" w:color="auto"/>
                <w:bottom w:val="none" w:sz="0" w:space="0" w:color="auto"/>
                <w:right w:val="none" w:sz="0" w:space="0" w:color="auto"/>
              </w:divBdr>
            </w:div>
            <w:div w:id="1188180840">
              <w:marLeft w:val="0"/>
              <w:marRight w:val="0"/>
              <w:marTop w:val="0"/>
              <w:marBottom w:val="0"/>
              <w:divBdr>
                <w:top w:val="none" w:sz="0" w:space="0" w:color="auto"/>
                <w:left w:val="none" w:sz="0" w:space="0" w:color="auto"/>
                <w:bottom w:val="none" w:sz="0" w:space="0" w:color="auto"/>
                <w:right w:val="none" w:sz="0" w:space="0" w:color="auto"/>
              </w:divBdr>
            </w:div>
            <w:div w:id="908804584">
              <w:marLeft w:val="0"/>
              <w:marRight w:val="0"/>
              <w:marTop w:val="0"/>
              <w:marBottom w:val="0"/>
              <w:divBdr>
                <w:top w:val="none" w:sz="0" w:space="0" w:color="auto"/>
                <w:left w:val="none" w:sz="0" w:space="0" w:color="auto"/>
                <w:bottom w:val="none" w:sz="0" w:space="0" w:color="auto"/>
                <w:right w:val="none" w:sz="0" w:space="0" w:color="auto"/>
              </w:divBdr>
            </w:div>
            <w:div w:id="238710546">
              <w:marLeft w:val="0"/>
              <w:marRight w:val="0"/>
              <w:marTop w:val="0"/>
              <w:marBottom w:val="0"/>
              <w:divBdr>
                <w:top w:val="none" w:sz="0" w:space="0" w:color="auto"/>
                <w:left w:val="none" w:sz="0" w:space="0" w:color="auto"/>
                <w:bottom w:val="none" w:sz="0" w:space="0" w:color="auto"/>
                <w:right w:val="none" w:sz="0" w:space="0" w:color="auto"/>
              </w:divBdr>
            </w:div>
            <w:div w:id="946162225">
              <w:marLeft w:val="0"/>
              <w:marRight w:val="0"/>
              <w:marTop w:val="0"/>
              <w:marBottom w:val="0"/>
              <w:divBdr>
                <w:top w:val="none" w:sz="0" w:space="0" w:color="auto"/>
                <w:left w:val="none" w:sz="0" w:space="0" w:color="auto"/>
                <w:bottom w:val="none" w:sz="0" w:space="0" w:color="auto"/>
                <w:right w:val="none" w:sz="0" w:space="0" w:color="auto"/>
              </w:divBdr>
            </w:div>
            <w:div w:id="1528566176">
              <w:marLeft w:val="0"/>
              <w:marRight w:val="0"/>
              <w:marTop w:val="0"/>
              <w:marBottom w:val="0"/>
              <w:divBdr>
                <w:top w:val="none" w:sz="0" w:space="0" w:color="auto"/>
                <w:left w:val="none" w:sz="0" w:space="0" w:color="auto"/>
                <w:bottom w:val="none" w:sz="0" w:space="0" w:color="auto"/>
                <w:right w:val="none" w:sz="0" w:space="0" w:color="auto"/>
              </w:divBdr>
            </w:div>
            <w:div w:id="975599483">
              <w:marLeft w:val="0"/>
              <w:marRight w:val="0"/>
              <w:marTop w:val="0"/>
              <w:marBottom w:val="0"/>
              <w:divBdr>
                <w:top w:val="none" w:sz="0" w:space="0" w:color="auto"/>
                <w:left w:val="none" w:sz="0" w:space="0" w:color="auto"/>
                <w:bottom w:val="none" w:sz="0" w:space="0" w:color="auto"/>
                <w:right w:val="none" w:sz="0" w:space="0" w:color="auto"/>
              </w:divBdr>
            </w:div>
            <w:div w:id="1668167314">
              <w:marLeft w:val="0"/>
              <w:marRight w:val="0"/>
              <w:marTop w:val="0"/>
              <w:marBottom w:val="0"/>
              <w:divBdr>
                <w:top w:val="none" w:sz="0" w:space="0" w:color="auto"/>
                <w:left w:val="none" w:sz="0" w:space="0" w:color="auto"/>
                <w:bottom w:val="none" w:sz="0" w:space="0" w:color="auto"/>
                <w:right w:val="none" w:sz="0" w:space="0" w:color="auto"/>
              </w:divBdr>
            </w:div>
            <w:div w:id="465047868">
              <w:marLeft w:val="0"/>
              <w:marRight w:val="0"/>
              <w:marTop w:val="0"/>
              <w:marBottom w:val="0"/>
              <w:divBdr>
                <w:top w:val="none" w:sz="0" w:space="0" w:color="auto"/>
                <w:left w:val="none" w:sz="0" w:space="0" w:color="auto"/>
                <w:bottom w:val="none" w:sz="0" w:space="0" w:color="auto"/>
                <w:right w:val="none" w:sz="0" w:space="0" w:color="auto"/>
              </w:divBdr>
            </w:div>
            <w:div w:id="903295954">
              <w:marLeft w:val="0"/>
              <w:marRight w:val="0"/>
              <w:marTop w:val="0"/>
              <w:marBottom w:val="0"/>
              <w:divBdr>
                <w:top w:val="none" w:sz="0" w:space="0" w:color="auto"/>
                <w:left w:val="none" w:sz="0" w:space="0" w:color="auto"/>
                <w:bottom w:val="none" w:sz="0" w:space="0" w:color="auto"/>
                <w:right w:val="none" w:sz="0" w:space="0" w:color="auto"/>
              </w:divBdr>
            </w:div>
            <w:div w:id="243730420">
              <w:marLeft w:val="0"/>
              <w:marRight w:val="0"/>
              <w:marTop w:val="0"/>
              <w:marBottom w:val="0"/>
              <w:divBdr>
                <w:top w:val="none" w:sz="0" w:space="0" w:color="auto"/>
                <w:left w:val="none" w:sz="0" w:space="0" w:color="auto"/>
                <w:bottom w:val="none" w:sz="0" w:space="0" w:color="auto"/>
                <w:right w:val="none" w:sz="0" w:space="0" w:color="auto"/>
              </w:divBdr>
            </w:div>
            <w:div w:id="849492923">
              <w:marLeft w:val="0"/>
              <w:marRight w:val="0"/>
              <w:marTop w:val="0"/>
              <w:marBottom w:val="0"/>
              <w:divBdr>
                <w:top w:val="none" w:sz="0" w:space="0" w:color="auto"/>
                <w:left w:val="none" w:sz="0" w:space="0" w:color="auto"/>
                <w:bottom w:val="none" w:sz="0" w:space="0" w:color="auto"/>
                <w:right w:val="none" w:sz="0" w:space="0" w:color="auto"/>
              </w:divBdr>
            </w:div>
            <w:div w:id="39861565">
              <w:marLeft w:val="0"/>
              <w:marRight w:val="0"/>
              <w:marTop w:val="0"/>
              <w:marBottom w:val="0"/>
              <w:divBdr>
                <w:top w:val="none" w:sz="0" w:space="0" w:color="auto"/>
                <w:left w:val="none" w:sz="0" w:space="0" w:color="auto"/>
                <w:bottom w:val="none" w:sz="0" w:space="0" w:color="auto"/>
                <w:right w:val="none" w:sz="0" w:space="0" w:color="auto"/>
              </w:divBdr>
            </w:div>
            <w:div w:id="1984192145">
              <w:marLeft w:val="0"/>
              <w:marRight w:val="0"/>
              <w:marTop w:val="0"/>
              <w:marBottom w:val="0"/>
              <w:divBdr>
                <w:top w:val="none" w:sz="0" w:space="0" w:color="auto"/>
                <w:left w:val="none" w:sz="0" w:space="0" w:color="auto"/>
                <w:bottom w:val="none" w:sz="0" w:space="0" w:color="auto"/>
                <w:right w:val="none" w:sz="0" w:space="0" w:color="auto"/>
              </w:divBdr>
            </w:div>
            <w:div w:id="2954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0924">
      <w:bodyDiv w:val="1"/>
      <w:marLeft w:val="0"/>
      <w:marRight w:val="0"/>
      <w:marTop w:val="0"/>
      <w:marBottom w:val="0"/>
      <w:divBdr>
        <w:top w:val="none" w:sz="0" w:space="0" w:color="auto"/>
        <w:left w:val="none" w:sz="0" w:space="0" w:color="auto"/>
        <w:bottom w:val="none" w:sz="0" w:space="0" w:color="auto"/>
        <w:right w:val="none" w:sz="0" w:space="0" w:color="auto"/>
      </w:divBdr>
      <w:divsChild>
        <w:div w:id="1320159539">
          <w:marLeft w:val="0"/>
          <w:marRight w:val="0"/>
          <w:marTop w:val="0"/>
          <w:marBottom w:val="0"/>
          <w:divBdr>
            <w:top w:val="none" w:sz="0" w:space="0" w:color="auto"/>
            <w:left w:val="none" w:sz="0" w:space="0" w:color="auto"/>
            <w:bottom w:val="none" w:sz="0" w:space="0" w:color="auto"/>
            <w:right w:val="none" w:sz="0" w:space="0" w:color="auto"/>
          </w:divBdr>
          <w:divsChild>
            <w:div w:id="723871072">
              <w:marLeft w:val="0"/>
              <w:marRight w:val="0"/>
              <w:marTop w:val="0"/>
              <w:marBottom w:val="0"/>
              <w:divBdr>
                <w:top w:val="none" w:sz="0" w:space="0" w:color="auto"/>
                <w:left w:val="none" w:sz="0" w:space="0" w:color="auto"/>
                <w:bottom w:val="none" w:sz="0" w:space="0" w:color="auto"/>
                <w:right w:val="none" w:sz="0" w:space="0" w:color="auto"/>
              </w:divBdr>
            </w:div>
            <w:div w:id="998121359">
              <w:marLeft w:val="0"/>
              <w:marRight w:val="0"/>
              <w:marTop w:val="0"/>
              <w:marBottom w:val="0"/>
              <w:divBdr>
                <w:top w:val="none" w:sz="0" w:space="0" w:color="auto"/>
                <w:left w:val="none" w:sz="0" w:space="0" w:color="auto"/>
                <w:bottom w:val="none" w:sz="0" w:space="0" w:color="auto"/>
                <w:right w:val="none" w:sz="0" w:space="0" w:color="auto"/>
              </w:divBdr>
            </w:div>
            <w:div w:id="1119564022">
              <w:marLeft w:val="0"/>
              <w:marRight w:val="0"/>
              <w:marTop w:val="0"/>
              <w:marBottom w:val="0"/>
              <w:divBdr>
                <w:top w:val="none" w:sz="0" w:space="0" w:color="auto"/>
                <w:left w:val="none" w:sz="0" w:space="0" w:color="auto"/>
                <w:bottom w:val="none" w:sz="0" w:space="0" w:color="auto"/>
                <w:right w:val="none" w:sz="0" w:space="0" w:color="auto"/>
              </w:divBdr>
            </w:div>
            <w:div w:id="1855414850">
              <w:marLeft w:val="0"/>
              <w:marRight w:val="0"/>
              <w:marTop w:val="0"/>
              <w:marBottom w:val="0"/>
              <w:divBdr>
                <w:top w:val="none" w:sz="0" w:space="0" w:color="auto"/>
                <w:left w:val="none" w:sz="0" w:space="0" w:color="auto"/>
                <w:bottom w:val="none" w:sz="0" w:space="0" w:color="auto"/>
                <w:right w:val="none" w:sz="0" w:space="0" w:color="auto"/>
              </w:divBdr>
            </w:div>
            <w:div w:id="332953497">
              <w:marLeft w:val="0"/>
              <w:marRight w:val="0"/>
              <w:marTop w:val="0"/>
              <w:marBottom w:val="0"/>
              <w:divBdr>
                <w:top w:val="none" w:sz="0" w:space="0" w:color="auto"/>
                <w:left w:val="none" w:sz="0" w:space="0" w:color="auto"/>
                <w:bottom w:val="none" w:sz="0" w:space="0" w:color="auto"/>
                <w:right w:val="none" w:sz="0" w:space="0" w:color="auto"/>
              </w:divBdr>
            </w:div>
            <w:div w:id="1115562332">
              <w:marLeft w:val="0"/>
              <w:marRight w:val="0"/>
              <w:marTop w:val="0"/>
              <w:marBottom w:val="0"/>
              <w:divBdr>
                <w:top w:val="none" w:sz="0" w:space="0" w:color="auto"/>
                <w:left w:val="none" w:sz="0" w:space="0" w:color="auto"/>
                <w:bottom w:val="none" w:sz="0" w:space="0" w:color="auto"/>
                <w:right w:val="none" w:sz="0" w:space="0" w:color="auto"/>
              </w:divBdr>
            </w:div>
            <w:div w:id="1274946193">
              <w:marLeft w:val="0"/>
              <w:marRight w:val="0"/>
              <w:marTop w:val="0"/>
              <w:marBottom w:val="0"/>
              <w:divBdr>
                <w:top w:val="none" w:sz="0" w:space="0" w:color="auto"/>
                <w:left w:val="none" w:sz="0" w:space="0" w:color="auto"/>
                <w:bottom w:val="none" w:sz="0" w:space="0" w:color="auto"/>
                <w:right w:val="none" w:sz="0" w:space="0" w:color="auto"/>
              </w:divBdr>
            </w:div>
            <w:div w:id="933057004">
              <w:marLeft w:val="0"/>
              <w:marRight w:val="0"/>
              <w:marTop w:val="0"/>
              <w:marBottom w:val="0"/>
              <w:divBdr>
                <w:top w:val="none" w:sz="0" w:space="0" w:color="auto"/>
                <w:left w:val="none" w:sz="0" w:space="0" w:color="auto"/>
                <w:bottom w:val="none" w:sz="0" w:space="0" w:color="auto"/>
                <w:right w:val="none" w:sz="0" w:space="0" w:color="auto"/>
              </w:divBdr>
            </w:div>
            <w:div w:id="1756631775">
              <w:marLeft w:val="0"/>
              <w:marRight w:val="0"/>
              <w:marTop w:val="0"/>
              <w:marBottom w:val="0"/>
              <w:divBdr>
                <w:top w:val="none" w:sz="0" w:space="0" w:color="auto"/>
                <w:left w:val="none" w:sz="0" w:space="0" w:color="auto"/>
                <w:bottom w:val="none" w:sz="0" w:space="0" w:color="auto"/>
                <w:right w:val="none" w:sz="0" w:space="0" w:color="auto"/>
              </w:divBdr>
            </w:div>
            <w:div w:id="1915314472">
              <w:marLeft w:val="0"/>
              <w:marRight w:val="0"/>
              <w:marTop w:val="0"/>
              <w:marBottom w:val="0"/>
              <w:divBdr>
                <w:top w:val="none" w:sz="0" w:space="0" w:color="auto"/>
                <w:left w:val="none" w:sz="0" w:space="0" w:color="auto"/>
                <w:bottom w:val="none" w:sz="0" w:space="0" w:color="auto"/>
                <w:right w:val="none" w:sz="0" w:space="0" w:color="auto"/>
              </w:divBdr>
            </w:div>
            <w:div w:id="1933929748">
              <w:marLeft w:val="0"/>
              <w:marRight w:val="0"/>
              <w:marTop w:val="0"/>
              <w:marBottom w:val="0"/>
              <w:divBdr>
                <w:top w:val="none" w:sz="0" w:space="0" w:color="auto"/>
                <w:left w:val="none" w:sz="0" w:space="0" w:color="auto"/>
                <w:bottom w:val="none" w:sz="0" w:space="0" w:color="auto"/>
                <w:right w:val="none" w:sz="0" w:space="0" w:color="auto"/>
              </w:divBdr>
            </w:div>
            <w:div w:id="1063915688">
              <w:marLeft w:val="0"/>
              <w:marRight w:val="0"/>
              <w:marTop w:val="0"/>
              <w:marBottom w:val="0"/>
              <w:divBdr>
                <w:top w:val="none" w:sz="0" w:space="0" w:color="auto"/>
                <w:left w:val="none" w:sz="0" w:space="0" w:color="auto"/>
                <w:bottom w:val="none" w:sz="0" w:space="0" w:color="auto"/>
                <w:right w:val="none" w:sz="0" w:space="0" w:color="auto"/>
              </w:divBdr>
            </w:div>
            <w:div w:id="109127292">
              <w:marLeft w:val="0"/>
              <w:marRight w:val="0"/>
              <w:marTop w:val="0"/>
              <w:marBottom w:val="0"/>
              <w:divBdr>
                <w:top w:val="none" w:sz="0" w:space="0" w:color="auto"/>
                <w:left w:val="none" w:sz="0" w:space="0" w:color="auto"/>
                <w:bottom w:val="none" w:sz="0" w:space="0" w:color="auto"/>
                <w:right w:val="none" w:sz="0" w:space="0" w:color="auto"/>
              </w:divBdr>
            </w:div>
            <w:div w:id="2006862153">
              <w:marLeft w:val="0"/>
              <w:marRight w:val="0"/>
              <w:marTop w:val="0"/>
              <w:marBottom w:val="0"/>
              <w:divBdr>
                <w:top w:val="none" w:sz="0" w:space="0" w:color="auto"/>
                <w:left w:val="none" w:sz="0" w:space="0" w:color="auto"/>
                <w:bottom w:val="none" w:sz="0" w:space="0" w:color="auto"/>
                <w:right w:val="none" w:sz="0" w:space="0" w:color="auto"/>
              </w:divBdr>
            </w:div>
            <w:div w:id="453132866">
              <w:marLeft w:val="0"/>
              <w:marRight w:val="0"/>
              <w:marTop w:val="0"/>
              <w:marBottom w:val="0"/>
              <w:divBdr>
                <w:top w:val="none" w:sz="0" w:space="0" w:color="auto"/>
                <w:left w:val="none" w:sz="0" w:space="0" w:color="auto"/>
                <w:bottom w:val="none" w:sz="0" w:space="0" w:color="auto"/>
                <w:right w:val="none" w:sz="0" w:space="0" w:color="auto"/>
              </w:divBdr>
            </w:div>
            <w:div w:id="35467912">
              <w:marLeft w:val="0"/>
              <w:marRight w:val="0"/>
              <w:marTop w:val="0"/>
              <w:marBottom w:val="0"/>
              <w:divBdr>
                <w:top w:val="none" w:sz="0" w:space="0" w:color="auto"/>
                <w:left w:val="none" w:sz="0" w:space="0" w:color="auto"/>
                <w:bottom w:val="none" w:sz="0" w:space="0" w:color="auto"/>
                <w:right w:val="none" w:sz="0" w:space="0" w:color="auto"/>
              </w:divBdr>
            </w:div>
            <w:div w:id="307517854">
              <w:marLeft w:val="0"/>
              <w:marRight w:val="0"/>
              <w:marTop w:val="0"/>
              <w:marBottom w:val="0"/>
              <w:divBdr>
                <w:top w:val="none" w:sz="0" w:space="0" w:color="auto"/>
                <w:left w:val="none" w:sz="0" w:space="0" w:color="auto"/>
                <w:bottom w:val="none" w:sz="0" w:space="0" w:color="auto"/>
                <w:right w:val="none" w:sz="0" w:space="0" w:color="auto"/>
              </w:divBdr>
            </w:div>
            <w:div w:id="432670343">
              <w:marLeft w:val="0"/>
              <w:marRight w:val="0"/>
              <w:marTop w:val="0"/>
              <w:marBottom w:val="0"/>
              <w:divBdr>
                <w:top w:val="none" w:sz="0" w:space="0" w:color="auto"/>
                <w:left w:val="none" w:sz="0" w:space="0" w:color="auto"/>
                <w:bottom w:val="none" w:sz="0" w:space="0" w:color="auto"/>
                <w:right w:val="none" w:sz="0" w:space="0" w:color="auto"/>
              </w:divBdr>
            </w:div>
            <w:div w:id="1879195770">
              <w:marLeft w:val="0"/>
              <w:marRight w:val="0"/>
              <w:marTop w:val="0"/>
              <w:marBottom w:val="0"/>
              <w:divBdr>
                <w:top w:val="none" w:sz="0" w:space="0" w:color="auto"/>
                <w:left w:val="none" w:sz="0" w:space="0" w:color="auto"/>
                <w:bottom w:val="none" w:sz="0" w:space="0" w:color="auto"/>
                <w:right w:val="none" w:sz="0" w:space="0" w:color="auto"/>
              </w:divBdr>
            </w:div>
            <w:div w:id="577133395">
              <w:marLeft w:val="0"/>
              <w:marRight w:val="0"/>
              <w:marTop w:val="0"/>
              <w:marBottom w:val="0"/>
              <w:divBdr>
                <w:top w:val="none" w:sz="0" w:space="0" w:color="auto"/>
                <w:left w:val="none" w:sz="0" w:space="0" w:color="auto"/>
                <w:bottom w:val="none" w:sz="0" w:space="0" w:color="auto"/>
                <w:right w:val="none" w:sz="0" w:space="0" w:color="auto"/>
              </w:divBdr>
            </w:div>
            <w:div w:id="324480083">
              <w:marLeft w:val="0"/>
              <w:marRight w:val="0"/>
              <w:marTop w:val="0"/>
              <w:marBottom w:val="0"/>
              <w:divBdr>
                <w:top w:val="none" w:sz="0" w:space="0" w:color="auto"/>
                <w:left w:val="none" w:sz="0" w:space="0" w:color="auto"/>
                <w:bottom w:val="none" w:sz="0" w:space="0" w:color="auto"/>
                <w:right w:val="none" w:sz="0" w:space="0" w:color="auto"/>
              </w:divBdr>
            </w:div>
            <w:div w:id="260382091">
              <w:marLeft w:val="0"/>
              <w:marRight w:val="0"/>
              <w:marTop w:val="0"/>
              <w:marBottom w:val="0"/>
              <w:divBdr>
                <w:top w:val="none" w:sz="0" w:space="0" w:color="auto"/>
                <w:left w:val="none" w:sz="0" w:space="0" w:color="auto"/>
                <w:bottom w:val="none" w:sz="0" w:space="0" w:color="auto"/>
                <w:right w:val="none" w:sz="0" w:space="0" w:color="auto"/>
              </w:divBdr>
            </w:div>
            <w:div w:id="1846239375">
              <w:marLeft w:val="0"/>
              <w:marRight w:val="0"/>
              <w:marTop w:val="0"/>
              <w:marBottom w:val="0"/>
              <w:divBdr>
                <w:top w:val="none" w:sz="0" w:space="0" w:color="auto"/>
                <w:left w:val="none" w:sz="0" w:space="0" w:color="auto"/>
                <w:bottom w:val="none" w:sz="0" w:space="0" w:color="auto"/>
                <w:right w:val="none" w:sz="0" w:space="0" w:color="auto"/>
              </w:divBdr>
            </w:div>
            <w:div w:id="1727217800">
              <w:marLeft w:val="0"/>
              <w:marRight w:val="0"/>
              <w:marTop w:val="0"/>
              <w:marBottom w:val="0"/>
              <w:divBdr>
                <w:top w:val="none" w:sz="0" w:space="0" w:color="auto"/>
                <w:left w:val="none" w:sz="0" w:space="0" w:color="auto"/>
                <w:bottom w:val="none" w:sz="0" w:space="0" w:color="auto"/>
                <w:right w:val="none" w:sz="0" w:space="0" w:color="auto"/>
              </w:divBdr>
            </w:div>
            <w:div w:id="1160120618">
              <w:marLeft w:val="0"/>
              <w:marRight w:val="0"/>
              <w:marTop w:val="0"/>
              <w:marBottom w:val="0"/>
              <w:divBdr>
                <w:top w:val="none" w:sz="0" w:space="0" w:color="auto"/>
                <w:left w:val="none" w:sz="0" w:space="0" w:color="auto"/>
                <w:bottom w:val="none" w:sz="0" w:space="0" w:color="auto"/>
                <w:right w:val="none" w:sz="0" w:space="0" w:color="auto"/>
              </w:divBdr>
            </w:div>
            <w:div w:id="452947540">
              <w:marLeft w:val="0"/>
              <w:marRight w:val="0"/>
              <w:marTop w:val="0"/>
              <w:marBottom w:val="0"/>
              <w:divBdr>
                <w:top w:val="none" w:sz="0" w:space="0" w:color="auto"/>
                <w:left w:val="none" w:sz="0" w:space="0" w:color="auto"/>
                <w:bottom w:val="none" w:sz="0" w:space="0" w:color="auto"/>
                <w:right w:val="none" w:sz="0" w:space="0" w:color="auto"/>
              </w:divBdr>
            </w:div>
            <w:div w:id="953974261">
              <w:marLeft w:val="0"/>
              <w:marRight w:val="0"/>
              <w:marTop w:val="0"/>
              <w:marBottom w:val="0"/>
              <w:divBdr>
                <w:top w:val="none" w:sz="0" w:space="0" w:color="auto"/>
                <w:left w:val="none" w:sz="0" w:space="0" w:color="auto"/>
                <w:bottom w:val="none" w:sz="0" w:space="0" w:color="auto"/>
                <w:right w:val="none" w:sz="0" w:space="0" w:color="auto"/>
              </w:divBdr>
            </w:div>
            <w:div w:id="1330334015">
              <w:marLeft w:val="0"/>
              <w:marRight w:val="0"/>
              <w:marTop w:val="0"/>
              <w:marBottom w:val="0"/>
              <w:divBdr>
                <w:top w:val="none" w:sz="0" w:space="0" w:color="auto"/>
                <w:left w:val="none" w:sz="0" w:space="0" w:color="auto"/>
                <w:bottom w:val="none" w:sz="0" w:space="0" w:color="auto"/>
                <w:right w:val="none" w:sz="0" w:space="0" w:color="auto"/>
              </w:divBdr>
            </w:div>
            <w:div w:id="489443153">
              <w:marLeft w:val="0"/>
              <w:marRight w:val="0"/>
              <w:marTop w:val="0"/>
              <w:marBottom w:val="0"/>
              <w:divBdr>
                <w:top w:val="none" w:sz="0" w:space="0" w:color="auto"/>
                <w:left w:val="none" w:sz="0" w:space="0" w:color="auto"/>
                <w:bottom w:val="none" w:sz="0" w:space="0" w:color="auto"/>
                <w:right w:val="none" w:sz="0" w:space="0" w:color="auto"/>
              </w:divBdr>
            </w:div>
            <w:div w:id="112216920">
              <w:marLeft w:val="0"/>
              <w:marRight w:val="0"/>
              <w:marTop w:val="0"/>
              <w:marBottom w:val="0"/>
              <w:divBdr>
                <w:top w:val="none" w:sz="0" w:space="0" w:color="auto"/>
                <w:left w:val="none" w:sz="0" w:space="0" w:color="auto"/>
                <w:bottom w:val="none" w:sz="0" w:space="0" w:color="auto"/>
                <w:right w:val="none" w:sz="0" w:space="0" w:color="auto"/>
              </w:divBdr>
            </w:div>
            <w:div w:id="353190268">
              <w:marLeft w:val="0"/>
              <w:marRight w:val="0"/>
              <w:marTop w:val="0"/>
              <w:marBottom w:val="0"/>
              <w:divBdr>
                <w:top w:val="none" w:sz="0" w:space="0" w:color="auto"/>
                <w:left w:val="none" w:sz="0" w:space="0" w:color="auto"/>
                <w:bottom w:val="none" w:sz="0" w:space="0" w:color="auto"/>
                <w:right w:val="none" w:sz="0" w:space="0" w:color="auto"/>
              </w:divBdr>
            </w:div>
            <w:div w:id="1090928720">
              <w:marLeft w:val="0"/>
              <w:marRight w:val="0"/>
              <w:marTop w:val="0"/>
              <w:marBottom w:val="0"/>
              <w:divBdr>
                <w:top w:val="none" w:sz="0" w:space="0" w:color="auto"/>
                <w:left w:val="none" w:sz="0" w:space="0" w:color="auto"/>
                <w:bottom w:val="none" w:sz="0" w:space="0" w:color="auto"/>
                <w:right w:val="none" w:sz="0" w:space="0" w:color="auto"/>
              </w:divBdr>
            </w:div>
            <w:div w:id="1482116678">
              <w:marLeft w:val="0"/>
              <w:marRight w:val="0"/>
              <w:marTop w:val="0"/>
              <w:marBottom w:val="0"/>
              <w:divBdr>
                <w:top w:val="none" w:sz="0" w:space="0" w:color="auto"/>
                <w:left w:val="none" w:sz="0" w:space="0" w:color="auto"/>
                <w:bottom w:val="none" w:sz="0" w:space="0" w:color="auto"/>
                <w:right w:val="none" w:sz="0" w:space="0" w:color="auto"/>
              </w:divBdr>
            </w:div>
            <w:div w:id="1787768657">
              <w:marLeft w:val="0"/>
              <w:marRight w:val="0"/>
              <w:marTop w:val="0"/>
              <w:marBottom w:val="0"/>
              <w:divBdr>
                <w:top w:val="none" w:sz="0" w:space="0" w:color="auto"/>
                <w:left w:val="none" w:sz="0" w:space="0" w:color="auto"/>
                <w:bottom w:val="none" w:sz="0" w:space="0" w:color="auto"/>
                <w:right w:val="none" w:sz="0" w:space="0" w:color="auto"/>
              </w:divBdr>
            </w:div>
            <w:div w:id="1529873814">
              <w:marLeft w:val="0"/>
              <w:marRight w:val="0"/>
              <w:marTop w:val="0"/>
              <w:marBottom w:val="0"/>
              <w:divBdr>
                <w:top w:val="none" w:sz="0" w:space="0" w:color="auto"/>
                <w:left w:val="none" w:sz="0" w:space="0" w:color="auto"/>
                <w:bottom w:val="none" w:sz="0" w:space="0" w:color="auto"/>
                <w:right w:val="none" w:sz="0" w:space="0" w:color="auto"/>
              </w:divBdr>
            </w:div>
            <w:div w:id="1732852421">
              <w:marLeft w:val="0"/>
              <w:marRight w:val="0"/>
              <w:marTop w:val="0"/>
              <w:marBottom w:val="0"/>
              <w:divBdr>
                <w:top w:val="none" w:sz="0" w:space="0" w:color="auto"/>
                <w:left w:val="none" w:sz="0" w:space="0" w:color="auto"/>
                <w:bottom w:val="none" w:sz="0" w:space="0" w:color="auto"/>
                <w:right w:val="none" w:sz="0" w:space="0" w:color="auto"/>
              </w:divBdr>
            </w:div>
            <w:div w:id="514879153">
              <w:marLeft w:val="0"/>
              <w:marRight w:val="0"/>
              <w:marTop w:val="0"/>
              <w:marBottom w:val="0"/>
              <w:divBdr>
                <w:top w:val="none" w:sz="0" w:space="0" w:color="auto"/>
                <w:left w:val="none" w:sz="0" w:space="0" w:color="auto"/>
                <w:bottom w:val="none" w:sz="0" w:space="0" w:color="auto"/>
                <w:right w:val="none" w:sz="0" w:space="0" w:color="auto"/>
              </w:divBdr>
            </w:div>
            <w:div w:id="809707181">
              <w:marLeft w:val="0"/>
              <w:marRight w:val="0"/>
              <w:marTop w:val="0"/>
              <w:marBottom w:val="0"/>
              <w:divBdr>
                <w:top w:val="none" w:sz="0" w:space="0" w:color="auto"/>
                <w:left w:val="none" w:sz="0" w:space="0" w:color="auto"/>
                <w:bottom w:val="none" w:sz="0" w:space="0" w:color="auto"/>
                <w:right w:val="none" w:sz="0" w:space="0" w:color="auto"/>
              </w:divBdr>
            </w:div>
            <w:div w:id="1143816798">
              <w:marLeft w:val="0"/>
              <w:marRight w:val="0"/>
              <w:marTop w:val="0"/>
              <w:marBottom w:val="0"/>
              <w:divBdr>
                <w:top w:val="none" w:sz="0" w:space="0" w:color="auto"/>
                <w:left w:val="none" w:sz="0" w:space="0" w:color="auto"/>
                <w:bottom w:val="none" w:sz="0" w:space="0" w:color="auto"/>
                <w:right w:val="none" w:sz="0" w:space="0" w:color="auto"/>
              </w:divBdr>
            </w:div>
            <w:div w:id="850532657">
              <w:marLeft w:val="0"/>
              <w:marRight w:val="0"/>
              <w:marTop w:val="0"/>
              <w:marBottom w:val="0"/>
              <w:divBdr>
                <w:top w:val="none" w:sz="0" w:space="0" w:color="auto"/>
                <w:left w:val="none" w:sz="0" w:space="0" w:color="auto"/>
                <w:bottom w:val="none" w:sz="0" w:space="0" w:color="auto"/>
                <w:right w:val="none" w:sz="0" w:space="0" w:color="auto"/>
              </w:divBdr>
            </w:div>
            <w:div w:id="1974600464">
              <w:marLeft w:val="0"/>
              <w:marRight w:val="0"/>
              <w:marTop w:val="0"/>
              <w:marBottom w:val="0"/>
              <w:divBdr>
                <w:top w:val="none" w:sz="0" w:space="0" w:color="auto"/>
                <w:left w:val="none" w:sz="0" w:space="0" w:color="auto"/>
                <w:bottom w:val="none" w:sz="0" w:space="0" w:color="auto"/>
                <w:right w:val="none" w:sz="0" w:space="0" w:color="auto"/>
              </w:divBdr>
            </w:div>
            <w:div w:id="1929314784">
              <w:marLeft w:val="0"/>
              <w:marRight w:val="0"/>
              <w:marTop w:val="0"/>
              <w:marBottom w:val="0"/>
              <w:divBdr>
                <w:top w:val="none" w:sz="0" w:space="0" w:color="auto"/>
                <w:left w:val="none" w:sz="0" w:space="0" w:color="auto"/>
                <w:bottom w:val="none" w:sz="0" w:space="0" w:color="auto"/>
                <w:right w:val="none" w:sz="0" w:space="0" w:color="auto"/>
              </w:divBdr>
            </w:div>
            <w:div w:id="2079593534">
              <w:marLeft w:val="0"/>
              <w:marRight w:val="0"/>
              <w:marTop w:val="0"/>
              <w:marBottom w:val="0"/>
              <w:divBdr>
                <w:top w:val="none" w:sz="0" w:space="0" w:color="auto"/>
                <w:left w:val="none" w:sz="0" w:space="0" w:color="auto"/>
                <w:bottom w:val="none" w:sz="0" w:space="0" w:color="auto"/>
                <w:right w:val="none" w:sz="0" w:space="0" w:color="auto"/>
              </w:divBdr>
            </w:div>
            <w:div w:id="363793905">
              <w:marLeft w:val="0"/>
              <w:marRight w:val="0"/>
              <w:marTop w:val="0"/>
              <w:marBottom w:val="0"/>
              <w:divBdr>
                <w:top w:val="none" w:sz="0" w:space="0" w:color="auto"/>
                <w:left w:val="none" w:sz="0" w:space="0" w:color="auto"/>
                <w:bottom w:val="none" w:sz="0" w:space="0" w:color="auto"/>
                <w:right w:val="none" w:sz="0" w:space="0" w:color="auto"/>
              </w:divBdr>
            </w:div>
            <w:div w:id="1929656578">
              <w:marLeft w:val="0"/>
              <w:marRight w:val="0"/>
              <w:marTop w:val="0"/>
              <w:marBottom w:val="0"/>
              <w:divBdr>
                <w:top w:val="none" w:sz="0" w:space="0" w:color="auto"/>
                <w:left w:val="none" w:sz="0" w:space="0" w:color="auto"/>
                <w:bottom w:val="none" w:sz="0" w:space="0" w:color="auto"/>
                <w:right w:val="none" w:sz="0" w:space="0" w:color="auto"/>
              </w:divBdr>
            </w:div>
            <w:div w:id="183832728">
              <w:marLeft w:val="0"/>
              <w:marRight w:val="0"/>
              <w:marTop w:val="0"/>
              <w:marBottom w:val="0"/>
              <w:divBdr>
                <w:top w:val="none" w:sz="0" w:space="0" w:color="auto"/>
                <w:left w:val="none" w:sz="0" w:space="0" w:color="auto"/>
                <w:bottom w:val="none" w:sz="0" w:space="0" w:color="auto"/>
                <w:right w:val="none" w:sz="0" w:space="0" w:color="auto"/>
              </w:divBdr>
            </w:div>
            <w:div w:id="405491664">
              <w:marLeft w:val="0"/>
              <w:marRight w:val="0"/>
              <w:marTop w:val="0"/>
              <w:marBottom w:val="0"/>
              <w:divBdr>
                <w:top w:val="none" w:sz="0" w:space="0" w:color="auto"/>
                <w:left w:val="none" w:sz="0" w:space="0" w:color="auto"/>
                <w:bottom w:val="none" w:sz="0" w:space="0" w:color="auto"/>
                <w:right w:val="none" w:sz="0" w:space="0" w:color="auto"/>
              </w:divBdr>
            </w:div>
            <w:div w:id="2016032870">
              <w:marLeft w:val="0"/>
              <w:marRight w:val="0"/>
              <w:marTop w:val="0"/>
              <w:marBottom w:val="0"/>
              <w:divBdr>
                <w:top w:val="none" w:sz="0" w:space="0" w:color="auto"/>
                <w:left w:val="none" w:sz="0" w:space="0" w:color="auto"/>
                <w:bottom w:val="none" w:sz="0" w:space="0" w:color="auto"/>
                <w:right w:val="none" w:sz="0" w:space="0" w:color="auto"/>
              </w:divBdr>
            </w:div>
            <w:div w:id="907763952">
              <w:marLeft w:val="0"/>
              <w:marRight w:val="0"/>
              <w:marTop w:val="0"/>
              <w:marBottom w:val="0"/>
              <w:divBdr>
                <w:top w:val="none" w:sz="0" w:space="0" w:color="auto"/>
                <w:left w:val="none" w:sz="0" w:space="0" w:color="auto"/>
                <w:bottom w:val="none" w:sz="0" w:space="0" w:color="auto"/>
                <w:right w:val="none" w:sz="0" w:space="0" w:color="auto"/>
              </w:divBdr>
            </w:div>
            <w:div w:id="76951115">
              <w:marLeft w:val="0"/>
              <w:marRight w:val="0"/>
              <w:marTop w:val="0"/>
              <w:marBottom w:val="0"/>
              <w:divBdr>
                <w:top w:val="none" w:sz="0" w:space="0" w:color="auto"/>
                <w:left w:val="none" w:sz="0" w:space="0" w:color="auto"/>
                <w:bottom w:val="none" w:sz="0" w:space="0" w:color="auto"/>
                <w:right w:val="none" w:sz="0" w:space="0" w:color="auto"/>
              </w:divBdr>
            </w:div>
            <w:div w:id="52893363">
              <w:marLeft w:val="0"/>
              <w:marRight w:val="0"/>
              <w:marTop w:val="0"/>
              <w:marBottom w:val="0"/>
              <w:divBdr>
                <w:top w:val="none" w:sz="0" w:space="0" w:color="auto"/>
                <w:left w:val="none" w:sz="0" w:space="0" w:color="auto"/>
                <w:bottom w:val="none" w:sz="0" w:space="0" w:color="auto"/>
                <w:right w:val="none" w:sz="0" w:space="0" w:color="auto"/>
              </w:divBdr>
            </w:div>
            <w:div w:id="1694768912">
              <w:marLeft w:val="0"/>
              <w:marRight w:val="0"/>
              <w:marTop w:val="0"/>
              <w:marBottom w:val="0"/>
              <w:divBdr>
                <w:top w:val="none" w:sz="0" w:space="0" w:color="auto"/>
                <w:left w:val="none" w:sz="0" w:space="0" w:color="auto"/>
                <w:bottom w:val="none" w:sz="0" w:space="0" w:color="auto"/>
                <w:right w:val="none" w:sz="0" w:space="0" w:color="auto"/>
              </w:divBdr>
            </w:div>
            <w:div w:id="1114515820">
              <w:marLeft w:val="0"/>
              <w:marRight w:val="0"/>
              <w:marTop w:val="0"/>
              <w:marBottom w:val="0"/>
              <w:divBdr>
                <w:top w:val="none" w:sz="0" w:space="0" w:color="auto"/>
                <w:left w:val="none" w:sz="0" w:space="0" w:color="auto"/>
                <w:bottom w:val="none" w:sz="0" w:space="0" w:color="auto"/>
                <w:right w:val="none" w:sz="0" w:space="0" w:color="auto"/>
              </w:divBdr>
            </w:div>
            <w:div w:id="844710141">
              <w:marLeft w:val="0"/>
              <w:marRight w:val="0"/>
              <w:marTop w:val="0"/>
              <w:marBottom w:val="0"/>
              <w:divBdr>
                <w:top w:val="none" w:sz="0" w:space="0" w:color="auto"/>
                <w:left w:val="none" w:sz="0" w:space="0" w:color="auto"/>
                <w:bottom w:val="none" w:sz="0" w:space="0" w:color="auto"/>
                <w:right w:val="none" w:sz="0" w:space="0" w:color="auto"/>
              </w:divBdr>
            </w:div>
            <w:div w:id="909582840">
              <w:marLeft w:val="0"/>
              <w:marRight w:val="0"/>
              <w:marTop w:val="0"/>
              <w:marBottom w:val="0"/>
              <w:divBdr>
                <w:top w:val="none" w:sz="0" w:space="0" w:color="auto"/>
                <w:left w:val="none" w:sz="0" w:space="0" w:color="auto"/>
                <w:bottom w:val="none" w:sz="0" w:space="0" w:color="auto"/>
                <w:right w:val="none" w:sz="0" w:space="0" w:color="auto"/>
              </w:divBdr>
            </w:div>
            <w:div w:id="1070007121">
              <w:marLeft w:val="0"/>
              <w:marRight w:val="0"/>
              <w:marTop w:val="0"/>
              <w:marBottom w:val="0"/>
              <w:divBdr>
                <w:top w:val="none" w:sz="0" w:space="0" w:color="auto"/>
                <w:left w:val="none" w:sz="0" w:space="0" w:color="auto"/>
                <w:bottom w:val="none" w:sz="0" w:space="0" w:color="auto"/>
                <w:right w:val="none" w:sz="0" w:space="0" w:color="auto"/>
              </w:divBdr>
            </w:div>
            <w:div w:id="1207333313">
              <w:marLeft w:val="0"/>
              <w:marRight w:val="0"/>
              <w:marTop w:val="0"/>
              <w:marBottom w:val="0"/>
              <w:divBdr>
                <w:top w:val="none" w:sz="0" w:space="0" w:color="auto"/>
                <w:left w:val="none" w:sz="0" w:space="0" w:color="auto"/>
                <w:bottom w:val="none" w:sz="0" w:space="0" w:color="auto"/>
                <w:right w:val="none" w:sz="0" w:space="0" w:color="auto"/>
              </w:divBdr>
            </w:div>
            <w:div w:id="722413116">
              <w:marLeft w:val="0"/>
              <w:marRight w:val="0"/>
              <w:marTop w:val="0"/>
              <w:marBottom w:val="0"/>
              <w:divBdr>
                <w:top w:val="none" w:sz="0" w:space="0" w:color="auto"/>
                <w:left w:val="none" w:sz="0" w:space="0" w:color="auto"/>
                <w:bottom w:val="none" w:sz="0" w:space="0" w:color="auto"/>
                <w:right w:val="none" w:sz="0" w:space="0" w:color="auto"/>
              </w:divBdr>
            </w:div>
            <w:div w:id="1752464515">
              <w:marLeft w:val="0"/>
              <w:marRight w:val="0"/>
              <w:marTop w:val="0"/>
              <w:marBottom w:val="0"/>
              <w:divBdr>
                <w:top w:val="none" w:sz="0" w:space="0" w:color="auto"/>
                <w:left w:val="none" w:sz="0" w:space="0" w:color="auto"/>
                <w:bottom w:val="none" w:sz="0" w:space="0" w:color="auto"/>
                <w:right w:val="none" w:sz="0" w:space="0" w:color="auto"/>
              </w:divBdr>
            </w:div>
            <w:div w:id="1453477237">
              <w:marLeft w:val="0"/>
              <w:marRight w:val="0"/>
              <w:marTop w:val="0"/>
              <w:marBottom w:val="0"/>
              <w:divBdr>
                <w:top w:val="none" w:sz="0" w:space="0" w:color="auto"/>
                <w:left w:val="none" w:sz="0" w:space="0" w:color="auto"/>
                <w:bottom w:val="none" w:sz="0" w:space="0" w:color="auto"/>
                <w:right w:val="none" w:sz="0" w:space="0" w:color="auto"/>
              </w:divBdr>
            </w:div>
            <w:div w:id="751316831">
              <w:marLeft w:val="0"/>
              <w:marRight w:val="0"/>
              <w:marTop w:val="0"/>
              <w:marBottom w:val="0"/>
              <w:divBdr>
                <w:top w:val="none" w:sz="0" w:space="0" w:color="auto"/>
                <w:left w:val="none" w:sz="0" w:space="0" w:color="auto"/>
                <w:bottom w:val="none" w:sz="0" w:space="0" w:color="auto"/>
                <w:right w:val="none" w:sz="0" w:space="0" w:color="auto"/>
              </w:divBdr>
            </w:div>
            <w:div w:id="1484539182">
              <w:marLeft w:val="0"/>
              <w:marRight w:val="0"/>
              <w:marTop w:val="0"/>
              <w:marBottom w:val="0"/>
              <w:divBdr>
                <w:top w:val="none" w:sz="0" w:space="0" w:color="auto"/>
                <w:left w:val="none" w:sz="0" w:space="0" w:color="auto"/>
                <w:bottom w:val="none" w:sz="0" w:space="0" w:color="auto"/>
                <w:right w:val="none" w:sz="0" w:space="0" w:color="auto"/>
              </w:divBdr>
            </w:div>
            <w:div w:id="336421442">
              <w:marLeft w:val="0"/>
              <w:marRight w:val="0"/>
              <w:marTop w:val="0"/>
              <w:marBottom w:val="0"/>
              <w:divBdr>
                <w:top w:val="none" w:sz="0" w:space="0" w:color="auto"/>
                <w:left w:val="none" w:sz="0" w:space="0" w:color="auto"/>
                <w:bottom w:val="none" w:sz="0" w:space="0" w:color="auto"/>
                <w:right w:val="none" w:sz="0" w:space="0" w:color="auto"/>
              </w:divBdr>
            </w:div>
            <w:div w:id="553850568">
              <w:marLeft w:val="0"/>
              <w:marRight w:val="0"/>
              <w:marTop w:val="0"/>
              <w:marBottom w:val="0"/>
              <w:divBdr>
                <w:top w:val="none" w:sz="0" w:space="0" w:color="auto"/>
                <w:left w:val="none" w:sz="0" w:space="0" w:color="auto"/>
                <w:bottom w:val="none" w:sz="0" w:space="0" w:color="auto"/>
                <w:right w:val="none" w:sz="0" w:space="0" w:color="auto"/>
              </w:divBdr>
            </w:div>
            <w:div w:id="2141876161">
              <w:marLeft w:val="0"/>
              <w:marRight w:val="0"/>
              <w:marTop w:val="0"/>
              <w:marBottom w:val="0"/>
              <w:divBdr>
                <w:top w:val="none" w:sz="0" w:space="0" w:color="auto"/>
                <w:left w:val="none" w:sz="0" w:space="0" w:color="auto"/>
                <w:bottom w:val="none" w:sz="0" w:space="0" w:color="auto"/>
                <w:right w:val="none" w:sz="0" w:space="0" w:color="auto"/>
              </w:divBdr>
            </w:div>
            <w:div w:id="1894385558">
              <w:marLeft w:val="0"/>
              <w:marRight w:val="0"/>
              <w:marTop w:val="0"/>
              <w:marBottom w:val="0"/>
              <w:divBdr>
                <w:top w:val="none" w:sz="0" w:space="0" w:color="auto"/>
                <w:left w:val="none" w:sz="0" w:space="0" w:color="auto"/>
                <w:bottom w:val="none" w:sz="0" w:space="0" w:color="auto"/>
                <w:right w:val="none" w:sz="0" w:space="0" w:color="auto"/>
              </w:divBdr>
            </w:div>
            <w:div w:id="36395128">
              <w:marLeft w:val="0"/>
              <w:marRight w:val="0"/>
              <w:marTop w:val="0"/>
              <w:marBottom w:val="0"/>
              <w:divBdr>
                <w:top w:val="none" w:sz="0" w:space="0" w:color="auto"/>
                <w:left w:val="none" w:sz="0" w:space="0" w:color="auto"/>
                <w:bottom w:val="none" w:sz="0" w:space="0" w:color="auto"/>
                <w:right w:val="none" w:sz="0" w:space="0" w:color="auto"/>
              </w:divBdr>
            </w:div>
            <w:div w:id="182477435">
              <w:marLeft w:val="0"/>
              <w:marRight w:val="0"/>
              <w:marTop w:val="0"/>
              <w:marBottom w:val="0"/>
              <w:divBdr>
                <w:top w:val="none" w:sz="0" w:space="0" w:color="auto"/>
                <w:left w:val="none" w:sz="0" w:space="0" w:color="auto"/>
                <w:bottom w:val="none" w:sz="0" w:space="0" w:color="auto"/>
                <w:right w:val="none" w:sz="0" w:space="0" w:color="auto"/>
              </w:divBdr>
            </w:div>
            <w:div w:id="526136057">
              <w:marLeft w:val="0"/>
              <w:marRight w:val="0"/>
              <w:marTop w:val="0"/>
              <w:marBottom w:val="0"/>
              <w:divBdr>
                <w:top w:val="none" w:sz="0" w:space="0" w:color="auto"/>
                <w:left w:val="none" w:sz="0" w:space="0" w:color="auto"/>
                <w:bottom w:val="none" w:sz="0" w:space="0" w:color="auto"/>
                <w:right w:val="none" w:sz="0" w:space="0" w:color="auto"/>
              </w:divBdr>
            </w:div>
            <w:div w:id="93940929">
              <w:marLeft w:val="0"/>
              <w:marRight w:val="0"/>
              <w:marTop w:val="0"/>
              <w:marBottom w:val="0"/>
              <w:divBdr>
                <w:top w:val="none" w:sz="0" w:space="0" w:color="auto"/>
                <w:left w:val="none" w:sz="0" w:space="0" w:color="auto"/>
                <w:bottom w:val="none" w:sz="0" w:space="0" w:color="auto"/>
                <w:right w:val="none" w:sz="0" w:space="0" w:color="auto"/>
              </w:divBdr>
            </w:div>
            <w:div w:id="1034429795">
              <w:marLeft w:val="0"/>
              <w:marRight w:val="0"/>
              <w:marTop w:val="0"/>
              <w:marBottom w:val="0"/>
              <w:divBdr>
                <w:top w:val="none" w:sz="0" w:space="0" w:color="auto"/>
                <w:left w:val="none" w:sz="0" w:space="0" w:color="auto"/>
                <w:bottom w:val="none" w:sz="0" w:space="0" w:color="auto"/>
                <w:right w:val="none" w:sz="0" w:space="0" w:color="auto"/>
              </w:divBdr>
            </w:div>
            <w:div w:id="1508012219">
              <w:marLeft w:val="0"/>
              <w:marRight w:val="0"/>
              <w:marTop w:val="0"/>
              <w:marBottom w:val="0"/>
              <w:divBdr>
                <w:top w:val="none" w:sz="0" w:space="0" w:color="auto"/>
                <w:left w:val="none" w:sz="0" w:space="0" w:color="auto"/>
                <w:bottom w:val="none" w:sz="0" w:space="0" w:color="auto"/>
                <w:right w:val="none" w:sz="0" w:space="0" w:color="auto"/>
              </w:divBdr>
            </w:div>
            <w:div w:id="1490175198">
              <w:marLeft w:val="0"/>
              <w:marRight w:val="0"/>
              <w:marTop w:val="0"/>
              <w:marBottom w:val="0"/>
              <w:divBdr>
                <w:top w:val="none" w:sz="0" w:space="0" w:color="auto"/>
                <w:left w:val="none" w:sz="0" w:space="0" w:color="auto"/>
                <w:bottom w:val="none" w:sz="0" w:space="0" w:color="auto"/>
                <w:right w:val="none" w:sz="0" w:space="0" w:color="auto"/>
              </w:divBdr>
            </w:div>
            <w:div w:id="364671848">
              <w:marLeft w:val="0"/>
              <w:marRight w:val="0"/>
              <w:marTop w:val="0"/>
              <w:marBottom w:val="0"/>
              <w:divBdr>
                <w:top w:val="none" w:sz="0" w:space="0" w:color="auto"/>
                <w:left w:val="none" w:sz="0" w:space="0" w:color="auto"/>
                <w:bottom w:val="none" w:sz="0" w:space="0" w:color="auto"/>
                <w:right w:val="none" w:sz="0" w:space="0" w:color="auto"/>
              </w:divBdr>
            </w:div>
            <w:div w:id="2008288228">
              <w:marLeft w:val="0"/>
              <w:marRight w:val="0"/>
              <w:marTop w:val="0"/>
              <w:marBottom w:val="0"/>
              <w:divBdr>
                <w:top w:val="none" w:sz="0" w:space="0" w:color="auto"/>
                <w:left w:val="none" w:sz="0" w:space="0" w:color="auto"/>
                <w:bottom w:val="none" w:sz="0" w:space="0" w:color="auto"/>
                <w:right w:val="none" w:sz="0" w:space="0" w:color="auto"/>
              </w:divBdr>
            </w:div>
            <w:div w:id="979268964">
              <w:marLeft w:val="0"/>
              <w:marRight w:val="0"/>
              <w:marTop w:val="0"/>
              <w:marBottom w:val="0"/>
              <w:divBdr>
                <w:top w:val="none" w:sz="0" w:space="0" w:color="auto"/>
                <w:left w:val="none" w:sz="0" w:space="0" w:color="auto"/>
                <w:bottom w:val="none" w:sz="0" w:space="0" w:color="auto"/>
                <w:right w:val="none" w:sz="0" w:space="0" w:color="auto"/>
              </w:divBdr>
            </w:div>
            <w:div w:id="735974321">
              <w:marLeft w:val="0"/>
              <w:marRight w:val="0"/>
              <w:marTop w:val="0"/>
              <w:marBottom w:val="0"/>
              <w:divBdr>
                <w:top w:val="none" w:sz="0" w:space="0" w:color="auto"/>
                <w:left w:val="none" w:sz="0" w:space="0" w:color="auto"/>
                <w:bottom w:val="none" w:sz="0" w:space="0" w:color="auto"/>
                <w:right w:val="none" w:sz="0" w:space="0" w:color="auto"/>
              </w:divBdr>
            </w:div>
            <w:div w:id="93795025">
              <w:marLeft w:val="0"/>
              <w:marRight w:val="0"/>
              <w:marTop w:val="0"/>
              <w:marBottom w:val="0"/>
              <w:divBdr>
                <w:top w:val="none" w:sz="0" w:space="0" w:color="auto"/>
                <w:left w:val="none" w:sz="0" w:space="0" w:color="auto"/>
                <w:bottom w:val="none" w:sz="0" w:space="0" w:color="auto"/>
                <w:right w:val="none" w:sz="0" w:space="0" w:color="auto"/>
              </w:divBdr>
            </w:div>
            <w:div w:id="102959889">
              <w:marLeft w:val="0"/>
              <w:marRight w:val="0"/>
              <w:marTop w:val="0"/>
              <w:marBottom w:val="0"/>
              <w:divBdr>
                <w:top w:val="none" w:sz="0" w:space="0" w:color="auto"/>
                <w:left w:val="none" w:sz="0" w:space="0" w:color="auto"/>
                <w:bottom w:val="none" w:sz="0" w:space="0" w:color="auto"/>
                <w:right w:val="none" w:sz="0" w:space="0" w:color="auto"/>
              </w:divBdr>
            </w:div>
            <w:div w:id="226380128">
              <w:marLeft w:val="0"/>
              <w:marRight w:val="0"/>
              <w:marTop w:val="0"/>
              <w:marBottom w:val="0"/>
              <w:divBdr>
                <w:top w:val="none" w:sz="0" w:space="0" w:color="auto"/>
                <w:left w:val="none" w:sz="0" w:space="0" w:color="auto"/>
                <w:bottom w:val="none" w:sz="0" w:space="0" w:color="auto"/>
                <w:right w:val="none" w:sz="0" w:space="0" w:color="auto"/>
              </w:divBdr>
            </w:div>
            <w:div w:id="1945921019">
              <w:marLeft w:val="0"/>
              <w:marRight w:val="0"/>
              <w:marTop w:val="0"/>
              <w:marBottom w:val="0"/>
              <w:divBdr>
                <w:top w:val="none" w:sz="0" w:space="0" w:color="auto"/>
                <w:left w:val="none" w:sz="0" w:space="0" w:color="auto"/>
                <w:bottom w:val="none" w:sz="0" w:space="0" w:color="auto"/>
                <w:right w:val="none" w:sz="0" w:space="0" w:color="auto"/>
              </w:divBdr>
            </w:div>
            <w:div w:id="1941403213">
              <w:marLeft w:val="0"/>
              <w:marRight w:val="0"/>
              <w:marTop w:val="0"/>
              <w:marBottom w:val="0"/>
              <w:divBdr>
                <w:top w:val="none" w:sz="0" w:space="0" w:color="auto"/>
                <w:left w:val="none" w:sz="0" w:space="0" w:color="auto"/>
                <w:bottom w:val="none" w:sz="0" w:space="0" w:color="auto"/>
                <w:right w:val="none" w:sz="0" w:space="0" w:color="auto"/>
              </w:divBdr>
            </w:div>
            <w:div w:id="197550645">
              <w:marLeft w:val="0"/>
              <w:marRight w:val="0"/>
              <w:marTop w:val="0"/>
              <w:marBottom w:val="0"/>
              <w:divBdr>
                <w:top w:val="none" w:sz="0" w:space="0" w:color="auto"/>
                <w:left w:val="none" w:sz="0" w:space="0" w:color="auto"/>
                <w:bottom w:val="none" w:sz="0" w:space="0" w:color="auto"/>
                <w:right w:val="none" w:sz="0" w:space="0" w:color="auto"/>
              </w:divBdr>
            </w:div>
            <w:div w:id="715815003">
              <w:marLeft w:val="0"/>
              <w:marRight w:val="0"/>
              <w:marTop w:val="0"/>
              <w:marBottom w:val="0"/>
              <w:divBdr>
                <w:top w:val="none" w:sz="0" w:space="0" w:color="auto"/>
                <w:left w:val="none" w:sz="0" w:space="0" w:color="auto"/>
                <w:bottom w:val="none" w:sz="0" w:space="0" w:color="auto"/>
                <w:right w:val="none" w:sz="0" w:space="0" w:color="auto"/>
              </w:divBdr>
            </w:div>
            <w:div w:id="1456096306">
              <w:marLeft w:val="0"/>
              <w:marRight w:val="0"/>
              <w:marTop w:val="0"/>
              <w:marBottom w:val="0"/>
              <w:divBdr>
                <w:top w:val="none" w:sz="0" w:space="0" w:color="auto"/>
                <w:left w:val="none" w:sz="0" w:space="0" w:color="auto"/>
                <w:bottom w:val="none" w:sz="0" w:space="0" w:color="auto"/>
                <w:right w:val="none" w:sz="0" w:space="0" w:color="auto"/>
              </w:divBdr>
            </w:div>
            <w:div w:id="1595094223">
              <w:marLeft w:val="0"/>
              <w:marRight w:val="0"/>
              <w:marTop w:val="0"/>
              <w:marBottom w:val="0"/>
              <w:divBdr>
                <w:top w:val="none" w:sz="0" w:space="0" w:color="auto"/>
                <w:left w:val="none" w:sz="0" w:space="0" w:color="auto"/>
                <w:bottom w:val="none" w:sz="0" w:space="0" w:color="auto"/>
                <w:right w:val="none" w:sz="0" w:space="0" w:color="auto"/>
              </w:divBdr>
            </w:div>
            <w:div w:id="202794134">
              <w:marLeft w:val="0"/>
              <w:marRight w:val="0"/>
              <w:marTop w:val="0"/>
              <w:marBottom w:val="0"/>
              <w:divBdr>
                <w:top w:val="none" w:sz="0" w:space="0" w:color="auto"/>
                <w:left w:val="none" w:sz="0" w:space="0" w:color="auto"/>
                <w:bottom w:val="none" w:sz="0" w:space="0" w:color="auto"/>
                <w:right w:val="none" w:sz="0" w:space="0" w:color="auto"/>
              </w:divBdr>
            </w:div>
            <w:div w:id="1855655679">
              <w:marLeft w:val="0"/>
              <w:marRight w:val="0"/>
              <w:marTop w:val="0"/>
              <w:marBottom w:val="0"/>
              <w:divBdr>
                <w:top w:val="none" w:sz="0" w:space="0" w:color="auto"/>
                <w:left w:val="none" w:sz="0" w:space="0" w:color="auto"/>
                <w:bottom w:val="none" w:sz="0" w:space="0" w:color="auto"/>
                <w:right w:val="none" w:sz="0" w:space="0" w:color="auto"/>
              </w:divBdr>
            </w:div>
            <w:div w:id="1613978780">
              <w:marLeft w:val="0"/>
              <w:marRight w:val="0"/>
              <w:marTop w:val="0"/>
              <w:marBottom w:val="0"/>
              <w:divBdr>
                <w:top w:val="none" w:sz="0" w:space="0" w:color="auto"/>
                <w:left w:val="none" w:sz="0" w:space="0" w:color="auto"/>
                <w:bottom w:val="none" w:sz="0" w:space="0" w:color="auto"/>
                <w:right w:val="none" w:sz="0" w:space="0" w:color="auto"/>
              </w:divBdr>
            </w:div>
            <w:div w:id="1965383287">
              <w:marLeft w:val="0"/>
              <w:marRight w:val="0"/>
              <w:marTop w:val="0"/>
              <w:marBottom w:val="0"/>
              <w:divBdr>
                <w:top w:val="none" w:sz="0" w:space="0" w:color="auto"/>
                <w:left w:val="none" w:sz="0" w:space="0" w:color="auto"/>
                <w:bottom w:val="none" w:sz="0" w:space="0" w:color="auto"/>
                <w:right w:val="none" w:sz="0" w:space="0" w:color="auto"/>
              </w:divBdr>
            </w:div>
            <w:div w:id="450826003">
              <w:marLeft w:val="0"/>
              <w:marRight w:val="0"/>
              <w:marTop w:val="0"/>
              <w:marBottom w:val="0"/>
              <w:divBdr>
                <w:top w:val="none" w:sz="0" w:space="0" w:color="auto"/>
                <w:left w:val="none" w:sz="0" w:space="0" w:color="auto"/>
                <w:bottom w:val="none" w:sz="0" w:space="0" w:color="auto"/>
                <w:right w:val="none" w:sz="0" w:space="0" w:color="auto"/>
              </w:divBdr>
            </w:div>
            <w:div w:id="1426729452">
              <w:marLeft w:val="0"/>
              <w:marRight w:val="0"/>
              <w:marTop w:val="0"/>
              <w:marBottom w:val="0"/>
              <w:divBdr>
                <w:top w:val="none" w:sz="0" w:space="0" w:color="auto"/>
                <w:left w:val="none" w:sz="0" w:space="0" w:color="auto"/>
                <w:bottom w:val="none" w:sz="0" w:space="0" w:color="auto"/>
                <w:right w:val="none" w:sz="0" w:space="0" w:color="auto"/>
              </w:divBdr>
            </w:div>
            <w:div w:id="1378505469">
              <w:marLeft w:val="0"/>
              <w:marRight w:val="0"/>
              <w:marTop w:val="0"/>
              <w:marBottom w:val="0"/>
              <w:divBdr>
                <w:top w:val="none" w:sz="0" w:space="0" w:color="auto"/>
                <w:left w:val="none" w:sz="0" w:space="0" w:color="auto"/>
                <w:bottom w:val="none" w:sz="0" w:space="0" w:color="auto"/>
                <w:right w:val="none" w:sz="0" w:space="0" w:color="auto"/>
              </w:divBdr>
            </w:div>
            <w:div w:id="1574781648">
              <w:marLeft w:val="0"/>
              <w:marRight w:val="0"/>
              <w:marTop w:val="0"/>
              <w:marBottom w:val="0"/>
              <w:divBdr>
                <w:top w:val="none" w:sz="0" w:space="0" w:color="auto"/>
                <w:left w:val="none" w:sz="0" w:space="0" w:color="auto"/>
                <w:bottom w:val="none" w:sz="0" w:space="0" w:color="auto"/>
                <w:right w:val="none" w:sz="0" w:space="0" w:color="auto"/>
              </w:divBdr>
            </w:div>
            <w:div w:id="1270577966">
              <w:marLeft w:val="0"/>
              <w:marRight w:val="0"/>
              <w:marTop w:val="0"/>
              <w:marBottom w:val="0"/>
              <w:divBdr>
                <w:top w:val="none" w:sz="0" w:space="0" w:color="auto"/>
                <w:left w:val="none" w:sz="0" w:space="0" w:color="auto"/>
                <w:bottom w:val="none" w:sz="0" w:space="0" w:color="auto"/>
                <w:right w:val="none" w:sz="0" w:space="0" w:color="auto"/>
              </w:divBdr>
            </w:div>
            <w:div w:id="917515326">
              <w:marLeft w:val="0"/>
              <w:marRight w:val="0"/>
              <w:marTop w:val="0"/>
              <w:marBottom w:val="0"/>
              <w:divBdr>
                <w:top w:val="none" w:sz="0" w:space="0" w:color="auto"/>
                <w:left w:val="none" w:sz="0" w:space="0" w:color="auto"/>
                <w:bottom w:val="none" w:sz="0" w:space="0" w:color="auto"/>
                <w:right w:val="none" w:sz="0" w:space="0" w:color="auto"/>
              </w:divBdr>
            </w:div>
            <w:div w:id="1284581005">
              <w:marLeft w:val="0"/>
              <w:marRight w:val="0"/>
              <w:marTop w:val="0"/>
              <w:marBottom w:val="0"/>
              <w:divBdr>
                <w:top w:val="none" w:sz="0" w:space="0" w:color="auto"/>
                <w:left w:val="none" w:sz="0" w:space="0" w:color="auto"/>
                <w:bottom w:val="none" w:sz="0" w:space="0" w:color="auto"/>
                <w:right w:val="none" w:sz="0" w:space="0" w:color="auto"/>
              </w:divBdr>
            </w:div>
            <w:div w:id="2007055420">
              <w:marLeft w:val="0"/>
              <w:marRight w:val="0"/>
              <w:marTop w:val="0"/>
              <w:marBottom w:val="0"/>
              <w:divBdr>
                <w:top w:val="none" w:sz="0" w:space="0" w:color="auto"/>
                <w:left w:val="none" w:sz="0" w:space="0" w:color="auto"/>
                <w:bottom w:val="none" w:sz="0" w:space="0" w:color="auto"/>
                <w:right w:val="none" w:sz="0" w:space="0" w:color="auto"/>
              </w:divBdr>
            </w:div>
            <w:div w:id="1870683345">
              <w:marLeft w:val="0"/>
              <w:marRight w:val="0"/>
              <w:marTop w:val="0"/>
              <w:marBottom w:val="0"/>
              <w:divBdr>
                <w:top w:val="none" w:sz="0" w:space="0" w:color="auto"/>
                <w:left w:val="none" w:sz="0" w:space="0" w:color="auto"/>
                <w:bottom w:val="none" w:sz="0" w:space="0" w:color="auto"/>
                <w:right w:val="none" w:sz="0" w:space="0" w:color="auto"/>
              </w:divBdr>
            </w:div>
            <w:div w:id="1610042347">
              <w:marLeft w:val="0"/>
              <w:marRight w:val="0"/>
              <w:marTop w:val="0"/>
              <w:marBottom w:val="0"/>
              <w:divBdr>
                <w:top w:val="none" w:sz="0" w:space="0" w:color="auto"/>
                <w:left w:val="none" w:sz="0" w:space="0" w:color="auto"/>
                <w:bottom w:val="none" w:sz="0" w:space="0" w:color="auto"/>
                <w:right w:val="none" w:sz="0" w:space="0" w:color="auto"/>
              </w:divBdr>
            </w:div>
            <w:div w:id="235290785">
              <w:marLeft w:val="0"/>
              <w:marRight w:val="0"/>
              <w:marTop w:val="0"/>
              <w:marBottom w:val="0"/>
              <w:divBdr>
                <w:top w:val="none" w:sz="0" w:space="0" w:color="auto"/>
                <w:left w:val="none" w:sz="0" w:space="0" w:color="auto"/>
                <w:bottom w:val="none" w:sz="0" w:space="0" w:color="auto"/>
                <w:right w:val="none" w:sz="0" w:space="0" w:color="auto"/>
              </w:divBdr>
            </w:div>
            <w:div w:id="2147356446">
              <w:marLeft w:val="0"/>
              <w:marRight w:val="0"/>
              <w:marTop w:val="0"/>
              <w:marBottom w:val="0"/>
              <w:divBdr>
                <w:top w:val="none" w:sz="0" w:space="0" w:color="auto"/>
                <w:left w:val="none" w:sz="0" w:space="0" w:color="auto"/>
                <w:bottom w:val="none" w:sz="0" w:space="0" w:color="auto"/>
                <w:right w:val="none" w:sz="0" w:space="0" w:color="auto"/>
              </w:divBdr>
            </w:div>
            <w:div w:id="2083524226">
              <w:marLeft w:val="0"/>
              <w:marRight w:val="0"/>
              <w:marTop w:val="0"/>
              <w:marBottom w:val="0"/>
              <w:divBdr>
                <w:top w:val="none" w:sz="0" w:space="0" w:color="auto"/>
                <w:left w:val="none" w:sz="0" w:space="0" w:color="auto"/>
                <w:bottom w:val="none" w:sz="0" w:space="0" w:color="auto"/>
                <w:right w:val="none" w:sz="0" w:space="0" w:color="auto"/>
              </w:divBdr>
            </w:div>
            <w:div w:id="375006838">
              <w:marLeft w:val="0"/>
              <w:marRight w:val="0"/>
              <w:marTop w:val="0"/>
              <w:marBottom w:val="0"/>
              <w:divBdr>
                <w:top w:val="none" w:sz="0" w:space="0" w:color="auto"/>
                <w:left w:val="none" w:sz="0" w:space="0" w:color="auto"/>
                <w:bottom w:val="none" w:sz="0" w:space="0" w:color="auto"/>
                <w:right w:val="none" w:sz="0" w:space="0" w:color="auto"/>
              </w:divBdr>
            </w:div>
            <w:div w:id="2144957502">
              <w:marLeft w:val="0"/>
              <w:marRight w:val="0"/>
              <w:marTop w:val="0"/>
              <w:marBottom w:val="0"/>
              <w:divBdr>
                <w:top w:val="none" w:sz="0" w:space="0" w:color="auto"/>
                <w:left w:val="none" w:sz="0" w:space="0" w:color="auto"/>
                <w:bottom w:val="none" w:sz="0" w:space="0" w:color="auto"/>
                <w:right w:val="none" w:sz="0" w:space="0" w:color="auto"/>
              </w:divBdr>
            </w:div>
            <w:div w:id="305623867">
              <w:marLeft w:val="0"/>
              <w:marRight w:val="0"/>
              <w:marTop w:val="0"/>
              <w:marBottom w:val="0"/>
              <w:divBdr>
                <w:top w:val="none" w:sz="0" w:space="0" w:color="auto"/>
                <w:left w:val="none" w:sz="0" w:space="0" w:color="auto"/>
                <w:bottom w:val="none" w:sz="0" w:space="0" w:color="auto"/>
                <w:right w:val="none" w:sz="0" w:space="0" w:color="auto"/>
              </w:divBdr>
            </w:div>
            <w:div w:id="953252921">
              <w:marLeft w:val="0"/>
              <w:marRight w:val="0"/>
              <w:marTop w:val="0"/>
              <w:marBottom w:val="0"/>
              <w:divBdr>
                <w:top w:val="none" w:sz="0" w:space="0" w:color="auto"/>
                <w:left w:val="none" w:sz="0" w:space="0" w:color="auto"/>
                <w:bottom w:val="none" w:sz="0" w:space="0" w:color="auto"/>
                <w:right w:val="none" w:sz="0" w:space="0" w:color="auto"/>
              </w:divBdr>
            </w:div>
            <w:div w:id="1090931526">
              <w:marLeft w:val="0"/>
              <w:marRight w:val="0"/>
              <w:marTop w:val="0"/>
              <w:marBottom w:val="0"/>
              <w:divBdr>
                <w:top w:val="none" w:sz="0" w:space="0" w:color="auto"/>
                <w:left w:val="none" w:sz="0" w:space="0" w:color="auto"/>
                <w:bottom w:val="none" w:sz="0" w:space="0" w:color="auto"/>
                <w:right w:val="none" w:sz="0" w:space="0" w:color="auto"/>
              </w:divBdr>
            </w:div>
            <w:div w:id="1481926607">
              <w:marLeft w:val="0"/>
              <w:marRight w:val="0"/>
              <w:marTop w:val="0"/>
              <w:marBottom w:val="0"/>
              <w:divBdr>
                <w:top w:val="none" w:sz="0" w:space="0" w:color="auto"/>
                <w:left w:val="none" w:sz="0" w:space="0" w:color="auto"/>
                <w:bottom w:val="none" w:sz="0" w:space="0" w:color="auto"/>
                <w:right w:val="none" w:sz="0" w:space="0" w:color="auto"/>
              </w:divBdr>
            </w:div>
            <w:div w:id="443892328">
              <w:marLeft w:val="0"/>
              <w:marRight w:val="0"/>
              <w:marTop w:val="0"/>
              <w:marBottom w:val="0"/>
              <w:divBdr>
                <w:top w:val="none" w:sz="0" w:space="0" w:color="auto"/>
                <w:left w:val="none" w:sz="0" w:space="0" w:color="auto"/>
                <w:bottom w:val="none" w:sz="0" w:space="0" w:color="auto"/>
                <w:right w:val="none" w:sz="0" w:space="0" w:color="auto"/>
              </w:divBdr>
            </w:div>
            <w:div w:id="828129891">
              <w:marLeft w:val="0"/>
              <w:marRight w:val="0"/>
              <w:marTop w:val="0"/>
              <w:marBottom w:val="0"/>
              <w:divBdr>
                <w:top w:val="none" w:sz="0" w:space="0" w:color="auto"/>
                <w:left w:val="none" w:sz="0" w:space="0" w:color="auto"/>
                <w:bottom w:val="none" w:sz="0" w:space="0" w:color="auto"/>
                <w:right w:val="none" w:sz="0" w:space="0" w:color="auto"/>
              </w:divBdr>
            </w:div>
            <w:div w:id="2013333546">
              <w:marLeft w:val="0"/>
              <w:marRight w:val="0"/>
              <w:marTop w:val="0"/>
              <w:marBottom w:val="0"/>
              <w:divBdr>
                <w:top w:val="none" w:sz="0" w:space="0" w:color="auto"/>
                <w:left w:val="none" w:sz="0" w:space="0" w:color="auto"/>
                <w:bottom w:val="none" w:sz="0" w:space="0" w:color="auto"/>
                <w:right w:val="none" w:sz="0" w:space="0" w:color="auto"/>
              </w:divBdr>
            </w:div>
            <w:div w:id="1281649775">
              <w:marLeft w:val="0"/>
              <w:marRight w:val="0"/>
              <w:marTop w:val="0"/>
              <w:marBottom w:val="0"/>
              <w:divBdr>
                <w:top w:val="none" w:sz="0" w:space="0" w:color="auto"/>
                <w:left w:val="none" w:sz="0" w:space="0" w:color="auto"/>
                <w:bottom w:val="none" w:sz="0" w:space="0" w:color="auto"/>
                <w:right w:val="none" w:sz="0" w:space="0" w:color="auto"/>
              </w:divBdr>
            </w:div>
            <w:div w:id="216819416">
              <w:marLeft w:val="0"/>
              <w:marRight w:val="0"/>
              <w:marTop w:val="0"/>
              <w:marBottom w:val="0"/>
              <w:divBdr>
                <w:top w:val="none" w:sz="0" w:space="0" w:color="auto"/>
                <w:left w:val="none" w:sz="0" w:space="0" w:color="auto"/>
                <w:bottom w:val="none" w:sz="0" w:space="0" w:color="auto"/>
                <w:right w:val="none" w:sz="0" w:space="0" w:color="auto"/>
              </w:divBdr>
            </w:div>
            <w:div w:id="557396802">
              <w:marLeft w:val="0"/>
              <w:marRight w:val="0"/>
              <w:marTop w:val="0"/>
              <w:marBottom w:val="0"/>
              <w:divBdr>
                <w:top w:val="none" w:sz="0" w:space="0" w:color="auto"/>
                <w:left w:val="none" w:sz="0" w:space="0" w:color="auto"/>
                <w:bottom w:val="none" w:sz="0" w:space="0" w:color="auto"/>
                <w:right w:val="none" w:sz="0" w:space="0" w:color="auto"/>
              </w:divBdr>
            </w:div>
            <w:div w:id="2053114554">
              <w:marLeft w:val="0"/>
              <w:marRight w:val="0"/>
              <w:marTop w:val="0"/>
              <w:marBottom w:val="0"/>
              <w:divBdr>
                <w:top w:val="none" w:sz="0" w:space="0" w:color="auto"/>
                <w:left w:val="none" w:sz="0" w:space="0" w:color="auto"/>
                <w:bottom w:val="none" w:sz="0" w:space="0" w:color="auto"/>
                <w:right w:val="none" w:sz="0" w:space="0" w:color="auto"/>
              </w:divBdr>
            </w:div>
            <w:div w:id="2136212843">
              <w:marLeft w:val="0"/>
              <w:marRight w:val="0"/>
              <w:marTop w:val="0"/>
              <w:marBottom w:val="0"/>
              <w:divBdr>
                <w:top w:val="none" w:sz="0" w:space="0" w:color="auto"/>
                <w:left w:val="none" w:sz="0" w:space="0" w:color="auto"/>
                <w:bottom w:val="none" w:sz="0" w:space="0" w:color="auto"/>
                <w:right w:val="none" w:sz="0" w:space="0" w:color="auto"/>
              </w:divBdr>
            </w:div>
            <w:div w:id="1899705220">
              <w:marLeft w:val="0"/>
              <w:marRight w:val="0"/>
              <w:marTop w:val="0"/>
              <w:marBottom w:val="0"/>
              <w:divBdr>
                <w:top w:val="none" w:sz="0" w:space="0" w:color="auto"/>
                <w:left w:val="none" w:sz="0" w:space="0" w:color="auto"/>
                <w:bottom w:val="none" w:sz="0" w:space="0" w:color="auto"/>
                <w:right w:val="none" w:sz="0" w:space="0" w:color="auto"/>
              </w:divBdr>
            </w:div>
            <w:div w:id="1995600540">
              <w:marLeft w:val="0"/>
              <w:marRight w:val="0"/>
              <w:marTop w:val="0"/>
              <w:marBottom w:val="0"/>
              <w:divBdr>
                <w:top w:val="none" w:sz="0" w:space="0" w:color="auto"/>
                <w:left w:val="none" w:sz="0" w:space="0" w:color="auto"/>
                <w:bottom w:val="none" w:sz="0" w:space="0" w:color="auto"/>
                <w:right w:val="none" w:sz="0" w:space="0" w:color="auto"/>
              </w:divBdr>
            </w:div>
            <w:div w:id="2013414827">
              <w:marLeft w:val="0"/>
              <w:marRight w:val="0"/>
              <w:marTop w:val="0"/>
              <w:marBottom w:val="0"/>
              <w:divBdr>
                <w:top w:val="none" w:sz="0" w:space="0" w:color="auto"/>
                <w:left w:val="none" w:sz="0" w:space="0" w:color="auto"/>
                <w:bottom w:val="none" w:sz="0" w:space="0" w:color="auto"/>
                <w:right w:val="none" w:sz="0" w:space="0" w:color="auto"/>
              </w:divBdr>
            </w:div>
            <w:div w:id="1332373638">
              <w:marLeft w:val="0"/>
              <w:marRight w:val="0"/>
              <w:marTop w:val="0"/>
              <w:marBottom w:val="0"/>
              <w:divBdr>
                <w:top w:val="none" w:sz="0" w:space="0" w:color="auto"/>
                <w:left w:val="none" w:sz="0" w:space="0" w:color="auto"/>
                <w:bottom w:val="none" w:sz="0" w:space="0" w:color="auto"/>
                <w:right w:val="none" w:sz="0" w:space="0" w:color="auto"/>
              </w:divBdr>
            </w:div>
            <w:div w:id="195125553">
              <w:marLeft w:val="0"/>
              <w:marRight w:val="0"/>
              <w:marTop w:val="0"/>
              <w:marBottom w:val="0"/>
              <w:divBdr>
                <w:top w:val="none" w:sz="0" w:space="0" w:color="auto"/>
                <w:left w:val="none" w:sz="0" w:space="0" w:color="auto"/>
                <w:bottom w:val="none" w:sz="0" w:space="0" w:color="auto"/>
                <w:right w:val="none" w:sz="0" w:space="0" w:color="auto"/>
              </w:divBdr>
            </w:div>
            <w:div w:id="1062631184">
              <w:marLeft w:val="0"/>
              <w:marRight w:val="0"/>
              <w:marTop w:val="0"/>
              <w:marBottom w:val="0"/>
              <w:divBdr>
                <w:top w:val="none" w:sz="0" w:space="0" w:color="auto"/>
                <w:left w:val="none" w:sz="0" w:space="0" w:color="auto"/>
                <w:bottom w:val="none" w:sz="0" w:space="0" w:color="auto"/>
                <w:right w:val="none" w:sz="0" w:space="0" w:color="auto"/>
              </w:divBdr>
            </w:div>
            <w:div w:id="1189641731">
              <w:marLeft w:val="0"/>
              <w:marRight w:val="0"/>
              <w:marTop w:val="0"/>
              <w:marBottom w:val="0"/>
              <w:divBdr>
                <w:top w:val="none" w:sz="0" w:space="0" w:color="auto"/>
                <w:left w:val="none" w:sz="0" w:space="0" w:color="auto"/>
                <w:bottom w:val="none" w:sz="0" w:space="0" w:color="auto"/>
                <w:right w:val="none" w:sz="0" w:space="0" w:color="auto"/>
              </w:divBdr>
            </w:div>
            <w:div w:id="1594513394">
              <w:marLeft w:val="0"/>
              <w:marRight w:val="0"/>
              <w:marTop w:val="0"/>
              <w:marBottom w:val="0"/>
              <w:divBdr>
                <w:top w:val="none" w:sz="0" w:space="0" w:color="auto"/>
                <w:left w:val="none" w:sz="0" w:space="0" w:color="auto"/>
                <w:bottom w:val="none" w:sz="0" w:space="0" w:color="auto"/>
                <w:right w:val="none" w:sz="0" w:space="0" w:color="auto"/>
              </w:divBdr>
            </w:div>
            <w:div w:id="1943026297">
              <w:marLeft w:val="0"/>
              <w:marRight w:val="0"/>
              <w:marTop w:val="0"/>
              <w:marBottom w:val="0"/>
              <w:divBdr>
                <w:top w:val="none" w:sz="0" w:space="0" w:color="auto"/>
                <w:left w:val="none" w:sz="0" w:space="0" w:color="auto"/>
                <w:bottom w:val="none" w:sz="0" w:space="0" w:color="auto"/>
                <w:right w:val="none" w:sz="0" w:space="0" w:color="auto"/>
              </w:divBdr>
            </w:div>
            <w:div w:id="1429888304">
              <w:marLeft w:val="0"/>
              <w:marRight w:val="0"/>
              <w:marTop w:val="0"/>
              <w:marBottom w:val="0"/>
              <w:divBdr>
                <w:top w:val="none" w:sz="0" w:space="0" w:color="auto"/>
                <w:left w:val="none" w:sz="0" w:space="0" w:color="auto"/>
                <w:bottom w:val="none" w:sz="0" w:space="0" w:color="auto"/>
                <w:right w:val="none" w:sz="0" w:space="0" w:color="auto"/>
              </w:divBdr>
            </w:div>
            <w:div w:id="628052179">
              <w:marLeft w:val="0"/>
              <w:marRight w:val="0"/>
              <w:marTop w:val="0"/>
              <w:marBottom w:val="0"/>
              <w:divBdr>
                <w:top w:val="none" w:sz="0" w:space="0" w:color="auto"/>
                <w:left w:val="none" w:sz="0" w:space="0" w:color="auto"/>
                <w:bottom w:val="none" w:sz="0" w:space="0" w:color="auto"/>
                <w:right w:val="none" w:sz="0" w:space="0" w:color="auto"/>
              </w:divBdr>
            </w:div>
            <w:div w:id="1268733942">
              <w:marLeft w:val="0"/>
              <w:marRight w:val="0"/>
              <w:marTop w:val="0"/>
              <w:marBottom w:val="0"/>
              <w:divBdr>
                <w:top w:val="none" w:sz="0" w:space="0" w:color="auto"/>
                <w:left w:val="none" w:sz="0" w:space="0" w:color="auto"/>
                <w:bottom w:val="none" w:sz="0" w:space="0" w:color="auto"/>
                <w:right w:val="none" w:sz="0" w:space="0" w:color="auto"/>
              </w:divBdr>
            </w:div>
            <w:div w:id="649334225">
              <w:marLeft w:val="0"/>
              <w:marRight w:val="0"/>
              <w:marTop w:val="0"/>
              <w:marBottom w:val="0"/>
              <w:divBdr>
                <w:top w:val="none" w:sz="0" w:space="0" w:color="auto"/>
                <w:left w:val="none" w:sz="0" w:space="0" w:color="auto"/>
                <w:bottom w:val="none" w:sz="0" w:space="0" w:color="auto"/>
                <w:right w:val="none" w:sz="0" w:space="0" w:color="auto"/>
              </w:divBdr>
            </w:div>
            <w:div w:id="265505464">
              <w:marLeft w:val="0"/>
              <w:marRight w:val="0"/>
              <w:marTop w:val="0"/>
              <w:marBottom w:val="0"/>
              <w:divBdr>
                <w:top w:val="none" w:sz="0" w:space="0" w:color="auto"/>
                <w:left w:val="none" w:sz="0" w:space="0" w:color="auto"/>
                <w:bottom w:val="none" w:sz="0" w:space="0" w:color="auto"/>
                <w:right w:val="none" w:sz="0" w:space="0" w:color="auto"/>
              </w:divBdr>
            </w:div>
            <w:div w:id="351565781">
              <w:marLeft w:val="0"/>
              <w:marRight w:val="0"/>
              <w:marTop w:val="0"/>
              <w:marBottom w:val="0"/>
              <w:divBdr>
                <w:top w:val="none" w:sz="0" w:space="0" w:color="auto"/>
                <w:left w:val="none" w:sz="0" w:space="0" w:color="auto"/>
                <w:bottom w:val="none" w:sz="0" w:space="0" w:color="auto"/>
                <w:right w:val="none" w:sz="0" w:space="0" w:color="auto"/>
              </w:divBdr>
            </w:div>
            <w:div w:id="1472669037">
              <w:marLeft w:val="0"/>
              <w:marRight w:val="0"/>
              <w:marTop w:val="0"/>
              <w:marBottom w:val="0"/>
              <w:divBdr>
                <w:top w:val="none" w:sz="0" w:space="0" w:color="auto"/>
                <w:left w:val="none" w:sz="0" w:space="0" w:color="auto"/>
                <w:bottom w:val="none" w:sz="0" w:space="0" w:color="auto"/>
                <w:right w:val="none" w:sz="0" w:space="0" w:color="auto"/>
              </w:divBdr>
            </w:div>
            <w:div w:id="1725444476">
              <w:marLeft w:val="0"/>
              <w:marRight w:val="0"/>
              <w:marTop w:val="0"/>
              <w:marBottom w:val="0"/>
              <w:divBdr>
                <w:top w:val="none" w:sz="0" w:space="0" w:color="auto"/>
                <w:left w:val="none" w:sz="0" w:space="0" w:color="auto"/>
                <w:bottom w:val="none" w:sz="0" w:space="0" w:color="auto"/>
                <w:right w:val="none" w:sz="0" w:space="0" w:color="auto"/>
              </w:divBdr>
            </w:div>
            <w:div w:id="1793747461">
              <w:marLeft w:val="0"/>
              <w:marRight w:val="0"/>
              <w:marTop w:val="0"/>
              <w:marBottom w:val="0"/>
              <w:divBdr>
                <w:top w:val="none" w:sz="0" w:space="0" w:color="auto"/>
                <w:left w:val="none" w:sz="0" w:space="0" w:color="auto"/>
                <w:bottom w:val="none" w:sz="0" w:space="0" w:color="auto"/>
                <w:right w:val="none" w:sz="0" w:space="0" w:color="auto"/>
              </w:divBdr>
            </w:div>
            <w:div w:id="1910849971">
              <w:marLeft w:val="0"/>
              <w:marRight w:val="0"/>
              <w:marTop w:val="0"/>
              <w:marBottom w:val="0"/>
              <w:divBdr>
                <w:top w:val="none" w:sz="0" w:space="0" w:color="auto"/>
                <w:left w:val="none" w:sz="0" w:space="0" w:color="auto"/>
                <w:bottom w:val="none" w:sz="0" w:space="0" w:color="auto"/>
                <w:right w:val="none" w:sz="0" w:space="0" w:color="auto"/>
              </w:divBdr>
            </w:div>
            <w:div w:id="231041070">
              <w:marLeft w:val="0"/>
              <w:marRight w:val="0"/>
              <w:marTop w:val="0"/>
              <w:marBottom w:val="0"/>
              <w:divBdr>
                <w:top w:val="none" w:sz="0" w:space="0" w:color="auto"/>
                <w:left w:val="none" w:sz="0" w:space="0" w:color="auto"/>
                <w:bottom w:val="none" w:sz="0" w:space="0" w:color="auto"/>
                <w:right w:val="none" w:sz="0" w:space="0" w:color="auto"/>
              </w:divBdr>
            </w:div>
            <w:div w:id="1362853432">
              <w:marLeft w:val="0"/>
              <w:marRight w:val="0"/>
              <w:marTop w:val="0"/>
              <w:marBottom w:val="0"/>
              <w:divBdr>
                <w:top w:val="none" w:sz="0" w:space="0" w:color="auto"/>
                <w:left w:val="none" w:sz="0" w:space="0" w:color="auto"/>
                <w:bottom w:val="none" w:sz="0" w:space="0" w:color="auto"/>
                <w:right w:val="none" w:sz="0" w:space="0" w:color="auto"/>
              </w:divBdr>
            </w:div>
            <w:div w:id="1593737100">
              <w:marLeft w:val="0"/>
              <w:marRight w:val="0"/>
              <w:marTop w:val="0"/>
              <w:marBottom w:val="0"/>
              <w:divBdr>
                <w:top w:val="none" w:sz="0" w:space="0" w:color="auto"/>
                <w:left w:val="none" w:sz="0" w:space="0" w:color="auto"/>
                <w:bottom w:val="none" w:sz="0" w:space="0" w:color="auto"/>
                <w:right w:val="none" w:sz="0" w:space="0" w:color="auto"/>
              </w:divBdr>
            </w:div>
            <w:div w:id="1010259308">
              <w:marLeft w:val="0"/>
              <w:marRight w:val="0"/>
              <w:marTop w:val="0"/>
              <w:marBottom w:val="0"/>
              <w:divBdr>
                <w:top w:val="none" w:sz="0" w:space="0" w:color="auto"/>
                <w:left w:val="none" w:sz="0" w:space="0" w:color="auto"/>
                <w:bottom w:val="none" w:sz="0" w:space="0" w:color="auto"/>
                <w:right w:val="none" w:sz="0" w:space="0" w:color="auto"/>
              </w:divBdr>
            </w:div>
            <w:div w:id="963778838">
              <w:marLeft w:val="0"/>
              <w:marRight w:val="0"/>
              <w:marTop w:val="0"/>
              <w:marBottom w:val="0"/>
              <w:divBdr>
                <w:top w:val="none" w:sz="0" w:space="0" w:color="auto"/>
                <w:left w:val="none" w:sz="0" w:space="0" w:color="auto"/>
                <w:bottom w:val="none" w:sz="0" w:space="0" w:color="auto"/>
                <w:right w:val="none" w:sz="0" w:space="0" w:color="auto"/>
              </w:divBdr>
            </w:div>
            <w:div w:id="50934388">
              <w:marLeft w:val="0"/>
              <w:marRight w:val="0"/>
              <w:marTop w:val="0"/>
              <w:marBottom w:val="0"/>
              <w:divBdr>
                <w:top w:val="none" w:sz="0" w:space="0" w:color="auto"/>
                <w:left w:val="none" w:sz="0" w:space="0" w:color="auto"/>
                <w:bottom w:val="none" w:sz="0" w:space="0" w:color="auto"/>
                <w:right w:val="none" w:sz="0" w:space="0" w:color="auto"/>
              </w:divBdr>
            </w:div>
            <w:div w:id="461654445">
              <w:marLeft w:val="0"/>
              <w:marRight w:val="0"/>
              <w:marTop w:val="0"/>
              <w:marBottom w:val="0"/>
              <w:divBdr>
                <w:top w:val="none" w:sz="0" w:space="0" w:color="auto"/>
                <w:left w:val="none" w:sz="0" w:space="0" w:color="auto"/>
                <w:bottom w:val="none" w:sz="0" w:space="0" w:color="auto"/>
                <w:right w:val="none" w:sz="0" w:space="0" w:color="auto"/>
              </w:divBdr>
            </w:div>
            <w:div w:id="63722032">
              <w:marLeft w:val="0"/>
              <w:marRight w:val="0"/>
              <w:marTop w:val="0"/>
              <w:marBottom w:val="0"/>
              <w:divBdr>
                <w:top w:val="none" w:sz="0" w:space="0" w:color="auto"/>
                <w:left w:val="none" w:sz="0" w:space="0" w:color="auto"/>
                <w:bottom w:val="none" w:sz="0" w:space="0" w:color="auto"/>
                <w:right w:val="none" w:sz="0" w:space="0" w:color="auto"/>
              </w:divBdr>
            </w:div>
            <w:div w:id="731738261">
              <w:marLeft w:val="0"/>
              <w:marRight w:val="0"/>
              <w:marTop w:val="0"/>
              <w:marBottom w:val="0"/>
              <w:divBdr>
                <w:top w:val="none" w:sz="0" w:space="0" w:color="auto"/>
                <w:left w:val="none" w:sz="0" w:space="0" w:color="auto"/>
                <w:bottom w:val="none" w:sz="0" w:space="0" w:color="auto"/>
                <w:right w:val="none" w:sz="0" w:space="0" w:color="auto"/>
              </w:divBdr>
            </w:div>
            <w:div w:id="550963129">
              <w:marLeft w:val="0"/>
              <w:marRight w:val="0"/>
              <w:marTop w:val="0"/>
              <w:marBottom w:val="0"/>
              <w:divBdr>
                <w:top w:val="none" w:sz="0" w:space="0" w:color="auto"/>
                <w:left w:val="none" w:sz="0" w:space="0" w:color="auto"/>
                <w:bottom w:val="none" w:sz="0" w:space="0" w:color="auto"/>
                <w:right w:val="none" w:sz="0" w:space="0" w:color="auto"/>
              </w:divBdr>
            </w:div>
            <w:div w:id="1366366321">
              <w:marLeft w:val="0"/>
              <w:marRight w:val="0"/>
              <w:marTop w:val="0"/>
              <w:marBottom w:val="0"/>
              <w:divBdr>
                <w:top w:val="none" w:sz="0" w:space="0" w:color="auto"/>
                <w:left w:val="none" w:sz="0" w:space="0" w:color="auto"/>
                <w:bottom w:val="none" w:sz="0" w:space="0" w:color="auto"/>
                <w:right w:val="none" w:sz="0" w:space="0" w:color="auto"/>
              </w:divBdr>
            </w:div>
            <w:div w:id="840851266">
              <w:marLeft w:val="0"/>
              <w:marRight w:val="0"/>
              <w:marTop w:val="0"/>
              <w:marBottom w:val="0"/>
              <w:divBdr>
                <w:top w:val="none" w:sz="0" w:space="0" w:color="auto"/>
                <w:left w:val="none" w:sz="0" w:space="0" w:color="auto"/>
                <w:bottom w:val="none" w:sz="0" w:space="0" w:color="auto"/>
                <w:right w:val="none" w:sz="0" w:space="0" w:color="auto"/>
              </w:divBdr>
            </w:div>
            <w:div w:id="376395926">
              <w:marLeft w:val="0"/>
              <w:marRight w:val="0"/>
              <w:marTop w:val="0"/>
              <w:marBottom w:val="0"/>
              <w:divBdr>
                <w:top w:val="none" w:sz="0" w:space="0" w:color="auto"/>
                <w:left w:val="none" w:sz="0" w:space="0" w:color="auto"/>
                <w:bottom w:val="none" w:sz="0" w:space="0" w:color="auto"/>
                <w:right w:val="none" w:sz="0" w:space="0" w:color="auto"/>
              </w:divBdr>
            </w:div>
            <w:div w:id="114057680">
              <w:marLeft w:val="0"/>
              <w:marRight w:val="0"/>
              <w:marTop w:val="0"/>
              <w:marBottom w:val="0"/>
              <w:divBdr>
                <w:top w:val="none" w:sz="0" w:space="0" w:color="auto"/>
                <w:left w:val="none" w:sz="0" w:space="0" w:color="auto"/>
                <w:bottom w:val="none" w:sz="0" w:space="0" w:color="auto"/>
                <w:right w:val="none" w:sz="0" w:space="0" w:color="auto"/>
              </w:divBdr>
            </w:div>
            <w:div w:id="49380627">
              <w:marLeft w:val="0"/>
              <w:marRight w:val="0"/>
              <w:marTop w:val="0"/>
              <w:marBottom w:val="0"/>
              <w:divBdr>
                <w:top w:val="none" w:sz="0" w:space="0" w:color="auto"/>
                <w:left w:val="none" w:sz="0" w:space="0" w:color="auto"/>
                <w:bottom w:val="none" w:sz="0" w:space="0" w:color="auto"/>
                <w:right w:val="none" w:sz="0" w:space="0" w:color="auto"/>
              </w:divBdr>
            </w:div>
            <w:div w:id="1969899071">
              <w:marLeft w:val="0"/>
              <w:marRight w:val="0"/>
              <w:marTop w:val="0"/>
              <w:marBottom w:val="0"/>
              <w:divBdr>
                <w:top w:val="none" w:sz="0" w:space="0" w:color="auto"/>
                <w:left w:val="none" w:sz="0" w:space="0" w:color="auto"/>
                <w:bottom w:val="none" w:sz="0" w:space="0" w:color="auto"/>
                <w:right w:val="none" w:sz="0" w:space="0" w:color="auto"/>
              </w:divBdr>
            </w:div>
            <w:div w:id="1833376177">
              <w:marLeft w:val="0"/>
              <w:marRight w:val="0"/>
              <w:marTop w:val="0"/>
              <w:marBottom w:val="0"/>
              <w:divBdr>
                <w:top w:val="none" w:sz="0" w:space="0" w:color="auto"/>
                <w:left w:val="none" w:sz="0" w:space="0" w:color="auto"/>
                <w:bottom w:val="none" w:sz="0" w:space="0" w:color="auto"/>
                <w:right w:val="none" w:sz="0" w:space="0" w:color="auto"/>
              </w:divBdr>
            </w:div>
            <w:div w:id="976950826">
              <w:marLeft w:val="0"/>
              <w:marRight w:val="0"/>
              <w:marTop w:val="0"/>
              <w:marBottom w:val="0"/>
              <w:divBdr>
                <w:top w:val="none" w:sz="0" w:space="0" w:color="auto"/>
                <w:left w:val="none" w:sz="0" w:space="0" w:color="auto"/>
                <w:bottom w:val="none" w:sz="0" w:space="0" w:color="auto"/>
                <w:right w:val="none" w:sz="0" w:space="0" w:color="auto"/>
              </w:divBdr>
            </w:div>
            <w:div w:id="1621110933">
              <w:marLeft w:val="0"/>
              <w:marRight w:val="0"/>
              <w:marTop w:val="0"/>
              <w:marBottom w:val="0"/>
              <w:divBdr>
                <w:top w:val="none" w:sz="0" w:space="0" w:color="auto"/>
                <w:left w:val="none" w:sz="0" w:space="0" w:color="auto"/>
                <w:bottom w:val="none" w:sz="0" w:space="0" w:color="auto"/>
                <w:right w:val="none" w:sz="0" w:space="0" w:color="auto"/>
              </w:divBdr>
            </w:div>
            <w:div w:id="1792243272">
              <w:marLeft w:val="0"/>
              <w:marRight w:val="0"/>
              <w:marTop w:val="0"/>
              <w:marBottom w:val="0"/>
              <w:divBdr>
                <w:top w:val="none" w:sz="0" w:space="0" w:color="auto"/>
                <w:left w:val="none" w:sz="0" w:space="0" w:color="auto"/>
                <w:bottom w:val="none" w:sz="0" w:space="0" w:color="auto"/>
                <w:right w:val="none" w:sz="0" w:space="0" w:color="auto"/>
              </w:divBdr>
            </w:div>
            <w:div w:id="1311134123">
              <w:marLeft w:val="0"/>
              <w:marRight w:val="0"/>
              <w:marTop w:val="0"/>
              <w:marBottom w:val="0"/>
              <w:divBdr>
                <w:top w:val="none" w:sz="0" w:space="0" w:color="auto"/>
                <w:left w:val="none" w:sz="0" w:space="0" w:color="auto"/>
                <w:bottom w:val="none" w:sz="0" w:space="0" w:color="auto"/>
                <w:right w:val="none" w:sz="0" w:space="0" w:color="auto"/>
              </w:divBdr>
            </w:div>
            <w:div w:id="670181496">
              <w:marLeft w:val="0"/>
              <w:marRight w:val="0"/>
              <w:marTop w:val="0"/>
              <w:marBottom w:val="0"/>
              <w:divBdr>
                <w:top w:val="none" w:sz="0" w:space="0" w:color="auto"/>
                <w:left w:val="none" w:sz="0" w:space="0" w:color="auto"/>
                <w:bottom w:val="none" w:sz="0" w:space="0" w:color="auto"/>
                <w:right w:val="none" w:sz="0" w:space="0" w:color="auto"/>
              </w:divBdr>
            </w:div>
            <w:div w:id="175118322">
              <w:marLeft w:val="0"/>
              <w:marRight w:val="0"/>
              <w:marTop w:val="0"/>
              <w:marBottom w:val="0"/>
              <w:divBdr>
                <w:top w:val="none" w:sz="0" w:space="0" w:color="auto"/>
                <w:left w:val="none" w:sz="0" w:space="0" w:color="auto"/>
                <w:bottom w:val="none" w:sz="0" w:space="0" w:color="auto"/>
                <w:right w:val="none" w:sz="0" w:space="0" w:color="auto"/>
              </w:divBdr>
            </w:div>
            <w:div w:id="484979671">
              <w:marLeft w:val="0"/>
              <w:marRight w:val="0"/>
              <w:marTop w:val="0"/>
              <w:marBottom w:val="0"/>
              <w:divBdr>
                <w:top w:val="none" w:sz="0" w:space="0" w:color="auto"/>
                <w:left w:val="none" w:sz="0" w:space="0" w:color="auto"/>
                <w:bottom w:val="none" w:sz="0" w:space="0" w:color="auto"/>
                <w:right w:val="none" w:sz="0" w:space="0" w:color="auto"/>
              </w:divBdr>
            </w:div>
            <w:div w:id="1573352655">
              <w:marLeft w:val="0"/>
              <w:marRight w:val="0"/>
              <w:marTop w:val="0"/>
              <w:marBottom w:val="0"/>
              <w:divBdr>
                <w:top w:val="none" w:sz="0" w:space="0" w:color="auto"/>
                <w:left w:val="none" w:sz="0" w:space="0" w:color="auto"/>
                <w:bottom w:val="none" w:sz="0" w:space="0" w:color="auto"/>
                <w:right w:val="none" w:sz="0" w:space="0" w:color="auto"/>
              </w:divBdr>
            </w:div>
            <w:div w:id="1260723107">
              <w:marLeft w:val="0"/>
              <w:marRight w:val="0"/>
              <w:marTop w:val="0"/>
              <w:marBottom w:val="0"/>
              <w:divBdr>
                <w:top w:val="none" w:sz="0" w:space="0" w:color="auto"/>
                <w:left w:val="none" w:sz="0" w:space="0" w:color="auto"/>
                <w:bottom w:val="none" w:sz="0" w:space="0" w:color="auto"/>
                <w:right w:val="none" w:sz="0" w:space="0" w:color="auto"/>
              </w:divBdr>
            </w:div>
            <w:div w:id="1413039541">
              <w:marLeft w:val="0"/>
              <w:marRight w:val="0"/>
              <w:marTop w:val="0"/>
              <w:marBottom w:val="0"/>
              <w:divBdr>
                <w:top w:val="none" w:sz="0" w:space="0" w:color="auto"/>
                <w:left w:val="none" w:sz="0" w:space="0" w:color="auto"/>
                <w:bottom w:val="none" w:sz="0" w:space="0" w:color="auto"/>
                <w:right w:val="none" w:sz="0" w:space="0" w:color="auto"/>
              </w:divBdr>
            </w:div>
            <w:div w:id="1613317224">
              <w:marLeft w:val="0"/>
              <w:marRight w:val="0"/>
              <w:marTop w:val="0"/>
              <w:marBottom w:val="0"/>
              <w:divBdr>
                <w:top w:val="none" w:sz="0" w:space="0" w:color="auto"/>
                <w:left w:val="none" w:sz="0" w:space="0" w:color="auto"/>
                <w:bottom w:val="none" w:sz="0" w:space="0" w:color="auto"/>
                <w:right w:val="none" w:sz="0" w:space="0" w:color="auto"/>
              </w:divBdr>
            </w:div>
            <w:div w:id="1811244266">
              <w:marLeft w:val="0"/>
              <w:marRight w:val="0"/>
              <w:marTop w:val="0"/>
              <w:marBottom w:val="0"/>
              <w:divBdr>
                <w:top w:val="none" w:sz="0" w:space="0" w:color="auto"/>
                <w:left w:val="none" w:sz="0" w:space="0" w:color="auto"/>
                <w:bottom w:val="none" w:sz="0" w:space="0" w:color="auto"/>
                <w:right w:val="none" w:sz="0" w:space="0" w:color="auto"/>
              </w:divBdr>
            </w:div>
            <w:div w:id="122769926">
              <w:marLeft w:val="0"/>
              <w:marRight w:val="0"/>
              <w:marTop w:val="0"/>
              <w:marBottom w:val="0"/>
              <w:divBdr>
                <w:top w:val="none" w:sz="0" w:space="0" w:color="auto"/>
                <w:left w:val="none" w:sz="0" w:space="0" w:color="auto"/>
                <w:bottom w:val="none" w:sz="0" w:space="0" w:color="auto"/>
                <w:right w:val="none" w:sz="0" w:space="0" w:color="auto"/>
              </w:divBdr>
            </w:div>
            <w:div w:id="1312950715">
              <w:marLeft w:val="0"/>
              <w:marRight w:val="0"/>
              <w:marTop w:val="0"/>
              <w:marBottom w:val="0"/>
              <w:divBdr>
                <w:top w:val="none" w:sz="0" w:space="0" w:color="auto"/>
                <w:left w:val="none" w:sz="0" w:space="0" w:color="auto"/>
                <w:bottom w:val="none" w:sz="0" w:space="0" w:color="auto"/>
                <w:right w:val="none" w:sz="0" w:space="0" w:color="auto"/>
              </w:divBdr>
            </w:div>
            <w:div w:id="1128818969">
              <w:marLeft w:val="0"/>
              <w:marRight w:val="0"/>
              <w:marTop w:val="0"/>
              <w:marBottom w:val="0"/>
              <w:divBdr>
                <w:top w:val="none" w:sz="0" w:space="0" w:color="auto"/>
                <w:left w:val="none" w:sz="0" w:space="0" w:color="auto"/>
                <w:bottom w:val="none" w:sz="0" w:space="0" w:color="auto"/>
                <w:right w:val="none" w:sz="0" w:space="0" w:color="auto"/>
              </w:divBdr>
            </w:div>
            <w:div w:id="362287176">
              <w:marLeft w:val="0"/>
              <w:marRight w:val="0"/>
              <w:marTop w:val="0"/>
              <w:marBottom w:val="0"/>
              <w:divBdr>
                <w:top w:val="none" w:sz="0" w:space="0" w:color="auto"/>
                <w:left w:val="none" w:sz="0" w:space="0" w:color="auto"/>
                <w:bottom w:val="none" w:sz="0" w:space="0" w:color="auto"/>
                <w:right w:val="none" w:sz="0" w:space="0" w:color="auto"/>
              </w:divBdr>
            </w:div>
            <w:div w:id="605889298">
              <w:marLeft w:val="0"/>
              <w:marRight w:val="0"/>
              <w:marTop w:val="0"/>
              <w:marBottom w:val="0"/>
              <w:divBdr>
                <w:top w:val="none" w:sz="0" w:space="0" w:color="auto"/>
                <w:left w:val="none" w:sz="0" w:space="0" w:color="auto"/>
                <w:bottom w:val="none" w:sz="0" w:space="0" w:color="auto"/>
                <w:right w:val="none" w:sz="0" w:space="0" w:color="auto"/>
              </w:divBdr>
            </w:div>
            <w:div w:id="129638950">
              <w:marLeft w:val="0"/>
              <w:marRight w:val="0"/>
              <w:marTop w:val="0"/>
              <w:marBottom w:val="0"/>
              <w:divBdr>
                <w:top w:val="none" w:sz="0" w:space="0" w:color="auto"/>
                <w:left w:val="none" w:sz="0" w:space="0" w:color="auto"/>
                <w:bottom w:val="none" w:sz="0" w:space="0" w:color="auto"/>
                <w:right w:val="none" w:sz="0" w:space="0" w:color="auto"/>
              </w:divBdr>
            </w:div>
            <w:div w:id="558638006">
              <w:marLeft w:val="0"/>
              <w:marRight w:val="0"/>
              <w:marTop w:val="0"/>
              <w:marBottom w:val="0"/>
              <w:divBdr>
                <w:top w:val="none" w:sz="0" w:space="0" w:color="auto"/>
                <w:left w:val="none" w:sz="0" w:space="0" w:color="auto"/>
                <w:bottom w:val="none" w:sz="0" w:space="0" w:color="auto"/>
                <w:right w:val="none" w:sz="0" w:space="0" w:color="auto"/>
              </w:divBdr>
            </w:div>
            <w:div w:id="503473307">
              <w:marLeft w:val="0"/>
              <w:marRight w:val="0"/>
              <w:marTop w:val="0"/>
              <w:marBottom w:val="0"/>
              <w:divBdr>
                <w:top w:val="none" w:sz="0" w:space="0" w:color="auto"/>
                <w:left w:val="none" w:sz="0" w:space="0" w:color="auto"/>
                <w:bottom w:val="none" w:sz="0" w:space="0" w:color="auto"/>
                <w:right w:val="none" w:sz="0" w:space="0" w:color="auto"/>
              </w:divBdr>
            </w:div>
            <w:div w:id="837235092">
              <w:marLeft w:val="0"/>
              <w:marRight w:val="0"/>
              <w:marTop w:val="0"/>
              <w:marBottom w:val="0"/>
              <w:divBdr>
                <w:top w:val="none" w:sz="0" w:space="0" w:color="auto"/>
                <w:left w:val="none" w:sz="0" w:space="0" w:color="auto"/>
                <w:bottom w:val="none" w:sz="0" w:space="0" w:color="auto"/>
                <w:right w:val="none" w:sz="0" w:space="0" w:color="auto"/>
              </w:divBdr>
            </w:div>
            <w:div w:id="140196973">
              <w:marLeft w:val="0"/>
              <w:marRight w:val="0"/>
              <w:marTop w:val="0"/>
              <w:marBottom w:val="0"/>
              <w:divBdr>
                <w:top w:val="none" w:sz="0" w:space="0" w:color="auto"/>
                <w:left w:val="none" w:sz="0" w:space="0" w:color="auto"/>
                <w:bottom w:val="none" w:sz="0" w:space="0" w:color="auto"/>
                <w:right w:val="none" w:sz="0" w:space="0" w:color="auto"/>
              </w:divBdr>
            </w:div>
            <w:div w:id="945817732">
              <w:marLeft w:val="0"/>
              <w:marRight w:val="0"/>
              <w:marTop w:val="0"/>
              <w:marBottom w:val="0"/>
              <w:divBdr>
                <w:top w:val="none" w:sz="0" w:space="0" w:color="auto"/>
                <w:left w:val="none" w:sz="0" w:space="0" w:color="auto"/>
                <w:bottom w:val="none" w:sz="0" w:space="0" w:color="auto"/>
                <w:right w:val="none" w:sz="0" w:space="0" w:color="auto"/>
              </w:divBdr>
            </w:div>
            <w:div w:id="1146094264">
              <w:marLeft w:val="0"/>
              <w:marRight w:val="0"/>
              <w:marTop w:val="0"/>
              <w:marBottom w:val="0"/>
              <w:divBdr>
                <w:top w:val="none" w:sz="0" w:space="0" w:color="auto"/>
                <w:left w:val="none" w:sz="0" w:space="0" w:color="auto"/>
                <w:bottom w:val="none" w:sz="0" w:space="0" w:color="auto"/>
                <w:right w:val="none" w:sz="0" w:space="0" w:color="auto"/>
              </w:divBdr>
            </w:div>
            <w:div w:id="1605378361">
              <w:marLeft w:val="0"/>
              <w:marRight w:val="0"/>
              <w:marTop w:val="0"/>
              <w:marBottom w:val="0"/>
              <w:divBdr>
                <w:top w:val="none" w:sz="0" w:space="0" w:color="auto"/>
                <w:left w:val="none" w:sz="0" w:space="0" w:color="auto"/>
                <w:bottom w:val="none" w:sz="0" w:space="0" w:color="auto"/>
                <w:right w:val="none" w:sz="0" w:space="0" w:color="auto"/>
              </w:divBdr>
            </w:div>
            <w:div w:id="643505387">
              <w:marLeft w:val="0"/>
              <w:marRight w:val="0"/>
              <w:marTop w:val="0"/>
              <w:marBottom w:val="0"/>
              <w:divBdr>
                <w:top w:val="none" w:sz="0" w:space="0" w:color="auto"/>
                <w:left w:val="none" w:sz="0" w:space="0" w:color="auto"/>
                <w:bottom w:val="none" w:sz="0" w:space="0" w:color="auto"/>
                <w:right w:val="none" w:sz="0" w:space="0" w:color="auto"/>
              </w:divBdr>
            </w:div>
            <w:div w:id="1696225676">
              <w:marLeft w:val="0"/>
              <w:marRight w:val="0"/>
              <w:marTop w:val="0"/>
              <w:marBottom w:val="0"/>
              <w:divBdr>
                <w:top w:val="none" w:sz="0" w:space="0" w:color="auto"/>
                <w:left w:val="none" w:sz="0" w:space="0" w:color="auto"/>
                <w:bottom w:val="none" w:sz="0" w:space="0" w:color="auto"/>
                <w:right w:val="none" w:sz="0" w:space="0" w:color="auto"/>
              </w:divBdr>
            </w:div>
            <w:div w:id="24261282">
              <w:marLeft w:val="0"/>
              <w:marRight w:val="0"/>
              <w:marTop w:val="0"/>
              <w:marBottom w:val="0"/>
              <w:divBdr>
                <w:top w:val="none" w:sz="0" w:space="0" w:color="auto"/>
                <w:left w:val="none" w:sz="0" w:space="0" w:color="auto"/>
                <w:bottom w:val="none" w:sz="0" w:space="0" w:color="auto"/>
                <w:right w:val="none" w:sz="0" w:space="0" w:color="auto"/>
              </w:divBdr>
            </w:div>
            <w:div w:id="391856013">
              <w:marLeft w:val="0"/>
              <w:marRight w:val="0"/>
              <w:marTop w:val="0"/>
              <w:marBottom w:val="0"/>
              <w:divBdr>
                <w:top w:val="none" w:sz="0" w:space="0" w:color="auto"/>
                <w:left w:val="none" w:sz="0" w:space="0" w:color="auto"/>
                <w:bottom w:val="none" w:sz="0" w:space="0" w:color="auto"/>
                <w:right w:val="none" w:sz="0" w:space="0" w:color="auto"/>
              </w:divBdr>
            </w:div>
            <w:div w:id="322005779">
              <w:marLeft w:val="0"/>
              <w:marRight w:val="0"/>
              <w:marTop w:val="0"/>
              <w:marBottom w:val="0"/>
              <w:divBdr>
                <w:top w:val="none" w:sz="0" w:space="0" w:color="auto"/>
                <w:left w:val="none" w:sz="0" w:space="0" w:color="auto"/>
                <w:bottom w:val="none" w:sz="0" w:space="0" w:color="auto"/>
                <w:right w:val="none" w:sz="0" w:space="0" w:color="auto"/>
              </w:divBdr>
            </w:div>
            <w:div w:id="1732000259">
              <w:marLeft w:val="0"/>
              <w:marRight w:val="0"/>
              <w:marTop w:val="0"/>
              <w:marBottom w:val="0"/>
              <w:divBdr>
                <w:top w:val="none" w:sz="0" w:space="0" w:color="auto"/>
                <w:left w:val="none" w:sz="0" w:space="0" w:color="auto"/>
                <w:bottom w:val="none" w:sz="0" w:space="0" w:color="auto"/>
                <w:right w:val="none" w:sz="0" w:space="0" w:color="auto"/>
              </w:divBdr>
            </w:div>
            <w:div w:id="255141031">
              <w:marLeft w:val="0"/>
              <w:marRight w:val="0"/>
              <w:marTop w:val="0"/>
              <w:marBottom w:val="0"/>
              <w:divBdr>
                <w:top w:val="none" w:sz="0" w:space="0" w:color="auto"/>
                <w:left w:val="none" w:sz="0" w:space="0" w:color="auto"/>
                <w:bottom w:val="none" w:sz="0" w:space="0" w:color="auto"/>
                <w:right w:val="none" w:sz="0" w:space="0" w:color="auto"/>
              </w:divBdr>
            </w:div>
            <w:div w:id="899445126">
              <w:marLeft w:val="0"/>
              <w:marRight w:val="0"/>
              <w:marTop w:val="0"/>
              <w:marBottom w:val="0"/>
              <w:divBdr>
                <w:top w:val="none" w:sz="0" w:space="0" w:color="auto"/>
                <w:left w:val="none" w:sz="0" w:space="0" w:color="auto"/>
                <w:bottom w:val="none" w:sz="0" w:space="0" w:color="auto"/>
                <w:right w:val="none" w:sz="0" w:space="0" w:color="auto"/>
              </w:divBdr>
            </w:div>
            <w:div w:id="1141264955">
              <w:marLeft w:val="0"/>
              <w:marRight w:val="0"/>
              <w:marTop w:val="0"/>
              <w:marBottom w:val="0"/>
              <w:divBdr>
                <w:top w:val="none" w:sz="0" w:space="0" w:color="auto"/>
                <w:left w:val="none" w:sz="0" w:space="0" w:color="auto"/>
                <w:bottom w:val="none" w:sz="0" w:space="0" w:color="auto"/>
                <w:right w:val="none" w:sz="0" w:space="0" w:color="auto"/>
              </w:divBdr>
            </w:div>
            <w:div w:id="1175533430">
              <w:marLeft w:val="0"/>
              <w:marRight w:val="0"/>
              <w:marTop w:val="0"/>
              <w:marBottom w:val="0"/>
              <w:divBdr>
                <w:top w:val="none" w:sz="0" w:space="0" w:color="auto"/>
                <w:left w:val="none" w:sz="0" w:space="0" w:color="auto"/>
                <w:bottom w:val="none" w:sz="0" w:space="0" w:color="auto"/>
                <w:right w:val="none" w:sz="0" w:space="0" w:color="auto"/>
              </w:divBdr>
            </w:div>
            <w:div w:id="1369329432">
              <w:marLeft w:val="0"/>
              <w:marRight w:val="0"/>
              <w:marTop w:val="0"/>
              <w:marBottom w:val="0"/>
              <w:divBdr>
                <w:top w:val="none" w:sz="0" w:space="0" w:color="auto"/>
                <w:left w:val="none" w:sz="0" w:space="0" w:color="auto"/>
                <w:bottom w:val="none" w:sz="0" w:space="0" w:color="auto"/>
                <w:right w:val="none" w:sz="0" w:space="0" w:color="auto"/>
              </w:divBdr>
            </w:div>
            <w:div w:id="1803497930">
              <w:marLeft w:val="0"/>
              <w:marRight w:val="0"/>
              <w:marTop w:val="0"/>
              <w:marBottom w:val="0"/>
              <w:divBdr>
                <w:top w:val="none" w:sz="0" w:space="0" w:color="auto"/>
                <w:left w:val="none" w:sz="0" w:space="0" w:color="auto"/>
                <w:bottom w:val="none" w:sz="0" w:space="0" w:color="auto"/>
                <w:right w:val="none" w:sz="0" w:space="0" w:color="auto"/>
              </w:divBdr>
            </w:div>
            <w:div w:id="531771690">
              <w:marLeft w:val="0"/>
              <w:marRight w:val="0"/>
              <w:marTop w:val="0"/>
              <w:marBottom w:val="0"/>
              <w:divBdr>
                <w:top w:val="none" w:sz="0" w:space="0" w:color="auto"/>
                <w:left w:val="none" w:sz="0" w:space="0" w:color="auto"/>
                <w:bottom w:val="none" w:sz="0" w:space="0" w:color="auto"/>
                <w:right w:val="none" w:sz="0" w:space="0" w:color="auto"/>
              </w:divBdr>
            </w:div>
            <w:div w:id="512376950">
              <w:marLeft w:val="0"/>
              <w:marRight w:val="0"/>
              <w:marTop w:val="0"/>
              <w:marBottom w:val="0"/>
              <w:divBdr>
                <w:top w:val="none" w:sz="0" w:space="0" w:color="auto"/>
                <w:left w:val="none" w:sz="0" w:space="0" w:color="auto"/>
                <w:bottom w:val="none" w:sz="0" w:space="0" w:color="auto"/>
                <w:right w:val="none" w:sz="0" w:space="0" w:color="auto"/>
              </w:divBdr>
            </w:div>
            <w:div w:id="135950794">
              <w:marLeft w:val="0"/>
              <w:marRight w:val="0"/>
              <w:marTop w:val="0"/>
              <w:marBottom w:val="0"/>
              <w:divBdr>
                <w:top w:val="none" w:sz="0" w:space="0" w:color="auto"/>
                <w:left w:val="none" w:sz="0" w:space="0" w:color="auto"/>
                <w:bottom w:val="none" w:sz="0" w:space="0" w:color="auto"/>
                <w:right w:val="none" w:sz="0" w:space="0" w:color="auto"/>
              </w:divBdr>
            </w:div>
            <w:div w:id="31200127">
              <w:marLeft w:val="0"/>
              <w:marRight w:val="0"/>
              <w:marTop w:val="0"/>
              <w:marBottom w:val="0"/>
              <w:divBdr>
                <w:top w:val="none" w:sz="0" w:space="0" w:color="auto"/>
                <w:left w:val="none" w:sz="0" w:space="0" w:color="auto"/>
                <w:bottom w:val="none" w:sz="0" w:space="0" w:color="auto"/>
                <w:right w:val="none" w:sz="0" w:space="0" w:color="auto"/>
              </w:divBdr>
            </w:div>
            <w:div w:id="1858501650">
              <w:marLeft w:val="0"/>
              <w:marRight w:val="0"/>
              <w:marTop w:val="0"/>
              <w:marBottom w:val="0"/>
              <w:divBdr>
                <w:top w:val="none" w:sz="0" w:space="0" w:color="auto"/>
                <w:left w:val="none" w:sz="0" w:space="0" w:color="auto"/>
                <w:bottom w:val="none" w:sz="0" w:space="0" w:color="auto"/>
                <w:right w:val="none" w:sz="0" w:space="0" w:color="auto"/>
              </w:divBdr>
            </w:div>
            <w:div w:id="1840464351">
              <w:marLeft w:val="0"/>
              <w:marRight w:val="0"/>
              <w:marTop w:val="0"/>
              <w:marBottom w:val="0"/>
              <w:divBdr>
                <w:top w:val="none" w:sz="0" w:space="0" w:color="auto"/>
                <w:left w:val="none" w:sz="0" w:space="0" w:color="auto"/>
                <w:bottom w:val="none" w:sz="0" w:space="0" w:color="auto"/>
                <w:right w:val="none" w:sz="0" w:space="0" w:color="auto"/>
              </w:divBdr>
            </w:div>
            <w:div w:id="616640889">
              <w:marLeft w:val="0"/>
              <w:marRight w:val="0"/>
              <w:marTop w:val="0"/>
              <w:marBottom w:val="0"/>
              <w:divBdr>
                <w:top w:val="none" w:sz="0" w:space="0" w:color="auto"/>
                <w:left w:val="none" w:sz="0" w:space="0" w:color="auto"/>
                <w:bottom w:val="none" w:sz="0" w:space="0" w:color="auto"/>
                <w:right w:val="none" w:sz="0" w:space="0" w:color="auto"/>
              </w:divBdr>
            </w:div>
            <w:div w:id="9138104">
              <w:marLeft w:val="0"/>
              <w:marRight w:val="0"/>
              <w:marTop w:val="0"/>
              <w:marBottom w:val="0"/>
              <w:divBdr>
                <w:top w:val="none" w:sz="0" w:space="0" w:color="auto"/>
                <w:left w:val="none" w:sz="0" w:space="0" w:color="auto"/>
                <w:bottom w:val="none" w:sz="0" w:space="0" w:color="auto"/>
                <w:right w:val="none" w:sz="0" w:space="0" w:color="auto"/>
              </w:divBdr>
            </w:div>
            <w:div w:id="2124959020">
              <w:marLeft w:val="0"/>
              <w:marRight w:val="0"/>
              <w:marTop w:val="0"/>
              <w:marBottom w:val="0"/>
              <w:divBdr>
                <w:top w:val="none" w:sz="0" w:space="0" w:color="auto"/>
                <w:left w:val="none" w:sz="0" w:space="0" w:color="auto"/>
                <w:bottom w:val="none" w:sz="0" w:space="0" w:color="auto"/>
                <w:right w:val="none" w:sz="0" w:space="0" w:color="auto"/>
              </w:divBdr>
            </w:div>
            <w:div w:id="619799767">
              <w:marLeft w:val="0"/>
              <w:marRight w:val="0"/>
              <w:marTop w:val="0"/>
              <w:marBottom w:val="0"/>
              <w:divBdr>
                <w:top w:val="none" w:sz="0" w:space="0" w:color="auto"/>
                <w:left w:val="none" w:sz="0" w:space="0" w:color="auto"/>
                <w:bottom w:val="none" w:sz="0" w:space="0" w:color="auto"/>
                <w:right w:val="none" w:sz="0" w:space="0" w:color="auto"/>
              </w:divBdr>
            </w:div>
            <w:div w:id="1094399583">
              <w:marLeft w:val="0"/>
              <w:marRight w:val="0"/>
              <w:marTop w:val="0"/>
              <w:marBottom w:val="0"/>
              <w:divBdr>
                <w:top w:val="none" w:sz="0" w:space="0" w:color="auto"/>
                <w:left w:val="none" w:sz="0" w:space="0" w:color="auto"/>
                <w:bottom w:val="none" w:sz="0" w:space="0" w:color="auto"/>
                <w:right w:val="none" w:sz="0" w:space="0" w:color="auto"/>
              </w:divBdr>
            </w:div>
            <w:div w:id="46614612">
              <w:marLeft w:val="0"/>
              <w:marRight w:val="0"/>
              <w:marTop w:val="0"/>
              <w:marBottom w:val="0"/>
              <w:divBdr>
                <w:top w:val="none" w:sz="0" w:space="0" w:color="auto"/>
                <w:left w:val="none" w:sz="0" w:space="0" w:color="auto"/>
                <w:bottom w:val="none" w:sz="0" w:space="0" w:color="auto"/>
                <w:right w:val="none" w:sz="0" w:space="0" w:color="auto"/>
              </w:divBdr>
            </w:div>
            <w:div w:id="1719283416">
              <w:marLeft w:val="0"/>
              <w:marRight w:val="0"/>
              <w:marTop w:val="0"/>
              <w:marBottom w:val="0"/>
              <w:divBdr>
                <w:top w:val="none" w:sz="0" w:space="0" w:color="auto"/>
                <w:left w:val="none" w:sz="0" w:space="0" w:color="auto"/>
                <w:bottom w:val="none" w:sz="0" w:space="0" w:color="auto"/>
                <w:right w:val="none" w:sz="0" w:space="0" w:color="auto"/>
              </w:divBdr>
            </w:div>
            <w:div w:id="489949630">
              <w:marLeft w:val="0"/>
              <w:marRight w:val="0"/>
              <w:marTop w:val="0"/>
              <w:marBottom w:val="0"/>
              <w:divBdr>
                <w:top w:val="none" w:sz="0" w:space="0" w:color="auto"/>
                <w:left w:val="none" w:sz="0" w:space="0" w:color="auto"/>
                <w:bottom w:val="none" w:sz="0" w:space="0" w:color="auto"/>
                <w:right w:val="none" w:sz="0" w:space="0" w:color="auto"/>
              </w:divBdr>
            </w:div>
            <w:div w:id="1155956445">
              <w:marLeft w:val="0"/>
              <w:marRight w:val="0"/>
              <w:marTop w:val="0"/>
              <w:marBottom w:val="0"/>
              <w:divBdr>
                <w:top w:val="none" w:sz="0" w:space="0" w:color="auto"/>
                <w:left w:val="none" w:sz="0" w:space="0" w:color="auto"/>
                <w:bottom w:val="none" w:sz="0" w:space="0" w:color="auto"/>
                <w:right w:val="none" w:sz="0" w:space="0" w:color="auto"/>
              </w:divBdr>
            </w:div>
            <w:div w:id="292951086">
              <w:marLeft w:val="0"/>
              <w:marRight w:val="0"/>
              <w:marTop w:val="0"/>
              <w:marBottom w:val="0"/>
              <w:divBdr>
                <w:top w:val="none" w:sz="0" w:space="0" w:color="auto"/>
                <w:left w:val="none" w:sz="0" w:space="0" w:color="auto"/>
                <w:bottom w:val="none" w:sz="0" w:space="0" w:color="auto"/>
                <w:right w:val="none" w:sz="0" w:space="0" w:color="auto"/>
              </w:divBdr>
            </w:div>
            <w:div w:id="1171018958">
              <w:marLeft w:val="0"/>
              <w:marRight w:val="0"/>
              <w:marTop w:val="0"/>
              <w:marBottom w:val="0"/>
              <w:divBdr>
                <w:top w:val="none" w:sz="0" w:space="0" w:color="auto"/>
                <w:left w:val="none" w:sz="0" w:space="0" w:color="auto"/>
                <w:bottom w:val="none" w:sz="0" w:space="0" w:color="auto"/>
                <w:right w:val="none" w:sz="0" w:space="0" w:color="auto"/>
              </w:divBdr>
            </w:div>
            <w:div w:id="270550999">
              <w:marLeft w:val="0"/>
              <w:marRight w:val="0"/>
              <w:marTop w:val="0"/>
              <w:marBottom w:val="0"/>
              <w:divBdr>
                <w:top w:val="none" w:sz="0" w:space="0" w:color="auto"/>
                <w:left w:val="none" w:sz="0" w:space="0" w:color="auto"/>
                <w:bottom w:val="none" w:sz="0" w:space="0" w:color="auto"/>
                <w:right w:val="none" w:sz="0" w:space="0" w:color="auto"/>
              </w:divBdr>
            </w:div>
            <w:div w:id="533926000">
              <w:marLeft w:val="0"/>
              <w:marRight w:val="0"/>
              <w:marTop w:val="0"/>
              <w:marBottom w:val="0"/>
              <w:divBdr>
                <w:top w:val="none" w:sz="0" w:space="0" w:color="auto"/>
                <w:left w:val="none" w:sz="0" w:space="0" w:color="auto"/>
                <w:bottom w:val="none" w:sz="0" w:space="0" w:color="auto"/>
                <w:right w:val="none" w:sz="0" w:space="0" w:color="auto"/>
              </w:divBdr>
            </w:div>
            <w:div w:id="449710310">
              <w:marLeft w:val="0"/>
              <w:marRight w:val="0"/>
              <w:marTop w:val="0"/>
              <w:marBottom w:val="0"/>
              <w:divBdr>
                <w:top w:val="none" w:sz="0" w:space="0" w:color="auto"/>
                <w:left w:val="none" w:sz="0" w:space="0" w:color="auto"/>
                <w:bottom w:val="none" w:sz="0" w:space="0" w:color="auto"/>
                <w:right w:val="none" w:sz="0" w:space="0" w:color="auto"/>
              </w:divBdr>
            </w:div>
            <w:div w:id="1870725637">
              <w:marLeft w:val="0"/>
              <w:marRight w:val="0"/>
              <w:marTop w:val="0"/>
              <w:marBottom w:val="0"/>
              <w:divBdr>
                <w:top w:val="none" w:sz="0" w:space="0" w:color="auto"/>
                <w:left w:val="none" w:sz="0" w:space="0" w:color="auto"/>
                <w:bottom w:val="none" w:sz="0" w:space="0" w:color="auto"/>
                <w:right w:val="none" w:sz="0" w:space="0" w:color="auto"/>
              </w:divBdr>
            </w:div>
            <w:div w:id="1968126181">
              <w:marLeft w:val="0"/>
              <w:marRight w:val="0"/>
              <w:marTop w:val="0"/>
              <w:marBottom w:val="0"/>
              <w:divBdr>
                <w:top w:val="none" w:sz="0" w:space="0" w:color="auto"/>
                <w:left w:val="none" w:sz="0" w:space="0" w:color="auto"/>
                <w:bottom w:val="none" w:sz="0" w:space="0" w:color="auto"/>
                <w:right w:val="none" w:sz="0" w:space="0" w:color="auto"/>
              </w:divBdr>
            </w:div>
            <w:div w:id="838008955">
              <w:marLeft w:val="0"/>
              <w:marRight w:val="0"/>
              <w:marTop w:val="0"/>
              <w:marBottom w:val="0"/>
              <w:divBdr>
                <w:top w:val="none" w:sz="0" w:space="0" w:color="auto"/>
                <w:left w:val="none" w:sz="0" w:space="0" w:color="auto"/>
                <w:bottom w:val="none" w:sz="0" w:space="0" w:color="auto"/>
                <w:right w:val="none" w:sz="0" w:space="0" w:color="auto"/>
              </w:divBdr>
            </w:div>
            <w:div w:id="1906916385">
              <w:marLeft w:val="0"/>
              <w:marRight w:val="0"/>
              <w:marTop w:val="0"/>
              <w:marBottom w:val="0"/>
              <w:divBdr>
                <w:top w:val="none" w:sz="0" w:space="0" w:color="auto"/>
                <w:left w:val="none" w:sz="0" w:space="0" w:color="auto"/>
                <w:bottom w:val="none" w:sz="0" w:space="0" w:color="auto"/>
                <w:right w:val="none" w:sz="0" w:space="0" w:color="auto"/>
              </w:divBdr>
            </w:div>
            <w:div w:id="1340540504">
              <w:marLeft w:val="0"/>
              <w:marRight w:val="0"/>
              <w:marTop w:val="0"/>
              <w:marBottom w:val="0"/>
              <w:divBdr>
                <w:top w:val="none" w:sz="0" w:space="0" w:color="auto"/>
                <w:left w:val="none" w:sz="0" w:space="0" w:color="auto"/>
                <w:bottom w:val="none" w:sz="0" w:space="0" w:color="auto"/>
                <w:right w:val="none" w:sz="0" w:space="0" w:color="auto"/>
              </w:divBdr>
            </w:div>
            <w:div w:id="1888293032">
              <w:marLeft w:val="0"/>
              <w:marRight w:val="0"/>
              <w:marTop w:val="0"/>
              <w:marBottom w:val="0"/>
              <w:divBdr>
                <w:top w:val="none" w:sz="0" w:space="0" w:color="auto"/>
                <w:left w:val="none" w:sz="0" w:space="0" w:color="auto"/>
                <w:bottom w:val="none" w:sz="0" w:space="0" w:color="auto"/>
                <w:right w:val="none" w:sz="0" w:space="0" w:color="auto"/>
              </w:divBdr>
            </w:div>
            <w:div w:id="361439522">
              <w:marLeft w:val="0"/>
              <w:marRight w:val="0"/>
              <w:marTop w:val="0"/>
              <w:marBottom w:val="0"/>
              <w:divBdr>
                <w:top w:val="none" w:sz="0" w:space="0" w:color="auto"/>
                <w:left w:val="none" w:sz="0" w:space="0" w:color="auto"/>
                <w:bottom w:val="none" w:sz="0" w:space="0" w:color="auto"/>
                <w:right w:val="none" w:sz="0" w:space="0" w:color="auto"/>
              </w:divBdr>
            </w:div>
            <w:div w:id="338193964">
              <w:marLeft w:val="0"/>
              <w:marRight w:val="0"/>
              <w:marTop w:val="0"/>
              <w:marBottom w:val="0"/>
              <w:divBdr>
                <w:top w:val="none" w:sz="0" w:space="0" w:color="auto"/>
                <w:left w:val="none" w:sz="0" w:space="0" w:color="auto"/>
                <w:bottom w:val="none" w:sz="0" w:space="0" w:color="auto"/>
                <w:right w:val="none" w:sz="0" w:space="0" w:color="auto"/>
              </w:divBdr>
            </w:div>
            <w:div w:id="1195921370">
              <w:marLeft w:val="0"/>
              <w:marRight w:val="0"/>
              <w:marTop w:val="0"/>
              <w:marBottom w:val="0"/>
              <w:divBdr>
                <w:top w:val="none" w:sz="0" w:space="0" w:color="auto"/>
                <w:left w:val="none" w:sz="0" w:space="0" w:color="auto"/>
                <w:bottom w:val="none" w:sz="0" w:space="0" w:color="auto"/>
                <w:right w:val="none" w:sz="0" w:space="0" w:color="auto"/>
              </w:divBdr>
            </w:div>
            <w:div w:id="1910380818">
              <w:marLeft w:val="0"/>
              <w:marRight w:val="0"/>
              <w:marTop w:val="0"/>
              <w:marBottom w:val="0"/>
              <w:divBdr>
                <w:top w:val="none" w:sz="0" w:space="0" w:color="auto"/>
                <w:left w:val="none" w:sz="0" w:space="0" w:color="auto"/>
                <w:bottom w:val="none" w:sz="0" w:space="0" w:color="auto"/>
                <w:right w:val="none" w:sz="0" w:space="0" w:color="auto"/>
              </w:divBdr>
            </w:div>
            <w:div w:id="1748453507">
              <w:marLeft w:val="0"/>
              <w:marRight w:val="0"/>
              <w:marTop w:val="0"/>
              <w:marBottom w:val="0"/>
              <w:divBdr>
                <w:top w:val="none" w:sz="0" w:space="0" w:color="auto"/>
                <w:left w:val="none" w:sz="0" w:space="0" w:color="auto"/>
                <w:bottom w:val="none" w:sz="0" w:space="0" w:color="auto"/>
                <w:right w:val="none" w:sz="0" w:space="0" w:color="auto"/>
              </w:divBdr>
            </w:div>
            <w:div w:id="1787114785">
              <w:marLeft w:val="0"/>
              <w:marRight w:val="0"/>
              <w:marTop w:val="0"/>
              <w:marBottom w:val="0"/>
              <w:divBdr>
                <w:top w:val="none" w:sz="0" w:space="0" w:color="auto"/>
                <w:left w:val="none" w:sz="0" w:space="0" w:color="auto"/>
                <w:bottom w:val="none" w:sz="0" w:space="0" w:color="auto"/>
                <w:right w:val="none" w:sz="0" w:space="0" w:color="auto"/>
              </w:divBdr>
            </w:div>
            <w:div w:id="1058937697">
              <w:marLeft w:val="0"/>
              <w:marRight w:val="0"/>
              <w:marTop w:val="0"/>
              <w:marBottom w:val="0"/>
              <w:divBdr>
                <w:top w:val="none" w:sz="0" w:space="0" w:color="auto"/>
                <w:left w:val="none" w:sz="0" w:space="0" w:color="auto"/>
                <w:bottom w:val="none" w:sz="0" w:space="0" w:color="auto"/>
                <w:right w:val="none" w:sz="0" w:space="0" w:color="auto"/>
              </w:divBdr>
            </w:div>
            <w:div w:id="1802843604">
              <w:marLeft w:val="0"/>
              <w:marRight w:val="0"/>
              <w:marTop w:val="0"/>
              <w:marBottom w:val="0"/>
              <w:divBdr>
                <w:top w:val="none" w:sz="0" w:space="0" w:color="auto"/>
                <w:left w:val="none" w:sz="0" w:space="0" w:color="auto"/>
                <w:bottom w:val="none" w:sz="0" w:space="0" w:color="auto"/>
                <w:right w:val="none" w:sz="0" w:space="0" w:color="auto"/>
              </w:divBdr>
            </w:div>
            <w:div w:id="507526340">
              <w:marLeft w:val="0"/>
              <w:marRight w:val="0"/>
              <w:marTop w:val="0"/>
              <w:marBottom w:val="0"/>
              <w:divBdr>
                <w:top w:val="none" w:sz="0" w:space="0" w:color="auto"/>
                <w:left w:val="none" w:sz="0" w:space="0" w:color="auto"/>
                <w:bottom w:val="none" w:sz="0" w:space="0" w:color="auto"/>
                <w:right w:val="none" w:sz="0" w:space="0" w:color="auto"/>
              </w:divBdr>
            </w:div>
            <w:div w:id="1123883654">
              <w:marLeft w:val="0"/>
              <w:marRight w:val="0"/>
              <w:marTop w:val="0"/>
              <w:marBottom w:val="0"/>
              <w:divBdr>
                <w:top w:val="none" w:sz="0" w:space="0" w:color="auto"/>
                <w:left w:val="none" w:sz="0" w:space="0" w:color="auto"/>
                <w:bottom w:val="none" w:sz="0" w:space="0" w:color="auto"/>
                <w:right w:val="none" w:sz="0" w:space="0" w:color="auto"/>
              </w:divBdr>
            </w:div>
            <w:div w:id="279457886">
              <w:marLeft w:val="0"/>
              <w:marRight w:val="0"/>
              <w:marTop w:val="0"/>
              <w:marBottom w:val="0"/>
              <w:divBdr>
                <w:top w:val="none" w:sz="0" w:space="0" w:color="auto"/>
                <w:left w:val="none" w:sz="0" w:space="0" w:color="auto"/>
                <w:bottom w:val="none" w:sz="0" w:space="0" w:color="auto"/>
                <w:right w:val="none" w:sz="0" w:space="0" w:color="auto"/>
              </w:divBdr>
            </w:div>
            <w:div w:id="457726522">
              <w:marLeft w:val="0"/>
              <w:marRight w:val="0"/>
              <w:marTop w:val="0"/>
              <w:marBottom w:val="0"/>
              <w:divBdr>
                <w:top w:val="none" w:sz="0" w:space="0" w:color="auto"/>
                <w:left w:val="none" w:sz="0" w:space="0" w:color="auto"/>
                <w:bottom w:val="none" w:sz="0" w:space="0" w:color="auto"/>
                <w:right w:val="none" w:sz="0" w:space="0" w:color="auto"/>
              </w:divBdr>
            </w:div>
            <w:div w:id="312879583">
              <w:marLeft w:val="0"/>
              <w:marRight w:val="0"/>
              <w:marTop w:val="0"/>
              <w:marBottom w:val="0"/>
              <w:divBdr>
                <w:top w:val="none" w:sz="0" w:space="0" w:color="auto"/>
                <w:left w:val="none" w:sz="0" w:space="0" w:color="auto"/>
                <w:bottom w:val="none" w:sz="0" w:space="0" w:color="auto"/>
                <w:right w:val="none" w:sz="0" w:space="0" w:color="auto"/>
              </w:divBdr>
            </w:div>
            <w:div w:id="1387295790">
              <w:marLeft w:val="0"/>
              <w:marRight w:val="0"/>
              <w:marTop w:val="0"/>
              <w:marBottom w:val="0"/>
              <w:divBdr>
                <w:top w:val="none" w:sz="0" w:space="0" w:color="auto"/>
                <w:left w:val="none" w:sz="0" w:space="0" w:color="auto"/>
                <w:bottom w:val="none" w:sz="0" w:space="0" w:color="auto"/>
                <w:right w:val="none" w:sz="0" w:space="0" w:color="auto"/>
              </w:divBdr>
            </w:div>
            <w:div w:id="568078229">
              <w:marLeft w:val="0"/>
              <w:marRight w:val="0"/>
              <w:marTop w:val="0"/>
              <w:marBottom w:val="0"/>
              <w:divBdr>
                <w:top w:val="none" w:sz="0" w:space="0" w:color="auto"/>
                <w:left w:val="none" w:sz="0" w:space="0" w:color="auto"/>
                <w:bottom w:val="none" w:sz="0" w:space="0" w:color="auto"/>
                <w:right w:val="none" w:sz="0" w:space="0" w:color="auto"/>
              </w:divBdr>
            </w:div>
            <w:div w:id="2023587510">
              <w:marLeft w:val="0"/>
              <w:marRight w:val="0"/>
              <w:marTop w:val="0"/>
              <w:marBottom w:val="0"/>
              <w:divBdr>
                <w:top w:val="none" w:sz="0" w:space="0" w:color="auto"/>
                <w:left w:val="none" w:sz="0" w:space="0" w:color="auto"/>
                <w:bottom w:val="none" w:sz="0" w:space="0" w:color="auto"/>
                <w:right w:val="none" w:sz="0" w:space="0" w:color="auto"/>
              </w:divBdr>
            </w:div>
            <w:div w:id="1051533783">
              <w:marLeft w:val="0"/>
              <w:marRight w:val="0"/>
              <w:marTop w:val="0"/>
              <w:marBottom w:val="0"/>
              <w:divBdr>
                <w:top w:val="none" w:sz="0" w:space="0" w:color="auto"/>
                <w:left w:val="none" w:sz="0" w:space="0" w:color="auto"/>
                <w:bottom w:val="none" w:sz="0" w:space="0" w:color="auto"/>
                <w:right w:val="none" w:sz="0" w:space="0" w:color="auto"/>
              </w:divBdr>
            </w:div>
            <w:div w:id="975524176">
              <w:marLeft w:val="0"/>
              <w:marRight w:val="0"/>
              <w:marTop w:val="0"/>
              <w:marBottom w:val="0"/>
              <w:divBdr>
                <w:top w:val="none" w:sz="0" w:space="0" w:color="auto"/>
                <w:left w:val="none" w:sz="0" w:space="0" w:color="auto"/>
                <w:bottom w:val="none" w:sz="0" w:space="0" w:color="auto"/>
                <w:right w:val="none" w:sz="0" w:space="0" w:color="auto"/>
              </w:divBdr>
            </w:div>
            <w:div w:id="314072901">
              <w:marLeft w:val="0"/>
              <w:marRight w:val="0"/>
              <w:marTop w:val="0"/>
              <w:marBottom w:val="0"/>
              <w:divBdr>
                <w:top w:val="none" w:sz="0" w:space="0" w:color="auto"/>
                <w:left w:val="none" w:sz="0" w:space="0" w:color="auto"/>
                <w:bottom w:val="none" w:sz="0" w:space="0" w:color="auto"/>
                <w:right w:val="none" w:sz="0" w:space="0" w:color="auto"/>
              </w:divBdr>
            </w:div>
            <w:div w:id="1851991462">
              <w:marLeft w:val="0"/>
              <w:marRight w:val="0"/>
              <w:marTop w:val="0"/>
              <w:marBottom w:val="0"/>
              <w:divBdr>
                <w:top w:val="none" w:sz="0" w:space="0" w:color="auto"/>
                <w:left w:val="none" w:sz="0" w:space="0" w:color="auto"/>
                <w:bottom w:val="none" w:sz="0" w:space="0" w:color="auto"/>
                <w:right w:val="none" w:sz="0" w:space="0" w:color="auto"/>
              </w:divBdr>
            </w:div>
            <w:div w:id="1856382745">
              <w:marLeft w:val="0"/>
              <w:marRight w:val="0"/>
              <w:marTop w:val="0"/>
              <w:marBottom w:val="0"/>
              <w:divBdr>
                <w:top w:val="none" w:sz="0" w:space="0" w:color="auto"/>
                <w:left w:val="none" w:sz="0" w:space="0" w:color="auto"/>
                <w:bottom w:val="none" w:sz="0" w:space="0" w:color="auto"/>
                <w:right w:val="none" w:sz="0" w:space="0" w:color="auto"/>
              </w:divBdr>
            </w:div>
            <w:div w:id="109058907">
              <w:marLeft w:val="0"/>
              <w:marRight w:val="0"/>
              <w:marTop w:val="0"/>
              <w:marBottom w:val="0"/>
              <w:divBdr>
                <w:top w:val="none" w:sz="0" w:space="0" w:color="auto"/>
                <w:left w:val="none" w:sz="0" w:space="0" w:color="auto"/>
                <w:bottom w:val="none" w:sz="0" w:space="0" w:color="auto"/>
                <w:right w:val="none" w:sz="0" w:space="0" w:color="auto"/>
              </w:divBdr>
            </w:div>
            <w:div w:id="1983578656">
              <w:marLeft w:val="0"/>
              <w:marRight w:val="0"/>
              <w:marTop w:val="0"/>
              <w:marBottom w:val="0"/>
              <w:divBdr>
                <w:top w:val="none" w:sz="0" w:space="0" w:color="auto"/>
                <w:left w:val="none" w:sz="0" w:space="0" w:color="auto"/>
                <w:bottom w:val="none" w:sz="0" w:space="0" w:color="auto"/>
                <w:right w:val="none" w:sz="0" w:space="0" w:color="auto"/>
              </w:divBdr>
            </w:div>
            <w:div w:id="409236061">
              <w:marLeft w:val="0"/>
              <w:marRight w:val="0"/>
              <w:marTop w:val="0"/>
              <w:marBottom w:val="0"/>
              <w:divBdr>
                <w:top w:val="none" w:sz="0" w:space="0" w:color="auto"/>
                <w:left w:val="none" w:sz="0" w:space="0" w:color="auto"/>
                <w:bottom w:val="none" w:sz="0" w:space="0" w:color="auto"/>
                <w:right w:val="none" w:sz="0" w:space="0" w:color="auto"/>
              </w:divBdr>
            </w:div>
            <w:div w:id="375741075">
              <w:marLeft w:val="0"/>
              <w:marRight w:val="0"/>
              <w:marTop w:val="0"/>
              <w:marBottom w:val="0"/>
              <w:divBdr>
                <w:top w:val="none" w:sz="0" w:space="0" w:color="auto"/>
                <w:left w:val="none" w:sz="0" w:space="0" w:color="auto"/>
                <w:bottom w:val="none" w:sz="0" w:space="0" w:color="auto"/>
                <w:right w:val="none" w:sz="0" w:space="0" w:color="auto"/>
              </w:divBdr>
            </w:div>
            <w:div w:id="1786843680">
              <w:marLeft w:val="0"/>
              <w:marRight w:val="0"/>
              <w:marTop w:val="0"/>
              <w:marBottom w:val="0"/>
              <w:divBdr>
                <w:top w:val="none" w:sz="0" w:space="0" w:color="auto"/>
                <w:left w:val="none" w:sz="0" w:space="0" w:color="auto"/>
                <w:bottom w:val="none" w:sz="0" w:space="0" w:color="auto"/>
                <w:right w:val="none" w:sz="0" w:space="0" w:color="auto"/>
              </w:divBdr>
            </w:div>
            <w:div w:id="1919361937">
              <w:marLeft w:val="0"/>
              <w:marRight w:val="0"/>
              <w:marTop w:val="0"/>
              <w:marBottom w:val="0"/>
              <w:divBdr>
                <w:top w:val="none" w:sz="0" w:space="0" w:color="auto"/>
                <w:left w:val="none" w:sz="0" w:space="0" w:color="auto"/>
                <w:bottom w:val="none" w:sz="0" w:space="0" w:color="auto"/>
                <w:right w:val="none" w:sz="0" w:space="0" w:color="auto"/>
              </w:divBdr>
            </w:div>
            <w:div w:id="2025665341">
              <w:marLeft w:val="0"/>
              <w:marRight w:val="0"/>
              <w:marTop w:val="0"/>
              <w:marBottom w:val="0"/>
              <w:divBdr>
                <w:top w:val="none" w:sz="0" w:space="0" w:color="auto"/>
                <w:left w:val="none" w:sz="0" w:space="0" w:color="auto"/>
                <w:bottom w:val="none" w:sz="0" w:space="0" w:color="auto"/>
                <w:right w:val="none" w:sz="0" w:space="0" w:color="auto"/>
              </w:divBdr>
            </w:div>
            <w:div w:id="1166674891">
              <w:marLeft w:val="0"/>
              <w:marRight w:val="0"/>
              <w:marTop w:val="0"/>
              <w:marBottom w:val="0"/>
              <w:divBdr>
                <w:top w:val="none" w:sz="0" w:space="0" w:color="auto"/>
                <w:left w:val="none" w:sz="0" w:space="0" w:color="auto"/>
                <w:bottom w:val="none" w:sz="0" w:space="0" w:color="auto"/>
                <w:right w:val="none" w:sz="0" w:space="0" w:color="auto"/>
              </w:divBdr>
            </w:div>
            <w:div w:id="1763377436">
              <w:marLeft w:val="0"/>
              <w:marRight w:val="0"/>
              <w:marTop w:val="0"/>
              <w:marBottom w:val="0"/>
              <w:divBdr>
                <w:top w:val="none" w:sz="0" w:space="0" w:color="auto"/>
                <w:left w:val="none" w:sz="0" w:space="0" w:color="auto"/>
                <w:bottom w:val="none" w:sz="0" w:space="0" w:color="auto"/>
                <w:right w:val="none" w:sz="0" w:space="0" w:color="auto"/>
              </w:divBdr>
            </w:div>
            <w:div w:id="324012217">
              <w:marLeft w:val="0"/>
              <w:marRight w:val="0"/>
              <w:marTop w:val="0"/>
              <w:marBottom w:val="0"/>
              <w:divBdr>
                <w:top w:val="none" w:sz="0" w:space="0" w:color="auto"/>
                <w:left w:val="none" w:sz="0" w:space="0" w:color="auto"/>
                <w:bottom w:val="none" w:sz="0" w:space="0" w:color="auto"/>
                <w:right w:val="none" w:sz="0" w:space="0" w:color="auto"/>
              </w:divBdr>
            </w:div>
            <w:div w:id="781262080">
              <w:marLeft w:val="0"/>
              <w:marRight w:val="0"/>
              <w:marTop w:val="0"/>
              <w:marBottom w:val="0"/>
              <w:divBdr>
                <w:top w:val="none" w:sz="0" w:space="0" w:color="auto"/>
                <w:left w:val="none" w:sz="0" w:space="0" w:color="auto"/>
                <w:bottom w:val="none" w:sz="0" w:space="0" w:color="auto"/>
                <w:right w:val="none" w:sz="0" w:space="0" w:color="auto"/>
              </w:divBdr>
            </w:div>
            <w:div w:id="612371141">
              <w:marLeft w:val="0"/>
              <w:marRight w:val="0"/>
              <w:marTop w:val="0"/>
              <w:marBottom w:val="0"/>
              <w:divBdr>
                <w:top w:val="none" w:sz="0" w:space="0" w:color="auto"/>
                <w:left w:val="none" w:sz="0" w:space="0" w:color="auto"/>
                <w:bottom w:val="none" w:sz="0" w:space="0" w:color="auto"/>
                <w:right w:val="none" w:sz="0" w:space="0" w:color="auto"/>
              </w:divBdr>
            </w:div>
            <w:div w:id="1054233433">
              <w:marLeft w:val="0"/>
              <w:marRight w:val="0"/>
              <w:marTop w:val="0"/>
              <w:marBottom w:val="0"/>
              <w:divBdr>
                <w:top w:val="none" w:sz="0" w:space="0" w:color="auto"/>
                <w:left w:val="none" w:sz="0" w:space="0" w:color="auto"/>
                <w:bottom w:val="none" w:sz="0" w:space="0" w:color="auto"/>
                <w:right w:val="none" w:sz="0" w:space="0" w:color="auto"/>
              </w:divBdr>
            </w:div>
            <w:div w:id="392432463">
              <w:marLeft w:val="0"/>
              <w:marRight w:val="0"/>
              <w:marTop w:val="0"/>
              <w:marBottom w:val="0"/>
              <w:divBdr>
                <w:top w:val="none" w:sz="0" w:space="0" w:color="auto"/>
                <w:left w:val="none" w:sz="0" w:space="0" w:color="auto"/>
                <w:bottom w:val="none" w:sz="0" w:space="0" w:color="auto"/>
                <w:right w:val="none" w:sz="0" w:space="0" w:color="auto"/>
              </w:divBdr>
            </w:div>
            <w:div w:id="1742949398">
              <w:marLeft w:val="0"/>
              <w:marRight w:val="0"/>
              <w:marTop w:val="0"/>
              <w:marBottom w:val="0"/>
              <w:divBdr>
                <w:top w:val="none" w:sz="0" w:space="0" w:color="auto"/>
                <w:left w:val="none" w:sz="0" w:space="0" w:color="auto"/>
                <w:bottom w:val="none" w:sz="0" w:space="0" w:color="auto"/>
                <w:right w:val="none" w:sz="0" w:space="0" w:color="auto"/>
              </w:divBdr>
            </w:div>
            <w:div w:id="418602183">
              <w:marLeft w:val="0"/>
              <w:marRight w:val="0"/>
              <w:marTop w:val="0"/>
              <w:marBottom w:val="0"/>
              <w:divBdr>
                <w:top w:val="none" w:sz="0" w:space="0" w:color="auto"/>
                <w:left w:val="none" w:sz="0" w:space="0" w:color="auto"/>
                <w:bottom w:val="none" w:sz="0" w:space="0" w:color="auto"/>
                <w:right w:val="none" w:sz="0" w:space="0" w:color="auto"/>
              </w:divBdr>
            </w:div>
            <w:div w:id="1621952098">
              <w:marLeft w:val="0"/>
              <w:marRight w:val="0"/>
              <w:marTop w:val="0"/>
              <w:marBottom w:val="0"/>
              <w:divBdr>
                <w:top w:val="none" w:sz="0" w:space="0" w:color="auto"/>
                <w:left w:val="none" w:sz="0" w:space="0" w:color="auto"/>
                <w:bottom w:val="none" w:sz="0" w:space="0" w:color="auto"/>
                <w:right w:val="none" w:sz="0" w:space="0" w:color="auto"/>
              </w:divBdr>
            </w:div>
            <w:div w:id="1813793977">
              <w:marLeft w:val="0"/>
              <w:marRight w:val="0"/>
              <w:marTop w:val="0"/>
              <w:marBottom w:val="0"/>
              <w:divBdr>
                <w:top w:val="none" w:sz="0" w:space="0" w:color="auto"/>
                <w:left w:val="none" w:sz="0" w:space="0" w:color="auto"/>
                <w:bottom w:val="none" w:sz="0" w:space="0" w:color="auto"/>
                <w:right w:val="none" w:sz="0" w:space="0" w:color="auto"/>
              </w:divBdr>
            </w:div>
            <w:div w:id="1640066324">
              <w:marLeft w:val="0"/>
              <w:marRight w:val="0"/>
              <w:marTop w:val="0"/>
              <w:marBottom w:val="0"/>
              <w:divBdr>
                <w:top w:val="none" w:sz="0" w:space="0" w:color="auto"/>
                <w:left w:val="none" w:sz="0" w:space="0" w:color="auto"/>
                <w:bottom w:val="none" w:sz="0" w:space="0" w:color="auto"/>
                <w:right w:val="none" w:sz="0" w:space="0" w:color="auto"/>
              </w:divBdr>
            </w:div>
            <w:div w:id="791900956">
              <w:marLeft w:val="0"/>
              <w:marRight w:val="0"/>
              <w:marTop w:val="0"/>
              <w:marBottom w:val="0"/>
              <w:divBdr>
                <w:top w:val="none" w:sz="0" w:space="0" w:color="auto"/>
                <w:left w:val="none" w:sz="0" w:space="0" w:color="auto"/>
                <w:bottom w:val="none" w:sz="0" w:space="0" w:color="auto"/>
                <w:right w:val="none" w:sz="0" w:space="0" w:color="auto"/>
              </w:divBdr>
            </w:div>
            <w:div w:id="724455005">
              <w:marLeft w:val="0"/>
              <w:marRight w:val="0"/>
              <w:marTop w:val="0"/>
              <w:marBottom w:val="0"/>
              <w:divBdr>
                <w:top w:val="none" w:sz="0" w:space="0" w:color="auto"/>
                <w:left w:val="none" w:sz="0" w:space="0" w:color="auto"/>
                <w:bottom w:val="none" w:sz="0" w:space="0" w:color="auto"/>
                <w:right w:val="none" w:sz="0" w:space="0" w:color="auto"/>
              </w:divBdr>
            </w:div>
            <w:div w:id="1735153002">
              <w:marLeft w:val="0"/>
              <w:marRight w:val="0"/>
              <w:marTop w:val="0"/>
              <w:marBottom w:val="0"/>
              <w:divBdr>
                <w:top w:val="none" w:sz="0" w:space="0" w:color="auto"/>
                <w:left w:val="none" w:sz="0" w:space="0" w:color="auto"/>
                <w:bottom w:val="none" w:sz="0" w:space="0" w:color="auto"/>
                <w:right w:val="none" w:sz="0" w:space="0" w:color="auto"/>
              </w:divBdr>
            </w:div>
            <w:div w:id="1756435296">
              <w:marLeft w:val="0"/>
              <w:marRight w:val="0"/>
              <w:marTop w:val="0"/>
              <w:marBottom w:val="0"/>
              <w:divBdr>
                <w:top w:val="none" w:sz="0" w:space="0" w:color="auto"/>
                <w:left w:val="none" w:sz="0" w:space="0" w:color="auto"/>
                <w:bottom w:val="none" w:sz="0" w:space="0" w:color="auto"/>
                <w:right w:val="none" w:sz="0" w:space="0" w:color="auto"/>
              </w:divBdr>
            </w:div>
            <w:div w:id="1284775030">
              <w:marLeft w:val="0"/>
              <w:marRight w:val="0"/>
              <w:marTop w:val="0"/>
              <w:marBottom w:val="0"/>
              <w:divBdr>
                <w:top w:val="none" w:sz="0" w:space="0" w:color="auto"/>
                <w:left w:val="none" w:sz="0" w:space="0" w:color="auto"/>
                <w:bottom w:val="none" w:sz="0" w:space="0" w:color="auto"/>
                <w:right w:val="none" w:sz="0" w:space="0" w:color="auto"/>
              </w:divBdr>
            </w:div>
            <w:div w:id="1890191795">
              <w:marLeft w:val="0"/>
              <w:marRight w:val="0"/>
              <w:marTop w:val="0"/>
              <w:marBottom w:val="0"/>
              <w:divBdr>
                <w:top w:val="none" w:sz="0" w:space="0" w:color="auto"/>
                <w:left w:val="none" w:sz="0" w:space="0" w:color="auto"/>
                <w:bottom w:val="none" w:sz="0" w:space="0" w:color="auto"/>
                <w:right w:val="none" w:sz="0" w:space="0" w:color="auto"/>
              </w:divBdr>
            </w:div>
            <w:div w:id="440030281">
              <w:marLeft w:val="0"/>
              <w:marRight w:val="0"/>
              <w:marTop w:val="0"/>
              <w:marBottom w:val="0"/>
              <w:divBdr>
                <w:top w:val="none" w:sz="0" w:space="0" w:color="auto"/>
                <w:left w:val="none" w:sz="0" w:space="0" w:color="auto"/>
                <w:bottom w:val="none" w:sz="0" w:space="0" w:color="auto"/>
                <w:right w:val="none" w:sz="0" w:space="0" w:color="auto"/>
              </w:divBdr>
            </w:div>
            <w:div w:id="517305898">
              <w:marLeft w:val="0"/>
              <w:marRight w:val="0"/>
              <w:marTop w:val="0"/>
              <w:marBottom w:val="0"/>
              <w:divBdr>
                <w:top w:val="none" w:sz="0" w:space="0" w:color="auto"/>
                <w:left w:val="none" w:sz="0" w:space="0" w:color="auto"/>
                <w:bottom w:val="none" w:sz="0" w:space="0" w:color="auto"/>
                <w:right w:val="none" w:sz="0" w:space="0" w:color="auto"/>
              </w:divBdr>
            </w:div>
            <w:div w:id="1442797951">
              <w:marLeft w:val="0"/>
              <w:marRight w:val="0"/>
              <w:marTop w:val="0"/>
              <w:marBottom w:val="0"/>
              <w:divBdr>
                <w:top w:val="none" w:sz="0" w:space="0" w:color="auto"/>
                <w:left w:val="none" w:sz="0" w:space="0" w:color="auto"/>
                <w:bottom w:val="none" w:sz="0" w:space="0" w:color="auto"/>
                <w:right w:val="none" w:sz="0" w:space="0" w:color="auto"/>
              </w:divBdr>
            </w:div>
            <w:div w:id="2055157796">
              <w:marLeft w:val="0"/>
              <w:marRight w:val="0"/>
              <w:marTop w:val="0"/>
              <w:marBottom w:val="0"/>
              <w:divBdr>
                <w:top w:val="none" w:sz="0" w:space="0" w:color="auto"/>
                <w:left w:val="none" w:sz="0" w:space="0" w:color="auto"/>
                <w:bottom w:val="none" w:sz="0" w:space="0" w:color="auto"/>
                <w:right w:val="none" w:sz="0" w:space="0" w:color="auto"/>
              </w:divBdr>
            </w:div>
            <w:div w:id="1582987310">
              <w:marLeft w:val="0"/>
              <w:marRight w:val="0"/>
              <w:marTop w:val="0"/>
              <w:marBottom w:val="0"/>
              <w:divBdr>
                <w:top w:val="none" w:sz="0" w:space="0" w:color="auto"/>
                <w:left w:val="none" w:sz="0" w:space="0" w:color="auto"/>
                <w:bottom w:val="none" w:sz="0" w:space="0" w:color="auto"/>
                <w:right w:val="none" w:sz="0" w:space="0" w:color="auto"/>
              </w:divBdr>
            </w:div>
            <w:div w:id="864100398">
              <w:marLeft w:val="0"/>
              <w:marRight w:val="0"/>
              <w:marTop w:val="0"/>
              <w:marBottom w:val="0"/>
              <w:divBdr>
                <w:top w:val="none" w:sz="0" w:space="0" w:color="auto"/>
                <w:left w:val="none" w:sz="0" w:space="0" w:color="auto"/>
                <w:bottom w:val="none" w:sz="0" w:space="0" w:color="auto"/>
                <w:right w:val="none" w:sz="0" w:space="0" w:color="auto"/>
              </w:divBdr>
            </w:div>
            <w:div w:id="364142998">
              <w:marLeft w:val="0"/>
              <w:marRight w:val="0"/>
              <w:marTop w:val="0"/>
              <w:marBottom w:val="0"/>
              <w:divBdr>
                <w:top w:val="none" w:sz="0" w:space="0" w:color="auto"/>
                <w:left w:val="none" w:sz="0" w:space="0" w:color="auto"/>
                <w:bottom w:val="none" w:sz="0" w:space="0" w:color="auto"/>
                <w:right w:val="none" w:sz="0" w:space="0" w:color="auto"/>
              </w:divBdr>
            </w:div>
            <w:div w:id="1506896572">
              <w:marLeft w:val="0"/>
              <w:marRight w:val="0"/>
              <w:marTop w:val="0"/>
              <w:marBottom w:val="0"/>
              <w:divBdr>
                <w:top w:val="none" w:sz="0" w:space="0" w:color="auto"/>
                <w:left w:val="none" w:sz="0" w:space="0" w:color="auto"/>
                <w:bottom w:val="none" w:sz="0" w:space="0" w:color="auto"/>
                <w:right w:val="none" w:sz="0" w:space="0" w:color="auto"/>
              </w:divBdr>
            </w:div>
            <w:div w:id="1134562359">
              <w:marLeft w:val="0"/>
              <w:marRight w:val="0"/>
              <w:marTop w:val="0"/>
              <w:marBottom w:val="0"/>
              <w:divBdr>
                <w:top w:val="none" w:sz="0" w:space="0" w:color="auto"/>
                <w:left w:val="none" w:sz="0" w:space="0" w:color="auto"/>
                <w:bottom w:val="none" w:sz="0" w:space="0" w:color="auto"/>
                <w:right w:val="none" w:sz="0" w:space="0" w:color="auto"/>
              </w:divBdr>
            </w:div>
            <w:div w:id="490412785">
              <w:marLeft w:val="0"/>
              <w:marRight w:val="0"/>
              <w:marTop w:val="0"/>
              <w:marBottom w:val="0"/>
              <w:divBdr>
                <w:top w:val="none" w:sz="0" w:space="0" w:color="auto"/>
                <w:left w:val="none" w:sz="0" w:space="0" w:color="auto"/>
                <w:bottom w:val="none" w:sz="0" w:space="0" w:color="auto"/>
                <w:right w:val="none" w:sz="0" w:space="0" w:color="auto"/>
              </w:divBdr>
            </w:div>
            <w:div w:id="754665966">
              <w:marLeft w:val="0"/>
              <w:marRight w:val="0"/>
              <w:marTop w:val="0"/>
              <w:marBottom w:val="0"/>
              <w:divBdr>
                <w:top w:val="none" w:sz="0" w:space="0" w:color="auto"/>
                <w:left w:val="none" w:sz="0" w:space="0" w:color="auto"/>
                <w:bottom w:val="none" w:sz="0" w:space="0" w:color="auto"/>
                <w:right w:val="none" w:sz="0" w:space="0" w:color="auto"/>
              </w:divBdr>
            </w:div>
            <w:div w:id="1012343650">
              <w:marLeft w:val="0"/>
              <w:marRight w:val="0"/>
              <w:marTop w:val="0"/>
              <w:marBottom w:val="0"/>
              <w:divBdr>
                <w:top w:val="none" w:sz="0" w:space="0" w:color="auto"/>
                <w:left w:val="none" w:sz="0" w:space="0" w:color="auto"/>
                <w:bottom w:val="none" w:sz="0" w:space="0" w:color="auto"/>
                <w:right w:val="none" w:sz="0" w:space="0" w:color="auto"/>
              </w:divBdr>
            </w:div>
            <w:div w:id="102771991">
              <w:marLeft w:val="0"/>
              <w:marRight w:val="0"/>
              <w:marTop w:val="0"/>
              <w:marBottom w:val="0"/>
              <w:divBdr>
                <w:top w:val="none" w:sz="0" w:space="0" w:color="auto"/>
                <w:left w:val="none" w:sz="0" w:space="0" w:color="auto"/>
                <w:bottom w:val="none" w:sz="0" w:space="0" w:color="auto"/>
                <w:right w:val="none" w:sz="0" w:space="0" w:color="auto"/>
              </w:divBdr>
            </w:div>
            <w:div w:id="1637488258">
              <w:marLeft w:val="0"/>
              <w:marRight w:val="0"/>
              <w:marTop w:val="0"/>
              <w:marBottom w:val="0"/>
              <w:divBdr>
                <w:top w:val="none" w:sz="0" w:space="0" w:color="auto"/>
                <w:left w:val="none" w:sz="0" w:space="0" w:color="auto"/>
                <w:bottom w:val="none" w:sz="0" w:space="0" w:color="auto"/>
                <w:right w:val="none" w:sz="0" w:space="0" w:color="auto"/>
              </w:divBdr>
            </w:div>
            <w:div w:id="372004911">
              <w:marLeft w:val="0"/>
              <w:marRight w:val="0"/>
              <w:marTop w:val="0"/>
              <w:marBottom w:val="0"/>
              <w:divBdr>
                <w:top w:val="none" w:sz="0" w:space="0" w:color="auto"/>
                <w:left w:val="none" w:sz="0" w:space="0" w:color="auto"/>
                <w:bottom w:val="none" w:sz="0" w:space="0" w:color="auto"/>
                <w:right w:val="none" w:sz="0" w:space="0" w:color="auto"/>
              </w:divBdr>
            </w:div>
            <w:div w:id="420957969">
              <w:marLeft w:val="0"/>
              <w:marRight w:val="0"/>
              <w:marTop w:val="0"/>
              <w:marBottom w:val="0"/>
              <w:divBdr>
                <w:top w:val="none" w:sz="0" w:space="0" w:color="auto"/>
                <w:left w:val="none" w:sz="0" w:space="0" w:color="auto"/>
                <w:bottom w:val="none" w:sz="0" w:space="0" w:color="auto"/>
                <w:right w:val="none" w:sz="0" w:space="0" w:color="auto"/>
              </w:divBdr>
            </w:div>
            <w:div w:id="1698113858">
              <w:marLeft w:val="0"/>
              <w:marRight w:val="0"/>
              <w:marTop w:val="0"/>
              <w:marBottom w:val="0"/>
              <w:divBdr>
                <w:top w:val="none" w:sz="0" w:space="0" w:color="auto"/>
                <w:left w:val="none" w:sz="0" w:space="0" w:color="auto"/>
                <w:bottom w:val="none" w:sz="0" w:space="0" w:color="auto"/>
                <w:right w:val="none" w:sz="0" w:space="0" w:color="auto"/>
              </w:divBdr>
            </w:div>
            <w:div w:id="1425958472">
              <w:marLeft w:val="0"/>
              <w:marRight w:val="0"/>
              <w:marTop w:val="0"/>
              <w:marBottom w:val="0"/>
              <w:divBdr>
                <w:top w:val="none" w:sz="0" w:space="0" w:color="auto"/>
                <w:left w:val="none" w:sz="0" w:space="0" w:color="auto"/>
                <w:bottom w:val="none" w:sz="0" w:space="0" w:color="auto"/>
                <w:right w:val="none" w:sz="0" w:space="0" w:color="auto"/>
              </w:divBdr>
            </w:div>
            <w:div w:id="1849979875">
              <w:marLeft w:val="0"/>
              <w:marRight w:val="0"/>
              <w:marTop w:val="0"/>
              <w:marBottom w:val="0"/>
              <w:divBdr>
                <w:top w:val="none" w:sz="0" w:space="0" w:color="auto"/>
                <w:left w:val="none" w:sz="0" w:space="0" w:color="auto"/>
                <w:bottom w:val="none" w:sz="0" w:space="0" w:color="auto"/>
                <w:right w:val="none" w:sz="0" w:space="0" w:color="auto"/>
              </w:divBdr>
            </w:div>
            <w:div w:id="129984935">
              <w:marLeft w:val="0"/>
              <w:marRight w:val="0"/>
              <w:marTop w:val="0"/>
              <w:marBottom w:val="0"/>
              <w:divBdr>
                <w:top w:val="none" w:sz="0" w:space="0" w:color="auto"/>
                <w:left w:val="none" w:sz="0" w:space="0" w:color="auto"/>
                <w:bottom w:val="none" w:sz="0" w:space="0" w:color="auto"/>
                <w:right w:val="none" w:sz="0" w:space="0" w:color="auto"/>
              </w:divBdr>
            </w:div>
            <w:div w:id="1631546885">
              <w:marLeft w:val="0"/>
              <w:marRight w:val="0"/>
              <w:marTop w:val="0"/>
              <w:marBottom w:val="0"/>
              <w:divBdr>
                <w:top w:val="none" w:sz="0" w:space="0" w:color="auto"/>
                <w:left w:val="none" w:sz="0" w:space="0" w:color="auto"/>
                <w:bottom w:val="none" w:sz="0" w:space="0" w:color="auto"/>
                <w:right w:val="none" w:sz="0" w:space="0" w:color="auto"/>
              </w:divBdr>
            </w:div>
            <w:div w:id="1733313908">
              <w:marLeft w:val="0"/>
              <w:marRight w:val="0"/>
              <w:marTop w:val="0"/>
              <w:marBottom w:val="0"/>
              <w:divBdr>
                <w:top w:val="none" w:sz="0" w:space="0" w:color="auto"/>
                <w:left w:val="none" w:sz="0" w:space="0" w:color="auto"/>
                <w:bottom w:val="none" w:sz="0" w:space="0" w:color="auto"/>
                <w:right w:val="none" w:sz="0" w:space="0" w:color="auto"/>
              </w:divBdr>
            </w:div>
            <w:div w:id="35198758">
              <w:marLeft w:val="0"/>
              <w:marRight w:val="0"/>
              <w:marTop w:val="0"/>
              <w:marBottom w:val="0"/>
              <w:divBdr>
                <w:top w:val="none" w:sz="0" w:space="0" w:color="auto"/>
                <w:left w:val="none" w:sz="0" w:space="0" w:color="auto"/>
                <w:bottom w:val="none" w:sz="0" w:space="0" w:color="auto"/>
                <w:right w:val="none" w:sz="0" w:space="0" w:color="auto"/>
              </w:divBdr>
            </w:div>
            <w:div w:id="207689851">
              <w:marLeft w:val="0"/>
              <w:marRight w:val="0"/>
              <w:marTop w:val="0"/>
              <w:marBottom w:val="0"/>
              <w:divBdr>
                <w:top w:val="none" w:sz="0" w:space="0" w:color="auto"/>
                <w:left w:val="none" w:sz="0" w:space="0" w:color="auto"/>
                <w:bottom w:val="none" w:sz="0" w:space="0" w:color="auto"/>
                <w:right w:val="none" w:sz="0" w:space="0" w:color="auto"/>
              </w:divBdr>
            </w:div>
            <w:div w:id="1193150395">
              <w:marLeft w:val="0"/>
              <w:marRight w:val="0"/>
              <w:marTop w:val="0"/>
              <w:marBottom w:val="0"/>
              <w:divBdr>
                <w:top w:val="none" w:sz="0" w:space="0" w:color="auto"/>
                <w:left w:val="none" w:sz="0" w:space="0" w:color="auto"/>
                <w:bottom w:val="none" w:sz="0" w:space="0" w:color="auto"/>
                <w:right w:val="none" w:sz="0" w:space="0" w:color="auto"/>
              </w:divBdr>
            </w:div>
            <w:div w:id="336660986">
              <w:marLeft w:val="0"/>
              <w:marRight w:val="0"/>
              <w:marTop w:val="0"/>
              <w:marBottom w:val="0"/>
              <w:divBdr>
                <w:top w:val="none" w:sz="0" w:space="0" w:color="auto"/>
                <w:left w:val="none" w:sz="0" w:space="0" w:color="auto"/>
                <w:bottom w:val="none" w:sz="0" w:space="0" w:color="auto"/>
                <w:right w:val="none" w:sz="0" w:space="0" w:color="auto"/>
              </w:divBdr>
            </w:div>
            <w:div w:id="1456630882">
              <w:marLeft w:val="0"/>
              <w:marRight w:val="0"/>
              <w:marTop w:val="0"/>
              <w:marBottom w:val="0"/>
              <w:divBdr>
                <w:top w:val="none" w:sz="0" w:space="0" w:color="auto"/>
                <w:left w:val="none" w:sz="0" w:space="0" w:color="auto"/>
                <w:bottom w:val="none" w:sz="0" w:space="0" w:color="auto"/>
                <w:right w:val="none" w:sz="0" w:space="0" w:color="auto"/>
              </w:divBdr>
            </w:div>
            <w:div w:id="165749356">
              <w:marLeft w:val="0"/>
              <w:marRight w:val="0"/>
              <w:marTop w:val="0"/>
              <w:marBottom w:val="0"/>
              <w:divBdr>
                <w:top w:val="none" w:sz="0" w:space="0" w:color="auto"/>
                <w:left w:val="none" w:sz="0" w:space="0" w:color="auto"/>
                <w:bottom w:val="none" w:sz="0" w:space="0" w:color="auto"/>
                <w:right w:val="none" w:sz="0" w:space="0" w:color="auto"/>
              </w:divBdr>
            </w:div>
            <w:div w:id="262960724">
              <w:marLeft w:val="0"/>
              <w:marRight w:val="0"/>
              <w:marTop w:val="0"/>
              <w:marBottom w:val="0"/>
              <w:divBdr>
                <w:top w:val="none" w:sz="0" w:space="0" w:color="auto"/>
                <w:left w:val="none" w:sz="0" w:space="0" w:color="auto"/>
                <w:bottom w:val="none" w:sz="0" w:space="0" w:color="auto"/>
                <w:right w:val="none" w:sz="0" w:space="0" w:color="auto"/>
              </w:divBdr>
            </w:div>
            <w:div w:id="450827661">
              <w:marLeft w:val="0"/>
              <w:marRight w:val="0"/>
              <w:marTop w:val="0"/>
              <w:marBottom w:val="0"/>
              <w:divBdr>
                <w:top w:val="none" w:sz="0" w:space="0" w:color="auto"/>
                <w:left w:val="none" w:sz="0" w:space="0" w:color="auto"/>
                <w:bottom w:val="none" w:sz="0" w:space="0" w:color="auto"/>
                <w:right w:val="none" w:sz="0" w:space="0" w:color="auto"/>
              </w:divBdr>
            </w:div>
            <w:div w:id="1648969248">
              <w:marLeft w:val="0"/>
              <w:marRight w:val="0"/>
              <w:marTop w:val="0"/>
              <w:marBottom w:val="0"/>
              <w:divBdr>
                <w:top w:val="none" w:sz="0" w:space="0" w:color="auto"/>
                <w:left w:val="none" w:sz="0" w:space="0" w:color="auto"/>
                <w:bottom w:val="none" w:sz="0" w:space="0" w:color="auto"/>
                <w:right w:val="none" w:sz="0" w:space="0" w:color="auto"/>
              </w:divBdr>
            </w:div>
            <w:div w:id="1627275171">
              <w:marLeft w:val="0"/>
              <w:marRight w:val="0"/>
              <w:marTop w:val="0"/>
              <w:marBottom w:val="0"/>
              <w:divBdr>
                <w:top w:val="none" w:sz="0" w:space="0" w:color="auto"/>
                <w:left w:val="none" w:sz="0" w:space="0" w:color="auto"/>
                <w:bottom w:val="none" w:sz="0" w:space="0" w:color="auto"/>
                <w:right w:val="none" w:sz="0" w:space="0" w:color="auto"/>
              </w:divBdr>
            </w:div>
            <w:div w:id="1523516682">
              <w:marLeft w:val="0"/>
              <w:marRight w:val="0"/>
              <w:marTop w:val="0"/>
              <w:marBottom w:val="0"/>
              <w:divBdr>
                <w:top w:val="none" w:sz="0" w:space="0" w:color="auto"/>
                <w:left w:val="none" w:sz="0" w:space="0" w:color="auto"/>
                <w:bottom w:val="none" w:sz="0" w:space="0" w:color="auto"/>
                <w:right w:val="none" w:sz="0" w:space="0" w:color="auto"/>
              </w:divBdr>
            </w:div>
            <w:div w:id="1208835841">
              <w:marLeft w:val="0"/>
              <w:marRight w:val="0"/>
              <w:marTop w:val="0"/>
              <w:marBottom w:val="0"/>
              <w:divBdr>
                <w:top w:val="none" w:sz="0" w:space="0" w:color="auto"/>
                <w:left w:val="none" w:sz="0" w:space="0" w:color="auto"/>
                <w:bottom w:val="none" w:sz="0" w:space="0" w:color="auto"/>
                <w:right w:val="none" w:sz="0" w:space="0" w:color="auto"/>
              </w:divBdr>
            </w:div>
            <w:div w:id="1252087107">
              <w:marLeft w:val="0"/>
              <w:marRight w:val="0"/>
              <w:marTop w:val="0"/>
              <w:marBottom w:val="0"/>
              <w:divBdr>
                <w:top w:val="none" w:sz="0" w:space="0" w:color="auto"/>
                <w:left w:val="none" w:sz="0" w:space="0" w:color="auto"/>
                <w:bottom w:val="none" w:sz="0" w:space="0" w:color="auto"/>
                <w:right w:val="none" w:sz="0" w:space="0" w:color="auto"/>
              </w:divBdr>
            </w:div>
            <w:div w:id="2043748238">
              <w:marLeft w:val="0"/>
              <w:marRight w:val="0"/>
              <w:marTop w:val="0"/>
              <w:marBottom w:val="0"/>
              <w:divBdr>
                <w:top w:val="none" w:sz="0" w:space="0" w:color="auto"/>
                <w:left w:val="none" w:sz="0" w:space="0" w:color="auto"/>
                <w:bottom w:val="none" w:sz="0" w:space="0" w:color="auto"/>
                <w:right w:val="none" w:sz="0" w:space="0" w:color="auto"/>
              </w:divBdr>
            </w:div>
            <w:div w:id="757755068">
              <w:marLeft w:val="0"/>
              <w:marRight w:val="0"/>
              <w:marTop w:val="0"/>
              <w:marBottom w:val="0"/>
              <w:divBdr>
                <w:top w:val="none" w:sz="0" w:space="0" w:color="auto"/>
                <w:left w:val="none" w:sz="0" w:space="0" w:color="auto"/>
                <w:bottom w:val="none" w:sz="0" w:space="0" w:color="auto"/>
                <w:right w:val="none" w:sz="0" w:space="0" w:color="auto"/>
              </w:divBdr>
            </w:div>
            <w:div w:id="426925612">
              <w:marLeft w:val="0"/>
              <w:marRight w:val="0"/>
              <w:marTop w:val="0"/>
              <w:marBottom w:val="0"/>
              <w:divBdr>
                <w:top w:val="none" w:sz="0" w:space="0" w:color="auto"/>
                <w:left w:val="none" w:sz="0" w:space="0" w:color="auto"/>
                <w:bottom w:val="none" w:sz="0" w:space="0" w:color="auto"/>
                <w:right w:val="none" w:sz="0" w:space="0" w:color="auto"/>
              </w:divBdr>
            </w:div>
            <w:div w:id="1684241391">
              <w:marLeft w:val="0"/>
              <w:marRight w:val="0"/>
              <w:marTop w:val="0"/>
              <w:marBottom w:val="0"/>
              <w:divBdr>
                <w:top w:val="none" w:sz="0" w:space="0" w:color="auto"/>
                <w:left w:val="none" w:sz="0" w:space="0" w:color="auto"/>
                <w:bottom w:val="none" w:sz="0" w:space="0" w:color="auto"/>
                <w:right w:val="none" w:sz="0" w:space="0" w:color="auto"/>
              </w:divBdr>
            </w:div>
            <w:div w:id="627660394">
              <w:marLeft w:val="0"/>
              <w:marRight w:val="0"/>
              <w:marTop w:val="0"/>
              <w:marBottom w:val="0"/>
              <w:divBdr>
                <w:top w:val="none" w:sz="0" w:space="0" w:color="auto"/>
                <w:left w:val="none" w:sz="0" w:space="0" w:color="auto"/>
                <w:bottom w:val="none" w:sz="0" w:space="0" w:color="auto"/>
                <w:right w:val="none" w:sz="0" w:space="0" w:color="auto"/>
              </w:divBdr>
            </w:div>
            <w:div w:id="1378435699">
              <w:marLeft w:val="0"/>
              <w:marRight w:val="0"/>
              <w:marTop w:val="0"/>
              <w:marBottom w:val="0"/>
              <w:divBdr>
                <w:top w:val="none" w:sz="0" w:space="0" w:color="auto"/>
                <w:left w:val="none" w:sz="0" w:space="0" w:color="auto"/>
                <w:bottom w:val="none" w:sz="0" w:space="0" w:color="auto"/>
                <w:right w:val="none" w:sz="0" w:space="0" w:color="auto"/>
              </w:divBdr>
            </w:div>
            <w:div w:id="1090157130">
              <w:marLeft w:val="0"/>
              <w:marRight w:val="0"/>
              <w:marTop w:val="0"/>
              <w:marBottom w:val="0"/>
              <w:divBdr>
                <w:top w:val="none" w:sz="0" w:space="0" w:color="auto"/>
                <w:left w:val="none" w:sz="0" w:space="0" w:color="auto"/>
                <w:bottom w:val="none" w:sz="0" w:space="0" w:color="auto"/>
                <w:right w:val="none" w:sz="0" w:space="0" w:color="auto"/>
              </w:divBdr>
            </w:div>
            <w:div w:id="554045119">
              <w:marLeft w:val="0"/>
              <w:marRight w:val="0"/>
              <w:marTop w:val="0"/>
              <w:marBottom w:val="0"/>
              <w:divBdr>
                <w:top w:val="none" w:sz="0" w:space="0" w:color="auto"/>
                <w:left w:val="none" w:sz="0" w:space="0" w:color="auto"/>
                <w:bottom w:val="none" w:sz="0" w:space="0" w:color="auto"/>
                <w:right w:val="none" w:sz="0" w:space="0" w:color="auto"/>
              </w:divBdr>
            </w:div>
            <w:div w:id="1354771920">
              <w:marLeft w:val="0"/>
              <w:marRight w:val="0"/>
              <w:marTop w:val="0"/>
              <w:marBottom w:val="0"/>
              <w:divBdr>
                <w:top w:val="none" w:sz="0" w:space="0" w:color="auto"/>
                <w:left w:val="none" w:sz="0" w:space="0" w:color="auto"/>
                <w:bottom w:val="none" w:sz="0" w:space="0" w:color="auto"/>
                <w:right w:val="none" w:sz="0" w:space="0" w:color="auto"/>
              </w:divBdr>
            </w:div>
            <w:div w:id="474567195">
              <w:marLeft w:val="0"/>
              <w:marRight w:val="0"/>
              <w:marTop w:val="0"/>
              <w:marBottom w:val="0"/>
              <w:divBdr>
                <w:top w:val="none" w:sz="0" w:space="0" w:color="auto"/>
                <w:left w:val="none" w:sz="0" w:space="0" w:color="auto"/>
                <w:bottom w:val="none" w:sz="0" w:space="0" w:color="auto"/>
                <w:right w:val="none" w:sz="0" w:space="0" w:color="auto"/>
              </w:divBdr>
            </w:div>
            <w:div w:id="1791778091">
              <w:marLeft w:val="0"/>
              <w:marRight w:val="0"/>
              <w:marTop w:val="0"/>
              <w:marBottom w:val="0"/>
              <w:divBdr>
                <w:top w:val="none" w:sz="0" w:space="0" w:color="auto"/>
                <w:left w:val="none" w:sz="0" w:space="0" w:color="auto"/>
                <w:bottom w:val="none" w:sz="0" w:space="0" w:color="auto"/>
                <w:right w:val="none" w:sz="0" w:space="0" w:color="auto"/>
              </w:divBdr>
            </w:div>
            <w:div w:id="1381124932">
              <w:marLeft w:val="0"/>
              <w:marRight w:val="0"/>
              <w:marTop w:val="0"/>
              <w:marBottom w:val="0"/>
              <w:divBdr>
                <w:top w:val="none" w:sz="0" w:space="0" w:color="auto"/>
                <w:left w:val="none" w:sz="0" w:space="0" w:color="auto"/>
                <w:bottom w:val="none" w:sz="0" w:space="0" w:color="auto"/>
                <w:right w:val="none" w:sz="0" w:space="0" w:color="auto"/>
              </w:divBdr>
            </w:div>
            <w:div w:id="494417360">
              <w:marLeft w:val="0"/>
              <w:marRight w:val="0"/>
              <w:marTop w:val="0"/>
              <w:marBottom w:val="0"/>
              <w:divBdr>
                <w:top w:val="none" w:sz="0" w:space="0" w:color="auto"/>
                <w:left w:val="none" w:sz="0" w:space="0" w:color="auto"/>
                <w:bottom w:val="none" w:sz="0" w:space="0" w:color="auto"/>
                <w:right w:val="none" w:sz="0" w:space="0" w:color="auto"/>
              </w:divBdr>
            </w:div>
            <w:div w:id="367069633">
              <w:marLeft w:val="0"/>
              <w:marRight w:val="0"/>
              <w:marTop w:val="0"/>
              <w:marBottom w:val="0"/>
              <w:divBdr>
                <w:top w:val="none" w:sz="0" w:space="0" w:color="auto"/>
                <w:left w:val="none" w:sz="0" w:space="0" w:color="auto"/>
                <w:bottom w:val="none" w:sz="0" w:space="0" w:color="auto"/>
                <w:right w:val="none" w:sz="0" w:space="0" w:color="auto"/>
              </w:divBdr>
            </w:div>
            <w:div w:id="1303383253">
              <w:marLeft w:val="0"/>
              <w:marRight w:val="0"/>
              <w:marTop w:val="0"/>
              <w:marBottom w:val="0"/>
              <w:divBdr>
                <w:top w:val="none" w:sz="0" w:space="0" w:color="auto"/>
                <w:left w:val="none" w:sz="0" w:space="0" w:color="auto"/>
                <w:bottom w:val="none" w:sz="0" w:space="0" w:color="auto"/>
                <w:right w:val="none" w:sz="0" w:space="0" w:color="auto"/>
              </w:divBdr>
            </w:div>
            <w:div w:id="1559248310">
              <w:marLeft w:val="0"/>
              <w:marRight w:val="0"/>
              <w:marTop w:val="0"/>
              <w:marBottom w:val="0"/>
              <w:divBdr>
                <w:top w:val="none" w:sz="0" w:space="0" w:color="auto"/>
                <w:left w:val="none" w:sz="0" w:space="0" w:color="auto"/>
                <w:bottom w:val="none" w:sz="0" w:space="0" w:color="auto"/>
                <w:right w:val="none" w:sz="0" w:space="0" w:color="auto"/>
              </w:divBdr>
            </w:div>
            <w:div w:id="13962877">
              <w:marLeft w:val="0"/>
              <w:marRight w:val="0"/>
              <w:marTop w:val="0"/>
              <w:marBottom w:val="0"/>
              <w:divBdr>
                <w:top w:val="none" w:sz="0" w:space="0" w:color="auto"/>
                <w:left w:val="none" w:sz="0" w:space="0" w:color="auto"/>
                <w:bottom w:val="none" w:sz="0" w:space="0" w:color="auto"/>
                <w:right w:val="none" w:sz="0" w:space="0" w:color="auto"/>
              </w:divBdr>
            </w:div>
            <w:div w:id="1420062535">
              <w:marLeft w:val="0"/>
              <w:marRight w:val="0"/>
              <w:marTop w:val="0"/>
              <w:marBottom w:val="0"/>
              <w:divBdr>
                <w:top w:val="none" w:sz="0" w:space="0" w:color="auto"/>
                <w:left w:val="none" w:sz="0" w:space="0" w:color="auto"/>
                <w:bottom w:val="none" w:sz="0" w:space="0" w:color="auto"/>
                <w:right w:val="none" w:sz="0" w:space="0" w:color="auto"/>
              </w:divBdr>
            </w:div>
            <w:div w:id="813258733">
              <w:marLeft w:val="0"/>
              <w:marRight w:val="0"/>
              <w:marTop w:val="0"/>
              <w:marBottom w:val="0"/>
              <w:divBdr>
                <w:top w:val="none" w:sz="0" w:space="0" w:color="auto"/>
                <w:left w:val="none" w:sz="0" w:space="0" w:color="auto"/>
                <w:bottom w:val="none" w:sz="0" w:space="0" w:color="auto"/>
                <w:right w:val="none" w:sz="0" w:space="0" w:color="auto"/>
              </w:divBdr>
            </w:div>
            <w:div w:id="1154637621">
              <w:marLeft w:val="0"/>
              <w:marRight w:val="0"/>
              <w:marTop w:val="0"/>
              <w:marBottom w:val="0"/>
              <w:divBdr>
                <w:top w:val="none" w:sz="0" w:space="0" w:color="auto"/>
                <w:left w:val="none" w:sz="0" w:space="0" w:color="auto"/>
                <w:bottom w:val="none" w:sz="0" w:space="0" w:color="auto"/>
                <w:right w:val="none" w:sz="0" w:space="0" w:color="auto"/>
              </w:divBdr>
            </w:div>
            <w:div w:id="92559688">
              <w:marLeft w:val="0"/>
              <w:marRight w:val="0"/>
              <w:marTop w:val="0"/>
              <w:marBottom w:val="0"/>
              <w:divBdr>
                <w:top w:val="none" w:sz="0" w:space="0" w:color="auto"/>
                <w:left w:val="none" w:sz="0" w:space="0" w:color="auto"/>
                <w:bottom w:val="none" w:sz="0" w:space="0" w:color="auto"/>
                <w:right w:val="none" w:sz="0" w:space="0" w:color="auto"/>
              </w:divBdr>
            </w:div>
            <w:div w:id="1398044572">
              <w:marLeft w:val="0"/>
              <w:marRight w:val="0"/>
              <w:marTop w:val="0"/>
              <w:marBottom w:val="0"/>
              <w:divBdr>
                <w:top w:val="none" w:sz="0" w:space="0" w:color="auto"/>
                <w:left w:val="none" w:sz="0" w:space="0" w:color="auto"/>
                <w:bottom w:val="none" w:sz="0" w:space="0" w:color="auto"/>
                <w:right w:val="none" w:sz="0" w:space="0" w:color="auto"/>
              </w:divBdr>
            </w:div>
            <w:div w:id="1217542694">
              <w:marLeft w:val="0"/>
              <w:marRight w:val="0"/>
              <w:marTop w:val="0"/>
              <w:marBottom w:val="0"/>
              <w:divBdr>
                <w:top w:val="none" w:sz="0" w:space="0" w:color="auto"/>
                <w:left w:val="none" w:sz="0" w:space="0" w:color="auto"/>
                <w:bottom w:val="none" w:sz="0" w:space="0" w:color="auto"/>
                <w:right w:val="none" w:sz="0" w:space="0" w:color="auto"/>
              </w:divBdr>
            </w:div>
            <w:div w:id="1863470630">
              <w:marLeft w:val="0"/>
              <w:marRight w:val="0"/>
              <w:marTop w:val="0"/>
              <w:marBottom w:val="0"/>
              <w:divBdr>
                <w:top w:val="none" w:sz="0" w:space="0" w:color="auto"/>
                <w:left w:val="none" w:sz="0" w:space="0" w:color="auto"/>
                <w:bottom w:val="none" w:sz="0" w:space="0" w:color="auto"/>
                <w:right w:val="none" w:sz="0" w:space="0" w:color="auto"/>
              </w:divBdr>
            </w:div>
            <w:div w:id="958996027">
              <w:marLeft w:val="0"/>
              <w:marRight w:val="0"/>
              <w:marTop w:val="0"/>
              <w:marBottom w:val="0"/>
              <w:divBdr>
                <w:top w:val="none" w:sz="0" w:space="0" w:color="auto"/>
                <w:left w:val="none" w:sz="0" w:space="0" w:color="auto"/>
                <w:bottom w:val="none" w:sz="0" w:space="0" w:color="auto"/>
                <w:right w:val="none" w:sz="0" w:space="0" w:color="auto"/>
              </w:divBdr>
            </w:div>
            <w:div w:id="1209148140">
              <w:marLeft w:val="0"/>
              <w:marRight w:val="0"/>
              <w:marTop w:val="0"/>
              <w:marBottom w:val="0"/>
              <w:divBdr>
                <w:top w:val="none" w:sz="0" w:space="0" w:color="auto"/>
                <w:left w:val="none" w:sz="0" w:space="0" w:color="auto"/>
                <w:bottom w:val="none" w:sz="0" w:space="0" w:color="auto"/>
                <w:right w:val="none" w:sz="0" w:space="0" w:color="auto"/>
              </w:divBdr>
            </w:div>
            <w:div w:id="1521168043">
              <w:marLeft w:val="0"/>
              <w:marRight w:val="0"/>
              <w:marTop w:val="0"/>
              <w:marBottom w:val="0"/>
              <w:divBdr>
                <w:top w:val="none" w:sz="0" w:space="0" w:color="auto"/>
                <w:left w:val="none" w:sz="0" w:space="0" w:color="auto"/>
                <w:bottom w:val="none" w:sz="0" w:space="0" w:color="auto"/>
                <w:right w:val="none" w:sz="0" w:space="0" w:color="auto"/>
              </w:divBdr>
            </w:div>
            <w:div w:id="2128772304">
              <w:marLeft w:val="0"/>
              <w:marRight w:val="0"/>
              <w:marTop w:val="0"/>
              <w:marBottom w:val="0"/>
              <w:divBdr>
                <w:top w:val="none" w:sz="0" w:space="0" w:color="auto"/>
                <w:left w:val="none" w:sz="0" w:space="0" w:color="auto"/>
                <w:bottom w:val="none" w:sz="0" w:space="0" w:color="auto"/>
                <w:right w:val="none" w:sz="0" w:space="0" w:color="auto"/>
              </w:divBdr>
            </w:div>
            <w:div w:id="1447264181">
              <w:marLeft w:val="0"/>
              <w:marRight w:val="0"/>
              <w:marTop w:val="0"/>
              <w:marBottom w:val="0"/>
              <w:divBdr>
                <w:top w:val="none" w:sz="0" w:space="0" w:color="auto"/>
                <w:left w:val="none" w:sz="0" w:space="0" w:color="auto"/>
                <w:bottom w:val="none" w:sz="0" w:space="0" w:color="auto"/>
                <w:right w:val="none" w:sz="0" w:space="0" w:color="auto"/>
              </w:divBdr>
            </w:div>
            <w:div w:id="1740782594">
              <w:marLeft w:val="0"/>
              <w:marRight w:val="0"/>
              <w:marTop w:val="0"/>
              <w:marBottom w:val="0"/>
              <w:divBdr>
                <w:top w:val="none" w:sz="0" w:space="0" w:color="auto"/>
                <w:left w:val="none" w:sz="0" w:space="0" w:color="auto"/>
                <w:bottom w:val="none" w:sz="0" w:space="0" w:color="auto"/>
                <w:right w:val="none" w:sz="0" w:space="0" w:color="auto"/>
              </w:divBdr>
            </w:div>
            <w:div w:id="1065641817">
              <w:marLeft w:val="0"/>
              <w:marRight w:val="0"/>
              <w:marTop w:val="0"/>
              <w:marBottom w:val="0"/>
              <w:divBdr>
                <w:top w:val="none" w:sz="0" w:space="0" w:color="auto"/>
                <w:left w:val="none" w:sz="0" w:space="0" w:color="auto"/>
                <w:bottom w:val="none" w:sz="0" w:space="0" w:color="auto"/>
                <w:right w:val="none" w:sz="0" w:space="0" w:color="auto"/>
              </w:divBdr>
            </w:div>
            <w:div w:id="1628271439">
              <w:marLeft w:val="0"/>
              <w:marRight w:val="0"/>
              <w:marTop w:val="0"/>
              <w:marBottom w:val="0"/>
              <w:divBdr>
                <w:top w:val="none" w:sz="0" w:space="0" w:color="auto"/>
                <w:left w:val="none" w:sz="0" w:space="0" w:color="auto"/>
                <w:bottom w:val="none" w:sz="0" w:space="0" w:color="auto"/>
                <w:right w:val="none" w:sz="0" w:space="0" w:color="auto"/>
              </w:divBdr>
            </w:div>
            <w:div w:id="1338002035">
              <w:marLeft w:val="0"/>
              <w:marRight w:val="0"/>
              <w:marTop w:val="0"/>
              <w:marBottom w:val="0"/>
              <w:divBdr>
                <w:top w:val="none" w:sz="0" w:space="0" w:color="auto"/>
                <w:left w:val="none" w:sz="0" w:space="0" w:color="auto"/>
                <w:bottom w:val="none" w:sz="0" w:space="0" w:color="auto"/>
                <w:right w:val="none" w:sz="0" w:space="0" w:color="auto"/>
              </w:divBdr>
            </w:div>
            <w:div w:id="708453621">
              <w:marLeft w:val="0"/>
              <w:marRight w:val="0"/>
              <w:marTop w:val="0"/>
              <w:marBottom w:val="0"/>
              <w:divBdr>
                <w:top w:val="none" w:sz="0" w:space="0" w:color="auto"/>
                <w:left w:val="none" w:sz="0" w:space="0" w:color="auto"/>
                <w:bottom w:val="none" w:sz="0" w:space="0" w:color="auto"/>
                <w:right w:val="none" w:sz="0" w:space="0" w:color="auto"/>
              </w:divBdr>
            </w:div>
            <w:div w:id="1699890410">
              <w:marLeft w:val="0"/>
              <w:marRight w:val="0"/>
              <w:marTop w:val="0"/>
              <w:marBottom w:val="0"/>
              <w:divBdr>
                <w:top w:val="none" w:sz="0" w:space="0" w:color="auto"/>
                <w:left w:val="none" w:sz="0" w:space="0" w:color="auto"/>
                <w:bottom w:val="none" w:sz="0" w:space="0" w:color="auto"/>
                <w:right w:val="none" w:sz="0" w:space="0" w:color="auto"/>
              </w:divBdr>
            </w:div>
            <w:div w:id="1841312867">
              <w:marLeft w:val="0"/>
              <w:marRight w:val="0"/>
              <w:marTop w:val="0"/>
              <w:marBottom w:val="0"/>
              <w:divBdr>
                <w:top w:val="none" w:sz="0" w:space="0" w:color="auto"/>
                <w:left w:val="none" w:sz="0" w:space="0" w:color="auto"/>
                <w:bottom w:val="none" w:sz="0" w:space="0" w:color="auto"/>
                <w:right w:val="none" w:sz="0" w:space="0" w:color="auto"/>
              </w:divBdr>
            </w:div>
            <w:div w:id="1097098503">
              <w:marLeft w:val="0"/>
              <w:marRight w:val="0"/>
              <w:marTop w:val="0"/>
              <w:marBottom w:val="0"/>
              <w:divBdr>
                <w:top w:val="none" w:sz="0" w:space="0" w:color="auto"/>
                <w:left w:val="none" w:sz="0" w:space="0" w:color="auto"/>
                <w:bottom w:val="none" w:sz="0" w:space="0" w:color="auto"/>
                <w:right w:val="none" w:sz="0" w:space="0" w:color="auto"/>
              </w:divBdr>
            </w:div>
            <w:div w:id="1856071984">
              <w:marLeft w:val="0"/>
              <w:marRight w:val="0"/>
              <w:marTop w:val="0"/>
              <w:marBottom w:val="0"/>
              <w:divBdr>
                <w:top w:val="none" w:sz="0" w:space="0" w:color="auto"/>
                <w:left w:val="none" w:sz="0" w:space="0" w:color="auto"/>
                <w:bottom w:val="none" w:sz="0" w:space="0" w:color="auto"/>
                <w:right w:val="none" w:sz="0" w:space="0" w:color="auto"/>
              </w:divBdr>
            </w:div>
            <w:div w:id="2077436827">
              <w:marLeft w:val="0"/>
              <w:marRight w:val="0"/>
              <w:marTop w:val="0"/>
              <w:marBottom w:val="0"/>
              <w:divBdr>
                <w:top w:val="none" w:sz="0" w:space="0" w:color="auto"/>
                <w:left w:val="none" w:sz="0" w:space="0" w:color="auto"/>
                <w:bottom w:val="none" w:sz="0" w:space="0" w:color="auto"/>
                <w:right w:val="none" w:sz="0" w:space="0" w:color="auto"/>
              </w:divBdr>
            </w:div>
            <w:div w:id="1707103704">
              <w:marLeft w:val="0"/>
              <w:marRight w:val="0"/>
              <w:marTop w:val="0"/>
              <w:marBottom w:val="0"/>
              <w:divBdr>
                <w:top w:val="none" w:sz="0" w:space="0" w:color="auto"/>
                <w:left w:val="none" w:sz="0" w:space="0" w:color="auto"/>
                <w:bottom w:val="none" w:sz="0" w:space="0" w:color="auto"/>
                <w:right w:val="none" w:sz="0" w:space="0" w:color="auto"/>
              </w:divBdr>
            </w:div>
            <w:div w:id="1694958799">
              <w:marLeft w:val="0"/>
              <w:marRight w:val="0"/>
              <w:marTop w:val="0"/>
              <w:marBottom w:val="0"/>
              <w:divBdr>
                <w:top w:val="none" w:sz="0" w:space="0" w:color="auto"/>
                <w:left w:val="none" w:sz="0" w:space="0" w:color="auto"/>
                <w:bottom w:val="none" w:sz="0" w:space="0" w:color="auto"/>
                <w:right w:val="none" w:sz="0" w:space="0" w:color="auto"/>
              </w:divBdr>
            </w:div>
            <w:div w:id="305092611">
              <w:marLeft w:val="0"/>
              <w:marRight w:val="0"/>
              <w:marTop w:val="0"/>
              <w:marBottom w:val="0"/>
              <w:divBdr>
                <w:top w:val="none" w:sz="0" w:space="0" w:color="auto"/>
                <w:left w:val="none" w:sz="0" w:space="0" w:color="auto"/>
                <w:bottom w:val="none" w:sz="0" w:space="0" w:color="auto"/>
                <w:right w:val="none" w:sz="0" w:space="0" w:color="auto"/>
              </w:divBdr>
            </w:div>
            <w:div w:id="19281484">
              <w:marLeft w:val="0"/>
              <w:marRight w:val="0"/>
              <w:marTop w:val="0"/>
              <w:marBottom w:val="0"/>
              <w:divBdr>
                <w:top w:val="none" w:sz="0" w:space="0" w:color="auto"/>
                <w:left w:val="none" w:sz="0" w:space="0" w:color="auto"/>
                <w:bottom w:val="none" w:sz="0" w:space="0" w:color="auto"/>
                <w:right w:val="none" w:sz="0" w:space="0" w:color="auto"/>
              </w:divBdr>
            </w:div>
            <w:div w:id="239601725">
              <w:marLeft w:val="0"/>
              <w:marRight w:val="0"/>
              <w:marTop w:val="0"/>
              <w:marBottom w:val="0"/>
              <w:divBdr>
                <w:top w:val="none" w:sz="0" w:space="0" w:color="auto"/>
                <w:left w:val="none" w:sz="0" w:space="0" w:color="auto"/>
                <w:bottom w:val="none" w:sz="0" w:space="0" w:color="auto"/>
                <w:right w:val="none" w:sz="0" w:space="0" w:color="auto"/>
              </w:divBdr>
            </w:div>
            <w:div w:id="632175736">
              <w:marLeft w:val="0"/>
              <w:marRight w:val="0"/>
              <w:marTop w:val="0"/>
              <w:marBottom w:val="0"/>
              <w:divBdr>
                <w:top w:val="none" w:sz="0" w:space="0" w:color="auto"/>
                <w:left w:val="none" w:sz="0" w:space="0" w:color="auto"/>
                <w:bottom w:val="none" w:sz="0" w:space="0" w:color="auto"/>
                <w:right w:val="none" w:sz="0" w:space="0" w:color="auto"/>
              </w:divBdr>
            </w:div>
            <w:div w:id="1342197479">
              <w:marLeft w:val="0"/>
              <w:marRight w:val="0"/>
              <w:marTop w:val="0"/>
              <w:marBottom w:val="0"/>
              <w:divBdr>
                <w:top w:val="none" w:sz="0" w:space="0" w:color="auto"/>
                <w:left w:val="none" w:sz="0" w:space="0" w:color="auto"/>
                <w:bottom w:val="none" w:sz="0" w:space="0" w:color="auto"/>
                <w:right w:val="none" w:sz="0" w:space="0" w:color="auto"/>
              </w:divBdr>
            </w:div>
            <w:div w:id="605387313">
              <w:marLeft w:val="0"/>
              <w:marRight w:val="0"/>
              <w:marTop w:val="0"/>
              <w:marBottom w:val="0"/>
              <w:divBdr>
                <w:top w:val="none" w:sz="0" w:space="0" w:color="auto"/>
                <w:left w:val="none" w:sz="0" w:space="0" w:color="auto"/>
                <w:bottom w:val="none" w:sz="0" w:space="0" w:color="auto"/>
                <w:right w:val="none" w:sz="0" w:space="0" w:color="auto"/>
              </w:divBdr>
            </w:div>
            <w:div w:id="1184397465">
              <w:marLeft w:val="0"/>
              <w:marRight w:val="0"/>
              <w:marTop w:val="0"/>
              <w:marBottom w:val="0"/>
              <w:divBdr>
                <w:top w:val="none" w:sz="0" w:space="0" w:color="auto"/>
                <w:left w:val="none" w:sz="0" w:space="0" w:color="auto"/>
                <w:bottom w:val="none" w:sz="0" w:space="0" w:color="auto"/>
                <w:right w:val="none" w:sz="0" w:space="0" w:color="auto"/>
              </w:divBdr>
            </w:div>
            <w:div w:id="1113476728">
              <w:marLeft w:val="0"/>
              <w:marRight w:val="0"/>
              <w:marTop w:val="0"/>
              <w:marBottom w:val="0"/>
              <w:divBdr>
                <w:top w:val="none" w:sz="0" w:space="0" w:color="auto"/>
                <w:left w:val="none" w:sz="0" w:space="0" w:color="auto"/>
                <w:bottom w:val="none" w:sz="0" w:space="0" w:color="auto"/>
                <w:right w:val="none" w:sz="0" w:space="0" w:color="auto"/>
              </w:divBdr>
            </w:div>
            <w:div w:id="1794441525">
              <w:marLeft w:val="0"/>
              <w:marRight w:val="0"/>
              <w:marTop w:val="0"/>
              <w:marBottom w:val="0"/>
              <w:divBdr>
                <w:top w:val="none" w:sz="0" w:space="0" w:color="auto"/>
                <w:left w:val="none" w:sz="0" w:space="0" w:color="auto"/>
                <w:bottom w:val="none" w:sz="0" w:space="0" w:color="auto"/>
                <w:right w:val="none" w:sz="0" w:space="0" w:color="auto"/>
              </w:divBdr>
            </w:div>
            <w:div w:id="1339621891">
              <w:marLeft w:val="0"/>
              <w:marRight w:val="0"/>
              <w:marTop w:val="0"/>
              <w:marBottom w:val="0"/>
              <w:divBdr>
                <w:top w:val="none" w:sz="0" w:space="0" w:color="auto"/>
                <w:left w:val="none" w:sz="0" w:space="0" w:color="auto"/>
                <w:bottom w:val="none" w:sz="0" w:space="0" w:color="auto"/>
                <w:right w:val="none" w:sz="0" w:space="0" w:color="auto"/>
              </w:divBdr>
            </w:div>
            <w:div w:id="923296413">
              <w:marLeft w:val="0"/>
              <w:marRight w:val="0"/>
              <w:marTop w:val="0"/>
              <w:marBottom w:val="0"/>
              <w:divBdr>
                <w:top w:val="none" w:sz="0" w:space="0" w:color="auto"/>
                <w:left w:val="none" w:sz="0" w:space="0" w:color="auto"/>
                <w:bottom w:val="none" w:sz="0" w:space="0" w:color="auto"/>
                <w:right w:val="none" w:sz="0" w:space="0" w:color="auto"/>
              </w:divBdr>
            </w:div>
            <w:div w:id="1453986523">
              <w:marLeft w:val="0"/>
              <w:marRight w:val="0"/>
              <w:marTop w:val="0"/>
              <w:marBottom w:val="0"/>
              <w:divBdr>
                <w:top w:val="none" w:sz="0" w:space="0" w:color="auto"/>
                <w:left w:val="none" w:sz="0" w:space="0" w:color="auto"/>
                <w:bottom w:val="none" w:sz="0" w:space="0" w:color="auto"/>
                <w:right w:val="none" w:sz="0" w:space="0" w:color="auto"/>
              </w:divBdr>
            </w:div>
            <w:div w:id="1867130721">
              <w:marLeft w:val="0"/>
              <w:marRight w:val="0"/>
              <w:marTop w:val="0"/>
              <w:marBottom w:val="0"/>
              <w:divBdr>
                <w:top w:val="none" w:sz="0" w:space="0" w:color="auto"/>
                <w:left w:val="none" w:sz="0" w:space="0" w:color="auto"/>
                <w:bottom w:val="none" w:sz="0" w:space="0" w:color="auto"/>
                <w:right w:val="none" w:sz="0" w:space="0" w:color="auto"/>
              </w:divBdr>
            </w:div>
            <w:div w:id="1380663318">
              <w:marLeft w:val="0"/>
              <w:marRight w:val="0"/>
              <w:marTop w:val="0"/>
              <w:marBottom w:val="0"/>
              <w:divBdr>
                <w:top w:val="none" w:sz="0" w:space="0" w:color="auto"/>
                <w:left w:val="none" w:sz="0" w:space="0" w:color="auto"/>
                <w:bottom w:val="none" w:sz="0" w:space="0" w:color="auto"/>
                <w:right w:val="none" w:sz="0" w:space="0" w:color="auto"/>
              </w:divBdr>
            </w:div>
            <w:div w:id="643584575">
              <w:marLeft w:val="0"/>
              <w:marRight w:val="0"/>
              <w:marTop w:val="0"/>
              <w:marBottom w:val="0"/>
              <w:divBdr>
                <w:top w:val="none" w:sz="0" w:space="0" w:color="auto"/>
                <w:left w:val="none" w:sz="0" w:space="0" w:color="auto"/>
                <w:bottom w:val="none" w:sz="0" w:space="0" w:color="auto"/>
                <w:right w:val="none" w:sz="0" w:space="0" w:color="auto"/>
              </w:divBdr>
            </w:div>
            <w:div w:id="1430538848">
              <w:marLeft w:val="0"/>
              <w:marRight w:val="0"/>
              <w:marTop w:val="0"/>
              <w:marBottom w:val="0"/>
              <w:divBdr>
                <w:top w:val="none" w:sz="0" w:space="0" w:color="auto"/>
                <w:left w:val="none" w:sz="0" w:space="0" w:color="auto"/>
                <w:bottom w:val="none" w:sz="0" w:space="0" w:color="auto"/>
                <w:right w:val="none" w:sz="0" w:space="0" w:color="auto"/>
              </w:divBdr>
            </w:div>
            <w:div w:id="1384984864">
              <w:marLeft w:val="0"/>
              <w:marRight w:val="0"/>
              <w:marTop w:val="0"/>
              <w:marBottom w:val="0"/>
              <w:divBdr>
                <w:top w:val="none" w:sz="0" w:space="0" w:color="auto"/>
                <w:left w:val="none" w:sz="0" w:space="0" w:color="auto"/>
                <w:bottom w:val="none" w:sz="0" w:space="0" w:color="auto"/>
                <w:right w:val="none" w:sz="0" w:space="0" w:color="auto"/>
              </w:divBdr>
            </w:div>
            <w:div w:id="701516001">
              <w:marLeft w:val="0"/>
              <w:marRight w:val="0"/>
              <w:marTop w:val="0"/>
              <w:marBottom w:val="0"/>
              <w:divBdr>
                <w:top w:val="none" w:sz="0" w:space="0" w:color="auto"/>
                <w:left w:val="none" w:sz="0" w:space="0" w:color="auto"/>
                <w:bottom w:val="none" w:sz="0" w:space="0" w:color="auto"/>
                <w:right w:val="none" w:sz="0" w:space="0" w:color="auto"/>
              </w:divBdr>
            </w:div>
            <w:div w:id="192111242">
              <w:marLeft w:val="0"/>
              <w:marRight w:val="0"/>
              <w:marTop w:val="0"/>
              <w:marBottom w:val="0"/>
              <w:divBdr>
                <w:top w:val="none" w:sz="0" w:space="0" w:color="auto"/>
                <w:left w:val="none" w:sz="0" w:space="0" w:color="auto"/>
                <w:bottom w:val="none" w:sz="0" w:space="0" w:color="auto"/>
                <w:right w:val="none" w:sz="0" w:space="0" w:color="auto"/>
              </w:divBdr>
            </w:div>
            <w:div w:id="1934825995">
              <w:marLeft w:val="0"/>
              <w:marRight w:val="0"/>
              <w:marTop w:val="0"/>
              <w:marBottom w:val="0"/>
              <w:divBdr>
                <w:top w:val="none" w:sz="0" w:space="0" w:color="auto"/>
                <w:left w:val="none" w:sz="0" w:space="0" w:color="auto"/>
                <w:bottom w:val="none" w:sz="0" w:space="0" w:color="auto"/>
                <w:right w:val="none" w:sz="0" w:space="0" w:color="auto"/>
              </w:divBdr>
            </w:div>
            <w:div w:id="900213081">
              <w:marLeft w:val="0"/>
              <w:marRight w:val="0"/>
              <w:marTop w:val="0"/>
              <w:marBottom w:val="0"/>
              <w:divBdr>
                <w:top w:val="none" w:sz="0" w:space="0" w:color="auto"/>
                <w:left w:val="none" w:sz="0" w:space="0" w:color="auto"/>
                <w:bottom w:val="none" w:sz="0" w:space="0" w:color="auto"/>
                <w:right w:val="none" w:sz="0" w:space="0" w:color="auto"/>
              </w:divBdr>
            </w:div>
            <w:div w:id="1575582688">
              <w:marLeft w:val="0"/>
              <w:marRight w:val="0"/>
              <w:marTop w:val="0"/>
              <w:marBottom w:val="0"/>
              <w:divBdr>
                <w:top w:val="none" w:sz="0" w:space="0" w:color="auto"/>
                <w:left w:val="none" w:sz="0" w:space="0" w:color="auto"/>
                <w:bottom w:val="none" w:sz="0" w:space="0" w:color="auto"/>
                <w:right w:val="none" w:sz="0" w:space="0" w:color="auto"/>
              </w:divBdr>
            </w:div>
            <w:div w:id="1750810968">
              <w:marLeft w:val="0"/>
              <w:marRight w:val="0"/>
              <w:marTop w:val="0"/>
              <w:marBottom w:val="0"/>
              <w:divBdr>
                <w:top w:val="none" w:sz="0" w:space="0" w:color="auto"/>
                <w:left w:val="none" w:sz="0" w:space="0" w:color="auto"/>
                <w:bottom w:val="none" w:sz="0" w:space="0" w:color="auto"/>
                <w:right w:val="none" w:sz="0" w:space="0" w:color="auto"/>
              </w:divBdr>
            </w:div>
            <w:div w:id="2004822009">
              <w:marLeft w:val="0"/>
              <w:marRight w:val="0"/>
              <w:marTop w:val="0"/>
              <w:marBottom w:val="0"/>
              <w:divBdr>
                <w:top w:val="none" w:sz="0" w:space="0" w:color="auto"/>
                <w:left w:val="none" w:sz="0" w:space="0" w:color="auto"/>
                <w:bottom w:val="none" w:sz="0" w:space="0" w:color="auto"/>
                <w:right w:val="none" w:sz="0" w:space="0" w:color="auto"/>
              </w:divBdr>
            </w:div>
            <w:div w:id="71783359">
              <w:marLeft w:val="0"/>
              <w:marRight w:val="0"/>
              <w:marTop w:val="0"/>
              <w:marBottom w:val="0"/>
              <w:divBdr>
                <w:top w:val="none" w:sz="0" w:space="0" w:color="auto"/>
                <w:left w:val="none" w:sz="0" w:space="0" w:color="auto"/>
                <w:bottom w:val="none" w:sz="0" w:space="0" w:color="auto"/>
                <w:right w:val="none" w:sz="0" w:space="0" w:color="auto"/>
              </w:divBdr>
            </w:div>
            <w:div w:id="2022508946">
              <w:marLeft w:val="0"/>
              <w:marRight w:val="0"/>
              <w:marTop w:val="0"/>
              <w:marBottom w:val="0"/>
              <w:divBdr>
                <w:top w:val="none" w:sz="0" w:space="0" w:color="auto"/>
                <w:left w:val="none" w:sz="0" w:space="0" w:color="auto"/>
                <w:bottom w:val="none" w:sz="0" w:space="0" w:color="auto"/>
                <w:right w:val="none" w:sz="0" w:space="0" w:color="auto"/>
              </w:divBdr>
            </w:div>
            <w:div w:id="770704134">
              <w:marLeft w:val="0"/>
              <w:marRight w:val="0"/>
              <w:marTop w:val="0"/>
              <w:marBottom w:val="0"/>
              <w:divBdr>
                <w:top w:val="none" w:sz="0" w:space="0" w:color="auto"/>
                <w:left w:val="none" w:sz="0" w:space="0" w:color="auto"/>
                <w:bottom w:val="none" w:sz="0" w:space="0" w:color="auto"/>
                <w:right w:val="none" w:sz="0" w:space="0" w:color="auto"/>
              </w:divBdr>
            </w:div>
            <w:div w:id="147676159">
              <w:marLeft w:val="0"/>
              <w:marRight w:val="0"/>
              <w:marTop w:val="0"/>
              <w:marBottom w:val="0"/>
              <w:divBdr>
                <w:top w:val="none" w:sz="0" w:space="0" w:color="auto"/>
                <w:left w:val="none" w:sz="0" w:space="0" w:color="auto"/>
                <w:bottom w:val="none" w:sz="0" w:space="0" w:color="auto"/>
                <w:right w:val="none" w:sz="0" w:space="0" w:color="auto"/>
              </w:divBdr>
            </w:div>
            <w:div w:id="1675763589">
              <w:marLeft w:val="0"/>
              <w:marRight w:val="0"/>
              <w:marTop w:val="0"/>
              <w:marBottom w:val="0"/>
              <w:divBdr>
                <w:top w:val="none" w:sz="0" w:space="0" w:color="auto"/>
                <w:left w:val="none" w:sz="0" w:space="0" w:color="auto"/>
                <w:bottom w:val="none" w:sz="0" w:space="0" w:color="auto"/>
                <w:right w:val="none" w:sz="0" w:space="0" w:color="auto"/>
              </w:divBdr>
            </w:div>
            <w:div w:id="1206017257">
              <w:marLeft w:val="0"/>
              <w:marRight w:val="0"/>
              <w:marTop w:val="0"/>
              <w:marBottom w:val="0"/>
              <w:divBdr>
                <w:top w:val="none" w:sz="0" w:space="0" w:color="auto"/>
                <w:left w:val="none" w:sz="0" w:space="0" w:color="auto"/>
                <w:bottom w:val="none" w:sz="0" w:space="0" w:color="auto"/>
                <w:right w:val="none" w:sz="0" w:space="0" w:color="auto"/>
              </w:divBdr>
            </w:div>
            <w:div w:id="1789396570">
              <w:marLeft w:val="0"/>
              <w:marRight w:val="0"/>
              <w:marTop w:val="0"/>
              <w:marBottom w:val="0"/>
              <w:divBdr>
                <w:top w:val="none" w:sz="0" w:space="0" w:color="auto"/>
                <w:left w:val="none" w:sz="0" w:space="0" w:color="auto"/>
                <w:bottom w:val="none" w:sz="0" w:space="0" w:color="auto"/>
                <w:right w:val="none" w:sz="0" w:space="0" w:color="auto"/>
              </w:divBdr>
            </w:div>
            <w:div w:id="1021979887">
              <w:marLeft w:val="0"/>
              <w:marRight w:val="0"/>
              <w:marTop w:val="0"/>
              <w:marBottom w:val="0"/>
              <w:divBdr>
                <w:top w:val="none" w:sz="0" w:space="0" w:color="auto"/>
                <w:left w:val="none" w:sz="0" w:space="0" w:color="auto"/>
                <w:bottom w:val="none" w:sz="0" w:space="0" w:color="auto"/>
                <w:right w:val="none" w:sz="0" w:space="0" w:color="auto"/>
              </w:divBdr>
            </w:div>
            <w:div w:id="1797017227">
              <w:marLeft w:val="0"/>
              <w:marRight w:val="0"/>
              <w:marTop w:val="0"/>
              <w:marBottom w:val="0"/>
              <w:divBdr>
                <w:top w:val="none" w:sz="0" w:space="0" w:color="auto"/>
                <w:left w:val="none" w:sz="0" w:space="0" w:color="auto"/>
                <w:bottom w:val="none" w:sz="0" w:space="0" w:color="auto"/>
                <w:right w:val="none" w:sz="0" w:space="0" w:color="auto"/>
              </w:divBdr>
            </w:div>
            <w:div w:id="1211575572">
              <w:marLeft w:val="0"/>
              <w:marRight w:val="0"/>
              <w:marTop w:val="0"/>
              <w:marBottom w:val="0"/>
              <w:divBdr>
                <w:top w:val="none" w:sz="0" w:space="0" w:color="auto"/>
                <w:left w:val="none" w:sz="0" w:space="0" w:color="auto"/>
                <w:bottom w:val="none" w:sz="0" w:space="0" w:color="auto"/>
                <w:right w:val="none" w:sz="0" w:space="0" w:color="auto"/>
              </w:divBdr>
            </w:div>
            <w:div w:id="1629822041">
              <w:marLeft w:val="0"/>
              <w:marRight w:val="0"/>
              <w:marTop w:val="0"/>
              <w:marBottom w:val="0"/>
              <w:divBdr>
                <w:top w:val="none" w:sz="0" w:space="0" w:color="auto"/>
                <w:left w:val="none" w:sz="0" w:space="0" w:color="auto"/>
                <w:bottom w:val="none" w:sz="0" w:space="0" w:color="auto"/>
                <w:right w:val="none" w:sz="0" w:space="0" w:color="auto"/>
              </w:divBdr>
            </w:div>
            <w:div w:id="418991289">
              <w:marLeft w:val="0"/>
              <w:marRight w:val="0"/>
              <w:marTop w:val="0"/>
              <w:marBottom w:val="0"/>
              <w:divBdr>
                <w:top w:val="none" w:sz="0" w:space="0" w:color="auto"/>
                <w:left w:val="none" w:sz="0" w:space="0" w:color="auto"/>
                <w:bottom w:val="none" w:sz="0" w:space="0" w:color="auto"/>
                <w:right w:val="none" w:sz="0" w:space="0" w:color="auto"/>
              </w:divBdr>
            </w:div>
            <w:div w:id="1662807686">
              <w:marLeft w:val="0"/>
              <w:marRight w:val="0"/>
              <w:marTop w:val="0"/>
              <w:marBottom w:val="0"/>
              <w:divBdr>
                <w:top w:val="none" w:sz="0" w:space="0" w:color="auto"/>
                <w:left w:val="none" w:sz="0" w:space="0" w:color="auto"/>
                <w:bottom w:val="none" w:sz="0" w:space="0" w:color="auto"/>
                <w:right w:val="none" w:sz="0" w:space="0" w:color="auto"/>
              </w:divBdr>
            </w:div>
            <w:div w:id="896817686">
              <w:marLeft w:val="0"/>
              <w:marRight w:val="0"/>
              <w:marTop w:val="0"/>
              <w:marBottom w:val="0"/>
              <w:divBdr>
                <w:top w:val="none" w:sz="0" w:space="0" w:color="auto"/>
                <w:left w:val="none" w:sz="0" w:space="0" w:color="auto"/>
                <w:bottom w:val="none" w:sz="0" w:space="0" w:color="auto"/>
                <w:right w:val="none" w:sz="0" w:space="0" w:color="auto"/>
              </w:divBdr>
            </w:div>
            <w:div w:id="405343696">
              <w:marLeft w:val="0"/>
              <w:marRight w:val="0"/>
              <w:marTop w:val="0"/>
              <w:marBottom w:val="0"/>
              <w:divBdr>
                <w:top w:val="none" w:sz="0" w:space="0" w:color="auto"/>
                <w:left w:val="none" w:sz="0" w:space="0" w:color="auto"/>
                <w:bottom w:val="none" w:sz="0" w:space="0" w:color="auto"/>
                <w:right w:val="none" w:sz="0" w:space="0" w:color="auto"/>
              </w:divBdr>
            </w:div>
            <w:div w:id="1870023585">
              <w:marLeft w:val="0"/>
              <w:marRight w:val="0"/>
              <w:marTop w:val="0"/>
              <w:marBottom w:val="0"/>
              <w:divBdr>
                <w:top w:val="none" w:sz="0" w:space="0" w:color="auto"/>
                <w:left w:val="none" w:sz="0" w:space="0" w:color="auto"/>
                <w:bottom w:val="none" w:sz="0" w:space="0" w:color="auto"/>
                <w:right w:val="none" w:sz="0" w:space="0" w:color="auto"/>
              </w:divBdr>
            </w:div>
            <w:div w:id="2137484898">
              <w:marLeft w:val="0"/>
              <w:marRight w:val="0"/>
              <w:marTop w:val="0"/>
              <w:marBottom w:val="0"/>
              <w:divBdr>
                <w:top w:val="none" w:sz="0" w:space="0" w:color="auto"/>
                <w:left w:val="none" w:sz="0" w:space="0" w:color="auto"/>
                <w:bottom w:val="none" w:sz="0" w:space="0" w:color="auto"/>
                <w:right w:val="none" w:sz="0" w:space="0" w:color="auto"/>
              </w:divBdr>
            </w:div>
            <w:div w:id="1134981022">
              <w:marLeft w:val="0"/>
              <w:marRight w:val="0"/>
              <w:marTop w:val="0"/>
              <w:marBottom w:val="0"/>
              <w:divBdr>
                <w:top w:val="none" w:sz="0" w:space="0" w:color="auto"/>
                <w:left w:val="none" w:sz="0" w:space="0" w:color="auto"/>
                <w:bottom w:val="none" w:sz="0" w:space="0" w:color="auto"/>
                <w:right w:val="none" w:sz="0" w:space="0" w:color="auto"/>
              </w:divBdr>
            </w:div>
            <w:div w:id="755399786">
              <w:marLeft w:val="0"/>
              <w:marRight w:val="0"/>
              <w:marTop w:val="0"/>
              <w:marBottom w:val="0"/>
              <w:divBdr>
                <w:top w:val="none" w:sz="0" w:space="0" w:color="auto"/>
                <w:left w:val="none" w:sz="0" w:space="0" w:color="auto"/>
                <w:bottom w:val="none" w:sz="0" w:space="0" w:color="auto"/>
                <w:right w:val="none" w:sz="0" w:space="0" w:color="auto"/>
              </w:divBdr>
            </w:div>
            <w:div w:id="770125920">
              <w:marLeft w:val="0"/>
              <w:marRight w:val="0"/>
              <w:marTop w:val="0"/>
              <w:marBottom w:val="0"/>
              <w:divBdr>
                <w:top w:val="none" w:sz="0" w:space="0" w:color="auto"/>
                <w:left w:val="none" w:sz="0" w:space="0" w:color="auto"/>
                <w:bottom w:val="none" w:sz="0" w:space="0" w:color="auto"/>
                <w:right w:val="none" w:sz="0" w:space="0" w:color="auto"/>
              </w:divBdr>
            </w:div>
            <w:div w:id="1979338845">
              <w:marLeft w:val="0"/>
              <w:marRight w:val="0"/>
              <w:marTop w:val="0"/>
              <w:marBottom w:val="0"/>
              <w:divBdr>
                <w:top w:val="none" w:sz="0" w:space="0" w:color="auto"/>
                <w:left w:val="none" w:sz="0" w:space="0" w:color="auto"/>
                <w:bottom w:val="none" w:sz="0" w:space="0" w:color="auto"/>
                <w:right w:val="none" w:sz="0" w:space="0" w:color="auto"/>
              </w:divBdr>
            </w:div>
            <w:div w:id="253903870">
              <w:marLeft w:val="0"/>
              <w:marRight w:val="0"/>
              <w:marTop w:val="0"/>
              <w:marBottom w:val="0"/>
              <w:divBdr>
                <w:top w:val="none" w:sz="0" w:space="0" w:color="auto"/>
                <w:left w:val="none" w:sz="0" w:space="0" w:color="auto"/>
                <w:bottom w:val="none" w:sz="0" w:space="0" w:color="auto"/>
                <w:right w:val="none" w:sz="0" w:space="0" w:color="auto"/>
              </w:divBdr>
            </w:div>
            <w:div w:id="112093885">
              <w:marLeft w:val="0"/>
              <w:marRight w:val="0"/>
              <w:marTop w:val="0"/>
              <w:marBottom w:val="0"/>
              <w:divBdr>
                <w:top w:val="none" w:sz="0" w:space="0" w:color="auto"/>
                <w:left w:val="none" w:sz="0" w:space="0" w:color="auto"/>
                <w:bottom w:val="none" w:sz="0" w:space="0" w:color="auto"/>
                <w:right w:val="none" w:sz="0" w:space="0" w:color="auto"/>
              </w:divBdr>
            </w:div>
            <w:div w:id="1859195525">
              <w:marLeft w:val="0"/>
              <w:marRight w:val="0"/>
              <w:marTop w:val="0"/>
              <w:marBottom w:val="0"/>
              <w:divBdr>
                <w:top w:val="none" w:sz="0" w:space="0" w:color="auto"/>
                <w:left w:val="none" w:sz="0" w:space="0" w:color="auto"/>
                <w:bottom w:val="none" w:sz="0" w:space="0" w:color="auto"/>
                <w:right w:val="none" w:sz="0" w:space="0" w:color="auto"/>
              </w:divBdr>
            </w:div>
            <w:div w:id="310017589">
              <w:marLeft w:val="0"/>
              <w:marRight w:val="0"/>
              <w:marTop w:val="0"/>
              <w:marBottom w:val="0"/>
              <w:divBdr>
                <w:top w:val="none" w:sz="0" w:space="0" w:color="auto"/>
                <w:left w:val="none" w:sz="0" w:space="0" w:color="auto"/>
                <w:bottom w:val="none" w:sz="0" w:space="0" w:color="auto"/>
                <w:right w:val="none" w:sz="0" w:space="0" w:color="auto"/>
              </w:divBdr>
            </w:div>
            <w:div w:id="1626814923">
              <w:marLeft w:val="0"/>
              <w:marRight w:val="0"/>
              <w:marTop w:val="0"/>
              <w:marBottom w:val="0"/>
              <w:divBdr>
                <w:top w:val="none" w:sz="0" w:space="0" w:color="auto"/>
                <w:left w:val="none" w:sz="0" w:space="0" w:color="auto"/>
                <w:bottom w:val="none" w:sz="0" w:space="0" w:color="auto"/>
                <w:right w:val="none" w:sz="0" w:space="0" w:color="auto"/>
              </w:divBdr>
            </w:div>
            <w:div w:id="1033923335">
              <w:marLeft w:val="0"/>
              <w:marRight w:val="0"/>
              <w:marTop w:val="0"/>
              <w:marBottom w:val="0"/>
              <w:divBdr>
                <w:top w:val="none" w:sz="0" w:space="0" w:color="auto"/>
                <w:left w:val="none" w:sz="0" w:space="0" w:color="auto"/>
                <w:bottom w:val="none" w:sz="0" w:space="0" w:color="auto"/>
                <w:right w:val="none" w:sz="0" w:space="0" w:color="auto"/>
              </w:divBdr>
            </w:div>
            <w:div w:id="563757037">
              <w:marLeft w:val="0"/>
              <w:marRight w:val="0"/>
              <w:marTop w:val="0"/>
              <w:marBottom w:val="0"/>
              <w:divBdr>
                <w:top w:val="none" w:sz="0" w:space="0" w:color="auto"/>
                <w:left w:val="none" w:sz="0" w:space="0" w:color="auto"/>
                <w:bottom w:val="none" w:sz="0" w:space="0" w:color="auto"/>
                <w:right w:val="none" w:sz="0" w:space="0" w:color="auto"/>
              </w:divBdr>
            </w:div>
            <w:div w:id="2061320580">
              <w:marLeft w:val="0"/>
              <w:marRight w:val="0"/>
              <w:marTop w:val="0"/>
              <w:marBottom w:val="0"/>
              <w:divBdr>
                <w:top w:val="none" w:sz="0" w:space="0" w:color="auto"/>
                <w:left w:val="none" w:sz="0" w:space="0" w:color="auto"/>
                <w:bottom w:val="none" w:sz="0" w:space="0" w:color="auto"/>
                <w:right w:val="none" w:sz="0" w:space="0" w:color="auto"/>
              </w:divBdr>
            </w:div>
            <w:div w:id="181212434">
              <w:marLeft w:val="0"/>
              <w:marRight w:val="0"/>
              <w:marTop w:val="0"/>
              <w:marBottom w:val="0"/>
              <w:divBdr>
                <w:top w:val="none" w:sz="0" w:space="0" w:color="auto"/>
                <w:left w:val="none" w:sz="0" w:space="0" w:color="auto"/>
                <w:bottom w:val="none" w:sz="0" w:space="0" w:color="auto"/>
                <w:right w:val="none" w:sz="0" w:space="0" w:color="auto"/>
              </w:divBdr>
            </w:div>
            <w:div w:id="1400055527">
              <w:marLeft w:val="0"/>
              <w:marRight w:val="0"/>
              <w:marTop w:val="0"/>
              <w:marBottom w:val="0"/>
              <w:divBdr>
                <w:top w:val="none" w:sz="0" w:space="0" w:color="auto"/>
                <w:left w:val="none" w:sz="0" w:space="0" w:color="auto"/>
                <w:bottom w:val="none" w:sz="0" w:space="0" w:color="auto"/>
                <w:right w:val="none" w:sz="0" w:space="0" w:color="auto"/>
              </w:divBdr>
            </w:div>
            <w:div w:id="1929927110">
              <w:marLeft w:val="0"/>
              <w:marRight w:val="0"/>
              <w:marTop w:val="0"/>
              <w:marBottom w:val="0"/>
              <w:divBdr>
                <w:top w:val="none" w:sz="0" w:space="0" w:color="auto"/>
                <w:left w:val="none" w:sz="0" w:space="0" w:color="auto"/>
                <w:bottom w:val="none" w:sz="0" w:space="0" w:color="auto"/>
                <w:right w:val="none" w:sz="0" w:space="0" w:color="auto"/>
              </w:divBdr>
            </w:div>
            <w:div w:id="628248471">
              <w:marLeft w:val="0"/>
              <w:marRight w:val="0"/>
              <w:marTop w:val="0"/>
              <w:marBottom w:val="0"/>
              <w:divBdr>
                <w:top w:val="none" w:sz="0" w:space="0" w:color="auto"/>
                <w:left w:val="none" w:sz="0" w:space="0" w:color="auto"/>
                <w:bottom w:val="none" w:sz="0" w:space="0" w:color="auto"/>
                <w:right w:val="none" w:sz="0" w:space="0" w:color="auto"/>
              </w:divBdr>
            </w:div>
            <w:div w:id="3410108">
              <w:marLeft w:val="0"/>
              <w:marRight w:val="0"/>
              <w:marTop w:val="0"/>
              <w:marBottom w:val="0"/>
              <w:divBdr>
                <w:top w:val="none" w:sz="0" w:space="0" w:color="auto"/>
                <w:left w:val="none" w:sz="0" w:space="0" w:color="auto"/>
                <w:bottom w:val="none" w:sz="0" w:space="0" w:color="auto"/>
                <w:right w:val="none" w:sz="0" w:space="0" w:color="auto"/>
              </w:divBdr>
            </w:div>
            <w:div w:id="208952755">
              <w:marLeft w:val="0"/>
              <w:marRight w:val="0"/>
              <w:marTop w:val="0"/>
              <w:marBottom w:val="0"/>
              <w:divBdr>
                <w:top w:val="none" w:sz="0" w:space="0" w:color="auto"/>
                <w:left w:val="none" w:sz="0" w:space="0" w:color="auto"/>
                <w:bottom w:val="none" w:sz="0" w:space="0" w:color="auto"/>
                <w:right w:val="none" w:sz="0" w:space="0" w:color="auto"/>
              </w:divBdr>
            </w:div>
            <w:div w:id="1105733183">
              <w:marLeft w:val="0"/>
              <w:marRight w:val="0"/>
              <w:marTop w:val="0"/>
              <w:marBottom w:val="0"/>
              <w:divBdr>
                <w:top w:val="none" w:sz="0" w:space="0" w:color="auto"/>
                <w:left w:val="none" w:sz="0" w:space="0" w:color="auto"/>
                <w:bottom w:val="none" w:sz="0" w:space="0" w:color="auto"/>
                <w:right w:val="none" w:sz="0" w:space="0" w:color="auto"/>
              </w:divBdr>
            </w:div>
            <w:div w:id="1570773088">
              <w:marLeft w:val="0"/>
              <w:marRight w:val="0"/>
              <w:marTop w:val="0"/>
              <w:marBottom w:val="0"/>
              <w:divBdr>
                <w:top w:val="none" w:sz="0" w:space="0" w:color="auto"/>
                <w:left w:val="none" w:sz="0" w:space="0" w:color="auto"/>
                <w:bottom w:val="none" w:sz="0" w:space="0" w:color="auto"/>
                <w:right w:val="none" w:sz="0" w:space="0" w:color="auto"/>
              </w:divBdr>
            </w:div>
            <w:div w:id="441269617">
              <w:marLeft w:val="0"/>
              <w:marRight w:val="0"/>
              <w:marTop w:val="0"/>
              <w:marBottom w:val="0"/>
              <w:divBdr>
                <w:top w:val="none" w:sz="0" w:space="0" w:color="auto"/>
                <w:left w:val="none" w:sz="0" w:space="0" w:color="auto"/>
                <w:bottom w:val="none" w:sz="0" w:space="0" w:color="auto"/>
                <w:right w:val="none" w:sz="0" w:space="0" w:color="auto"/>
              </w:divBdr>
            </w:div>
            <w:div w:id="534466269">
              <w:marLeft w:val="0"/>
              <w:marRight w:val="0"/>
              <w:marTop w:val="0"/>
              <w:marBottom w:val="0"/>
              <w:divBdr>
                <w:top w:val="none" w:sz="0" w:space="0" w:color="auto"/>
                <w:left w:val="none" w:sz="0" w:space="0" w:color="auto"/>
                <w:bottom w:val="none" w:sz="0" w:space="0" w:color="auto"/>
                <w:right w:val="none" w:sz="0" w:space="0" w:color="auto"/>
              </w:divBdr>
            </w:div>
            <w:div w:id="457185737">
              <w:marLeft w:val="0"/>
              <w:marRight w:val="0"/>
              <w:marTop w:val="0"/>
              <w:marBottom w:val="0"/>
              <w:divBdr>
                <w:top w:val="none" w:sz="0" w:space="0" w:color="auto"/>
                <w:left w:val="none" w:sz="0" w:space="0" w:color="auto"/>
                <w:bottom w:val="none" w:sz="0" w:space="0" w:color="auto"/>
                <w:right w:val="none" w:sz="0" w:space="0" w:color="auto"/>
              </w:divBdr>
            </w:div>
            <w:div w:id="1391266740">
              <w:marLeft w:val="0"/>
              <w:marRight w:val="0"/>
              <w:marTop w:val="0"/>
              <w:marBottom w:val="0"/>
              <w:divBdr>
                <w:top w:val="none" w:sz="0" w:space="0" w:color="auto"/>
                <w:left w:val="none" w:sz="0" w:space="0" w:color="auto"/>
                <w:bottom w:val="none" w:sz="0" w:space="0" w:color="auto"/>
                <w:right w:val="none" w:sz="0" w:space="0" w:color="auto"/>
              </w:divBdr>
            </w:div>
            <w:div w:id="1911041586">
              <w:marLeft w:val="0"/>
              <w:marRight w:val="0"/>
              <w:marTop w:val="0"/>
              <w:marBottom w:val="0"/>
              <w:divBdr>
                <w:top w:val="none" w:sz="0" w:space="0" w:color="auto"/>
                <w:left w:val="none" w:sz="0" w:space="0" w:color="auto"/>
                <w:bottom w:val="none" w:sz="0" w:space="0" w:color="auto"/>
                <w:right w:val="none" w:sz="0" w:space="0" w:color="auto"/>
              </w:divBdr>
            </w:div>
            <w:div w:id="1132358688">
              <w:marLeft w:val="0"/>
              <w:marRight w:val="0"/>
              <w:marTop w:val="0"/>
              <w:marBottom w:val="0"/>
              <w:divBdr>
                <w:top w:val="none" w:sz="0" w:space="0" w:color="auto"/>
                <w:left w:val="none" w:sz="0" w:space="0" w:color="auto"/>
                <w:bottom w:val="none" w:sz="0" w:space="0" w:color="auto"/>
                <w:right w:val="none" w:sz="0" w:space="0" w:color="auto"/>
              </w:divBdr>
            </w:div>
            <w:div w:id="730730959">
              <w:marLeft w:val="0"/>
              <w:marRight w:val="0"/>
              <w:marTop w:val="0"/>
              <w:marBottom w:val="0"/>
              <w:divBdr>
                <w:top w:val="none" w:sz="0" w:space="0" w:color="auto"/>
                <w:left w:val="none" w:sz="0" w:space="0" w:color="auto"/>
                <w:bottom w:val="none" w:sz="0" w:space="0" w:color="auto"/>
                <w:right w:val="none" w:sz="0" w:space="0" w:color="auto"/>
              </w:divBdr>
            </w:div>
            <w:div w:id="940918401">
              <w:marLeft w:val="0"/>
              <w:marRight w:val="0"/>
              <w:marTop w:val="0"/>
              <w:marBottom w:val="0"/>
              <w:divBdr>
                <w:top w:val="none" w:sz="0" w:space="0" w:color="auto"/>
                <w:left w:val="none" w:sz="0" w:space="0" w:color="auto"/>
                <w:bottom w:val="none" w:sz="0" w:space="0" w:color="auto"/>
                <w:right w:val="none" w:sz="0" w:space="0" w:color="auto"/>
              </w:divBdr>
            </w:div>
            <w:div w:id="1314866924">
              <w:marLeft w:val="0"/>
              <w:marRight w:val="0"/>
              <w:marTop w:val="0"/>
              <w:marBottom w:val="0"/>
              <w:divBdr>
                <w:top w:val="none" w:sz="0" w:space="0" w:color="auto"/>
                <w:left w:val="none" w:sz="0" w:space="0" w:color="auto"/>
                <w:bottom w:val="none" w:sz="0" w:space="0" w:color="auto"/>
                <w:right w:val="none" w:sz="0" w:space="0" w:color="auto"/>
              </w:divBdr>
            </w:div>
            <w:div w:id="1616448146">
              <w:marLeft w:val="0"/>
              <w:marRight w:val="0"/>
              <w:marTop w:val="0"/>
              <w:marBottom w:val="0"/>
              <w:divBdr>
                <w:top w:val="none" w:sz="0" w:space="0" w:color="auto"/>
                <w:left w:val="none" w:sz="0" w:space="0" w:color="auto"/>
                <w:bottom w:val="none" w:sz="0" w:space="0" w:color="auto"/>
                <w:right w:val="none" w:sz="0" w:space="0" w:color="auto"/>
              </w:divBdr>
            </w:div>
            <w:div w:id="411662636">
              <w:marLeft w:val="0"/>
              <w:marRight w:val="0"/>
              <w:marTop w:val="0"/>
              <w:marBottom w:val="0"/>
              <w:divBdr>
                <w:top w:val="none" w:sz="0" w:space="0" w:color="auto"/>
                <w:left w:val="none" w:sz="0" w:space="0" w:color="auto"/>
                <w:bottom w:val="none" w:sz="0" w:space="0" w:color="auto"/>
                <w:right w:val="none" w:sz="0" w:space="0" w:color="auto"/>
              </w:divBdr>
            </w:div>
            <w:div w:id="1146387667">
              <w:marLeft w:val="0"/>
              <w:marRight w:val="0"/>
              <w:marTop w:val="0"/>
              <w:marBottom w:val="0"/>
              <w:divBdr>
                <w:top w:val="none" w:sz="0" w:space="0" w:color="auto"/>
                <w:left w:val="none" w:sz="0" w:space="0" w:color="auto"/>
                <w:bottom w:val="none" w:sz="0" w:space="0" w:color="auto"/>
                <w:right w:val="none" w:sz="0" w:space="0" w:color="auto"/>
              </w:divBdr>
            </w:div>
            <w:div w:id="1206331377">
              <w:marLeft w:val="0"/>
              <w:marRight w:val="0"/>
              <w:marTop w:val="0"/>
              <w:marBottom w:val="0"/>
              <w:divBdr>
                <w:top w:val="none" w:sz="0" w:space="0" w:color="auto"/>
                <w:left w:val="none" w:sz="0" w:space="0" w:color="auto"/>
                <w:bottom w:val="none" w:sz="0" w:space="0" w:color="auto"/>
                <w:right w:val="none" w:sz="0" w:space="0" w:color="auto"/>
              </w:divBdr>
            </w:div>
            <w:div w:id="1596748857">
              <w:marLeft w:val="0"/>
              <w:marRight w:val="0"/>
              <w:marTop w:val="0"/>
              <w:marBottom w:val="0"/>
              <w:divBdr>
                <w:top w:val="none" w:sz="0" w:space="0" w:color="auto"/>
                <w:left w:val="none" w:sz="0" w:space="0" w:color="auto"/>
                <w:bottom w:val="none" w:sz="0" w:space="0" w:color="auto"/>
                <w:right w:val="none" w:sz="0" w:space="0" w:color="auto"/>
              </w:divBdr>
            </w:div>
            <w:div w:id="1378093324">
              <w:marLeft w:val="0"/>
              <w:marRight w:val="0"/>
              <w:marTop w:val="0"/>
              <w:marBottom w:val="0"/>
              <w:divBdr>
                <w:top w:val="none" w:sz="0" w:space="0" w:color="auto"/>
                <w:left w:val="none" w:sz="0" w:space="0" w:color="auto"/>
                <w:bottom w:val="none" w:sz="0" w:space="0" w:color="auto"/>
                <w:right w:val="none" w:sz="0" w:space="0" w:color="auto"/>
              </w:divBdr>
            </w:div>
            <w:div w:id="533464620">
              <w:marLeft w:val="0"/>
              <w:marRight w:val="0"/>
              <w:marTop w:val="0"/>
              <w:marBottom w:val="0"/>
              <w:divBdr>
                <w:top w:val="none" w:sz="0" w:space="0" w:color="auto"/>
                <w:left w:val="none" w:sz="0" w:space="0" w:color="auto"/>
                <w:bottom w:val="none" w:sz="0" w:space="0" w:color="auto"/>
                <w:right w:val="none" w:sz="0" w:space="0" w:color="auto"/>
              </w:divBdr>
            </w:div>
            <w:div w:id="1297416571">
              <w:marLeft w:val="0"/>
              <w:marRight w:val="0"/>
              <w:marTop w:val="0"/>
              <w:marBottom w:val="0"/>
              <w:divBdr>
                <w:top w:val="none" w:sz="0" w:space="0" w:color="auto"/>
                <w:left w:val="none" w:sz="0" w:space="0" w:color="auto"/>
                <w:bottom w:val="none" w:sz="0" w:space="0" w:color="auto"/>
                <w:right w:val="none" w:sz="0" w:space="0" w:color="auto"/>
              </w:divBdr>
            </w:div>
            <w:div w:id="1545869803">
              <w:marLeft w:val="0"/>
              <w:marRight w:val="0"/>
              <w:marTop w:val="0"/>
              <w:marBottom w:val="0"/>
              <w:divBdr>
                <w:top w:val="none" w:sz="0" w:space="0" w:color="auto"/>
                <w:left w:val="none" w:sz="0" w:space="0" w:color="auto"/>
                <w:bottom w:val="none" w:sz="0" w:space="0" w:color="auto"/>
                <w:right w:val="none" w:sz="0" w:space="0" w:color="auto"/>
              </w:divBdr>
            </w:div>
            <w:div w:id="1462922890">
              <w:marLeft w:val="0"/>
              <w:marRight w:val="0"/>
              <w:marTop w:val="0"/>
              <w:marBottom w:val="0"/>
              <w:divBdr>
                <w:top w:val="none" w:sz="0" w:space="0" w:color="auto"/>
                <w:left w:val="none" w:sz="0" w:space="0" w:color="auto"/>
                <w:bottom w:val="none" w:sz="0" w:space="0" w:color="auto"/>
                <w:right w:val="none" w:sz="0" w:space="0" w:color="auto"/>
              </w:divBdr>
            </w:div>
            <w:div w:id="1396780945">
              <w:marLeft w:val="0"/>
              <w:marRight w:val="0"/>
              <w:marTop w:val="0"/>
              <w:marBottom w:val="0"/>
              <w:divBdr>
                <w:top w:val="none" w:sz="0" w:space="0" w:color="auto"/>
                <w:left w:val="none" w:sz="0" w:space="0" w:color="auto"/>
                <w:bottom w:val="none" w:sz="0" w:space="0" w:color="auto"/>
                <w:right w:val="none" w:sz="0" w:space="0" w:color="auto"/>
              </w:divBdr>
            </w:div>
            <w:div w:id="1624458094">
              <w:marLeft w:val="0"/>
              <w:marRight w:val="0"/>
              <w:marTop w:val="0"/>
              <w:marBottom w:val="0"/>
              <w:divBdr>
                <w:top w:val="none" w:sz="0" w:space="0" w:color="auto"/>
                <w:left w:val="none" w:sz="0" w:space="0" w:color="auto"/>
                <w:bottom w:val="none" w:sz="0" w:space="0" w:color="auto"/>
                <w:right w:val="none" w:sz="0" w:space="0" w:color="auto"/>
              </w:divBdr>
            </w:div>
            <w:div w:id="1877231301">
              <w:marLeft w:val="0"/>
              <w:marRight w:val="0"/>
              <w:marTop w:val="0"/>
              <w:marBottom w:val="0"/>
              <w:divBdr>
                <w:top w:val="none" w:sz="0" w:space="0" w:color="auto"/>
                <w:left w:val="none" w:sz="0" w:space="0" w:color="auto"/>
                <w:bottom w:val="none" w:sz="0" w:space="0" w:color="auto"/>
                <w:right w:val="none" w:sz="0" w:space="0" w:color="auto"/>
              </w:divBdr>
            </w:div>
            <w:div w:id="64690891">
              <w:marLeft w:val="0"/>
              <w:marRight w:val="0"/>
              <w:marTop w:val="0"/>
              <w:marBottom w:val="0"/>
              <w:divBdr>
                <w:top w:val="none" w:sz="0" w:space="0" w:color="auto"/>
                <w:left w:val="none" w:sz="0" w:space="0" w:color="auto"/>
                <w:bottom w:val="none" w:sz="0" w:space="0" w:color="auto"/>
                <w:right w:val="none" w:sz="0" w:space="0" w:color="auto"/>
              </w:divBdr>
            </w:div>
            <w:div w:id="1825119303">
              <w:marLeft w:val="0"/>
              <w:marRight w:val="0"/>
              <w:marTop w:val="0"/>
              <w:marBottom w:val="0"/>
              <w:divBdr>
                <w:top w:val="none" w:sz="0" w:space="0" w:color="auto"/>
                <w:left w:val="none" w:sz="0" w:space="0" w:color="auto"/>
                <w:bottom w:val="none" w:sz="0" w:space="0" w:color="auto"/>
                <w:right w:val="none" w:sz="0" w:space="0" w:color="auto"/>
              </w:divBdr>
            </w:div>
            <w:div w:id="1843659019">
              <w:marLeft w:val="0"/>
              <w:marRight w:val="0"/>
              <w:marTop w:val="0"/>
              <w:marBottom w:val="0"/>
              <w:divBdr>
                <w:top w:val="none" w:sz="0" w:space="0" w:color="auto"/>
                <w:left w:val="none" w:sz="0" w:space="0" w:color="auto"/>
                <w:bottom w:val="none" w:sz="0" w:space="0" w:color="auto"/>
                <w:right w:val="none" w:sz="0" w:space="0" w:color="auto"/>
              </w:divBdr>
            </w:div>
            <w:div w:id="53313395">
              <w:marLeft w:val="0"/>
              <w:marRight w:val="0"/>
              <w:marTop w:val="0"/>
              <w:marBottom w:val="0"/>
              <w:divBdr>
                <w:top w:val="none" w:sz="0" w:space="0" w:color="auto"/>
                <w:left w:val="none" w:sz="0" w:space="0" w:color="auto"/>
                <w:bottom w:val="none" w:sz="0" w:space="0" w:color="auto"/>
                <w:right w:val="none" w:sz="0" w:space="0" w:color="auto"/>
              </w:divBdr>
            </w:div>
            <w:div w:id="2080865635">
              <w:marLeft w:val="0"/>
              <w:marRight w:val="0"/>
              <w:marTop w:val="0"/>
              <w:marBottom w:val="0"/>
              <w:divBdr>
                <w:top w:val="none" w:sz="0" w:space="0" w:color="auto"/>
                <w:left w:val="none" w:sz="0" w:space="0" w:color="auto"/>
                <w:bottom w:val="none" w:sz="0" w:space="0" w:color="auto"/>
                <w:right w:val="none" w:sz="0" w:space="0" w:color="auto"/>
              </w:divBdr>
            </w:div>
            <w:div w:id="1851407015">
              <w:marLeft w:val="0"/>
              <w:marRight w:val="0"/>
              <w:marTop w:val="0"/>
              <w:marBottom w:val="0"/>
              <w:divBdr>
                <w:top w:val="none" w:sz="0" w:space="0" w:color="auto"/>
                <w:left w:val="none" w:sz="0" w:space="0" w:color="auto"/>
                <w:bottom w:val="none" w:sz="0" w:space="0" w:color="auto"/>
                <w:right w:val="none" w:sz="0" w:space="0" w:color="auto"/>
              </w:divBdr>
            </w:div>
            <w:div w:id="746153217">
              <w:marLeft w:val="0"/>
              <w:marRight w:val="0"/>
              <w:marTop w:val="0"/>
              <w:marBottom w:val="0"/>
              <w:divBdr>
                <w:top w:val="none" w:sz="0" w:space="0" w:color="auto"/>
                <w:left w:val="none" w:sz="0" w:space="0" w:color="auto"/>
                <w:bottom w:val="none" w:sz="0" w:space="0" w:color="auto"/>
                <w:right w:val="none" w:sz="0" w:space="0" w:color="auto"/>
              </w:divBdr>
            </w:div>
            <w:div w:id="1986861153">
              <w:marLeft w:val="0"/>
              <w:marRight w:val="0"/>
              <w:marTop w:val="0"/>
              <w:marBottom w:val="0"/>
              <w:divBdr>
                <w:top w:val="none" w:sz="0" w:space="0" w:color="auto"/>
                <w:left w:val="none" w:sz="0" w:space="0" w:color="auto"/>
                <w:bottom w:val="none" w:sz="0" w:space="0" w:color="auto"/>
                <w:right w:val="none" w:sz="0" w:space="0" w:color="auto"/>
              </w:divBdr>
            </w:div>
            <w:div w:id="1032535392">
              <w:marLeft w:val="0"/>
              <w:marRight w:val="0"/>
              <w:marTop w:val="0"/>
              <w:marBottom w:val="0"/>
              <w:divBdr>
                <w:top w:val="none" w:sz="0" w:space="0" w:color="auto"/>
                <w:left w:val="none" w:sz="0" w:space="0" w:color="auto"/>
                <w:bottom w:val="none" w:sz="0" w:space="0" w:color="auto"/>
                <w:right w:val="none" w:sz="0" w:space="0" w:color="auto"/>
              </w:divBdr>
            </w:div>
            <w:div w:id="823592058">
              <w:marLeft w:val="0"/>
              <w:marRight w:val="0"/>
              <w:marTop w:val="0"/>
              <w:marBottom w:val="0"/>
              <w:divBdr>
                <w:top w:val="none" w:sz="0" w:space="0" w:color="auto"/>
                <w:left w:val="none" w:sz="0" w:space="0" w:color="auto"/>
                <w:bottom w:val="none" w:sz="0" w:space="0" w:color="auto"/>
                <w:right w:val="none" w:sz="0" w:space="0" w:color="auto"/>
              </w:divBdr>
            </w:div>
            <w:div w:id="1099179629">
              <w:marLeft w:val="0"/>
              <w:marRight w:val="0"/>
              <w:marTop w:val="0"/>
              <w:marBottom w:val="0"/>
              <w:divBdr>
                <w:top w:val="none" w:sz="0" w:space="0" w:color="auto"/>
                <w:left w:val="none" w:sz="0" w:space="0" w:color="auto"/>
                <w:bottom w:val="none" w:sz="0" w:space="0" w:color="auto"/>
                <w:right w:val="none" w:sz="0" w:space="0" w:color="auto"/>
              </w:divBdr>
            </w:div>
            <w:div w:id="618610871">
              <w:marLeft w:val="0"/>
              <w:marRight w:val="0"/>
              <w:marTop w:val="0"/>
              <w:marBottom w:val="0"/>
              <w:divBdr>
                <w:top w:val="none" w:sz="0" w:space="0" w:color="auto"/>
                <w:left w:val="none" w:sz="0" w:space="0" w:color="auto"/>
                <w:bottom w:val="none" w:sz="0" w:space="0" w:color="auto"/>
                <w:right w:val="none" w:sz="0" w:space="0" w:color="auto"/>
              </w:divBdr>
            </w:div>
            <w:div w:id="1178809061">
              <w:marLeft w:val="0"/>
              <w:marRight w:val="0"/>
              <w:marTop w:val="0"/>
              <w:marBottom w:val="0"/>
              <w:divBdr>
                <w:top w:val="none" w:sz="0" w:space="0" w:color="auto"/>
                <w:left w:val="none" w:sz="0" w:space="0" w:color="auto"/>
                <w:bottom w:val="none" w:sz="0" w:space="0" w:color="auto"/>
                <w:right w:val="none" w:sz="0" w:space="0" w:color="auto"/>
              </w:divBdr>
            </w:div>
            <w:div w:id="465781506">
              <w:marLeft w:val="0"/>
              <w:marRight w:val="0"/>
              <w:marTop w:val="0"/>
              <w:marBottom w:val="0"/>
              <w:divBdr>
                <w:top w:val="none" w:sz="0" w:space="0" w:color="auto"/>
                <w:left w:val="none" w:sz="0" w:space="0" w:color="auto"/>
                <w:bottom w:val="none" w:sz="0" w:space="0" w:color="auto"/>
                <w:right w:val="none" w:sz="0" w:space="0" w:color="auto"/>
              </w:divBdr>
            </w:div>
            <w:div w:id="1108887761">
              <w:marLeft w:val="0"/>
              <w:marRight w:val="0"/>
              <w:marTop w:val="0"/>
              <w:marBottom w:val="0"/>
              <w:divBdr>
                <w:top w:val="none" w:sz="0" w:space="0" w:color="auto"/>
                <w:left w:val="none" w:sz="0" w:space="0" w:color="auto"/>
                <w:bottom w:val="none" w:sz="0" w:space="0" w:color="auto"/>
                <w:right w:val="none" w:sz="0" w:space="0" w:color="auto"/>
              </w:divBdr>
            </w:div>
            <w:div w:id="690379187">
              <w:marLeft w:val="0"/>
              <w:marRight w:val="0"/>
              <w:marTop w:val="0"/>
              <w:marBottom w:val="0"/>
              <w:divBdr>
                <w:top w:val="none" w:sz="0" w:space="0" w:color="auto"/>
                <w:left w:val="none" w:sz="0" w:space="0" w:color="auto"/>
                <w:bottom w:val="none" w:sz="0" w:space="0" w:color="auto"/>
                <w:right w:val="none" w:sz="0" w:space="0" w:color="auto"/>
              </w:divBdr>
            </w:div>
            <w:div w:id="1144933068">
              <w:marLeft w:val="0"/>
              <w:marRight w:val="0"/>
              <w:marTop w:val="0"/>
              <w:marBottom w:val="0"/>
              <w:divBdr>
                <w:top w:val="none" w:sz="0" w:space="0" w:color="auto"/>
                <w:left w:val="none" w:sz="0" w:space="0" w:color="auto"/>
                <w:bottom w:val="none" w:sz="0" w:space="0" w:color="auto"/>
                <w:right w:val="none" w:sz="0" w:space="0" w:color="auto"/>
              </w:divBdr>
            </w:div>
            <w:div w:id="287592180">
              <w:marLeft w:val="0"/>
              <w:marRight w:val="0"/>
              <w:marTop w:val="0"/>
              <w:marBottom w:val="0"/>
              <w:divBdr>
                <w:top w:val="none" w:sz="0" w:space="0" w:color="auto"/>
                <w:left w:val="none" w:sz="0" w:space="0" w:color="auto"/>
                <w:bottom w:val="none" w:sz="0" w:space="0" w:color="auto"/>
                <w:right w:val="none" w:sz="0" w:space="0" w:color="auto"/>
              </w:divBdr>
            </w:div>
            <w:div w:id="2022311880">
              <w:marLeft w:val="0"/>
              <w:marRight w:val="0"/>
              <w:marTop w:val="0"/>
              <w:marBottom w:val="0"/>
              <w:divBdr>
                <w:top w:val="none" w:sz="0" w:space="0" w:color="auto"/>
                <w:left w:val="none" w:sz="0" w:space="0" w:color="auto"/>
                <w:bottom w:val="none" w:sz="0" w:space="0" w:color="auto"/>
                <w:right w:val="none" w:sz="0" w:space="0" w:color="auto"/>
              </w:divBdr>
            </w:div>
            <w:div w:id="118376564">
              <w:marLeft w:val="0"/>
              <w:marRight w:val="0"/>
              <w:marTop w:val="0"/>
              <w:marBottom w:val="0"/>
              <w:divBdr>
                <w:top w:val="none" w:sz="0" w:space="0" w:color="auto"/>
                <w:left w:val="none" w:sz="0" w:space="0" w:color="auto"/>
                <w:bottom w:val="none" w:sz="0" w:space="0" w:color="auto"/>
                <w:right w:val="none" w:sz="0" w:space="0" w:color="auto"/>
              </w:divBdr>
            </w:div>
            <w:div w:id="685325804">
              <w:marLeft w:val="0"/>
              <w:marRight w:val="0"/>
              <w:marTop w:val="0"/>
              <w:marBottom w:val="0"/>
              <w:divBdr>
                <w:top w:val="none" w:sz="0" w:space="0" w:color="auto"/>
                <w:left w:val="none" w:sz="0" w:space="0" w:color="auto"/>
                <w:bottom w:val="none" w:sz="0" w:space="0" w:color="auto"/>
                <w:right w:val="none" w:sz="0" w:space="0" w:color="auto"/>
              </w:divBdr>
            </w:div>
            <w:div w:id="463625957">
              <w:marLeft w:val="0"/>
              <w:marRight w:val="0"/>
              <w:marTop w:val="0"/>
              <w:marBottom w:val="0"/>
              <w:divBdr>
                <w:top w:val="none" w:sz="0" w:space="0" w:color="auto"/>
                <w:left w:val="none" w:sz="0" w:space="0" w:color="auto"/>
                <w:bottom w:val="none" w:sz="0" w:space="0" w:color="auto"/>
                <w:right w:val="none" w:sz="0" w:space="0" w:color="auto"/>
              </w:divBdr>
            </w:div>
            <w:div w:id="618922340">
              <w:marLeft w:val="0"/>
              <w:marRight w:val="0"/>
              <w:marTop w:val="0"/>
              <w:marBottom w:val="0"/>
              <w:divBdr>
                <w:top w:val="none" w:sz="0" w:space="0" w:color="auto"/>
                <w:left w:val="none" w:sz="0" w:space="0" w:color="auto"/>
                <w:bottom w:val="none" w:sz="0" w:space="0" w:color="auto"/>
                <w:right w:val="none" w:sz="0" w:space="0" w:color="auto"/>
              </w:divBdr>
            </w:div>
            <w:div w:id="1427075913">
              <w:marLeft w:val="0"/>
              <w:marRight w:val="0"/>
              <w:marTop w:val="0"/>
              <w:marBottom w:val="0"/>
              <w:divBdr>
                <w:top w:val="none" w:sz="0" w:space="0" w:color="auto"/>
                <w:left w:val="none" w:sz="0" w:space="0" w:color="auto"/>
                <w:bottom w:val="none" w:sz="0" w:space="0" w:color="auto"/>
                <w:right w:val="none" w:sz="0" w:space="0" w:color="auto"/>
              </w:divBdr>
            </w:div>
            <w:div w:id="1471168689">
              <w:marLeft w:val="0"/>
              <w:marRight w:val="0"/>
              <w:marTop w:val="0"/>
              <w:marBottom w:val="0"/>
              <w:divBdr>
                <w:top w:val="none" w:sz="0" w:space="0" w:color="auto"/>
                <w:left w:val="none" w:sz="0" w:space="0" w:color="auto"/>
                <w:bottom w:val="none" w:sz="0" w:space="0" w:color="auto"/>
                <w:right w:val="none" w:sz="0" w:space="0" w:color="auto"/>
              </w:divBdr>
            </w:div>
            <w:div w:id="1802723115">
              <w:marLeft w:val="0"/>
              <w:marRight w:val="0"/>
              <w:marTop w:val="0"/>
              <w:marBottom w:val="0"/>
              <w:divBdr>
                <w:top w:val="none" w:sz="0" w:space="0" w:color="auto"/>
                <w:left w:val="none" w:sz="0" w:space="0" w:color="auto"/>
                <w:bottom w:val="none" w:sz="0" w:space="0" w:color="auto"/>
                <w:right w:val="none" w:sz="0" w:space="0" w:color="auto"/>
              </w:divBdr>
            </w:div>
            <w:div w:id="378819587">
              <w:marLeft w:val="0"/>
              <w:marRight w:val="0"/>
              <w:marTop w:val="0"/>
              <w:marBottom w:val="0"/>
              <w:divBdr>
                <w:top w:val="none" w:sz="0" w:space="0" w:color="auto"/>
                <w:left w:val="none" w:sz="0" w:space="0" w:color="auto"/>
                <w:bottom w:val="none" w:sz="0" w:space="0" w:color="auto"/>
                <w:right w:val="none" w:sz="0" w:space="0" w:color="auto"/>
              </w:divBdr>
            </w:div>
            <w:div w:id="439178141">
              <w:marLeft w:val="0"/>
              <w:marRight w:val="0"/>
              <w:marTop w:val="0"/>
              <w:marBottom w:val="0"/>
              <w:divBdr>
                <w:top w:val="none" w:sz="0" w:space="0" w:color="auto"/>
                <w:left w:val="none" w:sz="0" w:space="0" w:color="auto"/>
                <w:bottom w:val="none" w:sz="0" w:space="0" w:color="auto"/>
                <w:right w:val="none" w:sz="0" w:space="0" w:color="auto"/>
              </w:divBdr>
            </w:div>
            <w:div w:id="1464811458">
              <w:marLeft w:val="0"/>
              <w:marRight w:val="0"/>
              <w:marTop w:val="0"/>
              <w:marBottom w:val="0"/>
              <w:divBdr>
                <w:top w:val="none" w:sz="0" w:space="0" w:color="auto"/>
                <w:left w:val="none" w:sz="0" w:space="0" w:color="auto"/>
                <w:bottom w:val="none" w:sz="0" w:space="0" w:color="auto"/>
                <w:right w:val="none" w:sz="0" w:space="0" w:color="auto"/>
              </w:divBdr>
            </w:div>
            <w:div w:id="418217965">
              <w:marLeft w:val="0"/>
              <w:marRight w:val="0"/>
              <w:marTop w:val="0"/>
              <w:marBottom w:val="0"/>
              <w:divBdr>
                <w:top w:val="none" w:sz="0" w:space="0" w:color="auto"/>
                <w:left w:val="none" w:sz="0" w:space="0" w:color="auto"/>
                <w:bottom w:val="none" w:sz="0" w:space="0" w:color="auto"/>
                <w:right w:val="none" w:sz="0" w:space="0" w:color="auto"/>
              </w:divBdr>
            </w:div>
            <w:div w:id="1681423176">
              <w:marLeft w:val="0"/>
              <w:marRight w:val="0"/>
              <w:marTop w:val="0"/>
              <w:marBottom w:val="0"/>
              <w:divBdr>
                <w:top w:val="none" w:sz="0" w:space="0" w:color="auto"/>
                <w:left w:val="none" w:sz="0" w:space="0" w:color="auto"/>
                <w:bottom w:val="none" w:sz="0" w:space="0" w:color="auto"/>
                <w:right w:val="none" w:sz="0" w:space="0" w:color="auto"/>
              </w:divBdr>
            </w:div>
            <w:div w:id="620500941">
              <w:marLeft w:val="0"/>
              <w:marRight w:val="0"/>
              <w:marTop w:val="0"/>
              <w:marBottom w:val="0"/>
              <w:divBdr>
                <w:top w:val="none" w:sz="0" w:space="0" w:color="auto"/>
                <w:left w:val="none" w:sz="0" w:space="0" w:color="auto"/>
                <w:bottom w:val="none" w:sz="0" w:space="0" w:color="auto"/>
                <w:right w:val="none" w:sz="0" w:space="0" w:color="auto"/>
              </w:divBdr>
            </w:div>
            <w:div w:id="564415185">
              <w:marLeft w:val="0"/>
              <w:marRight w:val="0"/>
              <w:marTop w:val="0"/>
              <w:marBottom w:val="0"/>
              <w:divBdr>
                <w:top w:val="none" w:sz="0" w:space="0" w:color="auto"/>
                <w:left w:val="none" w:sz="0" w:space="0" w:color="auto"/>
                <w:bottom w:val="none" w:sz="0" w:space="0" w:color="auto"/>
                <w:right w:val="none" w:sz="0" w:space="0" w:color="auto"/>
              </w:divBdr>
            </w:div>
            <w:div w:id="1432622155">
              <w:marLeft w:val="0"/>
              <w:marRight w:val="0"/>
              <w:marTop w:val="0"/>
              <w:marBottom w:val="0"/>
              <w:divBdr>
                <w:top w:val="none" w:sz="0" w:space="0" w:color="auto"/>
                <w:left w:val="none" w:sz="0" w:space="0" w:color="auto"/>
                <w:bottom w:val="none" w:sz="0" w:space="0" w:color="auto"/>
                <w:right w:val="none" w:sz="0" w:space="0" w:color="auto"/>
              </w:divBdr>
            </w:div>
            <w:div w:id="248006348">
              <w:marLeft w:val="0"/>
              <w:marRight w:val="0"/>
              <w:marTop w:val="0"/>
              <w:marBottom w:val="0"/>
              <w:divBdr>
                <w:top w:val="none" w:sz="0" w:space="0" w:color="auto"/>
                <w:left w:val="none" w:sz="0" w:space="0" w:color="auto"/>
                <w:bottom w:val="none" w:sz="0" w:space="0" w:color="auto"/>
                <w:right w:val="none" w:sz="0" w:space="0" w:color="auto"/>
              </w:divBdr>
            </w:div>
            <w:div w:id="695618306">
              <w:marLeft w:val="0"/>
              <w:marRight w:val="0"/>
              <w:marTop w:val="0"/>
              <w:marBottom w:val="0"/>
              <w:divBdr>
                <w:top w:val="none" w:sz="0" w:space="0" w:color="auto"/>
                <w:left w:val="none" w:sz="0" w:space="0" w:color="auto"/>
                <w:bottom w:val="none" w:sz="0" w:space="0" w:color="auto"/>
                <w:right w:val="none" w:sz="0" w:space="0" w:color="auto"/>
              </w:divBdr>
            </w:div>
            <w:div w:id="879131793">
              <w:marLeft w:val="0"/>
              <w:marRight w:val="0"/>
              <w:marTop w:val="0"/>
              <w:marBottom w:val="0"/>
              <w:divBdr>
                <w:top w:val="none" w:sz="0" w:space="0" w:color="auto"/>
                <w:left w:val="none" w:sz="0" w:space="0" w:color="auto"/>
                <w:bottom w:val="none" w:sz="0" w:space="0" w:color="auto"/>
                <w:right w:val="none" w:sz="0" w:space="0" w:color="auto"/>
              </w:divBdr>
            </w:div>
            <w:div w:id="1853109087">
              <w:marLeft w:val="0"/>
              <w:marRight w:val="0"/>
              <w:marTop w:val="0"/>
              <w:marBottom w:val="0"/>
              <w:divBdr>
                <w:top w:val="none" w:sz="0" w:space="0" w:color="auto"/>
                <w:left w:val="none" w:sz="0" w:space="0" w:color="auto"/>
                <w:bottom w:val="none" w:sz="0" w:space="0" w:color="auto"/>
                <w:right w:val="none" w:sz="0" w:space="0" w:color="auto"/>
              </w:divBdr>
            </w:div>
            <w:div w:id="1462652479">
              <w:marLeft w:val="0"/>
              <w:marRight w:val="0"/>
              <w:marTop w:val="0"/>
              <w:marBottom w:val="0"/>
              <w:divBdr>
                <w:top w:val="none" w:sz="0" w:space="0" w:color="auto"/>
                <w:left w:val="none" w:sz="0" w:space="0" w:color="auto"/>
                <w:bottom w:val="none" w:sz="0" w:space="0" w:color="auto"/>
                <w:right w:val="none" w:sz="0" w:space="0" w:color="auto"/>
              </w:divBdr>
            </w:div>
            <w:div w:id="1918251130">
              <w:marLeft w:val="0"/>
              <w:marRight w:val="0"/>
              <w:marTop w:val="0"/>
              <w:marBottom w:val="0"/>
              <w:divBdr>
                <w:top w:val="none" w:sz="0" w:space="0" w:color="auto"/>
                <w:left w:val="none" w:sz="0" w:space="0" w:color="auto"/>
                <w:bottom w:val="none" w:sz="0" w:space="0" w:color="auto"/>
                <w:right w:val="none" w:sz="0" w:space="0" w:color="auto"/>
              </w:divBdr>
            </w:div>
            <w:div w:id="1004169760">
              <w:marLeft w:val="0"/>
              <w:marRight w:val="0"/>
              <w:marTop w:val="0"/>
              <w:marBottom w:val="0"/>
              <w:divBdr>
                <w:top w:val="none" w:sz="0" w:space="0" w:color="auto"/>
                <w:left w:val="none" w:sz="0" w:space="0" w:color="auto"/>
                <w:bottom w:val="none" w:sz="0" w:space="0" w:color="auto"/>
                <w:right w:val="none" w:sz="0" w:space="0" w:color="auto"/>
              </w:divBdr>
            </w:div>
            <w:div w:id="1724981815">
              <w:marLeft w:val="0"/>
              <w:marRight w:val="0"/>
              <w:marTop w:val="0"/>
              <w:marBottom w:val="0"/>
              <w:divBdr>
                <w:top w:val="none" w:sz="0" w:space="0" w:color="auto"/>
                <w:left w:val="none" w:sz="0" w:space="0" w:color="auto"/>
                <w:bottom w:val="none" w:sz="0" w:space="0" w:color="auto"/>
                <w:right w:val="none" w:sz="0" w:space="0" w:color="auto"/>
              </w:divBdr>
            </w:div>
            <w:div w:id="644622558">
              <w:marLeft w:val="0"/>
              <w:marRight w:val="0"/>
              <w:marTop w:val="0"/>
              <w:marBottom w:val="0"/>
              <w:divBdr>
                <w:top w:val="none" w:sz="0" w:space="0" w:color="auto"/>
                <w:left w:val="none" w:sz="0" w:space="0" w:color="auto"/>
                <w:bottom w:val="none" w:sz="0" w:space="0" w:color="auto"/>
                <w:right w:val="none" w:sz="0" w:space="0" w:color="auto"/>
              </w:divBdr>
            </w:div>
            <w:div w:id="1340548073">
              <w:marLeft w:val="0"/>
              <w:marRight w:val="0"/>
              <w:marTop w:val="0"/>
              <w:marBottom w:val="0"/>
              <w:divBdr>
                <w:top w:val="none" w:sz="0" w:space="0" w:color="auto"/>
                <w:left w:val="none" w:sz="0" w:space="0" w:color="auto"/>
                <w:bottom w:val="none" w:sz="0" w:space="0" w:color="auto"/>
                <w:right w:val="none" w:sz="0" w:space="0" w:color="auto"/>
              </w:divBdr>
            </w:div>
            <w:div w:id="766999226">
              <w:marLeft w:val="0"/>
              <w:marRight w:val="0"/>
              <w:marTop w:val="0"/>
              <w:marBottom w:val="0"/>
              <w:divBdr>
                <w:top w:val="none" w:sz="0" w:space="0" w:color="auto"/>
                <w:left w:val="none" w:sz="0" w:space="0" w:color="auto"/>
                <w:bottom w:val="none" w:sz="0" w:space="0" w:color="auto"/>
                <w:right w:val="none" w:sz="0" w:space="0" w:color="auto"/>
              </w:divBdr>
            </w:div>
            <w:div w:id="1366754166">
              <w:marLeft w:val="0"/>
              <w:marRight w:val="0"/>
              <w:marTop w:val="0"/>
              <w:marBottom w:val="0"/>
              <w:divBdr>
                <w:top w:val="none" w:sz="0" w:space="0" w:color="auto"/>
                <w:left w:val="none" w:sz="0" w:space="0" w:color="auto"/>
                <w:bottom w:val="none" w:sz="0" w:space="0" w:color="auto"/>
                <w:right w:val="none" w:sz="0" w:space="0" w:color="auto"/>
              </w:divBdr>
            </w:div>
            <w:div w:id="1568808476">
              <w:marLeft w:val="0"/>
              <w:marRight w:val="0"/>
              <w:marTop w:val="0"/>
              <w:marBottom w:val="0"/>
              <w:divBdr>
                <w:top w:val="none" w:sz="0" w:space="0" w:color="auto"/>
                <w:left w:val="none" w:sz="0" w:space="0" w:color="auto"/>
                <w:bottom w:val="none" w:sz="0" w:space="0" w:color="auto"/>
                <w:right w:val="none" w:sz="0" w:space="0" w:color="auto"/>
              </w:divBdr>
            </w:div>
            <w:div w:id="830365479">
              <w:marLeft w:val="0"/>
              <w:marRight w:val="0"/>
              <w:marTop w:val="0"/>
              <w:marBottom w:val="0"/>
              <w:divBdr>
                <w:top w:val="none" w:sz="0" w:space="0" w:color="auto"/>
                <w:left w:val="none" w:sz="0" w:space="0" w:color="auto"/>
                <w:bottom w:val="none" w:sz="0" w:space="0" w:color="auto"/>
                <w:right w:val="none" w:sz="0" w:space="0" w:color="auto"/>
              </w:divBdr>
            </w:div>
            <w:div w:id="89620268">
              <w:marLeft w:val="0"/>
              <w:marRight w:val="0"/>
              <w:marTop w:val="0"/>
              <w:marBottom w:val="0"/>
              <w:divBdr>
                <w:top w:val="none" w:sz="0" w:space="0" w:color="auto"/>
                <w:left w:val="none" w:sz="0" w:space="0" w:color="auto"/>
                <w:bottom w:val="none" w:sz="0" w:space="0" w:color="auto"/>
                <w:right w:val="none" w:sz="0" w:space="0" w:color="auto"/>
              </w:divBdr>
            </w:div>
            <w:div w:id="1914318981">
              <w:marLeft w:val="0"/>
              <w:marRight w:val="0"/>
              <w:marTop w:val="0"/>
              <w:marBottom w:val="0"/>
              <w:divBdr>
                <w:top w:val="none" w:sz="0" w:space="0" w:color="auto"/>
                <w:left w:val="none" w:sz="0" w:space="0" w:color="auto"/>
                <w:bottom w:val="none" w:sz="0" w:space="0" w:color="auto"/>
                <w:right w:val="none" w:sz="0" w:space="0" w:color="auto"/>
              </w:divBdr>
            </w:div>
            <w:div w:id="1914968559">
              <w:marLeft w:val="0"/>
              <w:marRight w:val="0"/>
              <w:marTop w:val="0"/>
              <w:marBottom w:val="0"/>
              <w:divBdr>
                <w:top w:val="none" w:sz="0" w:space="0" w:color="auto"/>
                <w:left w:val="none" w:sz="0" w:space="0" w:color="auto"/>
                <w:bottom w:val="none" w:sz="0" w:space="0" w:color="auto"/>
                <w:right w:val="none" w:sz="0" w:space="0" w:color="auto"/>
              </w:divBdr>
            </w:div>
            <w:div w:id="1874728990">
              <w:marLeft w:val="0"/>
              <w:marRight w:val="0"/>
              <w:marTop w:val="0"/>
              <w:marBottom w:val="0"/>
              <w:divBdr>
                <w:top w:val="none" w:sz="0" w:space="0" w:color="auto"/>
                <w:left w:val="none" w:sz="0" w:space="0" w:color="auto"/>
                <w:bottom w:val="none" w:sz="0" w:space="0" w:color="auto"/>
                <w:right w:val="none" w:sz="0" w:space="0" w:color="auto"/>
              </w:divBdr>
            </w:div>
            <w:div w:id="1453213188">
              <w:marLeft w:val="0"/>
              <w:marRight w:val="0"/>
              <w:marTop w:val="0"/>
              <w:marBottom w:val="0"/>
              <w:divBdr>
                <w:top w:val="none" w:sz="0" w:space="0" w:color="auto"/>
                <w:left w:val="none" w:sz="0" w:space="0" w:color="auto"/>
                <w:bottom w:val="none" w:sz="0" w:space="0" w:color="auto"/>
                <w:right w:val="none" w:sz="0" w:space="0" w:color="auto"/>
              </w:divBdr>
            </w:div>
            <w:div w:id="700205742">
              <w:marLeft w:val="0"/>
              <w:marRight w:val="0"/>
              <w:marTop w:val="0"/>
              <w:marBottom w:val="0"/>
              <w:divBdr>
                <w:top w:val="none" w:sz="0" w:space="0" w:color="auto"/>
                <w:left w:val="none" w:sz="0" w:space="0" w:color="auto"/>
                <w:bottom w:val="none" w:sz="0" w:space="0" w:color="auto"/>
                <w:right w:val="none" w:sz="0" w:space="0" w:color="auto"/>
              </w:divBdr>
            </w:div>
            <w:div w:id="389228271">
              <w:marLeft w:val="0"/>
              <w:marRight w:val="0"/>
              <w:marTop w:val="0"/>
              <w:marBottom w:val="0"/>
              <w:divBdr>
                <w:top w:val="none" w:sz="0" w:space="0" w:color="auto"/>
                <w:left w:val="none" w:sz="0" w:space="0" w:color="auto"/>
                <w:bottom w:val="none" w:sz="0" w:space="0" w:color="auto"/>
                <w:right w:val="none" w:sz="0" w:space="0" w:color="auto"/>
              </w:divBdr>
            </w:div>
            <w:div w:id="1092778532">
              <w:marLeft w:val="0"/>
              <w:marRight w:val="0"/>
              <w:marTop w:val="0"/>
              <w:marBottom w:val="0"/>
              <w:divBdr>
                <w:top w:val="none" w:sz="0" w:space="0" w:color="auto"/>
                <w:left w:val="none" w:sz="0" w:space="0" w:color="auto"/>
                <w:bottom w:val="none" w:sz="0" w:space="0" w:color="auto"/>
                <w:right w:val="none" w:sz="0" w:space="0" w:color="auto"/>
              </w:divBdr>
            </w:div>
            <w:div w:id="1433012222">
              <w:marLeft w:val="0"/>
              <w:marRight w:val="0"/>
              <w:marTop w:val="0"/>
              <w:marBottom w:val="0"/>
              <w:divBdr>
                <w:top w:val="none" w:sz="0" w:space="0" w:color="auto"/>
                <w:left w:val="none" w:sz="0" w:space="0" w:color="auto"/>
                <w:bottom w:val="none" w:sz="0" w:space="0" w:color="auto"/>
                <w:right w:val="none" w:sz="0" w:space="0" w:color="auto"/>
              </w:divBdr>
            </w:div>
            <w:div w:id="388191913">
              <w:marLeft w:val="0"/>
              <w:marRight w:val="0"/>
              <w:marTop w:val="0"/>
              <w:marBottom w:val="0"/>
              <w:divBdr>
                <w:top w:val="none" w:sz="0" w:space="0" w:color="auto"/>
                <w:left w:val="none" w:sz="0" w:space="0" w:color="auto"/>
                <w:bottom w:val="none" w:sz="0" w:space="0" w:color="auto"/>
                <w:right w:val="none" w:sz="0" w:space="0" w:color="auto"/>
              </w:divBdr>
            </w:div>
            <w:div w:id="1105661199">
              <w:marLeft w:val="0"/>
              <w:marRight w:val="0"/>
              <w:marTop w:val="0"/>
              <w:marBottom w:val="0"/>
              <w:divBdr>
                <w:top w:val="none" w:sz="0" w:space="0" w:color="auto"/>
                <w:left w:val="none" w:sz="0" w:space="0" w:color="auto"/>
                <w:bottom w:val="none" w:sz="0" w:space="0" w:color="auto"/>
                <w:right w:val="none" w:sz="0" w:space="0" w:color="auto"/>
              </w:divBdr>
            </w:div>
            <w:div w:id="1906409264">
              <w:marLeft w:val="0"/>
              <w:marRight w:val="0"/>
              <w:marTop w:val="0"/>
              <w:marBottom w:val="0"/>
              <w:divBdr>
                <w:top w:val="none" w:sz="0" w:space="0" w:color="auto"/>
                <w:left w:val="none" w:sz="0" w:space="0" w:color="auto"/>
                <w:bottom w:val="none" w:sz="0" w:space="0" w:color="auto"/>
                <w:right w:val="none" w:sz="0" w:space="0" w:color="auto"/>
              </w:divBdr>
            </w:div>
            <w:div w:id="292247332">
              <w:marLeft w:val="0"/>
              <w:marRight w:val="0"/>
              <w:marTop w:val="0"/>
              <w:marBottom w:val="0"/>
              <w:divBdr>
                <w:top w:val="none" w:sz="0" w:space="0" w:color="auto"/>
                <w:left w:val="none" w:sz="0" w:space="0" w:color="auto"/>
                <w:bottom w:val="none" w:sz="0" w:space="0" w:color="auto"/>
                <w:right w:val="none" w:sz="0" w:space="0" w:color="auto"/>
              </w:divBdr>
            </w:div>
            <w:div w:id="833566526">
              <w:marLeft w:val="0"/>
              <w:marRight w:val="0"/>
              <w:marTop w:val="0"/>
              <w:marBottom w:val="0"/>
              <w:divBdr>
                <w:top w:val="none" w:sz="0" w:space="0" w:color="auto"/>
                <w:left w:val="none" w:sz="0" w:space="0" w:color="auto"/>
                <w:bottom w:val="none" w:sz="0" w:space="0" w:color="auto"/>
                <w:right w:val="none" w:sz="0" w:space="0" w:color="auto"/>
              </w:divBdr>
            </w:div>
            <w:div w:id="1696345651">
              <w:marLeft w:val="0"/>
              <w:marRight w:val="0"/>
              <w:marTop w:val="0"/>
              <w:marBottom w:val="0"/>
              <w:divBdr>
                <w:top w:val="none" w:sz="0" w:space="0" w:color="auto"/>
                <w:left w:val="none" w:sz="0" w:space="0" w:color="auto"/>
                <w:bottom w:val="none" w:sz="0" w:space="0" w:color="auto"/>
                <w:right w:val="none" w:sz="0" w:space="0" w:color="auto"/>
              </w:divBdr>
            </w:div>
            <w:div w:id="1778720358">
              <w:marLeft w:val="0"/>
              <w:marRight w:val="0"/>
              <w:marTop w:val="0"/>
              <w:marBottom w:val="0"/>
              <w:divBdr>
                <w:top w:val="none" w:sz="0" w:space="0" w:color="auto"/>
                <w:left w:val="none" w:sz="0" w:space="0" w:color="auto"/>
                <w:bottom w:val="none" w:sz="0" w:space="0" w:color="auto"/>
                <w:right w:val="none" w:sz="0" w:space="0" w:color="auto"/>
              </w:divBdr>
            </w:div>
            <w:div w:id="1088650118">
              <w:marLeft w:val="0"/>
              <w:marRight w:val="0"/>
              <w:marTop w:val="0"/>
              <w:marBottom w:val="0"/>
              <w:divBdr>
                <w:top w:val="none" w:sz="0" w:space="0" w:color="auto"/>
                <w:left w:val="none" w:sz="0" w:space="0" w:color="auto"/>
                <w:bottom w:val="none" w:sz="0" w:space="0" w:color="auto"/>
                <w:right w:val="none" w:sz="0" w:space="0" w:color="auto"/>
              </w:divBdr>
            </w:div>
            <w:div w:id="1799492665">
              <w:marLeft w:val="0"/>
              <w:marRight w:val="0"/>
              <w:marTop w:val="0"/>
              <w:marBottom w:val="0"/>
              <w:divBdr>
                <w:top w:val="none" w:sz="0" w:space="0" w:color="auto"/>
                <w:left w:val="none" w:sz="0" w:space="0" w:color="auto"/>
                <w:bottom w:val="none" w:sz="0" w:space="0" w:color="auto"/>
                <w:right w:val="none" w:sz="0" w:space="0" w:color="auto"/>
              </w:divBdr>
            </w:div>
            <w:div w:id="1312634736">
              <w:marLeft w:val="0"/>
              <w:marRight w:val="0"/>
              <w:marTop w:val="0"/>
              <w:marBottom w:val="0"/>
              <w:divBdr>
                <w:top w:val="none" w:sz="0" w:space="0" w:color="auto"/>
                <w:left w:val="none" w:sz="0" w:space="0" w:color="auto"/>
                <w:bottom w:val="none" w:sz="0" w:space="0" w:color="auto"/>
                <w:right w:val="none" w:sz="0" w:space="0" w:color="auto"/>
              </w:divBdr>
            </w:div>
            <w:div w:id="1402756826">
              <w:marLeft w:val="0"/>
              <w:marRight w:val="0"/>
              <w:marTop w:val="0"/>
              <w:marBottom w:val="0"/>
              <w:divBdr>
                <w:top w:val="none" w:sz="0" w:space="0" w:color="auto"/>
                <w:left w:val="none" w:sz="0" w:space="0" w:color="auto"/>
                <w:bottom w:val="none" w:sz="0" w:space="0" w:color="auto"/>
                <w:right w:val="none" w:sz="0" w:space="0" w:color="auto"/>
              </w:divBdr>
            </w:div>
            <w:div w:id="1827747384">
              <w:marLeft w:val="0"/>
              <w:marRight w:val="0"/>
              <w:marTop w:val="0"/>
              <w:marBottom w:val="0"/>
              <w:divBdr>
                <w:top w:val="none" w:sz="0" w:space="0" w:color="auto"/>
                <w:left w:val="none" w:sz="0" w:space="0" w:color="auto"/>
                <w:bottom w:val="none" w:sz="0" w:space="0" w:color="auto"/>
                <w:right w:val="none" w:sz="0" w:space="0" w:color="auto"/>
              </w:divBdr>
            </w:div>
            <w:div w:id="450363883">
              <w:marLeft w:val="0"/>
              <w:marRight w:val="0"/>
              <w:marTop w:val="0"/>
              <w:marBottom w:val="0"/>
              <w:divBdr>
                <w:top w:val="none" w:sz="0" w:space="0" w:color="auto"/>
                <w:left w:val="none" w:sz="0" w:space="0" w:color="auto"/>
                <w:bottom w:val="none" w:sz="0" w:space="0" w:color="auto"/>
                <w:right w:val="none" w:sz="0" w:space="0" w:color="auto"/>
              </w:divBdr>
            </w:div>
            <w:div w:id="589703076">
              <w:marLeft w:val="0"/>
              <w:marRight w:val="0"/>
              <w:marTop w:val="0"/>
              <w:marBottom w:val="0"/>
              <w:divBdr>
                <w:top w:val="none" w:sz="0" w:space="0" w:color="auto"/>
                <w:left w:val="none" w:sz="0" w:space="0" w:color="auto"/>
                <w:bottom w:val="none" w:sz="0" w:space="0" w:color="auto"/>
                <w:right w:val="none" w:sz="0" w:space="0" w:color="auto"/>
              </w:divBdr>
            </w:div>
            <w:div w:id="1394355925">
              <w:marLeft w:val="0"/>
              <w:marRight w:val="0"/>
              <w:marTop w:val="0"/>
              <w:marBottom w:val="0"/>
              <w:divBdr>
                <w:top w:val="none" w:sz="0" w:space="0" w:color="auto"/>
                <w:left w:val="none" w:sz="0" w:space="0" w:color="auto"/>
                <w:bottom w:val="none" w:sz="0" w:space="0" w:color="auto"/>
                <w:right w:val="none" w:sz="0" w:space="0" w:color="auto"/>
              </w:divBdr>
            </w:div>
            <w:div w:id="876822262">
              <w:marLeft w:val="0"/>
              <w:marRight w:val="0"/>
              <w:marTop w:val="0"/>
              <w:marBottom w:val="0"/>
              <w:divBdr>
                <w:top w:val="none" w:sz="0" w:space="0" w:color="auto"/>
                <w:left w:val="none" w:sz="0" w:space="0" w:color="auto"/>
                <w:bottom w:val="none" w:sz="0" w:space="0" w:color="auto"/>
                <w:right w:val="none" w:sz="0" w:space="0" w:color="auto"/>
              </w:divBdr>
            </w:div>
            <w:div w:id="59669704">
              <w:marLeft w:val="0"/>
              <w:marRight w:val="0"/>
              <w:marTop w:val="0"/>
              <w:marBottom w:val="0"/>
              <w:divBdr>
                <w:top w:val="none" w:sz="0" w:space="0" w:color="auto"/>
                <w:left w:val="none" w:sz="0" w:space="0" w:color="auto"/>
                <w:bottom w:val="none" w:sz="0" w:space="0" w:color="auto"/>
                <w:right w:val="none" w:sz="0" w:space="0" w:color="auto"/>
              </w:divBdr>
            </w:div>
            <w:div w:id="797382676">
              <w:marLeft w:val="0"/>
              <w:marRight w:val="0"/>
              <w:marTop w:val="0"/>
              <w:marBottom w:val="0"/>
              <w:divBdr>
                <w:top w:val="none" w:sz="0" w:space="0" w:color="auto"/>
                <w:left w:val="none" w:sz="0" w:space="0" w:color="auto"/>
                <w:bottom w:val="none" w:sz="0" w:space="0" w:color="auto"/>
                <w:right w:val="none" w:sz="0" w:space="0" w:color="auto"/>
              </w:divBdr>
            </w:div>
            <w:div w:id="1119101772">
              <w:marLeft w:val="0"/>
              <w:marRight w:val="0"/>
              <w:marTop w:val="0"/>
              <w:marBottom w:val="0"/>
              <w:divBdr>
                <w:top w:val="none" w:sz="0" w:space="0" w:color="auto"/>
                <w:left w:val="none" w:sz="0" w:space="0" w:color="auto"/>
                <w:bottom w:val="none" w:sz="0" w:space="0" w:color="auto"/>
                <w:right w:val="none" w:sz="0" w:space="0" w:color="auto"/>
              </w:divBdr>
            </w:div>
            <w:div w:id="644698180">
              <w:marLeft w:val="0"/>
              <w:marRight w:val="0"/>
              <w:marTop w:val="0"/>
              <w:marBottom w:val="0"/>
              <w:divBdr>
                <w:top w:val="none" w:sz="0" w:space="0" w:color="auto"/>
                <w:left w:val="none" w:sz="0" w:space="0" w:color="auto"/>
                <w:bottom w:val="none" w:sz="0" w:space="0" w:color="auto"/>
                <w:right w:val="none" w:sz="0" w:space="0" w:color="auto"/>
              </w:divBdr>
            </w:div>
            <w:div w:id="1588881934">
              <w:marLeft w:val="0"/>
              <w:marRight w:val="0"/>
              <w:marTop w:val="0"/>
              <w:marBottom w:val="0"/>
              <w:divBdr>
                <w:top w:val="none" w:sz="0" w:space="0" w:color="auto"/>
                <w:left w:val="none" w:sz="0" w:space="0" w:color="auto"/>
                <w:bottom w:val="none" w:sz="0" w:space="0" w:color="auto"/>
                <w:right w:val="none" w:sz="0" w:space="0" w:color="auto"/>
              </w:divBdr>
            </w:div>
            <w:div w:id="888422398">
              <w:marLeft w:val="0"/>
              <w:marRight w:val="0"/>
              <w:marTop w:val="0"/>
              <w:marBottom w:val="0"/>
              <w:divBdr>
                <w:top w:val="none" w:sz="0" w:space="0" w:color="auto"/>
                <w:left w:val="none" w:sz="0" w:space="0" w:color="auto"/>
                <w:bottom w:val="none" w:sz="0" w:space="0" w:color="auto"/>
                <w:right w:val="none" w:sz="0" w:space="0" w:color="auto"/>
              </w:divBdr>
            </w:div>
            <w:div w:id="1060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962">
      <w:bodyDiv w:val="1"/>
      <w:marLeft w:val="0"/>
      <w:marRight w:val="0"/>
      <w:marTop w:val="0"/>
      <w:marBottom w:val="0"/>
      <w:divBdr>
        <w:top w:val="none" w:sz="0" w:space="0" w:color="auto"/>
        <w:left w:val="none" w:sz="0" w:space="0" w:color="auto"/>
        <w:bottom w:val="none" w:sz="0" w:space="0" w:color="auto"/>
        <w:right w:val="none" w:sz="0" w:space="0" w:color="auto"/>
      </w:divBdr>
      <w:divsChild>
        <w:div w:id="1043746457">
          <w:marLeft w:val="0"/>
          <w:marRight w:val="0"/>
          <w:marTop w:val="0"/>
          <w:marBottom w:val="0"/>
          <w:divBdr>
            <w:top w:val="none" w:sz="0" w:space="0" w:color="auto"/>
            <w:left w:val="none" w:sz="0" w:space="0" w:color="auto"/>
            <w:bottom w:val="none" w:sz="0" w:space="0" w:color="auto"/>
            <w:right w:val="none" w:sz="0" w:space="0" w:color="auto"/>
          </w:divBdr>
          <w:divsChild>
            <w:div w:id="1499298803">
              <w:marLeft w:val="0"/>
              <w:marRight w:val="0"/>
              <w:marTop w:val="0"/>
              <w:marBottom w:val="0"/>
              <w:divBdr>
                <w:top w:val="none" w:sz="0" w:space="0" w:color="auto"/>
                <w:left w:val="none" w:sz="0" w:space="0" w:color="auto"/>
                <w:bottom w:val="none" w:sz="0" w:space="0" w:color="auto"/>
                <w:right w:val="none" w:sz="0" w:space="0" w:color="auto"/>
              </w:divBdr>
            </w:div>
            <w:div w:id="1430739466">
              <w:marLeft w:val="0"/>
              <w:marRight w:val="0"/>
              <w:marTop w:val="0"/>
              <w:marBottom w:val="0"/>
              <w:divBdr>
                <w:top w:val="none" w:sz="0" w:space="0" w:color="auto"/>
                <w:left w:val="none" w:sz="0" w:space="0" w:color="auto"/>
                <w:bottom w:val="none" w:sz="0" w:space="0" w:color="auto"/>
                <w:right w:val="none" w:sz="0" w:space="0" w:color="auto"/>
              </w:divBdr>
            </w:div>
            <w:div w:id="1109161382">
              <w:marLeft w:val="0"/>
              <w:marRight w:val="0"/>
              <w:marTop w:val="0"/>
              <w:marBottom w:val="0"/>
              <w:divBdr>
                <w:top w:val="none" w:sz="0" w:space="0" w:color="auto"/>
                <w:left w:val="none" w:sz="0" w:space="0" w:color="auto"/>
                <w:bottom w:val="none" w:sz="0" w:space="0" w:color="auto"/>
                <w:right w:val="none" w:sz="0" w:space="0" w:color="auto"/>
              </w:divBdr>
            </w:div>
            <w:div w:id="208147452">
              <w:marLeft w:val="0"/>
              <w:marRight w:val="0"/>
              <w:marTop w:val="0"/>
              <w:marBottom w:val="0"/>
              <w:divBdr>
                <w:top w:val="none" w:sz="0" w:space="0" w:color="auto"/>
                <w:left w:val="none" w:sz="0" w:space="0" w:color="auto"/>
                <w:bottom w:val="none" w:sz="0" w:space="0" w:color="auto"/>
                <w:right w:val="none" w:sz="0" w:space="0" w:color="auto"/>
              </w:divBdr>
            </w:div>
            <w:div w:id="878930851">
              <w:marLeft w:val="0"/>
              <w:marRight w:val="0"/>
              <w:marTop w:val="0"/>
              <w:marBottom w:val="0"/>
              <w:divBdr>
                <w:top w:val="none" w:sz="0" w:space="0" w:color="auto"/>
                <w:left w:val="none" w:sz="0" w:space="0" w:color="auto"/>
                <w:bottom w:val="none" w:sz="0" w:space="0" w:color="auto"/>
                <w:right w:val="none" w:sz="0" w:space="0" w:color="auto"/>
              </w:divBdr>
            </w:div>
            <w:div w:id="2025553790">
              <w:marLeft w:val="0"/>
              <w:marRight w:val="0"/>
              <w:marTop w:val="0"/>
              <w:marBottom w:val="0"/>
              <w:divBdr>
                <w:top w:val="none" w:sz="0" w:space="0" w:color="auto"/>
                <w:left w:val="none" w:sz="0" w:space="0" w:color="auto"/>
                <w:bottom w:val="none" w:sz="0" w:space="0" w:color="auto"/>
                <w:right w:val="none" w:sz="0" w:space="0" w:color="auto"/>
              </w:divBdr>
            </w:div>
            <w:div w:id="785271718">
              <w:marLeft w:val="0"/>
              <w:marRight w:val="0"/>
              <w:marTop w:val="0"/>
              <w:marBottom w:val="0"/>
              <w:divBdr>
                <w:top w:val="none" w:sz="0" w:space="0" w:color="auto"/>
                <w:left w:val="none" w:sz="0" w:space="0" w:color="auto"/>
                <w:bottom w:val="none" w:sz="0" w:space="0" w:color="auto"/>
                <w:right w:val="none" w:sz="0" w:space="0" w:color="auto"/>
              </w:divBdr>
            </w:div>
            <w:div w:id="768039597">
              <w:marLeft w:val="0"/>
              <w:marRight w:val="0"/>
              <w:marTop w:val="0"/>
              <w:marBottom w:val="0"/>
              <w:divBdr>
                <w:top w:val="none" w:sz="0" w:space="0" w:color="auto"/>
                <w:left w:val="none" w:sz="0" w:space="0" w:color="auto"/>
                <w:bottom w:val="none" w:sz="0" w:space="0" w:color="auto"/>
                <w:right w:val="none" w:sz="0" w:space="0" w:color="auto"/>
              </w:divBdr>
            </w:div>
            <w:div w:id="989401352">
              <w:marLeft w:val="0"/>
              <w:marRight w:val="0"/>
              <w:marTop w:val="0"/>
              <w:marBottom w:val="0"/>
              <w:divBdr>
                <w:top w:val="none" w:sz="0" w:space="0" w:color="auto"/>
                <w:left w:val="none" w:sz="0" w:space="0" w:color="auto"/>
                <w:bottom w:val="none" w:sz="0" w:space="0" w:color="auto"/>
                <w:right w:val="none" w:sz="0" w:space="0" w:color="auto"/>
              </w:divBdr>
            </w:div>
            <w:div w:id="1715812962">
              <w:marLeft w:val="0"/>
              <w:marRight w:val="0"/>
              <w:marTop w:val="0"/>
              <w:marBottom w:val="0"/>
              <w:divBdr>
                <w:top w:val="none" w:sz="0" w:space="0" w:color="auto"/>
                <w:left w:val="none" w:sz="0" w:space="0" w:color="auto"/>
                <w:bottom w:val="none" w:sz="0" w:space="0" w:color="auto"/>
                <w:right w:val="none" w:sz="0" w:space="0" w:color="auto"/>
              </w:divBdr>
            </w:div>
            <w:div w:id="1546479970">
              <w:marLeft w:val="0"/>
              <w:marRight w:val="0"/>
              <w:marTop w:val="0"/>
              <w:marBottom w:val="0"/>
              <w:divBdr>
                <w:top w:val="none" w:sz="0" w:space="0" w:color="auto"/>
                <w:left w:val="none" w:sz="0" w:space="0" w:color="auto"/>
                <w:bottom w:val="none" w:sz="0" w:space="0" w:color="auto"/>
                <w:right w:val="none" w:sz="0" w:space="0" w:color="auto"/>
              </w:divBdr>
            </w:div>
            <w:div w:id="9072368">
              <w:marLeft w:val="0"/>
              <w:marRight w:val="0"/>
              <w:marTop w:val="0"/>
              <w:marBottom w:val="0"/>
              <w:divBdr>
                <w:top w:val="none" w:sz="0" w:space="0" w:color="auto"/>
                <w:left w:val="none" w:sz="0" w:space="0" w:color="auto"/>
                <w:bottom w:val="none" w:sz="0" w:space="0" w:color="auto"/>
                <w:right w:val="none" w:sz="0" w:space="0" w:color="auto"/>
              </w:divBdr>
            </w:div>
            <w:div w:id="177815110">
              <w:marLeft w:val="0"/>
              <w:marRight w:val="0"/>
              <w:marTop w:val="0"/>
              <w:marBottom w:val="0"/>
              <w:divBdr>
                <w:top w:val="none" w:sz="0" w:space="0" w:color="auto"/>
                <w:left w:val="none" w:sz="0" w:space="0" w:color="auto"/>
                <w:bottom w:val="none" w:sz="0" w:space="0" w:color="auto"/>
                <w:right w:val="none" w:sz="0" w:space="0" w:color="auto"/>
              </w:divBdr>
            </w:div>
            <w:div w:id="284964084">
              <w:marLeft w:val="0"/>
              <w:marRight w:val="0"/>
              <w:marTop w:val="0"/>
              <w:marBottom w:val="0"/>
              <w:divBdr>
                <w:top w:val="none" w:sz="0" w:space="0" w:color="auto"/>
                <w:left w:val="none" w:sz="0" w:space="0" w:color="auto"/>
                <w:bottom w:val="none" w:sz="0" w:space="0" w:color="auto"/>
                <w:right w:val="none" w:sz="0" w:space="0" w:color="auto"/>
              </w:divBdr>
            </w:div>
            <w:div w:id="2099055795">
              <w:marLeft w:val="0"/>
              <w:marRight w:val="0"/>
              <w:marTop w:val="0"/>
              <w:marBottom w:val="0"/>
              <w:divBdr>
                <w:top w:val="none" w:sz="0" w:space="0" w:color="auto"/>
                <w:left w:val="none" w:sz="0" w:space="0" w:color="auto"/>
                <w:bottom w:val="none" w:sz="0" w:space="0" w:color="auto"/>
                <w:right w:val="none" w:sz="0" w:space="0" w:color="auto"/>
              </w:divBdr>
            </w:div>
            <w:div w:id="1182864675">
              <w:marLeft w:val="0"/>
              <w:marRight w:val="0"/>
              <w:marTop w:val="0"/>
              <w:marBottom w:val="0"/>
              <w:divBdr>
                <w:top w:val="none" w:sz="0" w:space="0" w:color="auto"/>
                <w:left w:val="none" w:sz="0" w:space="0" w:color="auto"/>
                <w:bottom w:val="none" w:sz="0" w:space="0" w:color="auto"/>
                <w:right w:val="none" w:sz="0" w:space="0" w:color="auto"/>
              </w:divBdr>
            </w:div>
            <w:div w:id="1843398032">
              <w:marLeft w:val="0"/>
              <w:marRight w:val="0"/>
              <w:marTop w:val="0"/>
              <w:marBottom w:val="0"/>
              <w:divBdr>
                <w:top w:val="none" w:sz="0" w:space="0" w:color="auto"/>
                <w:left w:val="none" w:sz="0" w:space="0" w:color="auto"/>
                <w:bottom w:val="none" w:sz="0" w:space="0" w:color="auto"/>
                <w:right w:val="none" w:sz="0" w:space="0" w:color="auto"/>
              </w:divBdr>
            </w:div>
            <w:div w:id="1839416893">
              <w:marLeft w:val="0"/>
              <w:marRight w:val="0"/>
              <w:marTop w:val="0"/>
              <w:marBottom w:val="0"/>
              <w:divBdr>
                <w:top w:val="none" w:sz="0" w:space="0" w:color="auto"/>
                <w:left w:val="none" w:sz="0" w:space="0" w:color="auto"/>
                <w:bottom w:val="none" w:sz="0" w:space="0" w:color="auto"/>
                <w:right w:val="none" w:sz="0" w:space="0" w:color="auto"/>
              </w:divBdr>
            </w:div>
            <w:div w:id="675495252">
              <w:marLeft w:val="0"/>
              <w:marRight w:val="0"/>
              <w:marTop w:val="0"/>
              <w:marBottom w:val="0"/>
              <w:divBdr>
                <w:top w:val="none" w:sz="0" w:space="0" w:color="auto"/>
                <w:left w:val="none" w:sz="0" w:space="0" w:color="auto"/>
                <w:bottom w:val="none" w:sz="0" w:space="0" w:color="auto"/>
                <w:right w:val="none" w:sz="0" w:space="0" w:color="auto"/>
              </w:divBdr>
            </w:div>
            <w:div w:id="1346899391">
              <w:marLeft w:val="0"/>
              <w:marRight w:val="0"/>
              <w:marTop w:val="0"/>
              <w:marBottom w:val="0"/>
              <w:divBdr>
                <w:top w:val="none" w:sz="0" w:space="0" w:color="auto"/>
                <w:left w:val="none" w:sz="0" w:space="0" w:color="auto"/>
                <w:bottom w:val="none" w:sz="0" w:space="0" w:color="auto"/>
                <w:right w:val="none" w:sz="0" w:space="0" w:color="auto"/>
              </w:divBdr>
            </w:div>
            <w:div w:id="1810827552">
              <w:marLeft w:val="0"/>
              <w:marRight w:val="0"/>
              <w:marTop w:val="0"/>
              <w:marBottom w:val="0"/>
              <w:divBdr>
                <w:top w:val="none" w:sz="0" w:space="0" w:color="auto"/>
                <w:left w:val="none" w:sz="0" w:space="0" w:color="auto"/>
                <w:bottom w:val="none" w:sz="0" w:space="0" w:color="auto"/>
                <w:right w:val="none" w:sz="0" w:space="0" w:color="auto"/>
              </w:divBdr>
            </w:div>
            <w:div w:id="700083613">
              <w:marLeft w:val="0"/>
              <w:marRight w:val="0"/>
              <w:marTop w:val="0"/>
              <w:marBottom w:val="0"/>
              <w:divBdr>
                <w:top w:val="none" w:sz="0" w:space="0" w:color="auto"/>
                <w:left w:val="none" w:sz="0" w:space="0" w:color="auto"/>
                <w:bottom w:val="none" w:sz="0" w:space="0" w:color="auto"/>
                <w:right w:val="none" w:sz="0" w:space="0" w:color="auto"/>
              </w:divBdr>
            </w:div>
            <w:div w:id="1155341962">
              <w:marLeft w:val="0"/>
              <w:marRight w:val="0"/>
              <w:marTop w:val="0"/>
              <w:marBottom w:val="0"/>
              <w:divBdr>
                <w:top w:val="none" w:sz="0" w:space="0" w:color="auto"/>
                <w:left w:val="none" w:sz="0" w:space="0" w:color="auto"/>
                <w:bottom w:val="none" w:sz="0" w:space="0" w:color="auto"/>
                <w:right w:val="none" w:sz="0" w:space="0" w:color="auto"/>
              </w:divBdr>
            </w:div>
            <w:div w:id="780732662">
              <w:marLeft w:val="0"/>
              <w:marRight w:val="0"/>
              <w:marTop w:val="0"/>
              <w:marBottom w:val="0"/>
              <w:divBdr>
                <w:top w:val="none" w:sz="0" w:space="0" w:color="auto"/>
                <w:left w:val="none" w:sz="0" w:space="0" w:color="auto"/>
                <w:bottom w:val="none" w:sz="0" w:space="0" w:color="auto"/>
                <w:right w:val="none" w:sz="0" w:space="0" w:color="auto"/>
              </w:divBdr>
            </w:div>
            <w:div w:id="1512833266">
              <w:marLeft w:val="0"/>
              <w:marRight w:val="0"/>
              <w:marTop w:val="0"/>
              <w:marBottom w:val="0"/>
              <w:divBdr>
                <w:top w:val="none" w:sz="0" w:space="0" w:color="auto"/>
                <w:left w:val="none" w:sz="0" w:space="0" w:color="auto"/>
                <w:bottom w:val="none" w:sz="0" w:space="0" w:color="auto"/>
                <w:right w:val="none" w:sz="0" w:space="0" w:color="auto"/>
              </w:divBdr>
            </w:div>
            <w:div w:id="1495802831">
              <w:marLeft w:val="0"/>
              <w:marRight w:val="0"/>
              <w:marTop w:val="0"/>
              <w:marBottom w:val="0"/>
              <w:divBdr>
                <w:top w:val="none" w:sz="0" w:space="0" w:color="auto"/>
                <w:left w:val="none" w:sz="0" w:space="0" w:color="auto"/>
                <w:bottom w:val="none" w:sz="0" w:space="0" w:color="auto"/>
                <w:right w:val="none" w:sz="0" w:space="0" w:color="auto"/>
              </w:divBdr>
            </w:div>
            <w:div w:id="1559128745">
              <w:marLeft w:val="0"/>
              <w:marRight w:val="0"/>
              <w:marTop w:val="0"/>
              <w:marBottom w:val="0"/>
              <w:divBdr>
                <w:top w:val="none" w:sz="0" w:space="0" w:color="auto"/>
                <w:left w:val="none" w:sz="0" w:space="0" w:color="auto"/>
                <w:bottom w:val="none" w:sz="0" w:space="0" w:color="auto"/>
                <w:right w:val="none" w:sz="0" w:space="0" w:color="auto"/>
              </w:divBdr>
            </w:div>
            <w:div w:id="25101901">
              <w:marLeft w:val="0"/>
              <w:marRight w:val="0"/>
              <w:marTop w:val="0"/>
              <w:marBottom w:val="0"/>
              <w:divBdr>
                <w:top w:val="none" w:sz="0" w:space="0" w:color="auto"/>
                <w:left w:val="none" w:sz="0" w:space="0" w:color="auto"/>
                <w:bottom w:val="none" w:sz="0" w:space="0" w:color="auto"/>
                <w:right w:val="none" w:sz="0" w:space="0" w:color="auto"/>
              </w:divBdr>
            </w:div>
            <w:div w:id="825442170">
              <w:marLeft w:val="0"/>
              <w:marRight w:val="0"/>
              <w:marTop w:val="0"/>
              <w:marBottom w:val="0"/>
              <w:divBdr>
                <w:top w:val="none" w:sz="0" w:space="0" w:color="auto"/>
                <w:left w:val="none" w:sz="0" w:space="0" w:color="auto"/>
                <w:bottom w:val="none" w:sz="0" w:space="0" w:color="auto"/>
                <w:right w:val="none" w:sz="0" w:space="0" w:color="auto"/>
              </w:divBdr>
            </w:div>
            <w:div w:id="1348747843">
              <w:marLeft w:val="0"/>
              <w:marRight w:val="0"/>
              <w:marTop w:val="0"/>
              <w:marBottom w:val="0"/>
              <w:divBdr>
                <w:top w:val="none" w:sz="0" w:space="0" w:color="auto"/>
                <w:left w:val="none" w:sz="0" w:space="0" w:color="auto"/>
                <w:bottom w:val="none" w:sz="0" w:space="0" w:color="auto"/>
                <w:right w:val="none" w:sz="0" w:space="0" w:color="auto"/>
              </w:divBdr>
            </w:div>
            <w:div w:id="711999551">
              <w:marLeft w:val="0"/>
              <w:marRight w:val="0"/>
              <w:marTop w:val="0"/>
              <w:marBottom w:val="0"/>
              <w:divBdr>
                <w:top w:val="none" w:sz="0" w:space="0" w:color="auto"/>
                <w:left w:val="none" w:sz="0" w:space="0" w:color="auto"/>
                <w:bottom w:val="none" w:sz="0" w:space="0" w:color="auto"/>
                <w:right w:val="none" w:sz="0" w:space="0" w:color="auto"/>
              </w:divBdr>
            </w:div>
            <w:div w:id="1470588714">
              <w:marLeft w:val="0"/>
              <w:marRight w:val="0"/>
              <w:marTop w:val="0"/>
              <w:marBottom w:val="0"/>
              <w:divBdr>
                <w:top w:val="none" w:sz="0" w:space="0" w:color="auto"/>
                <w:left w:val="none" w:sz="0" w:space="0" w:color="auto"/>
                <w:bottom w:val="none" w:sz="0" w:space="0" w:color="auto"/>
                <w:right w:val="none" w:sz="0" w:space="0" w:color="auto"/>
              </w:divBdr>
            </w:div>
            <w:div w:id="1488473048">
              <w:marLeft w:val="0"/>
              <w:marRight w:val="0"/>
              <w:marTop w:val="0"/>
              <w:marBottom w:val="0"/>
              <w:divBdr>
                <w:top w:val="none" w:sz="0" w:space="0" w:color="auto"/>
                <w:left w:val="none" w:sz="0" w:space="0" w:color="auto"/>
                <w:bottom w:val="none" w:sz="0" w:space="0" w:color="auto"/>
                <w:right w:val="none" w:sz="0" w:space="0" w:color="auto"/>
              </w:divBdr>
            </w:div>
            <w:div w:id="1071973240">
              <w:marLeft w:val="0"/>
              <w:marRight w:val="0"/>
              <w:marTop w:val="0"/>
              <w:marBottom w:val="0"/>
              <w:divBdr>
                <w:top w:val="none" w:sz="0" w:space="0" w:color="auto"/>
                <w:left w:val="none" w:sz="0" w:space="0" w:color="auto"/>
                <w:bottom w:val="none" w:sz="0" w:space="0" w:color="auto"/>
                <w:right w:val="none" w:sz="0" w:space="0" w:color="auto"/>
              </w:divBdr>
            </w:div>
            <w:div w:id="658928170">
              <w:marLeft w:val="0"/>
              <w:marRight w:val="0"/>
              <w:marTop w:val="0"/>
              <w:marBottom w:val="0"/>
              <w:divBdr>
                <w:top w:val="none" w:sz="0" w:space="0" w:color="auto"/>
                <w:left w:val="none" w:sz="0" w:space="0" w:color="auto"/>
                <w:bottom w:val="none" w:sz="0" w:space="0" w:color="auto"/>
                <w:right w:val="none" w:sz="0" w:space="0" w:color="auto"/>
              </w:divBdr>
            </w:div>
            <w:div w:id="1740470252">
              <w:marLeft w:val="0"/>
              <w:marRight w:val="0"/>
              <w:marTop w:val="0"/>
              <w:marBottom w:val="0"/>
              <w:divBdr>
                <w:top w:val="none" w:sz="0" w:space="0" w:color="auto"/>
                <w:left w:val="none" w:sz="0" w:space="0" w:color="auto"/>
                <w:bottom w:val="none" w:sz="0" w:space="0" w:color="auto"/>
                <w:right w:val="none" w:sz="0" w:space="0" w:color="auto"/>
              </w:divBdr>
            </w:div>
            <w:div w:id="1151293599">
              <w:marLeft w:val="0"/>
              <w:marRight w:val="0"/>
              <w:marTop w:val="0"/>
              <w:marBottom w:val="0"/>
              <w:divBdr>
                <w:top w:val="none" w:sz="0" w:space="0" w:color="auto"/>
                <w:left w:val="none" w:sz="0" w:space="0" w:color="auto"/>
                <w:bottom w:val="none" w:sz="0" w:space="0" w:color="auto"/>
                <w:right w:val="none" w:sz="0" w:space="0" w:color="auto"/>
              </w:divBdr>
            </w:div>
            <w:div w:id="1742362332">
              <w:marLeft w:val="0"/>
              <w:marRight w:val="0"/>
              <w:marTop w:val="0"/>
              <w:marBottom w:val="0"/>
              <w:divBdr>
                <w:top w:val="none" w:sz="0" w:space="0" w:color="auto"/>
                <w:left w:val="none" w:sz="0" w:space="0" w:color="auto"/>
                <w:bottom w:val="none" w:sz="0" w:space="0" w:color="auto"/>
                <w:right w:val="none" w:sz="0" w:space="0" w:color="auto"/>
              </w:divBdr>
            </w:div>
            <w:div w:id="16357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4947">
      <w:bodyDiv w:val="1"/>
      <w:marLeft w:val="0"/>
      <w:marRight w:val="0"/>
      <w:marTop w:val="0"/>
      <w:marBottom w:val="0"/>
      <w:divBdr>
        <w:top w:val="none" w:sz="0" w:space="0" w:color="auto"/>
        <w:left w:val="none" w:sz="0" w:space="0" w:color="auto"/>
        <w:bottom w:val="none" w:sz="0" w:space="0" w:color="auto"/>
        <w:right w:val="none" w:sz="0" w:space="0" w:color="auto"/>
      </w:divBdr>
      <w:divsChild>
        <w:div w:id="1763531852">
          <w:marLeft w:val="0"/>
          <w:marRight w:val="0"/>
          <w:marTop w:val="0"/>
          <w:marBottom w:val="0"/>
          <w:divBdr>
            <w:top w:val="none" w:sz="0" w:space="0" w:color="auto"/>
            <w:left w:val="none" w:sz="0" w:space="0" w:color="auto"/>
            <w:bottom w:val="none" w:sz="0" w:space="0" w:color="auto"/>
            <w:right w:val="none" w:sz="0" w:space="0" w:color="auto"/>
          </w:divBdr>
          <w:divsChild>
            <w:div w:id="465664443">
              <w:marLeft w:val="0"/>
              <w:marRight w:val="0"/>
              <w:marTop w:val="0"/>
              <w:marBottom w:val="0"/>
              <w:divBdr>
                <w:top w:val="none" w:sz="0" w:space="0" w:color="auto"/>
                <w:left w:val="none" w:sz="0" w:space="0" w:color="auto"/>
                <w:bottom w:val="none" w:sz="0" w:space="0" w:color="auto"/>
                <w:right w:val="none" w:sz="0" w:space="0" w:color="auto"/>
              </w:divBdr>
            </w:div>
            <w:div w:id="524293938">
              <w:marLeft w:val="0"/>
              <w:marRight w:val="0"/>
              <w:marTop w:val="0"/>
              <w:marBottom w:val="0"/>
              <w:divBdr>
                <w:top w:val="none" w:sz="0" w:space="0" w:color="auto"/>
                <w:left w:val="none" w:sz="0" w:space="0" w:color="auto"/>
                <w:bottom w:val="none" w:sz="0" w:space="0" w:color="auto"/>
                <w:right w:val="none" w:sz="0" w:space="0" w:color="auto"/>
              </w:divBdr>
            </w:div>
            <w:div w:id="1967275411">
              <w:marLeft w:val="0"/>
              <w:marRight w:val="0"/>
              <w:marTop w:val="0"/>
              <w:marBottom w:val="0"/>
              <w:divBdr>
                <w:top w:val="none" w:sz="0" w:space="0" w:color="auto"/>
                <w:left w:val="none" w:sz="0" w:space="0" w:color="auto"/>
                <w:bottom w:val="none" w:sz="0" w:space="0" w:color="auto"/>
                <w:right w:val="none" w:sz="0" w:space="0" w:color="auto"/>
              </w:divBdr>
            </w:div>
            <w:div w:id="1348287443">
              <w:marLeft w:val="0"/>
              <w:marRight w:val="0"/>
              <w:marTop w:val="0"/>
              <w:marBottom w:val="0"/>
              <w:divBdr>
                <w:top w:val="none" w:sz="0" w:space="0" w:color="auto"/>
                <w:left w:val="none" w:sz="0" w:space="0" w:color="auto"/>
                <w:bottom w:val="none" w:sz="0" w:space="0" w:color="auto"/>
                <w:right w:val="none" w:sz="0" w:space="0" w:color="auto"/>
              </w:divBdr>
            </w:div>
            <w:div w:id="877618802">
              <w:marLeft w:val="0"/>
              <w:marRight w:val="0"/>
              <w:marTop w:val="0"/>
              <w:marBottom w:val="0"/>
              <w:divBdr>
                <w:top w:val="none" w:sz="0" w:space="0" w:color="auto"/>
                <w:left w:val="none" w:sz="0" w:space="0" w:color="auto"/>
                <w:bottom w:val="none" w:sz="0" w:space="0" w:color="auto"/>
                <w:right w:val="none" w:sz="0" w:space="0" w:color="auto"/>
              </w:divBdr>
            </w:div>
            <w:div w:id="1324431491">
              <w:marLeft w:val="0"/>
              <w:marRight w:val="0"/>
              <w:marTop w:val="0"/>
              <w:marBottom w:val="0"/>
              <w:divBdr>
                <w:top w:val="none" w:sz="0" w:space="0" w:color="auto"/>
                <w:left w:val="none" w:sz="0" w:space="0" w:color="auto"/>
                <w:bottom w:val="none" w:sz="0" w:space="0" w:color="auto"/>
                <w:right w:val="none" w:sz="0" w:space="0" w:color="auto"/>
              </w:divBdr>
            </w:div>
            <w:div w:id="171920070">
              <w:marLeft w:val="0"/>
              <w:marRight w:val="0"/>
              <w:marTop w:val="0"/>
              <w:marBottom w:val="0"/>
              <w:divBdr>
                <w:top w:val="none" w:sz="0" w:space="0" w:color="auto"/>
                <w:left w:val="none" w:sz="0" w:space="0" w:color="auto"/>
                <w:bottom w:val="none" w:sz="0" w:space="0" w:color="auto"/>
                <w:right w:val="none" w:sz="0" w:space="0" w:color="auto"/>
              </w:divBdr>
            </w:div>
            <w:div w:id="809204235">
              <w:marLeft w:val="0"/>
              <w:marRight w:val="0"/>
              <w:marTop w:val="0"/>
              <w:marBottom w:val="0"/>
              <w:divBdr>
                <w:top w:val="none" w:sz="0" w:space="0" w:color="auto"/>
                <w:left w:val="none" w:sz="0" w:space="0" w:color="auto"/>
                <w:bottom w:val="none" w:sz="0" w:space="0" w:color="auto"/>
                <w:right w:val="none" w:sz="0" w:space="0" w:color="auto"/>
              </w:divBdr>
            </w:div>
            <w:div w:id="870148092">
              <w:marLeft w:val="0"/>
              <w:marRight w:val="0"/>
              <w:marTop w:val="0"/>
              <w:marBottom w:val="0"/>
              <w:divBdr>
                <w:top w:val="none" w:sz="0" w:space="0" w:color="auto"/>
                <w:left w:val="none" w:sz="0" w:space="0" w:color="auto"/>
                <w:bottom w:val="none" w:sz="0" w:space="0" w:color="auto"/>
                <w:right w:val="none" w:sz="0" w:space="0" w:color="auto"/>
              </w:divBdr>
            </w:div>
            <w:div w:id="1390884464">
              <w:marLeft w:val="0"/>
              <w:marRight w:val="0"/>
              <w:marTop w:val="0"/>
              <w:marBottom w:val="0"/>
              <w:divBdr>
                <w:top w:val="none" w:sz="0" w:space="0" w:color="auto"/>
                <w:left w:val="none" w:sz="0" w:space="0" w:color="auto"/>
                <w:bottom w:val="none" w:sz="0" w:space="0" w:color="auto"/>
                <w:right w:val="none" w:sz="0" w:space="0" w:color="auto"/>
              </w:divBdr>
            </w:div>
            <w:div w:id="1920093628">
              <w:marLeft w:val="0"/>
              <w:marRight w:val="0"/>
              <w:marTop w:val="0"/>
              <w:marBottom w:val="0"/>
              <w:divBdr>
                <w:top w:val="none" w:sz="0" w:space="0" w:color="auto"/>
                <w:left w:val="none" w:sz="0" w:space="0" w:color="auto"/>
                <w:bottom w:val="none" w:sz="0" w:space="0" w:color="auto"/>
                <w:right w:val="none" w:sz="0" w:space="0" w:color="auto"/>
              </w:divBdr>
            </w:div>
            <w:div w:id="1049256600">
              <w:marLeft w:val="0"/>
              <w:marRight w:val="0"/>
              <w:marTop w:val="0"/>
              <w:marBottom w:val="0"/>
              <w:divBdr>
                <w:top w:val="none" w:sz="0" w:space="0" w:color="auto"/>
                <w:left w:val="none" w:sz="0" w:space="0" w:color="auto"/>
                <w:bottom w:val="none" w:sz="0" w:space="0" w:color="auto"/>
                <w:right w:val="none" w:sz="0" w:space="0" w:color="auto"/>
              </w:divBdr>
            </w:div>
            <w:div w:id="2004694819">
              <w:marLeft w:val="0"/>
              <w:marRight w:val="0"/>
              <w:marTop w:val="0"/>
              <w:marBottom w:val="0"/>
              <w:divBdr>
                <w:top w:val="none" w:sz="0" w:space="0" w:color="auto"/>
                <w:left w:val="none" w:sz="0" w:space="0" w:color="auto"/>
                <w:bottom w:val="none" w:sz="0" w:space="0" w:color="auto"/>
                <w:right w:val="none" w:sz="0" w:space="0" w:color="auto"/>
              </w:divBdr>
            </w:div>
            <w:div w:id="1606187787">
              <w:marLeft w:val="0"/>
              <w:marRight w:val="0"/>
              <w:marTop w:val="0"/>
              <w:marBottom w:val="0"/>
              <w:divBdr>
                <w:top w:val="none" w:sz="0" w:space="0" w:color="auto"/>
                <w:left w:val="none" w:sz="0" w:space="0" w:color="auto"/>
                <w:bottom w:val="none" w:sz="0" w:space="0" w:color="auto"/>
                <w:right w:val="none" w:sz="0" w:space="0" w:color="auto"/>
              </w:divBdr>
            </w:div>
            <w:div w:id="2090275174">
              <w:marLeft w:val="0"/>
              <w:marRight w:val="0"/>
              <w:marTop w:val="0"/>
              <w:marBottom w:val="0"/>
              <w:divBdr>
                <w:top w:val="none" w:sz="0" w:space="0" w:color="auto"/>
                <w:left w:val="none" w:sz="0" w:space="0" w:color="auto"/>
                <w:bottom w:val="none" w:sz="0" w:space="0" w:color="auto"/>
                <w:right w:val="none" w:sz="0" w:space="0" w:color="auto"/>
              </w:divBdr>
            </w:div>
            <w:div w:id="2039118219">
              <w:marLeft w:val="0"/>
              <w:marRight w:val="0"/>
              <w:marTop w:val="0"/>
              <w:marBottom w:val="0"/>
              <w:divBdr>
                <w:top w:val="none" w:sz="0" w:space="0" w:color="auto"/>
                <w:left w:val="none" w:sz="0" w:space="0" w:color="auto"/>
                <w:bottom w:val="none" w:sz="0" w:space="0" w:color="auto"/>
                <w:right w:val="none" w:sz="0" w:space="0" w:color="auto"/>
              </w:divBdr>
            </w:div>
            <w:div w:id="1765372706">
              <w:marLeft w:val="0"/>
              <w:marRight w:val="0"/>
              <w:marTop w:val="0"/>
              <w:marBottom w:val="0"/>
              <w:divBdr>
                <w:top w:val="none" w:sz="0" w:space="0" w:color="auto"/>
                <w:left w:val="none" w:sz="0" w:space="0" w:color="auto"/>
                <w:bottom w:val="none" w:sz="0" w:space="0" w:color="auto"/>
                <w:right w:val="none" w:sz="0" w:space="0" w:color="auto"/>
              </w:divBdr>
            </w:div>
            <w:div w:id="408161096">
              <w:marLeft w:val="0"/>
              <w:marRight w:val="0"/>
              <w:marTop w:val="0"/>
              <w:marBottom w:val="0"/>
              <w:divBdr>
                <w:top w:val="none" w:sz="0" w:space="0" w:color="auto"/>
                <w:left w:val="none" w:sz="0" w:space="0" w:color="auto"/>
                <w:bottom w:val="none" w:sz="0" w:space="0" w:color="auto"/>
                <w:right w:val="none" w:sz="0" w:space="0" w:color="auto"/>
              </w:divBdr>
            </w:div>
            <w:div w:id="1276710496">
              <w:marLeft w:val="0"/>
              <w:marRight w:val="0"/>
              <w:marTop w:val="0"/>
              <w:marBottom w:val="0"/>
              <w:divBdr>
                <w:top w:val="none" w:sz="0" w:space="0" w:color="auto"/>
                <w:left w:val="none" w:sz="0" w:space="0" w:color="auto"/>
                <w:bottom w:val="none" w:sz="0" w:space="0" w:color="auto"/>
                <w:right w:val="none" w:sz="0" w:space="0" w:color="auto"/>
              </w:divBdr>
            </w:div>
            <w:div w:id="328025084">
              <w:marLeft w:val="0"/>
              <w:marRight w:val="0"/>
              <w:marTop w:val="0"/>
              <w:marBottom w:val="0"/>
              <w:divBdr>
                <w:top w:val="none" w:sz="0" w:space="0" w:color="auto"/>
                <w:left w:val="none" w:sz="0" w:space="0" w:color="auto"/>
                <w:bottom w:val="none" w:sz="0" w:space="0" w:color="auto"/>
                <w:right w:val="none" w:sz="0" w:space="0" w:color="auto"/>
              </w:divBdr>
            </w:div>
            <w:div w:id="1035428089">
              <w:marLeft w:val="0"/>
              <w:marRight w:val="0"/>
              <w:marTop w:val="0"/>
              <w:marBottom w:val="0"/>
              <w:divBdr>
                <w:top w:val="none" w:sz="0" w:space="0" w:color="auto"/>
                <w:left w:val="none" w:sz="0" w:space="0" w:color="auto"/>
                <w:bottom w:val="none" w:sz="0" w:space="0" w:color="auto"/>
                <w:right w:val="none" w:sz="0" w:space="0" w:color="auto"/>
              </w:divBdr>
            </w:div>
            <w:div w:id="1228298784">
              <w:marLeft w:val="0"/>
              <w:marRight w:val="0"/>
              <w:marTop w:val="0"/>
              <w:marBottom w:val="0"/>
              <w:divBdr>
                <w:top w:val="none" w:sz="0" w:space="0" w:color="auto"/>
                <w:left w:val="none" w:sz="0" w:space="0" w:color="auto"/>
                <w:bottom w:val="none" w:sz="0" w:space="0" w:color="auto"/>
                <w:right w:val="none" w:sz="0" w:space="0" w:color="auto"/>
              </w:divBdr>
            </w:div>
            <w:div w:id="299967193">
              <w:marLeft w:val="0"/>
              <w:marRight w:val="0"/>
              <w:marTop w:val="0"/>
              <w:marBottom w:val="0"/>
              <w:divBdr>
                <w:top w:val="none" w:sz="0" w:space="0" w:color="auto"/>
                <w:left w:val="none" w:sz="0" w:space="0" w:color="auto"/>
                <w:bottom w:val="none" w:sz="0" w:space="0" w:color="auto"/>
                <w:right w:val="none" w:sz="0" w:space="0" w:color="auto"/>
              </w:divBdr>
            </w:div>
            <w:div w:id="1975526547">
              <w:marLeft w:val="0"/>
              <w:marRight w:val="0"/>
              <w:marTop w:val="0"/>
              <w:marBottom w:val="0"/>
              <w:divBdr>
                <w:top w:val="none" w:sz="0" w:space="0" w:color="auto"/>
                <w:left w:val="none" w:sz="0" w:space="0" w:color="auto"/>
                <w:bottom w:val="none" w:sz="0" w:space="0" w:color="auto"/>
                <w:right w:val="none" w:sz="0" w:space="0" w:color="auto"/>
              </w:divBdr>
            </w:div>
            <w:div w:id="969359620">
              <w:marLeft w:val="0"/>
              <w:marRight w:val="0"/>
              <w:marTop w:val="0"/>
              <w:marBottom w:val="0"/>
              <w:divBdr>
                <w:top w:val="none" w:sz="0" w:space="0" w:color="auto"/>
                <w:left w:val="none" w:sz="0" w:space="0" w:color="auto"/>
                <w:bottom w:val="none" w:sz="0" w:space="0" w:color="auto"/>
                <w:right w:val="none" w:sz="0" w:space="0" w:color="auto"/>
              </w:divBdr>
            </w:div>
            <w:div w:id="1631783238">
              <w:marLeft w:val="0"/>
              <w:marRight w:val="0"/>
              <w:marTop w:val="0"/>
              <w:marBottom w:val="0"/>
              <w:divBdr>
                <w:top w:val="none" w:sz="0" w:space="0" w:color="auto"/>
                <w:left w:val="none" w:sz="0" w:space="0" w:color="auto"/>
                <w:bottom w:val="none" w:sz="0" w:space="0" w:color="auto"/>
                <w:right w:val="none" w:sz="0" w:space="0" w:color="auto"/>
              </w:divBdr>
            </w:div>
            <w:div w:id="1535077499">
              <w:marLeft w:val="0"/>
              <w:marRight w:val="0"/>
              <w:marTop w:val="0"/>
              <w:marBottom w:val="0"/>
              <w:divBdr>
                <w:top w:val="none" w:sz="0" w:space="0" w:color="auto"/>
                <w:left w:val="none" w:sz="0" w:space="0" w:color="auto"/>
                <w:bottom w:val="none" w:sz="0" w:space="0" w:color="auto"/>
                <w:right w:val="none" w:sz="0" w:space="0" w:color="auto"/>
              </w:divBdr>
            </w:div>
            <w:div w:id="1360278867">
              <w:marLeft w:val="0"/>
              <w:marRight w:val="0"/>
              <w:marTop w:val="0"/>
              <w:marBottom w:val="0"/>
              <w:divBdr>
                <w:top w:val="none" w:sz="0" w:space="0" w:color="auto"/>
                <w:left w:val="none" w:sz="0" w:space="0" w:color="auto"/>
                <w:bottom w:val="none" w:sz="0" w:space="0" w:color="auto"/>
                <w:right w:val="none" w:sz="0" w:space="0" w:color="auto"/>
              </w:divBdr>
            </w:div>
            <w:div w:id="958560662">
              <w:marLeft w:val="0"/>
              <w:marRight w:val="0"/>
              <w:marTop w:val="0"/>
              <w:marBottom w:val="0"/>
              <w:divBdr>
                <w:top w:val="none" w:sz="0" w:space="0" w:color="auto"/>
                <w:left w:val="none" w:sz="0" w:space="0" w:color="auto"/>
                <w:bottom w:val="none" w:sz="0" w:space="0" w:color="auto"/>
                <w:right w:val="none" w:sz="0" w:space="0" w:color="auto"/>
              </w:divBdr>
            </w:div>
            <w:div w:id="513999763">
              <w:marLeft w:val="0"/>
              <w:marRight w:val="0"/>
              <w:marTop w:val="0"/>
              <w:marBottom w:val="0"/>
              <w:divBdr>
                <w:top w:val="none" w:sz="0" w:space="0" w:color="auto"/>
                <w:left w:val="none" w:sz="0" w:space="0" w:color="auto"/>
                <w:bottom w:val="none" w:sz="0" w:space="0" w:color="auto"/>
                <w:right w:val="none" w:sz="0" w:space="0" w:color="auto"/>
              </w:divBdr>
            </w:div>
            <w:div w:id="487596117">
              <w:marLeft w:val="0"/>
              <w:marRight w:val="0"/>
              <w:marTop w:val="0"/>
              <w:marBottom w:val="0"/>
              <w:divBdr>
                <w:top w:val="none" w:sz="0" w:space="0" w:color="auto"/>
                <w:left w:val="none" w:sz="0" w:space="0" w:color="auto"/>
                <w:bottom w:val="none" w:sz="0" w:space="0" w:color="auto"/>
                <w:right w:val="none" w:sz="0" w:space="0" w:color="auto"/>
              </w:divBdr>
            </w:div>
            <w:div w:id="1858159654">
              <w:marLeft w:val="0"/>
              <w:marRight w:val="0"/>
              <w:marTop w:val="0"/>
              <w:marBottom w:val="0"/>
              <w:divBdr>
                <w:top w:val="none" w:sz="0" w:space="0" w:color="auto"/>
                <w:left w:val="none" w:sz="0" w:space="0" w:color="auto"/>
                <w:bottom w:val="none" w:sz="0" w:space="0" w:color="auto"/>
                <w:right w:val="none" w:sz="0" w:space="0" w:color="auto"/>
              </w:divBdr>
            </w:div>
            <w:div w:id="115560351">
              <w:marLeft w:val="0"/>
              <w:marRight w:val="0"/>
              <w:marTop w:val="0"/>
              <w:marBottom w:val="0"/>
              <w:divBdr>
                <w:top w:val="none" w:sz="0" w:space="0" w:color="auto"/>
                <w:left w:val="none" w:sz="0" w:space="0" w:color="auto"/>
                <w:bottom w:val="none" w:sz="0" w:space="0" w:color="auto"/>
                <w:right w:val="none" w:sz="0" w:space="0" w:color="auto"/>
              </w:divBdr>
            </w:div>
            <w:div w:id="941377699">
              <w:marLeft w:val="0"/>
              <w:marRight w:val="0"/>
              <w:marTop w:val="0"/>
              <w:marBottom w:val="0"/>
              <w:divBdr>
                <w:top w:val="none" w:sz="0" w:space="0" w:color="auto"/>
                <w:left w:val="none" w:sz="0" w:space="0" w:color="auto"/>
                <w:bottom w:val="none" w:sz="0" w:space="0" w:color="auto"/>
                <w:right w:val="none" w:sz="0" w:space="0" w:color="auto"/>
              </w:divBdr>
            </w:div>
            <w:div w:id="673530085">
              <w:marLeft w:val="0"/>
              <w:marRight w:val="0"/>
              <w:marTop w:val="0"/>
              <w:marBottom w:val="0"/>
              <w:divBdr>
                <w:top w:val="none" w:sz="0" w:space="0" w:color="auto"/>
                <w:left w:val="none" w:sz="0" w:space="0" w:color="auto"/>
                <w:bottom w:val="none" w:sz="0" w:space="0" w:color="auto"/>
                <w:right w:val="none" w:sz="0" w:space="0" w:color="auto"/>
              </w:divBdr>
            </w:div>
            <w:div w:id="503597330">
              <w:marLeft w:val="0"/>
              <w:marRight w:val="0"/>
              <w:marTop w:val="0"/>
              <w:marBottom w:val="0"/>
              <w:divBdr>
                <w:top w:val="none" w:sz="0" w:space="0" w:color="auto"/>
                <w:left w:val="none" w:sz="0" w:space="0" w:color="auto"/>
                <w:bottom w:val="none" w:sz="0" w:space="0" w:color="auto"/>
                <w:right w:val="none" w:sz="0" w:space="0" w:color="auto"/>
              </w:divBdr>
            </w:div>
            <w:div w:id="1284385660">
              <w:marLeft w:val="0"/>
              <w:marRight w:val="0"/>
              <w:marTop w:val="0"/>
              <w:marBottom w:val="0"/>
              <w:divBdr>
                <w:top w:val="none" w:sz="0" w:space="0" w:color="auto"/>
                <w:left w:val="none" w:sz="0" w:space="0" w:color="auto"/>
                <w:bottom w:val="none" w:sz="0" w:space="0" w:color="auto"/>
                <w:right w:val="none" w:sz="0" w:space="0" w:color="auto"/>
              </w:divBdr>
            </w:div>
            <w:div w:id="1492915593">
              <w:marLeft w:val="0"/>
              <w:marRight w:val="0"/>
              <w:marTop w:val="0"/>
              <w:marBottom w:val="0"/>
              <w:divBdr>
                <w:top w:val="none" w:sz="0" w:space="0" w:color="auto"/>
                <w:left w:val="none" w:sz="0" w:space="0" w:color="auto"/>
                <w:bottom w:val="none" w:sz="0" w:space="0" w:color="auto"/>
                <w:right w:val="none" w:sz="0" w:space="0" w:color="auto"/>
              </w:divBdr>
            </w:div>
            <w:div w:id="1161695473">
              <w:marLeft w:val="0"/>
              <w:marRight w:val="0"/>
              <w:marTop w:val="0"/>
              <w:marBottom w:val="0"/>
              <w:divBdr>
                <w:top w:val="none" w:sz="0" w:space="0" w:color="auto"/>
                <w:left w:val="none" w:sz="0" w:space="0" w:color="auto"/>
                <w:bottom w:val="none" w:sz="0" w:space="0" w:color="auto"/>
                <w:right w:val="none" w:sz="0" w:space="0" w:color="auto"/>
              </w:divBdr>
            </w:div>
            <w:div w:id="2075665362">
              <w:marLeft w:val="0"/>
              <w:marRight w:val="0"/>
              <w:marTop w:val="0"/>
              <w:marBottom w:val="0"/>
              <w:divBdr>
                <w:top w:val="none" w:sz="0" w:space="0" w:color="auto"/>
                <w:left w:val="none" w:sz="0" w:space="0" w:color="auto"/>
                <w:bottom w:val="none" w:sz="0" w:space="0" w:color="auto"/>
                <w:right w:val="none" w:sz="0" w:space="0" w:color="auto"/>
              </w:divBdr>
            </w:div>
            <w:div w:id="1250037416">
              <w:marLeft w:val="0"/>
              <w:marRight w:val="0"/>
              <w:marTop w:val="0"/>
              <w:marBottom w:val="0"/>
              <w:divBdr>
                <w:top w:val="none" w:sz="0" w:space="0" w:color="auto"/>
                <w:left w:val="none" w:sz="0" w:space="0" w:color="auto"/>
                <w:bottom w:val="none" w:sz="0" w:space="0" w:color="auto"/>
                <w:right w:val="none" w:sz="0" w:space="0" w:color="auto"/>
              </w:divBdr>
            </w:div>
            <w:div w:id="1184708863">
              <w:marLeft w:val="0"/>
              <w:marRight w:val="0"/>
              <w:marTop w:val="0"/>
              <w:marBottom w:val="0"/>
              <w:divBdr>
                <w:top w:val="none" w:sz="0" w:space="0" w:color="auto"/>
                <w:left w:val="none" w:sz="0" w:space="0" w:color="auto"/>
                <w:bottom w:val="none" w:sz="0" w:space="0" w:color="auto"/>
                <w:right w:val="none" w:sz="0" w:space="0" w:color="auto"/>
              </w:divBdr>
            </w:div>
            <w:div w:id="893781082">
              <w:marLeft w:val="0"/>
              <w:marRight w:val="0"/>
              <w:marTop w:val="0"/>
              <w:marBottom w:val="0"/>
              <w:divBdr>
                <w:top w:val="none" w:sz="0" w:space="0" w:color="auto"/>
                <w:left w:val="none" w:sz="0" w:space="0" w:color="auto"/>
                <w:bottom w:val="none" w:sz="0" w:space="0" w:color="auto"/>
                <w:right w:val="none" w:sz="0" w:space="0" w:color="auto"/>
              </w:divBdr>
            </w:div>
            <w:div w:id="121114593">
              <w:marLeft w:val="0"/>
              <w:marRight w:val="0"/>
              <w:marTop w:val="0"/>
              <w:marBottom w:val="0"/>
              <w:divBdr>
                <w:top w:val="none" w:sz="0" w:space="0" w:color="auto"/>
                <w:left w:val="none" w:sz="0" w:space="0" w:color="auto"/>
                <w:bottom w:val="none" w:sz="0" w:space="0" w:color="auto"/>
                <w:right w:val="none" w:sz="0" w:space="0" w:color="auto"/>
              </w:divBdr>
            </w:div>
            <w:div w:id="1199587139">
              <w:marLeft w:val="0"/>
              <w:marRight w:val="0"/>
              <w:marTop w:val="0"/>
              <w:marBottom w:val="0"/>
              <w:divBdr>
                <w:top w:val="none" w:sz="0" w:space="0" w:color="auto"/>
                <w:left w:val="none" w:sz="0" w:space="0" w:color="auto"/>
                <w:bottom w:val="none" w:sz="0" w:space="0" w:color="auto"/>
                <w:right w:val="none" w:sz="0" w:space="0" w:color="auto"/>
              </w:divBdr>
            </w:div>
            <w:div w:id="2098555755">
              <w:marLeft w:val="0"/>
              <w:marRight w:val="0"/>
              <w:marTop w:val="0"/>
              <w:marBottom w:val="0"/>
              <w:divBdr>
                <w:top w:val="none" w:sz="0" w:space="0" w:color="auto"/>
                <w:left w:val="none" w:sz="0" w:space="0" w:color="auto"/>
                <w:bottom w:val="none" w:sz="0" w:space="0" w:color="auto"/>
                <w:right w:val="none" w:sz="0" w:space="0" w:color="auto"/>
              </w:divBdr>
            </w:div>
            <w:div w:id="153037090">
              <w:marLeft w:val="0"/>
              <w:marRight w:val="0"/>
              <w:marTop w:val="0"/>
              <w:marBottom w:val="0"/>
              <w:divBdr>
                <w:top w:val="none" w:sz="0" w:space="0" w:color="auto"/>
                <w:left w:val="none" w:sz="0" w:space="0" w:color="auto"/>
                <w:bottom w:val="none" w:sz="0" w:space="0" w:color="auto"/>
                <w:right w:val="none" w:sz="0" w:space="0" w:color="auto"/>
              </w:divBdr>
            </w:div>
            <w:div w:id="2136633093">
              <w:marLeft w:val="0"/>
              <w:marRight w:val="0"/>
              <w:marTop w:val="0"/>
              <w:marBottom w:val="0"/>
              <w:divBdr>
                <w:top w:val="none" w:sz="0" w:space="0" w:color="auto"/>
                <w:left w:val="none" w:sz="0" w:space="0" w:color="auto"/>
                <w:bottom w:val="none" w:sz="0" w:space="0" w:color="auto"/>
                <w:right w:val="none" w:sz="0" w:space="0" w:color="auto"/>
              </w:divBdr>
            </w:div>
            <w:div w:id="1216117370">
              <w:marLeft w:val="0"/>
              <w:marRight w:val="0"/>
              <w:marTop w:val="0"/>
              <w:marBottom w:val="0"/>
              <w:divBdr>
                <w:top w:val="none" w:sz="0" w:space="0" w:color="auto"/>
                <w:left w:val="none" w:sz="0" w:space="0" w:color="auto"/>
                <w:bottom w:val="none" w:sz="0" w:space="0" w:color="auto"/>
                <w:right w:val="none" w:sz="0" w:space="0" w:color="auto"/>
              </w:divBdr>
            </w:div>
            <w:div w:id="1142697940">
              <w:marLeft w:val="0"/>
              <w:marRight w:val="0"/>
              <w:marTop w:val="0"/>
              <w:marBottom w:val="0"/>
              <w:divBdr>
                <w:top w:val="none" w:sz="0" w:space="0" w:color="auto"/>
                <w:left w:val="none" w:sz="0" w:space="0" w:color="auto"/>
                <w:bottom w:val="none" w:sz="0" w:space="0" w:color="auto"/>
                <w:right w:val="none" w:sz="0" w:space="0" w:color="auto"/>
              </w:divBdr>
            </w:div>
            <w:div w:id="1744260448">
              <w:marLeft w:val="0"/>
              <w:marRight w:val="0"/>
              <w:marTop w:val="0"/>
              <w:marBottom w:val="0"/>
              <w:divBdr>
                <w:top w:val="none" w:sz="0" w:space="0" w:color="auto"/>
                <w:left w:val="none" w:sz="0" w:space="0" w:color="auto"/>
                <w:bottom w:val="none" w:sz="0" w:space="0" w:color="auto"/>
                <w:right w:val="none" w:sz="0" w:space="0" w:color="auto"/>
              </w:divBdr>
            </w:div>
            <w:div w:id="1979411053">
              <w:marLeft w:val="0"/>
              <w:marRight w:val="0"/>
              <w:marTop w:val="0"/>
              <w:marBottom w:val="0"/>
              <w:divBdr>
                <w:top w:val="none" w:sz="0" w:space="0" w:color="auto"/>
                <w:left w:val="none" w:sz="0" w:space="0" w:color="auto"/>
                <w:bottom w:val="none" w:sz="0" w:space="0" w:color="auto"/>
                <w:right w:val="none" w:sz="0" w:space="0" w:color="auto"/>
              </w:divBdr>
            </w:div>
            <w:div w:id="1901283010">
              <w:marLeft w:val="0"/>
              <w:marRight w:val="0"/>
              <w:marTop w:val="0"/>
              <w:marBottom w:val="0"/>
              <w:divBdr>
                <w:top w:val="none" w:sz="0" w:space="0" w:color="auto"/>
                <w:left w:val="none" w:sz="0" w:space="0" w:color="auto"/>
                <w:bottom w:val="none" w:sz="0" w:space="0" w:color="auto"/>
                <w:right w:val="none" w:sz="0" w:space="0" w:color="auto"/>
              </w:divBdr>
            </w:div>
            <w:div w:id="545919849">
              <w:marLeft w:val="0"/>
              <w:marRight w:val="0"/>
              <w:marTop w:val="0"/>
              <w:marBottom w:val="0"/>
              <w:divBdr>
                <w:top w:val="none" w:sz="0" w:space="0" w:color="auto"/>
                <w:left w:val="none" w:sz="0" w:space="0" w:color="auto"/>
                <w:bottom w:val="none" w:sz="0" w:space="0" w:color="auto"/>
                <w:right w:val="none" w:sz="0" w:space="0" w:color="auto"/>
              </w:divBdr>
            </w:div>
            <w:div w:id="567957137">
              <w:marLeft w:val="0"/>
              <w:marRight w:val="0"/>
              <w:marTop w:val="0"/>
              <w:marBottom w:val="0"/>
              <w:divBdr>
                <w:top w:val="none" w:sz="0" w:space="0" w:color="auto"/>
                <w:left w:val="none" w:sz="0" w:space="0" w:color="auto"/>
                <w:bottom w:val="none" w:sz="0" w:space="0" w:color="auto"/>
                <w:right w:val="none" w:sz="0" w:space="0" w:color="auto"/>
              </w:divBdr>
            </w:div>
            <w:div w:id="534078245">
              <w:marLeft w:val="0"/>
              <w:marRight w:val="0"/>
              <w:marTop w:val="0"/>
              <w:marBottom w:val="0"/>
              <w:divBdr>
                <w:top w:val="none" w:sz="0" w:space="0" w:color="auto"/>
                <w:left w:val="none" w:sz="0" w:space="0" w:color="auto"/>
                <w:bottom w:val="none" w:sz="0" w:space="0" w:color="auto"/>
                <w:right w:val="none" w:sz="0" w:space="0" w:color="auto"/>
              </w:divBdr>
            </w:div>
            <w:div w:id="556891406">
              <w:marLeft w:val="0"/>
              <w:marRight w:val="0"/>
              <w:marTop w:val="0"/>
              <w:marBottom w:val="0"/>
              <w:divBdr>
                <w:top w:val="none" w:sz="0" w:space="0" w:color="auto"/>
                <w:left w:val="none" w:sz="0" w:space="0" w:color="auto"/>
                <w:bottom w:val="none" w:sz="0" w:space="0" w:color="auto"/>
                <w:right w:val="none" w:sz="0" w:space="0" w:color="auto"/>
              </w:divBdr>
            </w:div>
            <w:div w:id="972254526">
              <w:marLeft w:val="0"/>
              <w:marRight w:val="0"/>
              <w:marTop w:val="0"/>
              <w:marBottom w:val="0"/>
              <w:divBdr>
                <w:top w:val="none" w:sz="0" w:space="0" w:color="auto"/>
                <w:left w:val="none" w:sz="0" w:space="0" w:color="auto"/>
                <w:bottom w:val="none" w:sz="0" w:space="0" w:color="auto"/>
                <w:right w:val="none" w:sz="0" w:space="0" w:color="auto"/>
              </w:divBdr>
            </w:div>
            <w:div w:id="221259116">
              <w:marLeft w:val="0"/>
              <w:marRight w:val="0"/>
              <w:marTop w:val="0"/>
              <w:marBottom w:val="0"/>
              <w:divBdr>
                <w:top w:val="none" w:sz="0" w:space="0" w:color="auto"/>
                <w:left w:val="none" w:sz="0" w:space="0" w:color="auto"/>
                <w:bottom w:val="none" w:sz="0" w:space="0" w:color="auto"/>
                <w:right w:val="none" w:sz="0" w:space="0" w:color="auto"/>
              </w:divBdr>
            </w:div>
            <w:div w:id="578443491">
              <w:marLeft w:val="0"/>
              <w:marRight w:val="0"/>
              <w:marTop w:val="0"/>
              <w:marBottom w:val="0"/>
              <w:divBdr>
                <w:top w:val="none" w:sz="0" w:space="0" w:color="auto"/>
                <w:left w:val="none" w:sz="0" w:space="0" w:color="auto"/>
                <w:bottom w:val="none" w:sz="0" w:space="0" w:color="auto"/>
                <w:right w:val="none" w:sz="0" w:space="0" w:color="auto"/>
              </w:divBdr>
            </w:div>
            <w:div w:id="263346571">
              <w:marLeft w:val="0"/>
              <w:marRight w:val="0"/>
              <w:marTop w:val="0"/>
              <w:marBottom w:val="0"/>
              <w:divBdr>
                <w:top w:val="none" w:sz="0" w:space="0" w:color="auto"/>
                <w:left w:val="none" w:sz="0" w:space="0" w:color="auto"/>
                <w:bottom w:val="none" w:sz="0" w:space="0" w:color="auto"/>
                <w:right w:val="none" w:sz="0" w:space="0" w:color="auto"/>
              </w:divBdr>
            </w:div>
            <w:div w:id="1177966989">
              <w:marLeft w:val="0"/>
              <w:marRight w:val="0"/>
              <w:marTop w:val="0"/>
              <w:marBottom w:val="0"/>
              <w:divBdr>
                <w:top w:val="none" w:sz="0" w:space="0" w:color="auto"/>
                <w:left w:val="none" w:sz="0" w:space="0" w:color="auto"/>
                <w:bottom w:val="none" w:sz="0" w:space="0" w:color="auto"/>
                <w:right w:val="none" w:sz="0" w:space="0" w:color="auto"/>
              </w:divBdr>
            </w:div>
            <w:div w:id="228394152">
              <w:marLeft w:val="0"/>
              <w:marRight w:val="0"/>
              <w:marTop w:val="0"/>
              <w:marBottom w:val="0"/>
              <w:divBdr>
                <w:top w:val="none" w:sz="0" w:space="0" w:color="auto"/>
                <w:left w:val="none" w:sz="0" w:space="0" w:color="auto"/>
                <w:bottom w:val="none" w:sz="0" w:space="0" w:color="auto"/>
                <w:right w:val="none" w:sz="0" w:space="0" w:color="auto"/>
              </w:divBdr>
            </w:div>
            <w:div w:id="927691124">
              <w:marLeft w:val="0"/>
              <w:marRight w:val="0"/>
              <w:marTop w:val="0"/>
              <w:marBottom w:val="0"/>
              <w:divBdr>
                <w:top w:val="none" w:sz="0" w:space="0" w:color="auto"/>
                <w:left w:val="none" w:sz="0" w:space="0" w:color="auto"/>
                <w:bottom w:val="none" w:sz="0" w:space="0" w:color="auto"/>
                <w:right w:val="none" w:sz="0" w:space="0" w:color="auto"/>
              </w:divBdr>
            </w:div>
            <w:div w:id="139661433">
              <w:marLeft w:val="0"/>
              <w:marRight w:val="0"/>
              <w:marTop w:val="0"/>
              <w:marBottom w:val="0"/>
              <w:divBdr>
                <w:top w:val="none" w:sz="0" w:space="0" w:color="auto"/>
                <w:left w:val="none" w:sz="0" w:space="0" w:color="auto"/>
                <w:bottom w:val="none" w:sz="0" w:space="0" w:color="auto"/>
                <w:right w:val="none" w:sz="0" w:space="0" w:color="auto"/>
              </w:divBdr>
            </w:div>
            <w:div w:id="23099346">
              <w:marLeft w:val="0"/>
              <w:marRight w:val="0"/>
              <w:marTop w:val="0"/>
              <w:marBottom w:val="0"/>
              <w:divBdr>
                <w:top w:val="none" w:sz="0" w:space="0" w:color="auto"/>
                <w:left w:val="none" w:sz="0" w:space="0" w:color="auto"/>
                <w:bottom w:val="none" w:sz="0" w:space="0" w:color="auto"/>
                <w:right w:val="none" w:sz="0" w:space="0" w:color="auto"/>
              </w:divBdr>
            </w:div>
            <w:div w:id="1605109477">
              <w:marLeft w:val="0"/>
              <w:marRight w:val="0"/>
              <w:marTop w:val="0"/>
              <w:marBottom w:val="0"/>
              <w:divBdr>
                <w:top w:val="none" w:sz="0" w:space="0" w:color="auto"/>
                <w:left w:val="none" w:sz="0" w:space="0" w:color="auto"/>
                <w:bottom w:val="none" w:sz="0" w:space="0" w:color="auto"/>
                <w:right w:val="none" w:sz="0" w:space="0" w:color="auto"/>
              </w:divBdr>
            </w:div>
            <w:div w:id="276721955">
              <w:marLeft w:val="0"/>
              <w:marRight w:val="0"/>
              <w:marTop w:val="0"/>
              <w:marBottom w:val="0"/>
              <w:divBdr>
                <w:top w:val="none" w:sz="0" w:space="0" w:color="auto"/>
                <w:left w:val="none" w:sz="0" w:space="0" w:color="auto"/>
                <w:bottom w:val="none" w:sz="0" w:space="0" w:color="auto"/>
                <w:right w:val="none" w:sz="0" w:space="0" w:color="auto"/>
              </w:divBdr>
            </w:div>
            <w:div w:id="2006203777">
              <w:marLeft w:val="0"/>
              <w:marRight w:val="0"/>
              <w:marTop w:val="0"/>
              <w:marBottom w:val="0"/>
              <w:divBdr>
                <w:top w:val="none" w:sz="0" w:space="0" w:color="auto"/>
                <w:left w:val="none" w:sz="0" w:space="0" w:color="auto"/>
                <w:bottom w:val="none" w:sz="0" w:space="0" w:color="auto"/>
                <w:right w:val="none" w:sz="0" w:space="0" w:color="auto"/>
              </w:divBdr>
            </w:div>
            <w:div w:id="713434225">
              <w:marLeft w:val="0"/>
              <w:marRight w:val="0"/>
              <w:marTop w:val="0"/>
              <w:marBottom w:val="0"/>
              <w:divBdr>
                <w:top w:val="none" w:sz="0" w:space="0" w:color="auto"/>
                <w:left w:val="none" w:sz="0" w:space="0" w:color="auto"/>
                <w:bottom w:val="none" w:sz="0" w:space="0" w:color="auto"/>
                <w:right w:val="none" w:sz="0" w:space="0" w:color="auto"/>
              </w:divBdr>
            </w:div>
            <w:div w:id="533617457">
              <w:marLeft w:val="0"/>
              <w:marRight w:val="0"/>
              <w:marTop w:val="0"/>
              <w:marBottom w:val="0"/>
              <w:divBdr>
                <w:top w:val="none" w:sz="0" w:space="0" w:color="auto"/>
                <w:left w:val="none" w:sz="0" w:space="0" w:color="auto"/>
                <w:bottom w:val="none" w:sz="0" w:space="0" w:color="auto"/>
                <w:right w:val="none" w:sz="0" w:space="0" w:color="auto"/>
              </w:divBdr>
            </w:div>
            <w:div w:id="8872108">
              <w:marLeft w:val="0"/>
              <w:marRight w:val="0"/>
              <w:marTop w:val="0"/>
              <w:marBottom w:val="0"/>
              <w:divBdr>
                <w:top w:val="none" w:sz="0" w:space="0" w:color="auto"/>
                <w:left w:val="none" w:sz="0" w:space="0" w:color="auto"/>
                <w:bottom w:val="none" w:sz="0" w:space="0" w:color="auto"/>
                <w:right w:val="none" w:sz="0" w:space="0" w:color="auto"/>
              </w:divBdr>
            </w:div>
            <w:div w:id="1259944011">
              <w:marLeft w:val="0"/>
              <w:marRight w:val="0"/>
              <w:marTop w:val="0"/>
              <w:marBottom w:val="0"/>
              <w:divBdr>
                <w:top w:val="none" w:sz="0" w:space="0" w:color="auto"/>
                <w:left w:val="none" w:sz="0" w:space="0" w:color="auto"/>
                <w:bottom w:val="none" w:sz="0" w:space="0" w:color="auto"/>
                <w:right w:val="none" w:sz="0" w:space="0" w:color="auto"/>
              </w:divBdr>
            </w:div>
            <w:div w:id="661740372">
              <w:marLeft w:val="0"/>
              <w:marRight w:val="0"/>
              <w:marTop w:val="0"/>
              <w:marBottom w:val="0"/>
              <w:divBdr>
                <w:top w:val="none" w:sz="0" w:space="0" w:color="auto"/>
                <w:left w:val="none" w:sz="0" w:space="0" w:color="auto"/>
                <w:bottom w:val="none" w:sz="0" w:space="0" w:color="auto"/>
                <w:right w:val="none" w:sz="0" w:space="0" w:color="auto"/>
              </w:divBdr>
            </w:div>
            <w:div w:id="1468933005">
              <w:marLeft w:val="0"/>
              <w:marRight w:val="0"/>
              <w:marTop w:val="0"/>
              <w:marBottom w:val="0"/>
              <w:divBdr>
                <w:top w:val="none" w:sz="0" w:space="0" w:color="auto"/>
                <w:left w:val="none" w:sz="0" w:space="0" w:color="auto"/>
                <w:bottom w:val="none" w:sz="0" w:space="0" w:color="auto"/>
                <w:right w:val="none" w:sz="0" w:space="0" w:color="auto"/>
              </w:divBdr>
            </w:div>
            <w:div w:id="1965848527">
              <w:marLeft w:val="0"/>
              <w:marRight w:val="0"/>
              <w:marTop w:val="0"/>
              <w:marBottom w:val="0"/>
              <w:divBdr>
                <w:top w:val="none" w:sz="0" w:space="0" w:color="auto"/>
                <w:left w:val="none" w:sz="0" w:space="0" w:color="auto"/>
                <w:bottom w:val="none" w:sz="0" w:space="0" w:color="auto"/>
                <w:right w:val="none" w:sz="0" w:space="0" w:color="auto"/>
              </w:divBdr>
            </w:div>
            <w:div w:id="1598439044">
              <w:marLeft w:val="0"/>
              <w:marRight w:val="0"/>
              <w:marTop w:val="0"/>
              <w:marBottom w:val="0"/>
              <w:divBdr>
                <w:top w:val="none" w:sz="0" w:space="0" w:color="auto"/>
                <w:left w:val="none" w:sz="0" w:space="0" w:color="auto"/>
                <w:bottom w:val="none" w:sz="0" w:space="0" w:color="auto"/>
                <w:right w:val="none" w:sz="0" w:space="0" w:color="auto"/>
              </w:divBdr>
            </w:div>
            <w:div w:id="1930039315">
              <w:marLeft w:val="0"/>
              <w:marRight w:val="0"/>
              <w:marTop w:val="0"/>
              <w:marBottom w:val="0"/>
              <w:divBdr>
                <w:top w:val="none" w:sz="0" w:space="0" w:color="auto"/>
                <w:left w:val="none" w:sz="0" w:space="0" w:color="auto"/>
                <w:bottom w:val="none" w:sz="0" w:space="0" w:color="auto"/>
                <w:right w:val="none" w:sz="0" w:space="0" w:color="auto"/>
              </w:divBdr>
            </w:div>
            <w:div w:id="862550156">
              <w:marLeft w:val="0"/>
              <w:marRight w:val="0"/>
              <w:marTop w:val="0"/>
              <w:marBottom w:val="0"/>
              <w:divBdr>
                <w:top w:val="none" w:sz="0" w:space="0" w:color="auto"/>
                <w:left w:val="none" w:sz="0" w:space="0" w:color="auto"/>
                <w:bottom w:val="none" w:sz="0" w:space="0" w:color="auto"/>
                <w:right w:val="none" w:sz="0" w:space="0" w:color="auto"/>
              </w:divBdr>
            </w:div>
            <w:div w:id="1264071727">
              <w:marLeft w:val="0"/>
              <w:marRight w:val="0"/>
              <w:marTop w:val="0"/>
              <w:marBottom w:val="0"/>
              <w:divBdr>
                <w:top w:val="none" w:sz="0" w:space="0" w:color="auto"/>
                <w:left w:val="none" w:sz="0" w:space="0" w:color="auto"/>
                <w:bottom w:val="none" w:sz="0" w:space="0" w:color="auto"/>
                <w:right w:val="none" w:sz="0" w:space="0" w:color="auto"/>
              </w:divBdr>
            </w:div>
            <w:div w:id="67848182">
              <w:marLeft w:val="0"/>
              <w:marRight w:val="0"/>
              <w:marTop w:val="0"/>
              <w:marBottom w:val="0"/>
              <w:divBdr>
                <w:top w:val="none" w:sz="0" w:space="0" w:color="auto"/>
                <w:left w:val="none" w:sz="0" w:space="0" w:color="auto"/>
                <w:bottom w:val="none" w:sz="0" w:space="0" w:color="auto"/>
                <w:right w:val="none" w:sz="0" w:space="0" w:color="auto"/>
              </w:divBdr>
            </w:div>
            <w:div w:id="977681882">
              <w:marLeft w:val="0"/>
              <w:marRight w:val="0"/>
              <w:marTop w:val="0"/>
              <w:marBottom w:val="0"/>
              <w:divBdr>
                <w:top w:val="none" w:sz="0" w:space="0" w:color="auto"/>
                <w:left w:val="none" w:sz="0" w:space="0" w:color="auto"/>
                <w:bottom w:val="none" w:sz="0" w:space="0" w:color="auto"/>
                <w:right w:val="none" w:sz="0" w:space="0" w:color="auto"/>
              </w:divBdr>
            </w:div>
            <w:div w:id="1654872737">
              <w:marLeft w:val="0"/>
              <w:marRight w:val="0"/>
              <w:marTop w:val="0"/>
              <w:marBottom w:val="0"/>
              <w:divBdr>
                <w:top w:val="none" w:sz="0" w:space="0" w:color="auto"/>
                <w:left w:val="none" w:sz="0" w:space="0" w:color="auto"/>
                <w:bottom w:val="none" w:sz="0" w:space="0" w:color="auto"/>
                <w:right w:val="none" w:sz="0" w:space="0" w:color="auto"/>
              </w:divBdr>
            </w:div>
            <w:div w:id="1654287909">
              <w:marLeft w:val="0"/>
              <w:marRight w:val="0"/>
              <w:marTop w:val="0"/>
              <w:marBottom w:val="0"/>
              <w:divBdr>
                <w:top w:val="none" w:sz="0" w:space="0" w:color="auto"/>
                <w:left w:val="none" w:sz="0" w:space="0" w:color="auto"/>
                <w:bottom w:val="none" w:sz="0" w:space="0" w:color="auto"/>
                <w:right w:val="none" w:sz="0" w:space="0" w:color="auto"/>
              </w:divBdr>
            </w:div>
            <w:div w:id="866262253">
              <w:marLeft w:val="0"/>
              <w:marRight w:val="0"/>
              <w:marTop w:val="0"/>
              <w:marBottom w:val="0"/>
              <w:divBdr>
                <w:top w:val="none" w:sz="0" w:space="0" w:color="auto"/>
                <w:left w:val="none" w:sz="0" w:space="0" w:color="auto"/>
                <w:bottom w:val="none" w:sz="0" w:space="0" w:color="auto"/>
                <w:right w:val="none" w:sz="0" w:space="0" w:color="auto"/>
              </w:divBdr>
            </w:div>
            <w:div w:id="1326129016">
              <w:marLeft w:val="0"/>
              <w:marRight w:val="0"/>
              <w:marTop w:val="0"/>
              <w:marBottom w:val="0"/>
              <w:divBdr>
                <w:top w:val="none" w:sz="0" w:space="0" w:color="auto"/>
                <w:left w:val="none" w:sz="0" w:space="0" w:color="auto"/>
                <w:bottom w:val="none" w:sz="0" w:space="0" w:color="auto"/>
                <w:right w:val="none" w:sz="0" w:space="0" w:color="auto"/>
              </w:divBdr>
            </w:div>
            <w:div w:id="1482691309">
              <w:marLeft w:val="0"/>
              <w:marRight w:val="0"/>
              <w:marTop w:val="0"/>
              <w:marBottom w:val="0"/>
              <w:divBdr>
                <w:top w:val="none" w:sz="0" w:space="0" w:color="auto"/>
                <w:left w:val="none" w:sz="0" w:space="0" w:color="auto"/>
                <w:bottom w:val="none" w:sz="0" w:space="0" w:color="auto"/>
                <w:right w:val="none" w:sz="0" w:space="0" w:color="auto"/>
              </w:divBdr>
            </w:div>
            <w:div w:id="775054873">
              <w:marLeft w:val="0"/>
              <w:marRight w:val="0"/>
              <w:marTop w:val="0"/>
              <w:marBottom w:val="0"/>
              <w:divBdr>
                <w:top w:val="none" w:sz="0" w:space="0" w:color="auto"/>
                <w:left w:val="none" w:sz="0" w:space="0" w:color="auto"/>
                <w:bottom w:val="none" w:sz="0" w:space="0" w:color="auto"/>
                <w:right w:val="none" w:sz="0" w:space="0" w:color="auto"/>
              </w:divBdr>
            </w:div>
            <w:div w:id="1890142358">
              <w:marLeft w:val="0"/>
              <w:marRight w:val="0"/>
              <w:marTop w:val="0"/>
              <w:marBottom w:val="0"/>
              <w:divBdr>
                <w:top w:val="none" w:sz="0" w:space="0" w:color="auto"/>
                <w:left w:val="none" w:sz="0" w:space="0" w:color="auto"/>
                <w:bottom w:val="none" w:sz="0" w:space="0" w:color="auto"/>
                <w:right w:val="none" w:sz="0" w:space="0" w:color="auto"/>
              </w:divBdr>
            </w:div>
            <w:div w:id="1189635695">
              <w:marLeft w:val="0"/>
              <w:marRight w:val="0"/>
              <w:marTop w:val="0"/>
              <w:marBottom w:val="0"/>
              <w:divBdr>
                <w:top w:val="none" w:sz="0" w:space="0" w:color="auto"/>
                <w:left w:val="none" w:sz="0" w:space="0" w:color="auto"/>
                <w:bottom w:val="none" w:sz="0" w:space="0" w:color="auto"/>
                <w:right w:val="none" w:sz="0" w:space="0" w:color="auto"/>
              </w:divBdr>
            </w:div>
            <w:div w:id="1440031178">
              <w:marLeft w:val="0"/>
              <w:marRight w:val="0"/>
              <w:marTop w:val="0"/>
              <w:marBottom w:val="0"/>
              <w:divBdr>
                <w:top w:val="none" w:sz="0" w:space="0" w:color="auto"/>
                <w:left w:val="none" w:sz="0" w:space="0" w:color="auto"/>
                <w:bottom w:val="none" w:sz="0" w:space="0" w:color="auto"/>
                <w:right w:val="none" w:sz="0" w:space="0" w:color="auto"/>
              </w:divBdr>
            </w:div>
            <w:div w:id="1726949258">
              <w:marLeft w:val="0"/>
              <w:marRight w:val="0"/>
              <w:marTop w:val="0"/>
              <w:marBottom w:val="0"/>
              <w:divBdr>
                <w:top w:val="none" w:sz="0" w:space="0" w:color="auto"/>
                <w:left w:val="none" w:sz="0" w:space="0" w:color="auto"/>
                <w:bottom w:val="none" w:sz="0" w:space="0" w:color="auto"/>
                <w:right w:val="none" w:sz="0" w:space="0" w:color="auto"/>
              </w:divBdr>
            </w:div>
            <w:div w:id="1587416580">
              <w:marLeft w:val="0"/>
              <w:marRight w:val="0"/>
              <w:marTop w:val="0"/>
              <w:marBottom w:val="0"/>
              <w:divBdr>
                <w:top w:val="none" w:sz="0" w:space="0" w:color="auto"/>
                <w:left w:val="none" w:sz="0" w:space="0" w:color="auto"/>
                <w:bottom w:val="none" w:sz="0" w:space="0" w:color="auto"/>
                <w:right w:val="none" w:sz="0" w:space="0" w:color="auto"/>
              </w:divBdr>
            </w:div>
            <w:div w:id="1032925353">
              <w:marLeft w:val="0"/>
              <w:marRight w:val="0"/>
              <w:marTop w:val="0"/>
              <w:marBottom w:val="0"/>
              <w:divBdr>
                <w:top w:val="none" w:sz="0" w:space="0" w:color="auto"/>
                <w:left w:val="none" w:sz="0" w:space="0" w:color="auto"/>
                <w:bottom w:val="none" w:sz="0" w:space="0" w:color="auto"/>
                <w:right w:val="none" w:sz="0" w:space="0" w:color="auto"/>
              </w:divBdr>
            </w:div>
            <w:div w:id="1496219151">
              <w:marLeft w:val="0"/>
              <w:marRight w:val="0"/>
              <w:marTop w:val="0"/>
              <w:marBottom w:val="0"/>
              <w:divBdr>
                <w:top w:val="none" w:sz="0" w:space="0" w:color="auto"/>
                <w:left w:val="none" w:sz="0" w:space="0" w:color="auto"/>
                <w:bottom w:val="none" w:sz="0" w:space="0" w:color="auto"/>
                <w:right w:val="none" w:sz="0" w:space="0" w:color="auto"/>
              </w:divBdr>
            </w:div>
            <w:div w:id="639574521">
              <w:marLeft w:val="0"/>
              <w:marRight w:val="0"/>
              <w:marTop w:val="0"/>
              <w:marBottom w:val="0"/>
              <w:divBdr>
                <w:top w:val="none" w:sz="0" w:space="0" w:color="auto"/>
                <w:left w:val="none" w:sz="0" w:space="0" w:color="auto"/>
                <w:bottom w:val="none" w:sz="0" w:space="0" w:color="auto"/>
                <w:right w:val="none" w:sz="0" w:space="0" w:color="auto"/>
              </w:divBdr>
            </w:div>
            <w:div w:id="1445273141">
              <w:marLeft w:val="0"/>
              <w:marRight w:val="0"/>
              <w:marTop w:val="0"/>
              <w:marBottom w:val="0"/>
              <w:divBdr>
                <w:top w:val="none" w:sz="0" w:space="0" w:color="auto"/>
                <w:left w:val="none" w:sz="0" w:space="0" w:color="auto"/>
                <w:bottom w:val="none" w:sz="0" w:space="0" w:color="auto"/>
                <w:right w:val="none" w:sz="0" w:space="0" w:color="auto"/>
              </w:divBdr>
            </w:div>
            <w:div w:id="1624967353">
              <w:marLeft w:val="0"/>
              <w:marRight w:val="0"/>
              <w:marTop w:val="0"/>
              <w:marBottom w:val="0"/>
              <w:divBdr>
                <w:top w:val="none" w:sz="0" w:space="0" w:color="auto"/>
                <w:left w:val="none" w:sz="0" w:space="0" w:color="auto"/>
                <w:bottom w:val="none" w:sz="0" w:space="0" w:color="auto"/>
                <w:right w:val="none" w:sz="0" w:space="0" w:color="auto"/>
              </w:divBdr>
            </w:div>
            <w:div w:id="563299511">
              <w:marLeft w:val="0"/>
              <w:marRight w:val="0"/>
              <w:marTop w:val="0"/>
              <w:marBottom w:val="0"/>
              <w:divBdr>
                <w:top w:val="none" w:sz="0" w:space="0" w:color="auto"/>
                <w:left w:val="none" w:sz="0" w:space="0" w:color="auto"/>
                <w:bottom w:val="none" w:sz="0" w:space="0" w:color="auto"/>
                <w:right w:val="none" w:sz="0" w:space="0" w:color="auto"/>
              </w:divBdr>
            </w:div>
            <w:div w:id="1214581931">
              <w:marLeft w:val="0"/>
              <w:marRight w:val="0"/>
              <w:marTop w:val="0"/>
              <w:marBottom w:val="0"/>
              <w:divBdr>
                <w:top w:val="none" w:sz="0" w:space="0" w:color="auto"/>
                <w:left w:val="none" w:sz="0" w:space="0" w:color="auto"/>
                <w:bottom w:val="none" w:sz="0" w:space="0" w:color="auto"/>
                <w:right w:val="none" w:sz="0" w:space="0" w:color="auto"/>
              </w:divBdr>
            </w:div>
            <w:div w:id="410590154">
              <w:marLeft w:val="0"/>
              <w:marRight w:val="0"/>
              <w:marTop w:val="0"/>
              <w:marBottom w:val="0"/>
              <w:divBdr>
                <w:top w:val="none" w:sz="0" w:space="0" w:color="auto"/>
                <w:left w:val="none" w:sz="0" w:space="0" w:color="auto"/>
                <w:bottom w:val="none" w:sz="0" w:space="0" w:color="auto"/>
                <w:right w:val="none" w:sz="0" w:space="0" w:color="auto"/>
              </w:divBdr>
            </w:div>
            <w:div w:id="626282020">
              <w:marLeft w:val="0"/>
              <w:marRight w:val="0"/>
              <w:marTop w:val="0"/>
              <w:marBottom w:val="0"/>
              <w:divBdr>
                <w:top w:val="none" w:sz="0" w:space="0" w:color="auto"/>
                <w:left w:val="none" w:sz="0" w:space="0" w:color="auto"/>
                <w:bottom w:val="none" w:sz="0" w:space="0" w:color="auto"/>
                <w:right w:val="none" w:sz="0" w:space="0" w:color="auto"/>
              </w:divBdr>
            </w:div>
            <w:div w:id="1559051811">
              <w:marLeft w:val="0"/>
              <w:marRight w:val="0"/>
              <w:marTop w:val="0"/>
              <w:marBottom w:val="0"/>
              <w:divBdr>
                <w:top w:val="none" w:sz="0" w:space="0" w:color="auto"/>
                <w:left w:val="none" w:sz="0" w:space="0" w:color="auto"/>
                <w:bottom w:val="none" w:sz="0" w:space="0" w:color="auto"/>
                <w:right w:val="none" w:sz="0" w:space="0" w:color="auto"/>
              </w:divBdr>
            </w:div>
            <w:div w:id="1743061166">
              <w:marLeft w:val="0"/>
              <w:marRight w:val="0"/>
              <w:marTop w:val="0"/>
              <w:marBottom w:val="0"/>
              <w:divBdr>
                <w:top w:val="none" w:sz="0" w:space="0" w:color="auto"/>
                <w:left w:val="none" w:sz="0" w:space="0" w:color="auto"/>
                <w:bottom w:val="none" w:sz="0" w:space="0" w:color="auto"/>
                <w:right w:val="none" w:sz="0" w:space="0" w:color="auto"/>
              </w:divBdr>
            </w:div>
            <w:div w:id="665012343">
              <w:marLeft w:val="0"/>
              <w:marRight w:val="0"/>
              <w:marTop w:val="0"/>
              <w:marBottom w:val="0"/>
              <w:divBdr>
                <w:top w:val="none" w:sz="0" w:space="0" w:color="auto"/>
                <w:left w:val="none" w:sz="0" w:space="0" w:color="auto"/>
                <w:bottom w:val="none" w:sz="0" w:space="0" w:color="auto"/>
                <w:right w:val="none" w:sz="0" w:space="0" w:color="auto"/>
              </w:divBdr>
            </w:div>
            <w:div w:id="132061073">
              <w:marLeft w:val="0"/>
              <w:marRight w:val="0"/>
              <w:marTop w:val="0"/>
              <w:marBottom w:val="0"/>
              <w:divBdr>
                <w:top w:val="none" w:sz="0" w:space="0" w:color="auto"/>
                <w:left w:val="none" w:sz="0" w:space="0" w:color="auto"/>
                <w:bottom w:val="none" w:sz="0" w:space="0" w:color="auto"/>
                <w:right w:val="none" w:sz="0" w:space="0" w:color="auto"/>
              </w:divBdr>
            </w:div>
            <w:div w:id="762072485">
              <w:marLeft w:val="0"/>
              <w:marRight w:val="0"/>
              <w:marTop w:val="0"/>
              <w:marBottom w:val="0"/>
              <w:divBdr>
                <w:top w:val="none" w:sz="0" w:space="0" w:color="auto"/>
                <w:left w:val="none" w:sz="0" w:space="0" w:color="auto"/>
                <w:bottom w:val="none" w:sz="0" w:space="0" w:color="auto"/>
                <w:right w:val="none" w:sz="0" w:space="0" w:color="auto"/>
              </w:divBdr>
            </w:div>
            <w:div w:id="1404378312">
              <w:marLeft w:val="0"/>
              <w:marRight w:val="0"/>
              <w:marTop w:val="0"/>
              <w:marBottom w:val="0"/>
              <w:divBdr>
                <w:top w:val="none" w:sz="0" w:space="0" w:color="auto"/>
                <w:left w:val="none" w:sz="0" w:space="0" w:color="auto"/>
                <w:bottom w:val="none" w:sz="0" w:space="0" w:color="auto"/>
                <w:right w:val="none" w:sz="0" w:space="0" w:color="auto"/>
              </w:divBdr>
            </w:div>
            <w:div w:id="958334679">
              <w:marLeft w:val="0"/>
              <w:marRight w:val="0"/>
              <w:marTop w:val="0"/>
              <w:marBottom w:val="0"/>
              <w:divBdr>
                <w:top w:val="none" w:sz="0" w:space="0" w:color="auto"/>
                <w:left w:val="none" w:sz="0" w:space="0" w:color="auto"/>
                <w:bottom w:val="none" w:sz="0" w:space="0" w:color="auto"/>
                <w:right w:val="none" w:sz="0" w:space="0" w:color="auto"/>
              </w:divBdr>
            </w:div>
            <w:div w:id="1910993263">
              <w:marLeft w:val="0"/>
              <w:marRight w:val="0"/>
              <w:marTop w:val="0"/>
              <w:marBottom w:val="0"/>
              <w:divBdr>
                <w:top w:val="none" w:sz="0" w:space="0" w:color="auto"/>
                <w:left w:val="none" w:sz="0" w:space="0" w:color="auto"/>
                <w:bottom w:val="none" w:sz="0" w:space="0" w:color="auto"/>
                <w:right w:val="none" w:sz="0" w:space="0" w:color="auto"/>
              </w:divBdr>
            </w:div>
            <w:div w:id="1356541532">
              <w:marLeft w:val="0"/>
              <w:marRight w:val="0"/>
              <w:marTop w:val="0"/>
              <w:marBottom w:val="0"/>
              <w:divBdr>
                <w:top w:val="none" w:sz="0" w:space="0" w:color="auto"/>
                <w:left w:val="none" w:sz="0" w:space="0" w:color="auto"/>
                <w:bottom w:val="none" w:sz="0" w:space="0" w:color="auto"/>
                <w:right w:val="none" w:sz="0" w:space="0" w:color="auto"/>
              </w:divBdr>
            </w:div>
            <w:div w:id="411051275">
              <w:marLeft w:val="0"/>
              <w:marRight w:val="0"/>
              <w:marTop w:val="0"/>
              <w:marBottom w:val="0"/>
              <w:divBdr>
                <w:top w:val="none" w:sz="0" w:space="0" w:color="auto"/>
                <w:left w:val="none" w:sz="0" w:space="0" w:color="auto"/>
                <w:bottom w:val="none" w:sz="0" w:space="0" w:color="auto"/>
                <w:right w:val="none" w:sz="0" w:space="0" w:color="auto"/>
              </w:divBdr>
            </w:div>
            <w:div w:id="690764124">
              <w:marLeft w:val="0"/>
              <w:marRight w:val="0"/>
              <w:marTop w:val="0"/>
              <w:marBottom w:val="0"/>
              <w:divBdr>
                <w:top w:val="none" w:sz="0" w:space="0" w:color="auto"/>
                <w:left w:val="none" w:sz="0" w:space="0" w:color="auto"/>
                <w:bottom w:val="none" w:sz="0" w:space="0" w:color="auto"/>
                <w:right w:val="none" w:sz="0" w:space="0" w:color="auto"/>
              </w:divBdr>
            </w:div>
            <w:div w:id="73430428">
              <w:marLeft w:val="0"/>
              <w:marRight w:val="0"/>
              <w:marTop w:val="0"/>
              <w:marBottom w:val="0"/>
              <w:divBdr>
                <w:top w:val="none" w:sz="0" w:space="0" w:color="auto"/>
                <w:left w:val="none" w:sz="0" w:space="0" w:color="auto"/>
                <w:bottom w:val="none" w:sz="0" w:space="0" w:color="auto"/>
                <w:right w:val="none" w:sz="0" w:space="0" w:color="auto"/>
              </w:divBdr>
            </w:div>
            <w:div w:id="56246284">
              <w:marLeft w:val="0"/>
              <w:marRight w:val="0"/>
              <w:marTop w:val="0"/>
              <w:marBottom w:val="0"/>
              <w:divBdr>
                <w:top w:val="none" w:sz="0" w:space="0" w:color="auto"/>
                <w:left w:val="none" w:sz="0" w:space="0" w:color="auto"/>
                <w:bottom w:val="none" w:sz="0" w:space="0" w:color="auto"/>
                <w:right w:val="none" w:sz="0" w:space="0" w:color="auto"/>
              </w:divBdr>
            </w:div>
            <w:div w:id="786899575">
              <w:marLeft w:val="0"/>
              <w:marRight w:val="0"/>
              <w:marTop w:val="0"/>
              <w:marBottom w:val="0"/>
              <w:divBdr>
                <w:top w:val="none" w:sz="0" w:space="0" w:color="auto"/>
                <w:left w:val="none" w:sz="0" w:space="0" w:color="auto"/>
                <w:bottom w:val="none" w:sz="0" w:space="0" w:color="auto"/>
                <w:right w:val="none" w:sz="0" w:space="0" w:color="auto"/>
              </w:divBdr>
            </w:div>
            <w:div w:id="1221748422">
              <w:marLeft w:val="0"/>
              <w:marRight w:val="0"/>
              <w:marTop w:val="0"/>
              <w:marBottom w:val="0"/>
              <w:divBdr>
                <w:top w:val="none" w:sz="0" w:space="0" w:color="auto"/>
                <w:left w:val="none" w:sz="0" w:space="0" w:color="auto"/>
                <w:bottom w:val="none" w:sz="0" w:space="0" w:color="auto"/>
                <w:right w:val="none" w:sz="0" w:space="0" w:color="auto"/>
              </w:divBdr>
            </w:div>
            <w:div w:id="1461726906">
              <w:marLeft w:val="0"/>
              <w:marRight w:val="0"/>
              <w:marTop w:val="0"/>
              <w:marBottom w:val="0"/>
              <w:divBdr>
                <w:top w:val="none" w:sz="0" w:space="0" w:color="auto"/>
                <w:left w:val="none" w:sz="0" w:space="0" w:color="auto"/>
                <w:bottom w:val="none" w:sz="0" w:space="0" w:color="auto"/>
                <w:right w:val="none" w:sz="0" w:space="0" w:color="auto"/>
              </w:divBdr>
            </w:div>
            <w:div w:id="583731780">
              <w:marLeft w:val="0"/>
              <w:marRight w:val="0"/>
              <w:marTop w:val="0"/>
              <w:marBottom w:val="0"/>
              <w:divBdr>
                <w:top w:val="none" w:sz="0" w:space="0" w:color="auto"/>
                <w:left w:val="none" w:sz="0" w:space="0" w:color="auto"/>
                <w:bottom w:val="none" w:sz="0" w:space="0" w:color="auto"/>
                <w:right w:val="none" w:sz="0" w:space="0" w:color="auto"/>
              </w:divBdr>
            </w:div>
            <w:div w:id="1291478115">
              <w:marLeft w:val="0"/>
              <w:marRight w:val="0"/>
              <w:marTop w:val="0"/>
              <w:marBottom w:val="0"/>
              <w:divBdr>
                <w:top w:val="none" w:sz="0" w:space="0" w:color="auto"/>
                <w:left w:val="none" w:sz="0" w:space="0" w:color="auto"/>
                <w:bottom w:val="none" w:sz="0" w:space="0" w:color="auto"/>
                <w:right w:val="none" w:sz="0" w:space="0" w:color="auto"/>
              </w:divBdr>
            </w:div>
            <w:div w:id="1229875825">
              <w:marLeft w:val="0"/>
              <w:marRight w:val="0"/>
              <w:marTop w:val="0"/>
              <w:marBottom w:val="0"/>
              <w:divBdr>
                <w:top w:val="none" w:sz="0" w:space="0" w:color="auto"/>
                <w:left w:val="none" w:sz="0" w:space="0" w:color="auto"/>
                <w:bottom w:val="none" w:sz="0" w:space="0" w:color="auto"/>
                <w:right w:val="none" w:sz="0" w:space="0" w:color="auto"/>
              </w:divBdr>
            </w:div>
            <w:div w:id="314189861">
              <w:marLeft w:val="0"/>
              <w:marRight w:val="0"/>
              <w:marTop w:val="0"/>
              <w:marBottom w:val="0"/>
              <w:divBdr>
                <w:top w:val="none" w:sz="0" w:space="0" w:color="auto"/>
                <w:left w:val="none" w:sz="0" w:space="0" w:color="auto"/>
                <w:bottom w:val="none" w:sz="0" w:space="0" w:color="auto"/>
                <w:right w:val="none" w:sz="0" w:space="0" w:color="auto"/>
              </w:divBdr>
            </w:div>
            <w:div w:id="362748562">
              <w:marLeft w:val="0"/>
              <w:marRight w:val="0"/>
              <w:marTop w:val="0"/>
              <w:marBottom w:val="0"/>
              <w:divBdr>
                <w:top w:val="none" w:sz="0" w:space="0" w:color="auto"/>
                <w:left w:val="none" w:sz="0" w:space="0" w:color="auto"/>
                <w:bottom w:val="none" w:sz="0" w:space="0" w:color="auto"/>
                <w:right w:val="none" w:sz="0" w:space="0" w:color="auto"/>
              </w:divBdr>
            </w:div>
            <w:div w:id="1792934643">
              <w:marLeft w:val="0"/>
              <w:marRight w:val="0"/>
              <w:marTop w:val="0"/>
              <w:marBottom w:val="0"/>
              <w:divBdr>
                <w:top w:val="none" w:sz="0" w:space="0" w:color="auto"/>
                <w:left w:val="none" w:sz="0" w:space="0" w:color="auto"/>
                <w:bottom w:val="none" w:sz="0" w:space="0" w:color="auto"/>
                <w:right w:val="none" w:sz="0" w:space="0" w:color="auto"/>
              </w:divBdr>
            </w:div>
            <w:div w:id="539974871">
              <w:marLeft w:val="0"/>
              <w:marRight w:val="0"/>
              <w:marTop w:val="0"/>
              <w:marBottom w:val="0"/>
              <w:divBdr>
                <w:top w:val="none" w:sz="0" w:space="0" w:color="auto"/>
                <w:left w:val="none" w:sz="0" w:space="0" w:color="auto"/>
                <w:bottom w:val="none" w:sz="0" w:space="0" w:color="auto"/>
                <w:right w:val="none" w:sz="0" w:space="0" w:color="auto"/>
              </w:divBdr>
            </w:div>
            <w:div w:id="1511022864">
              <w:marLeft w:val="0"/>
              <w:marRight w:val="0"/>
              <w:marTop w:val="0"/>
              <w:marBottom w:val="0"/>
              <w:divBdr>
                <w:top w:val="none" w:sz="0" w:space="0" w:color="auto"/>
                <w:left w:val="none" w:sz="0" w:space="0" w:color="auto"/>
                <w:bottom w:val="none" w:sz="0" w:space="0" w:color="auto"/>
                <w:right w:val="none" w:sz="0" w:space="0" w:color="auto"/>
              </w:divBdr>
            </w:div>
            <w:div w:id="1040200862">
              <w:marLeft w:val="0"/>
              <w:marRight w:val="0"/>
              <w:marTop w:val="0"/>
              <w:marBottom w:val="0"/>
              <w:divBdr>
                <w:top w:val="none" w:sz="0" w:space="0" w:color="auto"/>
                <w:left w:val="none" w:sz="0" w:space="0" w:color="auto"/>
                <w:bottom w:val="none" w:sz="0" w:space="0" w:color="auto"/>
                <w:right w:val="none" w:sz="0" w:space="0" w:color="auto"/>
              </w:divBdr>
            </w:div>
            <w:div w:id="872959784">
              <w:marLeft w:val="0"/>
              <w:marRight w:val="0"/>
              <w:marTop w:val="0"/>
              <w:marBottom w:val="0"/>
              <w:divBdr>
                <w:top w:val="none" w:sz="0" w:space="0" w:color="auto"/>
                <w:left w:val="none" w:sz="0" w:space="0" w:color="auto"/>
                <w:bottom w:val="none" w:sz="0" w:space="0" w:color="auto"/>
                <w:right w:val="none" w:sz="0" w:space="0" w:color="auto"/>
              </w:divBdr>
            </w:div>
            <w:div w:id="1135025445">
              <w:marLeft w:val="0"/>
              <w:marRight w:val="0"/>
              <w:marTop w:val="0"/>
              <w:marBottom w:val="0"/>
              <w:divBdr>
                <w:top w:val="none" w:sz="0" w:space="0" w:color="auto"/>
                <w:left w:val="none" w:sz="0" w:space="0" w:color="auto"/>
                <w:bottom w:val="none" w:sz="0" w:space="0" w:color="auto"/>
                <w:right w:val="none" w:sz="0" w:space="0" w:color="auto"/>
              </w:divBdr>
            </w:div>
            <w:div w:id="780228070">
              <w:marLeft w:val="0"/>
              <w:marRight w:val="0"/>
              <w:marTop w:val="0"/>
              <w:marBottom w:val="0"/>
              <w:divBdr>
                <w:top w:val="none" w:sz="0" w:space="0" w:color="auto"/>
                <w:left w:val="none" w:sz="0" w:space="0" w:color="auto"/>
                <w:bottom w:val="none" w:sz="0" w:space="0" w:color="auto"/>
                <w:right w:val="none" w:sz="0" w:space="0" w:color="auto"/>
              </w:divBdr>
            </w:div>
            <w:div w:id="2104105021">
              <w:marLeft w:val="0"/>
              <w:marRight w:val="0"/>
              <w:marTop w:val="0"/>
              <w:marBottom w:val="0"/>
              <w:divBdr>
                <w:top w:val="none" w:sz="0" w:space="0" w:color="auto"/>
                <w:left w:val="none" w:sz="0" w:space="0" w:color="auto"/>
                <w:bottom w:val="none" w:sz="0" w:space="0" w:color="auto"/>
                <w:right w:val="none" w:sz="0" w:space="0" w:color="auto"/>
              </w:divBdr>
            </w:div>
            <w:div w:id="1535658688">
              <w:marLeft w:val="0"/>
              <w:marRight w:val="0"/>
              <w:marTop w:val="0"/>
              <w:marBottom w:val="0"/>
              <w:divBdr>
                <w:top w:val="none" w:sz="0" w:space="0" w:color="auto"/>
                <w:left w:val="none" w:sz="0" w:space="0" w:color="auto"/>
                <w:bottom w:val="none" w:sz="0" w:space="0" w:color="auto"/>
                <w:right w:val="none" w:sz="0" w:space="0" w:color="auto"/>
              </w:divBdr>
            </w:div>
            <w:div w:id="907111403">
              <w:marLeft w:val="0"/>
              <w:marRight w:val="0"/>
              <w:marTop w:val="0"/>
              <w:marBottom w:val="0"/>
              <w:divBdr>
                <w:top w:val="none" w:sz="0" w:space="0" w:color="auto"/>
                <w:left w:val="none" w:sz="0" w:space="0" w:color="auto"/>
                <w:bottom w:val="none" w:sz="0" w:space="0" w:color="auto"/>
                <w:right w:val="none" w:sz="0" w:space="0" w:color="auto"/>
              </w:divBdr>
            </w:div>
            <w:div w:id="743452742">
              <w:marLeft w:val="0"/>
              <w:marRight w:val="0"/>
              <w:marTop w:val="0"/>
              <w:marBottom w:val="0"/>
              <w:divBdr>
                <w:top w:val="none" w:sz="0" w:space="0" w:color="auto"/>
                <w:left w:val="none" w:sz="0" w:space="0" w:color="auto"/>
                <w:bottom w:val="none" w:sz="0" w:space="0" w:color="auto"/>
                <w:right w:val="none" w:sz="0" w:space="0" w:color="auto"/>
              </w:divBdr>
            </w:div>
            <w:div w:id="108861370">
              <w:marLeft w:val="0"/>
              <w:marRight w:val="0"/>
              <w:marTop w:val="0"/>
              <w:marBottom w:val="0"/>
              <w:divBdr>
                <w:top w:val="none" w:sz="0" w:space="0" w:color="auto"/>
                <w:left w:val="none" w:sz="0" w:space="0" w:color="auto"/>
                <w:bottom w:val="none" w:sz="0" w:space="0" w:color="auto"/>
                <w:right w:val="none" w:sz="0" w:space="0" w:color="auto"/>
              </w:divBdr>
            </w:div>
            <w:div w:id="15192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88861">
      <w:bodyDiv w:val="1"/>
      <w:marLeft w:val="0"/>
      <w:marRight w:val="0"/>
      <w:marTop w:val="0"/>
      <w:marBottom w:val="0"/>
      <w:divBdr>
        <w:top w:val="none" w:sz="0" w:space="0" w:color="auto"/>
        <w:left w:val="none" w:sz="0" w:space="0" w:color="auto"/>
        <w:bottom w:val="none" w:sz="0" w:space="0" w:color="auto"/>
        <w:right w:val="none" w:sz="0" w:space="0" w:color="auto"/>
      </w:divBdr>
      <w:divsChild>
        <w:div w:id="924148122">
          <w:marLeft w:val="0"/>
          <w:marRight w:val="0"/>
          <w:marTop w:val="0"/>
          <w:marBottom w:val="0"/>
          <w:divBdr>
            <w:top w:val="none" w:sz="0" w:space="0" w:color="auto"/>
            <w:left w:val="none" w:sz="0" w:space="0" w:color="auto"/>
            <w:bottom w:val="none" w:sz="0" w:space="0" w:color="auto"/>
            <w:right w:val="none" w:sz="0" w:space="0" w:color="auto"/>
          </w:divBdr>
          <w:divsChild>
            <w:div w:id="1819607943">
              <w:marLeft w:val="0"/>
              <w:marRight w:val="0"/>
              <w:marTop w:val="0"/>
              <w:marBottom w:val="0"/>
              <w:divBdr>
                <w:top w:val="none" w:sz="0" w:space="0" w:color="auto"/>
                <w:left w:val="none" w:sz="0" w:space="0" w:color="auto"/>
                <w:bottom w:val="none" w:sz="0" w:space="0" w:color="auto"/>
                <w:right w:val="none" w:sz="0" w:space="0" w:color="auto"/>
              </w:divBdr>
            </w:div>
            <w:div w:id="1369260118">
              <w:marLeft w:val="0"/>
              <w:marRight w:val="0"/>
              <w:marTop w:val="0"/>
              <w:marBottom w:val="0"/>
              <w:divBdr>
                <w:top w:val="none" w:sz="0" w:space="0" w:color="auto"/>
                <w:left w:val="none" w:sz="0" w:space="0" w:color="auto"/>
                <w:bottom w:val="none" w:sz="0" w:space="0" w:color="auto"/>
                <w:right w:val="none" w:sz="0" w:space="0" w:color="auto"/>
              </w:divBdr>
            </w:div>
            <w:div w:id="899680060">
              <w:marLeft w:val="0"/>
              <w:marRight w:val="0"/>
              <w:marTop w:val="0"/>
              <w:marBottom w:val="0"/>
              <w:divBdr>
                <w:top w:val="none" w:sz="0" w:space="0" w:color="auto"/>
                <w:left w:val="none" w:sz="0" w:space="0" w:color="auto"/>
                <w:bottom w:val="none" w:sz="0" w:space="0" w:color="auto"/>
                <w:right w:val="none" w:sz="0" w:space="0" w:color="auto"/>
              </w:divBdr>
            </w:div>
            <w:div w:id="47536949">
              <w:marLeft w:val="0"/>
              <w:marRight w:val="0"/>
              <w:marTop w:val="0"/>
              <w:marBottom w:val="0"/>
              <w:divBdr>
                <w:top w:val="none" w:sz="0" w:space="0" w:color="auto"/>
                <w:left w:val="none" w:sz="0" w:space="0" w:color="auto"/>
                <w:bottom w:val="none" w:sz="0" w:space="0" w:color="auto"/>
                <w:right w:val="none" w:sz="0" w:space="0" w:color="auto"/>
              </w:divBdr>
            </w:div>
            <w:div w:id="471293937">
              <w:marLeft w:val="0"/>
              <w:marRight w:val="0"/>
              <w:marTop w:val="0"/>
              <w:marBottom w:val="0"/>
              <w:divBdr>
                <w:top w:val="none" w:sz="0" w:space="0" w:color="auto"/>
                <w:left w:val="none" w:sz="0" w:space="0" w:color="auto"/>
                <w:bottom w:val="none" w:sz="0" w:space="0" w:color="auto"/>
                <w:right w:val="none" w:sz="0" w:space="0" w:color="auto"/>
              </w:divBdr>
            </w:div>
            <w:div w:id="1189098448">
              <w:marLeft w:val="0"/>
              <w:marRight w:val="0"/>
              <w:marTop w:val="0"/>
              <w:marBottom w:val="0"/>
              <w:divBdr>
                <w:top w:val="none" w:sz="0" w:space="0" w:color="auto"/>
                <w:left w:val="none" w:sz="0" w:space="0" w:color="auto"/>
                <w:bottom w:val="none" w:sz="0" w:space="0" w:color="auto"/>
                <w:right w:val="none" w:sz="0" w:space="0" w:color="auto"/>
              </w:divBdr>
            </w:div>
            <w:div w:id="1542280080">
              <w:marLeft w:val="0"/>
              <w:marRight w:val="0"/>
              <w:marTop w:val="0"/>
              <w:marBottom w:val="0"/>
              <w:divBdr>
                <w:top w:val="none" w:sz="0" w:space="0" w:color="auto"/>
                <w:left w:val="none" w:sz="0" w:space="0" w:color="auto"/>
                <w:bottom w:val="none" w:sz="0" w:space="0" w:color="auto"/>
                <w:right w:val="none" w:sz="0" w:space="0" w:color="auto"/>
              </w:divBdr>
            </w:div>
            <w:div w:id="1292982212">
              <w:marLeft w:val="0"/>
              <w:marRight w:val="0"/>
              <w:marTop w:val="0"/>
              <w:marBottom w:val="0"/>
              <w:divBdr>
                <w:top w:val="none" w:sz="0" w:space="0" w:color="auto"/>
                <w:left w:val="none" w:sz="0" w:space="0" w:color="auto"/>
                <w:bottom w:val="none" w:sz="0" w:space="0" w:color="auto"/>
                <w:right w:val="none" w:sz="0" w:space="0" w:color="auto"/>
              </w:divBdr>
            </w:div>
            <w:div w:id="747774659">
              <w:marLeft w:val="0"/>
              <w:marRight w:val="0"/>
              <w:marTop w:val="0"/>
              <w:marBottom w:val="0"/>
              <w:divBdr>
                <w:top w:val="none" w:sz="0" w:space="0" w:color="auto"/>
                <w:left w:val="none" w:sz="0" w:space="0" w:color="auto"/>
                <w:bottom w:val="none" w:sz="0" w:space="0" w:color="auto"/>
                <w:right w:val="none" w:sz="0" w:space="0" w:color="auto"/>
              </w:divBdr>
            </w:div>
            <w:div w:id="513768500">
              <w:marLeft w:val="0"/>
              <w:marRight w:val="0"/>
              <w:marTop w:val="0"/>
              <w:marBottom w:val="0"/>
              <w:divBdr>
                <w:top w:val="none" w:sz="0" w:space="0" w:color="auto"/>
                <w:left w:val="none" w:sz="0" w:space="0" w:color="auto"/>
                <w:bottom w:val="none" w:sz="0" w:space="0" w:color="auto"/>
                <w:right w:val="none" w:sz="0" w:space="0" w:color="auto"/>
              </w:divBdr>
            </w:div>
            <w:div w:id="331297019">
              <w:marLeft w:val="0"/>
              <w:marRight w:val="0"/>
              <w:marTop w:val="0"/>
              <w:marBottom w:val="0"/>
              <w:divBdr>
                <w:top w:val="none" w:sz="0" w:space="0" w:color="auto"/>
                <w:left w:val="none" w:sz="0" w:space="0" w:color="auto"/>
                <w:bottom w:val="none" w:sz="0" w:space="0" w:color="auto"/>
                <w:right w:val="none" w:sz="0" w:space="0" w:color="auto"/>
              </w:divBdr>
            </w:div>
            <w:div w:id="691150391">
              <w:marLeft w:val="0"/>
              <w:marRight w:val="0"/>
              <w:marTop w:val="0"/>
              <w:marBottom w:val="0"/>
              <w:divBdr>
                <w:top w:val="none" w:sz="0" w:space="0" w:color="auto"/>
                <w:left w:val="none" w:sz="0" w:space="0" w:color="auto"/>
                <w:bottom w:val="none" w:sz="0" w:space="0" w:color="auto"/>
                <w:right w:val="none" w:sz="0" w:space="0" w:color="auto"/>
              </w:divBdr>
            </w:div>
            <w:div w:id="1188325202">
              <w:marLeft w:val="0"/>
              <w:marRight w:val="0"/>
              <w:marTop w:val="0"/>
              <w:marBottom w:val="0"/>
              <w:divBdr>
                <w:top w:val="none" w:sz="0" w:space="0" w:color="auto"/>
                <w:left w:val="none" w:sz="0" w:space="0" w:color="auto"/>
                <w:bottom w:val="none" w:sz="0" w:space="0" w:color="auto"/>
                <w:right w:val="none" w:sz="0" w:space="0" w:color="auto"/>
              </w:divBdr>
            </w:div>
            <w:div w:id="1831749648">
              <w:marLeft w:val="0"/>
              <w:marRight w:val="0"/>
              <w:marTop w:val="0"/>
              <w:marBottom w:val="0"/>
              <w:divBdr>
                <w:top w:val="none" w:sz="0" w:space="0" w:color="auto"/>
                <w:left w:val="none" w:sz="0" w:space="0" w:color="auto"/>
                <w:bottom w:val="none" w:sz="0" w:space="0" w:color="auto"/>
                <w:right w:val="none" w:sz="0" w:space="0" w:color="auto"/>
              </w:divBdr>
            </w:div>
            <w:div w:id="466120978">
              <w:marLeft w:val="0"/>
              <w:marRight w:val="0"/>
              <w:marTop w:val="0"/>
              <w:marBottom w:val="0"/>
              <w:divBdr>
                <w:top w:val="none" w:sz="0" w:space="0" w:color="auto"/>
                <w:left w:val="none" w:sz="0" w:space="0" w:color="auto"/>
                <w:bottom w:val="none" w:sz="0" w:space="0" w:color="auto"/>
                <w:right w:val="none" w:sz="0" w:space="0" w:color="auto"/>
              </w:divBdr>
            </w:div>
            <w:div w:id="1568032670">
              <w:marLeft w:val="0"/>
              <w:marRight w:val="0"/>
              <w:marTop w:val="0"/>
              <w:marBottom w:val="0"/>
              <w:divBdr>
                <w:top w:val="none" w:sz="0" w:space="0" w:color="auto"/>
                <w:left w:val="none" w:sz="0" w:space="0" w:color="auto"/>
                <w:bottom w:val="none" w:sz="0" w:space="0" w:color="auto"/>
                <w:right w:val="none" w:sz="0" w:space="0" w:color="auto"/>
              </w:divBdr>
            </w:div>
            <w:div w:id="413554892">
              <w:marLeft w:val="0"/>
              <w:marRight w:val="0"/>
              <w:marTop w:val="0"/>
              <w:marBottom w:val="0"/>
              <w:divBdr>
                <w:top w:val="none" w:sz="0" w:space="0" w:color="auto"/>
                <w:left w:val="none" w:sz="0" w:space="0" w:color="auto"/>
                <w:bottom w:val="none" w:sz="0" w:space="0" w:color="auto"/>
                <w:right w:val="none" w:sz="0" w:space="0" w:color="auto"/>
              </w:divBdr>
            </w:div>
            <w:div w:id="786587519">
              <w:marLeft w:val="0"/>
              <w:marRight w:val="0"/>
              <w:marTop w:val="0"/>
              <w:marBottom w:val="0"/>
              <w:divBdr>
                <w:top w:val="none" w:sz="0" w:space="0" w:color="auto"/>
                <w:left w:val="none" w:sz="0" w:space="0" w:color="auto"/>
                <w:bottom w:val="none" w:sz="0" w:space="0" w:color="auto"/>
                <w:right w:val="none" w:sz="0" w:space="0" w:color="auto"/>
              </w:divBdr>
            </w:div>
            <w:div w:id="518737009">
              <w:marLeft w:val="0"/>
              <w:marRight w:val="0"/>
              <w:marTop w:val="0"/>
              <w:marBottom w:val="0"/>
              <w:divBdr>
                <w:top w:val="none" w:sz="0" w:space="0" w:color="auto"/>
                <w:left w:val="none" w:sz="0" w:space="0" w:color="auto"/>
                <w:bottom w:val="none" w:sz="0" w:space="0" w:color="auto"/>
                <w:right w:val="none" w:sz="0" w:space="0" w:color="auto"/>
              </w:divBdr>
            </w:div>
            <w:div w:id="584218688">
              <w:marLeft w:val="0"/>
              <w:marRight w:val="0"/>
              <w:marTop w:val="0"/>
              <w:marBottom w:val="0"/>
              <w:divBdr>
                <w:top w:val="none" w:sz="0" w:space="0" w:color="auto"/>
                <w:left w:val="none" w:sz="0" w:space="0" w:color="auto"/>
                <w:bottom w:val="none" w:sz="0" w:space="0" w:color="auto"/>
                <w:right w:val="none" w:sz="0" w:space="0" w:color="auto"/>
              </w:divBdr>
            </w:div>
            <w:div w:id="1782607028">
              <w:marLeft w:val="0"/>
              <w:marRight w:val="0"/>
              <w:marTop w:val="0"/>
              <w:marBottom w:val="0"/>
              <w:divBdr>
                <w:top w:val="none" w:sz="0" w:space="0" w:color="auto"/>
                <w:left w:val="none" w:sz="0" w:space="0" w:color="auto"/>
                <w:bottom w:val="none" w:sz="0" w:space="0" w:color="auto"/>
                <w:right w:val="none" w:sz="0" w:space="0" w:color="auto"/>
              </w:divBdr>
            </w:div>
            <w:div w:id="1854800712">
              <w:marLeft w:val="0"/>
              <w:marRight w:val="0"/>
              <w:marTop w:val="0"/>
              <w:marBottom w:val="0"/>
              <w:divBdr>
                <w:top w:val="none" w:sz="0" w:space="0" w:color="auto"/>
                <w:left w:val="none" w:sz="0" w:space="0" w:color="auto"/>
                <w:bottom w:val="none" w:sz="0" w:space="0" w:color="auto"/>
                <w:right w:val="none" w:sz="0" w:space="0" w:color="auto"/>
              </w:divBdr>
            </w:div>
            <w:div w:id="1518737633">
              <w:marLeft w:val="0"/>
              <w:marRight w:val="0"/>
              <w:marTop w:val="0"/>
              <w:marBottom w:val="0"/>
              <w:divBdr>
                <w:top w:val="none" w:sz="0" w:space="0" w:color="auto"/>
                <w:left w:val="none" w:sz="0" w:space="0" w:color="auto"/>
                <w:bottom w:val="none" w:sz="0" w:space="0" w:color="auto"/>
                <w:right w:val="none" w:sz="0" w:space="0" w:color="auto"/>
              </w:divBdr>
            </w:div>
            <w:div w:id="109784458">
              <w:marLeft w:val="0"/>
              <w:marRight w:val="0"/>
              <w:marTop w:val="0"/>
              <w:marBottom w:val="0"/>
              <w:divBdr>
                <w:top w:val="none" w:sz="0" w:space="0" w:color="auto"/>
                <w:left w:val="none" w:sz="0" w:space="0" w:color="auto"/>
                <w:bottom w:val="none" w:sz="0" w:space="0" w:color="auto"/>
                <w:right w:val="none" w:sz="0" w:space="0" w:color="auto"/>
              </w:divBdr>
            </w:div>
            <w:div w:id="525407568">
              <w:marLeft w:val="0"/>
              <w:marRight w:val="0"/>
              <w:marTop w:val="0"/>
              <w:marBottom w:val="0"/>
              <w:divBdr>
                <w:top w:val="none" w:sz="0" w:space="0" w:color="auto"/>
                <w:left w:val="none" w:sz="0" w:space="0" w:color="auto"/>
                <w:bottom w:val="none" w:sz="0" w:space="0" w:color="auto"/>
                <w:right w:val="none" w:sz="0" w:space="0" w:color="auto"/>
              </w:divBdr>
            </w:div>
            <w:div w:id="460079940">
              <w:marLeft w:val="0"/>
              <w:marRight w:val="0"/>
              <w:marTop w:val="0"/>
              <w:marBottom w:val="0"/>
              <w:divBdr>
                <w:top w:val="none" w:sz="0" w:space="0" w:color="auto"/>
                <w:left w:val="none" w:sz="0" w:space="0" w:color="auto"/>
                <w:bottom w:val="none" w:sz="0" w:space="0" w:color="auto"/>
                <w:right w:val="none" w:sz="0" w:space="0" w:color="auto"/>
              </w:divBdr>
            </w:div>
            <w:div w:id="833690419">
              <w:marLeft w:val="0"/>
              <w:marRight w:val="0"/>
              <w:marTop w:val="0"/>
              <w:marBottom w:val="0"/>
              <w:divBdr>
                <w:top w:val="none" w:sz="0" w:space="0" w:color="auto"/>
                <w:left w:val="none" w:sz="0" w:space="0" w:color="auto"/>
                <w:bottom w:val="none" w:sz="0" w:space="0" w:color="auto"/>
                <w:right w:val="none" w:sz="0" w:space="0" w:color="auto"/>
              </w:divBdr>
            </w:div>
            <w:div w:id="2079282767">
              <w:marLeft w:val="0"/>
              <w:marRight w:val="0"/>
              <w:marTop w:val="0"/>
              <w:marBottom w:val="0"/>
              <w:divBdr>
                <w:top w:val="none" w:sz="0" w:space="0" w:color="auto"/>
                <w:left w:val="none" w:sz="0" w:space="0" w:color="auto"/>
                <w:bottom w:val="none" w:sz="0" w:space="0" w:color="auto"/>
                <w:right w:val="none" w:sz="0" w:space="0" w:color="auto"/>
              </w:divBdr>
            </w:div>
            <w:div w:id="794368993">
              <w:marLeft w:val="0"/>
              <w:marRight w:val="0"/>
              <w:marTop w:val="0"/>
              <w:marBottom w:val="0"/>
              <w:divBdr>
                <w:top w:val="none" w:sz="0" w:space="0" w:color="auto"/>
                <w:left w:val="none" w:sz="0" w:space="0" w:color="auto"/>
                <w:bottom w:val="none" w:sz="0" w:space="0" w:color="auto"/>
                <w:right w:val="none" w:sz="0" w:space="0" w:color="auto"/>
              </w:divBdr>
            </w:div>
            <w:div w:id="459543302">
              <w:marLeft w:val="0"/>
              <w:marRight w:val="0"/>
              <w:marTop w:val="0"/>
              <w:marBottom w:val="0"/>
              <w:divBdr>
                <w:top w:val="none" w:sz="0" w:space="0" w:color="auto"/>
                <w:left w:val="none" w:sz="0" w:space="0" w:color="auto"/>
                <w:bottom w:val="none" w:sz="0" w:space="0" w:color="auto"/>
                <w:right w:val="none" w:sz="0" w:space="0" w:color="auto"/>
              </w:divBdr>
            </w:div>
            <w:div w:id="1770925840">
              <w:marLeft w:val="0"/>
              <w:marRight w:val="0"/>
              <w:marTop w:val="0"/>
              <w:marBottom w:val="0"/>
              <w:divBdr>
                <w:top w:val="none" w:sz="0" w:space="0" w:color="auto"/>
                <w:left w:val="none" w:sz="0" w:space="0" w:color="auto"/>
                <w:bottom w:val="none" w:sz="0" w:space="0" w:color="auto"/>
                <w:right w:val="none" w:sz="0" w:space="0" w:color="auto"/>
              </w:divBdr>
            </w:div>
            <w:div w:id="157381235">
              <w:marLeft w:val="0"/>
              <w:marRight w:val="0"/>
              <w:marTop w:val="0"/>
              <w:marBottom w:val="0"/>
              <w:divBdr>
                <w:top w:val="none" w:sz="0" w:space="0" w:color="auto"/>
                <w:left w:val="none" w:sz="0" w:space="0" w:color="auto"/>
                <w:bottom w:val="none" w:sz="0" w:space="0" w:color="auto"/>
                <w:right w:val="none" w:sz="0" w:space="0" w:color="auto"/>
              </w:divBdr>
            </w:div>
            <w:div w:id="1423575217">
              <w:marLeft w:val="0"/>
              <w:marRight w:val="0"/>
              <w:marTop w:val="0"/>
              <w:marBottom w:val="0"/>
              <w:divBdr>
                <w:top w:val="none" w:sz="0" w:space="0" w:color="auto"/>
                <w:left w:val="none" w:sz="0" w:space="0" w:color="auto"/>
                <w:bottom w:val="none" w:sz="0" w:space="0" w:color="auto"/>
                <w:right w:val="none" w:sz="0" w:space="0" w:color="auto"/>
              </w:divBdr>
            </w:div>
            <w:div w:id="61485040">
              <w:marLeft w:val="0"/>
              <w:marRight w:val="0"/>
              <w:marTop w:val="0"/>
              <w:marBottom w:val="0"/>
              <w:divBdr>
                <w:top w:val="none" w:sz="0" w:space="0" w:color="auto"/>
                <w:left w:val="none" w:sz="0" w:space="0" w:color="auto"/>
                <w:bottom w:val="none" w:sz="0" w:space="0" w:color="auto"/>
                <w:right w:val="none" w:sz="0" w:space="0" w:color="auto"/>
              </w:divBdr>
            </w:div>
            <w:div w:id="689914989">
              <w:marLeft w:val="0"/>
              <w:marRight w:val="0"/>
              <w:marTop w:val="0"/>
              <w:marBottom w:val="0"/>
              <w:divBdr>
                <w:top w:val="none" w:sz="0" w:space="0" w:color="auto"/>
                <w:left w:val="none" w:sz="0" w:space="0" w:color="auto"/>
                <w:bottom w:val="none" w:sz="0" w:space="0" w:color="auto"/>
                <w:right w:val="none" w:sz="0" w:space="0" w:color="auto"/>
              </w:divBdr>
            </w:div>
            <w:div w:id="581837094">
              <w:marLeft w:val="0"/>
              <w:marRight w:val="0"/>
              <w:marTop w:val="0"/>
              <w:marBottom w:val="0"/>
              <w:divBdr>
                <w:top w:val="none" w:sz="0" w:space="0" w:color="auto"/>
                <w:left w:val="none" w:sz="0" w:space="0" w:color="auto"/>
                <w:bottom w:val="none" w:sz="0" w:space="0" w:color="auto"/>
                <w:right w:val="none" w:sz="0" w:space="0" w:color="auto"/>
              </w:divBdr>
            </w:div>
            <w:div w:id="930049315">
              <w:marLeft w:val="0"/>
              <w:marRight w:val="0"/>
              <w:marTop w:val="0"/>
              <w:marBottom w:val="0"/>
              <w:divBdr>
                <w:top w:val="none" w:sz="0" w:space="0" w:color="auto"/>
                <w:left w:val="none" w:sz="0" w:space="0" w:color="auto"/>
                <w:bottom w:val="none" w:sz="0" w:space="0" w:color="auto"/>
                <w:right w:val="none" w:sz="0" w:space="0" w:color="auto"/>
              </w:divBdr>
            </w:div>
            <w:div w:id="1866139836">
              <w:marLeft w:val="0"/>
              <w:marRight w:val="0"/>
              <w:marTop w:val="0"/>
              <w:marBottom w:val="0"/>
              <w:divBdr>
                <w:top w:val="none" w:sz="0" w:space="0" w:color="auto"/>
                <w:left w:val="none" w:sz="0" w:space="0" w:color="auto"/>
                <w:bottom w:val="none" w:sz="0" w:space="0" w:color="auto"/>
                <w:right w:val="none" w:sz="0" w:space="0" w:color="auto"/>
              </w:divBdr>
            </w:div>
            <w:div w:id="304358571">
              <w:marLeft w:val="0"/>
              <w:marRight w:val="0"/>
              <w:marTop w:val="0"/>
              <w:marBottom w:val="0"/>
              <w:divBdr>
                <w:top w:val="none" w:sz="0" w:space="0" w:color="auto"/>
                <w:left w:val="none" w:sz="0" w:space="0" w:color="auto"/>
                <w:bottom w:val="none" w:sz="0" w:space="0" w:color="auto"/>
                <w:right w:val="none" w:sz="0" w:space="0" w:color="auto"/>
              </w:divBdr>
            </w:div>
            <w:div w:id="1126049133">
              <w:marLeft w:val="0"/>
              <w:marRight w:val="0"/>
              <w:marTop w:val="0"/>
              <w:marBottom w:val="0"/>
              <w:divBdr>
                <w:top w:val="none" w:sz="0" w:space="0" w:color="auto"/>
                <w:left w:val="none" w:sz="0" w:space="0" w:color="auto"/>
                <w:bottom w:val="none" w:sz="0" w:space="0" w:color="auto"/>
                <w:right w:val="none" w:sz="0" w:space="0" w:color="auto"/>
              </w:divBdr>
            </w:div>
            <w:div w:id="1267228762">
              <w:marLeft w:val="0"/>
              <w:marRight w:val="0"/>
              <w:marTop w:val="0"/>
              <w:marBottom w:val="0"/>
              <w:divBdr>
                <w:top w:val="none" w:sz="0" w:space="0" w:color="auto"/>
                <w:left w:val="none" w:sz="0" w:space="0" w:color="auto"/>
                <w:bottom w:val="none" w:sz="0" w:space="0" w:color="auto"/>
                <w:right w:val="none" w:sz="0" w:space="0" w:color="auto"/>
              </w:divBdr>
            </w:div>
            <w:div w:id="2033650987">
              <w:marLeft w:val="0"/>
              <w:marRight w:val="0"/>
              <w:marTop w:val="0"/>
              <w:marBottom w:val="0"/>
              <w:divBdr>
                <w:top w:val="none" w:sz="0" w:space="0" w:color="auto"/>
                <w:left w:val="none" w:sz="0" w:space="0" w:color="auto"/>
                <w:bottom w:val="none" w:sz="0" w:space="0" w:color="auto"/>
                <w:right w:val="none" w:sz="0" w:space="0" w:color="auto"/>
              </w:divBdr>
            </w:div>
            <w:div w:id="1199780730">
              <w:marLeft w:val="0"/>
              <w:marRight w:val="0"/>
              <w:marTop w:val="0"/>
              <w:marBottom w:val="0"/>
              <w:divBdr>
                <w:top w:val="none" w:sz="0" w:space="0" w:color="auto"/>
                <w:left w:val="none" w:sz="0" w:space="0" w:color="auto"/>
                <w:bottom w:val="none" w:sz="0" w:space="0" w:color="auto"/>
                <w:right w:val="none" w:sz="0" w:space="0" w:color="auto"/>
              </w:divBdr>
            </w:div>
            <w:div w:id="1589465775">
              <w:marLeft w:val="0"/>
              <w:marRight w:val="0"/>
              <w:marTop w:val="0"/>
              <w:marBottom w:val="0"/>
              <w:divBdr>
                <w:top w:val="none" w:sz="0" w:space="0" w:color="auto"/>
                <w:left w:val="none" w:sz="0" w:space="0" w:color="auto"/>
                <w:bottom w:val="none" w:sz="0" w:space="0" w:color="auto"/>
                <w:right w:val="none" w:sz="0" w:space="0" w:color="auto"/>
              </w:divBdr>
            </w:div>
            <w:div w:id="863640433">
              <w:marLeft w:val="0"/>
              <w:marRight w:val="0"/>
              <w:marTop w:val="0"/>
              <w:marBottom w:val="0"/>
              <w:divBdr>
                <w:top w:val="none" w:sz="0" w:space="0" w:color="auto"/>
                <w:left w:val="none" w:sz="0" w:space="0" w:color="auto"/>
                <w:bottom w:val="none" w:sz="0" w:space="0" w:color="auto"/>
                <w:right w:val="none" w:sz="0" w:space="0" w:color="auto"/>
              </w:divBdr>
            </w:div>
            <w:div w:id="1200237116">
              <w:marLeft w:val="0"/>
              <w:marRight w:val="0"/>
              <w:marTop w:val="0"/>
              <w:marBottom w:val="0"/>
              <w:divBdr>
                <w:top w:val="none" w:sz="0" w:space="0" w:color="auto"/>
                <w:left w:val="none" w:sz="0" w:space="0" w:color="auto"/>
                <w:bottom w:val="none" w:sz="0" w:space="0" w:color="auto"/>
                <w:right w:val="none" w:sz="0" w:space="0" w:color="auto"/>
              </w:divBdr>
            </w:div>
            <w:div w:id="1489207095">
              <w:marLeft w:val="0"/>
              <w:marRight w:val="0"/>
              <w:marTop w:val="0"/>
              <w:marBottom w:val="0"/>
              <w:divBdr>
                <w:top w:val="none" w:sz="0" w:space="0" w:color="auto"/>
                <w:left w:val="none" w:sz="0" w:space="0" w:color="auto"/>
                <w:bottom w:val="none" w:sz="0" w:space="0" w:color="auto"/>
                <w:right w:val="none" w:sz="0" w:space="0" w:color="auto"/>
              </w:divBdr>
            </w:div>
            <w:div w:id="567421600">
              <w:marLeft w:val="0"/>
              <w:marRight w:val="0"/>
              <w:marTop w:val="0"/>
              <w:marBottom w:val="0"/>
              <w:divBdr>
                <w:top w:val="none" w:sz="0" w:space="0" w:color="auto"/>
                <w:left w:val="none" w:sz="0" w:space="0" w:color="auto"/>
                <w:bottom w:val="none" w:sz="0" w:space="0" w:color="auto"/>
                <w:right w:val="none" w:sz="0" w:space="0" w:color="auto"/>
              </w:divBdr>
            </w:div>
            <w:div w:id="1399397698">
              <w:marLeft w:val="0"/>
              <w:marRight w:val="0"/>
              <w:marTop w:val="0"/>
              <w:marBottom w:val="0"/>
              <w:divBdr>
                <w:top w:val="none" w:sz="0" w:space="0" w:color="auto"/>
                <w:left w:val="none" w:sz="0" w:space="0" w:color="auto"/>
                <w:bottom w:val="none" w:sz="0" w:space="0" w:color="auto"/>
                <w:right w:val="none" w:sz="0" w:space="0" w:color="auto"/>
              </w:divBdr>
            </w:div>
            <w:div w:id="102384877">
              <w:marLeft w:val="0"/>
              <w:marRight w:val="0"/>
              <w:marTop w:val="0"/>
              <w:marBottom w:val="0"/>
              <w:divBdr>
                <w:top w:val="none" w:sz="0" w:space="0" w:color="auto"/>
                <w:left w:val="none" w:sz="0" w:space="0" w:color="auto"/>
                <w:bottom w:val="none" w:sz="0" w:space="0" w:color="auto"/>
                <w:right w:val="none" w:sz="0" w:space="0" w:color="auto"/>
              </w:divBdr>
            </w:div>
            <w:div w:id="1487864882">
              <w:marLeft w:val="0"/>
              <w:marRight w:val="0"/>
              <w:marTop w:val="0"/>
              <w:marBottom w:val="0"/>
              <w:divBdr>
                <w:top w:val="none" w:sz="0" w:space="0" w:color="auto"/>
                <w:left w:val="none" w:sz="0" w:space="0" w:color="auto"/>
                <w:bottom w:val="none" w:sz="0" w:space="0" w:color="auto"/>
                <w:right w:val="none" w:sz="0" w:space="0" w:color="auto"/>
              </w:divBdr>
            </w:div>
            <w:div w:id="62337766">
              <w:marLeft w:val="0"/>
              <w:marRight w:val="0"/>
              <w:marTop w:val="0"/>
              <w:marBottom w:val="0"/>
              <w:divBdr>
                <w:top w:val="none" w:sz="0" w:space="0" w:color="auto"/>
                <w:left w:val="none" w:sz="0" w:space="0" w:color="auto"/>
                <w:bottom w:val="none" w:sz="0" w:space="0" w:color="auto"/>
                <w:right w:val="none" w:sz="0" w:space="0" w:color="auto"/>
              </w:divBdr>
            </w:div>
            <w:div w:id="657803763">
              <w:marLeft w:val="0"/>
              <w:marRight w:val="0"/>
              <w:marTop w:val="0"/>
              <w:marBottom w:val="0"/>
              <w:divBdr>
                <w:top w:val="none" w:sz="0" w:space="0" w:color="auto"/>
                <w:left w:val="none" w:sz="0" w:space="0" w:color="auto"/>
                <w:bottom w:val="none" w:sz="0" w:space="0" w:color="auto"/>
                <w:right w:val="none" w:sz="0" w:space="0" w:color="auto"/>
              </w:divBdr>
            </w:div>
            <w:div w:id="2096390027">
              <w:marLeft w:val="0"/>
              <w:marRight w:val="0"/>
              <w:marTop w:val="0"/>
              <w:marBottom w:val="0"/>
              <w:divBdr>
                <w:top w:val="none" w:sz="0" w:space="0" w:color="auto"/>
                <w:left w:val="none" w:sz="0" w:space="0" w:color="auto"/>
                <w:bottom w:val="none" w:sz="0" w:space="0" w:color="auto"/>
                <w:right w:val="none" w:sz="0" w:space="0" w:color="auto"/>
              </w:divBdr>
            </w:div>
            <w:div w:id="2084447312">
              <w:marLeft w:val="0"/>
              <w:marRight w:val="0"/>
              <w:marTop w:val="0"/>
              <w:marBottom w:val="0"/>
              <w:divBdr>
                <w:top w:val="none" w:sz="0" w:space="0" w:color="auto"/>
                <w:left w:val="none" w:sz="0" w:space="0" w:color="auto"/>
                <w:bottom w:val="none" w:sz="0" w:space="0" w:color="auto"/>
                <w:right w:val="none" w:sz="0" w:space="0" w:color="auto"/>
              </w:divBdr>
            </w:div>
            <w:div w:id="521095306">
              <w:marLeft w:val="0"/>
              <w:marRight w:val="0"/>
              <w:marTop w:val="0"/>
              <w:marBottom w:val="0"/>
              <w:divBdr>
                <w:top w:val="none" w:sz="0" w:space="0" w:color="auto"/>
                <w:left w:val="none" w:sz="0" w:space="0" w:color="auto"/>
                <w:bottom w:val="none" w:sz="0" w:space="0" w:color="auto"/>
                <w:right w:val="none" w:sz="0" w:space="0" w:color="auto"/>
              </w:divBdr>
            </w:div>
            <w:div w:id="1868520587">
              <w:marLeft w:val="0"/>
              <w:marRight w:val="0"/>
              <w:marTop w:val="0"/>
              <w:marBottom w:val="0"/>
              <w:divBdr>
                <w:top w:val="none" w:sz="0" w:space="0" w:color="auto"/>
                <w:left w:val="none" w:sz="0" w:space="0" w:color="auto"/>
                <w:bottom w:val="none" w:sz="0" w:space="0" w:color="auto"/>
                <w:right w:val="none" w:sz="0" w:space="0" w:color="auto"/>
              </w:divBdr>
            </w:div>
            <w:div w:id="1520462448">
              <w:marLeft w:val="0"/>
              <w:marRight w:val="0"/>
              <w:marTop w:val="0"/>
              <w:marBottom w:val="0"/>
              <w:divBdr>
                <w:top w:val="none" w:sz="0" w:space="0" w:color="auto"/>
                <w:left w:val="none" w:sz="0" w:space="0" w:color="auto"/>
                <w:bottom w:val="none" w:sz="0" w:space="0" w:color="auto"/>
                <w:right w:val="none" w:sz="0" w:space="0" w:color="auto"/>
              </w:divBdr>
            </w:div>
            <w:div w:id="1617564656">
              <w:marLeft w:val="0"/>
              <w:marRight w:val="0"/>
              <w:marTop w:val="0"/>
              <w:marBottom w:val="0"/>
              <w:divBdr>
                <w:top w:val="none" w:sz="0" w:space="0" w:color="auto"/>
                <w:left w:val="none" w:sz="0" w:space="0" w:color="auto"/>
                <w:bottom w:val="none" w:sz="0" w:space="0" w:color="auto"/>
                <w:right w:val="none" w:sz="0" w:space="0" w:color="auto"/>
              </w:divBdr>
            </w:div>
            <w:div w:id="2000494709">
              <w:marLeft w:val="0"/>
              <w:marRight w:val="0"/>
              <w:marTop w:val="0"/>
              <w:marBottom w:val="0"/>
              <w:divBdr>
                <w:top w:val="none" w:sz="0" w:space="0" w:color="auto"/>
                <w:left w:val="none" w:sz="0" w:space="0" w:color="auto"/>
                <w:bottom w:val="none" w:sz="0" w:space="0" w:color="auto"/>
                <w:right w:val="none" w:sz="0" w:space="0" w:color="auto"/>
              </w:divBdr>
            </w:div>
            <w:div w:id="877084137">
              <w:marLeft w:val="0"/>
              <w:marRight w:val="0"/>
              <w:marTop w:val="0"/>
              <w:marBottom w:val="0"/>
              <w:divBdr>
                <w:top w:val="none" w:sz="0" w:space="0" w:color="auto"/>
                <w:left w:val="none" w:sz="0" w:space="0" w:color="auto"/>
                <w:bottom w:val="none" w:sz="0" w:space="0" w:color="auto"/>
                <w:right w:val="none" w:sz="0" w:space="0" w:color="auto"/>
              </w:divBdr>
            </w:div>
            <w:div w:id="952516628">
              <w:marLeft w:val="0"/>
              <w:marRight w:val="0"/>
              <w:marTop w:val="0"/>
              <w:marBottom w:val="0"/>
              <w:divBdr>
                <w:top w:val="none" w:sz="0" w:space="0" w:color="auto"/>
                <w:left w:val="none" w:sz="0" w:space="0" w:color="auto"/>
                <w:bottom w:val="none" w:sz="0" w:space="0" w:color="auto"/>
                <w:right w:val="none" w:sz="0" w:space="0" w:color="auto"/>
              </w:divBdr>
            </w:div>
            <w:div w:id="1712000127">
              <w:marLeft w:val="0"/>
              <w:marRight w:val="0"/>
              <w:marTop w:val="0"/>
              <w:marBottom w:val="0"/>
              <w:divBdr>
                <w:top w:val="none" w:sz="0" w:space="0" w:color="auto"/>
                <w:left w:val="none" w:sz="0" w:space="0" w:color="auto"/>
                <w:bottom w:val="none" w:sz="0" w:space="0" w:color="auto"/>
                <w:right w:val="none" w:sz="0" w:space="0" w:color="auto"/>
              </w:divBdr>
            </w:div>
            <w:div w:id="175428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3298">
      <w:bodyDiv w:val="1"/>
      <w:marLeft w:val="0"/>
      <w:marRight w:val="0"/>
      <w:marTop w:val="0"/>
      <w:marBottom w:val="0"/>
      <w:divBdr>
        <w:top w:val="none" w:sz="0" w:space="0" w:color="auto"/>
        <w:left w:val="none" w:sz="0" w:space="0" w:color="auto"/>
        <w:bottom w:val="none" w:sz="0" w:space="0" w:color="auto"/>
        <w:right w:val="none" w:sz="0" w:space="0" w:color="auto"/>
      </w:divBdr>
      <w:divsChild>
        <w:div w:id="978148074">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
            <w:div w:id="1521048809">
              <w:marLeft w:val="0"/>
              <w:marRight w:val="0"/>
              <w:marTop w:val="0"/>
              <w:marBottom w:val="0"/>
              <w:divBdr>
                <w:top w:val="none" w:sz="0" w:space="0" w:color="auto"/>
                <w:left w:val="none" w:sz="0" w:space="0" w:color="auto"/>
                <w:bottom w:val="none" w:sz="0" w:space="0" w:color="auto"/>
                <w:right w:val="none" w:sz="0" w:space="0" w:color="auto"/>
              </w:divBdr>
            </w:div>
            <w:div w:id="12611415">
              <w:marLeft w:val="0"/>
              <w:marRight w:val="0"/>
              <w:marTop w:val="0"/>
              <w:marBottom w:val="0"/>
              <w:divBdr>
                <w:top w:val="none" w:sz="0" w:space="0" w:color="auto"/>
                <w:left w:val="none" w:sz="0" w:space="0" w:color="auto"/>
                <w:bottom w:val="none" w:sz="0" w:space="0" w:color="auto"/>
                <w:right w:val="none" w:sz="0" w:space="0" w:color="auto"/>
              </w:divBdr>
            </w:div>
            <w:div w:id="3367930">
              <w:marLeft w:val="0"/>
              <w:marRight w:val="0"/>
              <w:marTop w:val="0"/>
              <w:marBottom w:val="0"/>
              <w:divBdr>
                <w:top w:val="none" w:sz="0" w:space="0" w:color="auto"/>
                <w:left w:val="none" w:sz="0" w:space="0" w:color="auto"/>
                <w:bottom w:val="none" w:sz="0" w:space="0" w:color="auto"/>
                <w:right w:val="none" w:sz="0" w:space="0" w:color="auto"/>
              </w:divBdr>
            </w:div>
            <w:div w:id="321856298">
              <w:marLeft w:val="0"/>
              <w:marRight w:val="0"/>
              <w:marTop w:val="0"/>
              <w:marBottom w:val="0"/>
              <w:divBdr>
                <w:top w:val="none" w:sz="0" w:space="0" w:color="auto"/>
                <w:left w:val="none" w:sz="0" w:space="0" w:color="auto"/>
                <w:bottom w:val="none" w:sz="0" w:space="0" w:color="auto"/>
                <w:right w:val="none" w:sz="0" w:space="0" w:color="auto"/>
              </w:divBdr>
            </w:div>
            <w:div w:id="443382941">
              <w:marLeft w:val="0"/>
              <w:marRight w:val="0"/>
              <w:marTop w:val="0"/>
              <w:marBottom w:val="0"/>
              <w:divBdr>
                <w:top w:val="none" w:sz="0" w:space="0" w:color="auto"/>
                <w:left w:val="none" w:sz="0" w:space="0" w:color="auto"/>
                <w:bottom w:val="none" w:sz="0" w:space="0" w:color="auto"/>
                <w:right w:val="none" w:sz="0" w:space="0" w:color="auto"/>
              </w:divBdr>
            </w:div>
            <w:div w:id="1322853334">
              <w:marLeft w:val="0"/>
              <w:marRight w:val="0"/>
              <w:marTop w:val="0"/>
              <w:marBottom w:val="0"/>
              <w:divBdr>
                <w:top w:val="none" w:sz="0" w:space="0" w:color="auto"/>
                <w:left w:val="none" w:sz="0" w:space="0" w:color="auto"/>
                <w:bottom w:val="none" w:sz="0" w:space="0" w:color="auto"/>
                <w:right w:val="none" w:sz="0" w:space="0" w:color="auto"/>
              </w:divBdr>
            </w:div>
            <w:div w:id="1672683246">
              <w:marLeft w:val="0"/>
              <w:marRight w:val="0"/>
              <w:marTop w:val="0"/>
              <w:marBottom w:val="0"/>
              <w:divBdr>
                <w:top w:val="none" w:sz="0" w:space="0" w:color="auto"/>
                <w:left w:val="none" w:sz="0" w:space="0" w:color="auto"/>
                <w:bottom w:val="none" w:sz="0" w:space="0" w:color="auto"/>
                <w:right w:val="none" w:sz="0" w:space="0" w:color="auto"/>
              </w:divBdr>
            </w:div>
            <w:div w:id="446196880">
              <w:marLeft w:val="0"/>
              <w:marRight w:val="0"/>
              <w:marTop w:val="0"/>
              <w:marBottom w:val="0"/>
              <w:divBdr>
                <w:top w:val="none" w:sz="0" w:space="0" w:color="auto"/>
                <w:left w:val="none" w:sz="0" w:space="0" w:color="auto"/>
                <w:bottom w:val="none" w:sz="0" w:space="0" w:color="auto"/>
                <w:right w:val="none" w:sz="0" w:space="0" w:color="auto"/>
              </w:divBdr>
            </w:div>
            <w:div w:id="91781582">
              <w:marLeft w:val="0"/>
              <w:marRight w:val="0"/>
              <w:marTop w:val="0"/>
              <w:marBottom w:val="0"/>
              <w:divBdr>
                <w:top w:val="none" w:sz="0" w:space="0" w:color="auto"/>
                <w:left w:val="none" w:sz="0" w:space="0" w:color="auto"/>
                <w:bottom w:val="none" w:sz="0" w:space="0" w:color="auto"/>
                <w:right w:val="none" w:sz="0" w:space="0" w:color="auto"/>
              </w:divBdr>
            </w:div>
            <w:div w:id="95566991">
              <w:marLeft w:val="0"/>
              <w:marRight w:val="0"/>
              <w:marTop w:val="0"/>
              <w:marBottom w:val="0"/>
              <w:divBdr>
                <w:top w:val="none" w:sz="0" w:space="0" w:color="auto"/>
                <w:left w:val="none" w:sz="0" w:space="0" w:color="auto"/>
                <w:bottom w:val="none" w:sz="0" w:space="0" w:color="auto"/>
                <w:right w:val="none" w:sz="0" w:space="0" w:color="auto"/>
              </w:divBdr>
            </w:div>
            <w:div w:id="1451239094">
              <w:marLeft w:val="0"/>
              <w:marRight w:val="0"/>
              <w:marTop w:val="0"/>
              <w:marBottom w:val="0"/>
              <w:divBdr>
                <w:top w:val="none" w:sz="0" w:space="0" w:color="auto"/>
                <w:left w:val="none" w:sz="0" w:space="0" w:color="auto"/>
                <w:bottom w:val="none" w:sz="0" w:space="0" w:color="auto"/>
                <w:right w:val="none" w:sz="0" w:space="0" w:color="auto"/>
              </w:divBdr>
            </w:div>
            <w:div w:id="825900978">
              <w:marLeft w:val="0"/>
              <w:marRight w:val="0"/>
              <w:marTop w:val="0"/>
              <w:marBottom w:val="0"/>
              <w:divBdr>
                <w:top w:val="none" w:sz="0" w:space="0" w:color="auto"/>
                <w:left w:val="none" w:sz="0" w:space="0" w:color="auto"/>
                <w:bottom w:val="none" w:sz="0" w:space="0" w:color="auto"/>
                <w:right w:val="none" w:sz="0" w:space="0" w:color="auto"/>
              </w:divBdr>
            </w:div>
            <w:div w:id="493224090">
              <w:marLeft w:val="0"/>
              <w:marRight w:val="0"/>
              <w:marTop w:val="0"/>
              <w:marBottom w:val="0"/>
              <w:divBdr>
                <w:top w:val="none" w:sz="0" w:space="0" w:color="auto"/>
                <w:left w:val="none" w:sz="0" w:space="0" w:color="auto"/>
                <w:bottom w:val="none" w:sz="0" w:space="0" w:color="auto"/>
                <w:right w:val="none" w:sz="0" w:space="0" w:color="auto"/>
              </w:divBdr>
            </w:div>
            <w:div w:id="646054668">
              <w:marLeft w:val="0"/>
              <w:marRight w:val="0"/>
              <w:marTop w:val="0"/>
              <w:marBottom w:val="0"/>
              <w:divBdr>
                <w:top w:val="none" w:sz="0" w:space="0" w:color="auto"/>
                <w:left w:val="none" w:sz="0" w:space="0" w:color="auto"/>
                <w:bottom w:val="none" w:sz="0" w:space="0" w:color="auto"/>
                <w:right w:val="none" w:sz="0" w:space="0" w:color="auto"/>
              </w:divBdr>
            </w:div>
            <w:div w:id="1922136638">
              <w:marLeft w:val="0"/>
              <w:marRight w:val="0"/>
              <w:marTop w:val="0"/>
              <w:marBottom w:val="0"/>
              <w:divBdr>
                <w:top w:val="none" w:sz="0" w:space="0" w:color="auto"/>
                <w:left w:val="none" w:sz="0" w:space="0" w:color="auto"/>
                <w:bottom w:val="none" w:sz="0" w:space="0" w:color="auto"/>
                <w:right w:val="none" w:sz="0" w:space="0" w:color="auto"/>
              </w:divBdr>
            </w:div>
            <w:div w:id="1019547151">
              <w:marLeft w:val="0"/>
              <w:marRight w:val="0"/>
              <w:marTop w:val="0"/>
              <w:marBottom w:val="0"/>
              <w:divBdr>
                <w:top w:val="none" w:sz="0" w:space="0" w:color="auto"/>
                <w:left w:val="none" w:sz="0" w:space="0" w:color="auto"/>
                <w:bottom w:val="none" w:sz="0" w:space="0" w:color="auto"/>
                <w:right w:val="none" w:sz="0" w:space="0" w:color="auto"/>
              </w:divBdr>
            </w:div>
            <w:div w:id="1748919979">
              <w:marLeft w:val="0"/>
              <w:marRight w:val="0"/>
              <w:marTop w:val="0"/>
              <w:marBottom w:val="0"/>
              <w:divBdr>
                <w:top w:val="none" w:sz="0" w:space="0" w:color="auto"/>
                <w:left w:val="none" w:sz="0" w:space="0" w:color="auto"/>
                <w:bottom w:val="none" w:sz="0" w:space="0" w:color="auto"/>
                <w:right w:val="none" w:sz="0" w:space="0" w:color="auto"/>
              </w:divBdr>
            </w:div>
            <w:div w:id="1339111818">
              <w:marLeft w:val="0"/>
              <w:marRight w:val="0"/>
              <w:marTop w:val="0"/>
              <w:marBottom w:val="0"/>
              <w:divBdr>
                <w:top w:val="none" w:sz="0" w:space="0" w:color="auto"/>
                <w:left w:val="none" w:sz="0" w:space="0" w:color="auto"/>
                <w:bottom w:val="none" w:sz="0" w:space="0" w:color="auto"/>
                <w:right w:val="none" w:sz="0" w:space="0" w:color="auto"/>
              </w:divBdr>
            </w:div>
            <w:div w:id="1904411630">
              <w:marLeft w:val="0"/>
              <w:marRight w:val="0"/>
              <w:marTop w:val="0"/>
              <w:marBottom w:val="0"/>
              <w:divBdr>
                <w:top w:val="none" w:sz="0" w:space="0" w:color="auto"/>
                <w:left w:val="none" w:sz="0" w:space="0" w:color="auto"/>
                <w:bottom w:val="none" w:sz="0" w:space="0" w:color="auto"/>
                <w:right w:val="none" w:sz="0" w:space="0" w:color="auto"/>
              </w:divBdr>
            </w:div>
            <w:div w:id="1548298816">
              <w:marLeft w:val="0"/>
              <w:marRight w:val="0"/>
              <w:marTop w:val="0"/>
              <w:marBottom w:val="0"/>
              <w:divBdr>
                <w:top w:val="none" w:sz="0" w:space="0" w:color="auto"/>
                <w:left w:val="none" w:sz="0" w:space="0" w:color="auto"/>
                <w:bottom w:val="none" w:sz="0" w:space="0" w:color="auto"/>
                <w:right w:val="none" w:sz="0" w:space="0" w:color="auto"/>
              </w:divBdr>
            </w:div>
            <w:div w:id="1912814675">
              <w:marLeft w:val="0"/>
              <w:marRight w:val="0"/>
              <w:marTop w:val="0"/>
              <w:marBottom w:val="0"/>
              <w:divBdr>
                <w:top w:val="none" w:sz="0" w:space="0" w:color="auto"/>
                <w:left w:val="none" w:sz="0" w:space="0" w:color="auto"/>
                <w:bottom w:val="none" w:sz="0" w:space="0" w:color="auto"/>
                <w:right w:val="none" w:sz="0" w:space="0" w:color="auto"/>
              </w:divBdr>
            </w:div>
            <w:div w:id="1610039862">
              <w:marLeft w:val="0"/>
              <w:marRight w:val="0"/>
              <w:marTop w:val="0"/>
              <w:marBottom w:val="0"/>
              <w:divBdr>
                <w:top w:val="none" w:sz="0" w:space="0" w:color="auto"/>
                <w:left w:val="none" w:sz="0" w:space="0" w:color="auto"/>
                <w:bottom w:val="none" w:sz="0" w:space="0" w:color="auto"/>
                <w:right w:val="none" w:sz="0" w:space="0" w:color="auto"/>
              </w:divBdr>
            </w:div>
            <w:div w:id="586186235">
              <w:marLeft w:val="0"/>
              <w:marRight w:val="0"/>
              <w:marTop w:val="0"/>
              <w:marBottom w:val="0"/>
              <w:divBdr>
                <w:top w:val="none" w:sz="0" w:space="0" w:color="auto"/>
                <w:left w:val="none" w:sz="0" w:space="0" w:color="auto"/>
                <w:bottom w:val="none" w:sz="0" w:space="0" w:color="auto"/>
                <w:right w:val="none" w:sz="0" w:space="0" w:color="auto"/>
              </w:divBdr>
            </w:div>
            <w:div w:id="569772033">
              <w:marLeft w:val="0"/>
              <w:marRight w:val="0"/>
              <w:marTop w:val="0"/>
              <w:marBottom w:val="0"/>
              <w:divBdr>
                <w:top w:val="none" w:sz="0" w:space="0" w:color="auto"/>
                <w:left w:val="none" w:sz="0" w:space="0" w:color="auto"/>
                <w:bottom w:val="none" w:sz="0" w:space="0" w:color="auto"/>
                <w:right w:val="none" w:sz="0" w:space="0" w:color="auto"/>
              </w:divBdr>
            </w:div>
            <w:div w:id="206916687">
              <w:marLeft w:val="0"/>
              <w:marRight w:val="0"/>
              <w:marTop w:val="0"/>
              <w:marBottom w:val="0"/>
              <w:divBdr>
                <w:top w:val="none" w:sz="0" w:space="0" w:color="auto"/>
                <w:left w:val="none" w:sz="0" w:space="0" w:color="auto"/>
                <w:bottom w:val="none" w:sz="0" w:space="0" w:color="auto"/>
                <w:right w:val="none" w:sz="0" w:space="0" w:color="auto"/>
              </w:divBdr>
            </w:div>
            <w:div w:id="344022774">
              <w:marLeft w:val="0"/>
              <w:marRight w:val="0"/>
              <w:marTop w:val="0"/>
              <w:marBottom w:val="0"/>
              <w:divBdr>
                <w:top w:val="none" w:sz="0" w:space="0" w:color="auto"/>
                <w:left w:val="none" w:sz="0" w:space="0" w:color="auto"/>
                <w:bottom w:val="none" w:sz="0" w:space="0" w:color="auto"/>
                <w:right w:val="none" w:sz="0" w:space="0" w:color="auto"/>
              </w:divBdr>
            </w:div>
            <w:div w:id="384959125">
              <w:marLeft w:val="0"/>
              <w:marRight w:val="0"/>
              <w:marTop w:val="0"/>
              <w:marBottom w:val="0"/>
              <w:divBdr>
                <w:top w:val="none" w:sz="0" w:space="0" w:color="auto"/>
                <w:left w:val="none" w:sz="0" w:space="0" w:color="auto"/>
                <w:bottom w:val="none" w:sz="0" w:space="0" w:color="auto"/>
                <w:right w:val="none" w:sz="0" w:space="0" w:color="auto"/>
              </w:divBdr>
            </w:div>
            <w:div w:id="610089830">
              <w:marLeft w:val="0"/>
              <w:marRight w:val="0"/>
              <w:marTop w:val="0"/>
              <w:marBottom w:val="0"/>
              <w:divBdr>
                <w:top w:val="none" w:sz="0" w:space="0" w:color="auto"/>
                <w:left w:val="none" w:sz="0" w:space="0" w:color="auto"/>
                <w:bottom w:val="none" w:sz="0" w:space="0" w:color="auto"/>
                <w:right w:val="none" w:sz="0" w:space="0" w:color="auto"/>
              </w:divBdr>
            </w:div>
            <w:div w:id="1622690751">
              <w:marLeft w:val="0"/>
              <w:marRight w:val="0"/>
              <w:marTop w:val="0"/>
              <w:marBottom w:val="0"/>
              <w:divBdr>
                <w:top w:val="none" w:sz="0" w:space="0" w:color="auto"/>
                <w:left w:val="none" w:sz="0" w:space="0" w:color="auto"/>
                <w:bottom w:val="none" w:sz="0" w:space="0" w:color="auto"/>
                <w:right w:val="none" w:sz="0" w:space="0" w:color="auto"/>
              </w:divBdr>
            </w:div>
            <w:div w:id="2028629584">
              <w:marLeft w:val="0"/>
              <w:marRight w:val="0"/>
              <w:marTop w:val="0"/>
              <w:marBottom w:val="0"/>
              <w:divBdr>
                <w:top w:val="none" w:sz="0" w:space="0" w:color="auto"/>
                <w:left w:val="none" w:sz="0" w:space="0" w:color="auto"/>
                <w:bottom w:val="none" w:sz="0" w:space="0" w:color="auto"/>
                <w:right w:val="none" w:sz="0" w:space="0" w:color="auto"/>
              </w:divBdr>
            </w:div>
            <w:div w:id="233702521">
              <w:marLeft w:val="0"/>
              <w:marRight w:val="0"/>
              <w:marTop w:val="0"/>
              <w:marBottom w:val="0"/>
              <w:divBdr>
                <w:top w:val="none" w:sz="0" w:space="0" w:color="auto"/>
                <w:left w:val="none" w:sz="0" w:space="0" w:color="auto"/>
                <w:bottom w:val="none" w:sz="0" w:space="0" w:color="auto"/>
                <w:right w:val="none" w:sz="0" w:space="0" w:color="auto"/>
              </w:divBdr>
            </w:div>
            <w:div w:id="800805562">
              <w:marLeft w:val="0"/>
              <w:marRight w:val="0"/>
              <w:marTop w:val="0"/>
              <w:marBottom w:val="0"/>
              <w:divBdr>
                <w:top w:val="none" w:sz="0" w:space="0" w:color="auto"/>
                <w:left w:val="none" w:sz="0" w:space="0" w:color="auto"/>
                <w:bottom w:val="none" w:sz="0" w:space="0" w:color="auto"/>
                <w:right w:val="none" w:sz="0" w:space="0" w:color="auto"/>
              </w:divBdr>
            </w:div>
            <w:div w:id="1315453494">
              <w:marLeft w:val="0"/>
              <w:marRight w:val="0"/>
              <w:marTop w:val="0"/>
              <w:marBottom w:val="0"/>
              <w:divBdr>
                <w:top w:val="none" w:sz="0" w:space="0" w:color="auto"/>
                <w:left w:val="none" w:sz="0" w:space="0" w:color="auto"/>
                <w:bottom w:val="none" w:sz="0" w:space="0" w:color="auto"/>
                <w:right w:val="none" w:sz="0" w:space="0" w:color="auto"/>
              </w:divBdr>
            </w:div>
            <w:div w:id="1189370394">
              <w:marLeft w:val="0"/>
              <w:marRight w:val="0"/>
              <w:marTop w:val="0"/>
              <w:marBottom w:val="0"/>
              <w:divBdr>
                <w:top w:val="none" w:sz="0" w:space="0" w:color="auto"/>
                <w:left w:val="none" w:sz="0" w:space="0" w:color="auto"/>
                <w:bottom w:val="none" w:sz="0" w:space="0" w:color="auto"/>
                <w:right w:val="none" w:sz="0" w:space="0" w:color="auto"/>
              </w:divBdr>
            </w:div>
            <w:div w:id="800078117">
              <w:marLeft w:val="0"/>
              <w:marRight w:val="0"/>
              <w:marTop w:val="0"/>
              <w:marBottom w:val="0"/>
              <w:divBdr>
                <w:top w:val="none" w:sz="0" w:space="0" w:color="auto"/>
                <w:left w:val="none" w:sz="0" w:space="0" w:color="auto"/>
                <w:bottom w:val="none" w:sz="0" w:space="0" w:color="auto"/>
                <w:right w:val="none" w:sz="0" w:space="0" w:color="auto"/>
              </w:divBdr>
            </w:div>
            <w:div w:id="1236932415">
              <w:marLeft w:val="0"/>
              <w:marRight w:val="0"/>
              <w:marTop w:val="0"/>
              <w:marBottom w:val="0"/>
              <w:divBdr>
                <w:top w:val="none" w:sz="0" w:space="0" w:color="auto"/>
                <w:left w:val="none" w:sz="0" w:space="0" w:color="auto"/>
                <w:bottom w:val="none" w:sz="0" w:space="0" w:color="auto"/>
                <w:right w:val="none" w:sz="0" w:space="0" w:color="auto"/>
              </w:divBdr>
            </w:div>
            <w:div w:id="1727994568">
              <w:marLeft w:val="0"/>
              <w:marRight w:val="0"/>
              <w:marTop w:val="0"/>
              <w:marBottom w:val="0"/>
              <w:divBdr>
                <w:top w:val="none" w:sz="0" w:space="0" w:color="auto"/>
                <w:left w:val="none" w:sz="0" w:space="0" w:color="auto"/>
                <w:bottom w:val="none" w:sz="0" w:space="0" w:color="auto"/>
                <w:right w:val="none" w:sz="0" w:space="0" w:color="auto"/>
              </w:divBdr>
            </w:div>
            <w:div w:id="1882355749">
              <w:marLeft w:val="0"/>
              <w:marRight w:val="0"/>
              <w:marTop w:val="0"/>
              <w:marBottom w:val="0"/>
              <w:divBdr>
                <w:top w:val="none" w:sz="0" w:space="0" w:color="auto"/>
                <w:left w:val="none" w:sz="0" w:space="0" w:color="auto"/>
                <w:bottom w:val="none" w:sz="0" w:space="0" w:color="auto"/>
                <w:right w:val="none" w:sz="0" w:space="0" w:color="auto"/>
              </w:divBdr>
            </w:div>
            <w:div w:id="1487672844">
              <w:marLeft w:val="0"/>
              <w:marRight w:val="0"/>
              <w:marTop w:val="0"/>
              <w:marBottom w:val="0"/>
              <w:divBdr>
                <w:top w:val="none" w:sz="0" w:space="0" w:color="auto"/>
                <w:left w:val="none" w:sz="0" w:space="0" w:color="auto"/>
                <w:bottom w:val="none" w:sz="0" w:space="0" w:color="auto"/>
                <w:right w:val="none" w:sz="0" w:space="0" w:color="auto"/>
              </w:divBdr>
            </w:div>
            <w:div w:id="1714232945">
              <w:marLeft w:val="0"/>
              <w:marRight w:val="0"/>
              <w:marTop w:val="0"/>
              <w:marBottom w:val="0"/>
              <w:divBdr>
                <w:top w:val="none" w:sz="0" w:space="0" w:color="auto"/>
                <w:left w:val="none" w:sz="0" w:space="0" w:color="auto"/>
                <w:bottom w:val="none" w:sz="0" w:space="0" w:color="auto"/>
                <w:right w:val="none" w:sz="0" w:space="0" w:color="auto"/>
              </w:divBdr>
            </w:div>
            <w:div w:id="1698192047">
              <w:marLeft w:val="0"/>
              <w:marRight w:val="0"/>
              <w:marTop w:val="0"/>
              <w:marBottom w:val="0"/>
              <w:divBdr>
                <w:top w:val="none" w:sz="0" w:space="0" w:color="auto"/>
                <w:left w:val="none" w:sz="0" w:space="0" w:color="auto"/>
                <w:bottom w:val="none" w:sz="0" w:space="0" w:color="auto"/>
                <w:right w:val="none" w:sz="0" w:space="0" w:color="auto"/>
              </w:divBdr>
            </w:div>
            <w:div w:id="84232942">
              <w:marLeft w:val="0"/>
              <w:marRight w:val="0"/>
              <w:marTop w:val="0"/>
              <w:marBottom w:val="0"/>
              <w:divBdr>
                <w:top w:val="none" w:sz="0" w:space="0" w:color="auto"/>
                <w:left w:val="none" w:sz="0" w:space="0" w:color="auto"/>
                <w:bottom w:val="none" w:sz="0" w:space="0" w:color="auto"/>
                <w:right w:val="none" w:sz="0" w:space="0" w:color="auto"/>
              </w:divBdr>
            </w:div>
            <w:div w:id="646401044">
              <w:marLeft w:val="0"/>
              <w:marRight w:val="0"/>
              <w:marTop w:val="0"/>
              <w:marBottom w:val="0"/>
              <w:divBdr>
                <w:top w:val="none" w:sz="0" w:space="0" w:color="auto"/>
                <w:left w:val="none" w:sz="0" w:space="0" w:color="auto"/>
                <w:bottom w:val="none" w:sz="0" w:space="0" w:color="auto"/>
                <w:right w:val="none" w:sz="0" w:space="0" w:color="auto"/>
              </w:divBdr>
            </w:div>
            <w:div w:id="840314469">
              <w:marLeft w:val="0"/>
              <w:marRight w:val="0"/>
              <w:marTop w:val="0"/>
              <w:marBottom w:val="0"/>
              <w:divBdr>
                <w:top w:val="none" w:sz="0" w:space="0" w:color="auto"/>
                <w:left w:val="none" w:sz="0" w:space="0" w:color="auto"/>
                <w:bottom w:val="none" w:sz="0" w:space="0" w:color="auto"/>
                <w:right w:val="none" w:sz="0" w:space="0" w:color="auto"/>
              </w:divBdr>
            </w:div>
            <w:div w:id="1568689024">
              <w:marLeft w:val="0"/>
              <w:marRight w:val="0"/>
              <w:marTop w:val="0"/>
              <w:marBottom w:val="0"/>
              <w:divBdr>
                <w:top w:val="none" w:sz="0" w:space="0" w:color="auto"/>
                <w:left w:val="none" w:sz="0" w:space="0" w:color="auto"/>
                <w:bottom w:val="none" w:sz="0" w:space="0" w:color="auto"/>
                <w:right w:val="none" w:sz="0" w:space="0" w:color="auto"/>
              </w:divBdr>
            </w:div>
            <w:div w:id="460726682">
              <w:marLeft w:val="0"/>
              <w:marRight w:val="0"/>
              <w:marTop w:val="0"/>
              <w:marBottom w:val="0"/>
              <w:divBdr>
                <w:top w:val="none" w:sz="0" w:space="0" w:color="auto"/>
                <w:left w:val="none" w:sz="0" w:space="0" w:color="auto"/>
                <w:bottom w:val="none" w:sz="0" w:space="0" w:color="auto"/>
                <w:right w:val="none" w:sz="0" w:space="0" w:color="auto"/>
              </w:divBdr>
            </w:div>
            <w:div w:id="772750320">
              <w:marLeft w:val="0"/>
              <w:marRight w:val="0"/>
              <w:marTop w:val="0"/>
              <w:marBottom w:val="0"/>
              <w:divBdr>
                <w:top w:val="none" w:sz="0" w:space="0" w:color="auto"/>
                <w:left w:val="none" w:sz="0" w:space="0" w:color="auto"/>
                <w:bottom w:val="none" w:sz="0" w:space="0" w:color="auto"/>
                <w:right w:val="none" w:sz="0" w:space="0" w:color="auto"/>
              </w:divBdr>
            </w:div>
            <w:div w:id="315501164">
              <w:marLeft w:val="0"/>
              <w:marRight w:val="0"/>
              <w:marTop w:val="0"/>
              <w:marBottom w:val="0"/>
              <w:divBdr>
                <w:top w:val="none" w:sz="0" w:space="0" w:color="auto"/>
                <w:left w:val="none" w:sz="0" w:space="0" w:color="auto"/>
                <w:bottom w:val="none" w:sz="0" w:space="0" w:color="auto"/>
                <w:right w:val="none" w:sz="0" w:space="0" w:color="auto"/>
              </w:divBdr>
            </w:div>
            <w:div w:id="175969594">
              <w:marLeft w:val="0"/>
              <w:marRight w:val="0"/>
              <w:marTop w:val="0"/>
              <w:marBottom w:val="0"/>
              <w:divBdr>
                <w:top w:val="none" w:sz="0" w:space="0" w:color="auto"/>
                <w:left w:val="none" w:sz="0" w:space="0" w:color="auto"/>
                <w:bottom w:val="none" w:sz="0" w:space="0" w:color="auto"/>
                <w:right w:val="none" w:sz="0" w:space="0" w:color="auto"/>
              </w:divBdr>
            </w:div>
            <w:div w:id="1767340967">
              <w:marLeft w:val="0"/>
              <w:marRight w:val="0"/>
              <w:marTop w:val="0"/>
              <w:marBottom w:val="0"/>
              <w:divBdr>
                <w:top w:val="none" w:sz="0" w:space="0" w:color="auto"/>
                <w:left w:val="none" w:sz="0" w:space="0" w:color="auto"/>
                <w:bottom w:val="none" w:sz="0" w:space="0" w:color="auto"/>
                <w:right w:val="none" w:sz="0" w:space="0" w:color="auto"/>
              </w:divBdr>
            </w:div>
            <w:div w:id="1677224814">
              <w:marLeft w:val="0"/>
              <w:marRight w:val="0"/>
              <w:marTop w:val="0"/>
              <w:marBottom w:val="0"/>
              <w:divBdr>
                <w:top w:val="none" w:sz="0" w:space="0" w:color="auto"/>
                <w:left w:val="none" w:sz="0" w:space="0" w:color="auto"/>
                <w:bottom w:val="none" w:sz="0" w:space="0" w:color="auto"/>
                <w:right w:val="none" w:sz="0" w:space="0" w:color="auto"/>
              </w:divBdr>
            </w:div>
            <w:div w:id="1919440965">
              <w:marLeft w:val="0"/>
              <w:marRight w:val="0"/>
              <w:marTop w:val="0"/>
              <w:marBottom w:val="0"/>
              <w:divBdr>
                <w:top w:val="none" w:sz="0" w:space="0" w:color="auto"/>
                <w:left w:val="none" w:sz="0" w:space="0" w:color="auto"/>
                <w:bottom w:val="none" w:sz="0" w:space="0" w:color="auto"/>
                <w:right w:val="none" w:sz="0" w:space="0" w:color="auto"/>
              </w:divBdr>
            </w:div>
            <w:div w:id="2145809920">
              <w:marLeft w:val="0"/>
              <w:marRight w:val="0"/>
              <w:marTop w:val="0"/>
              <w:marBottom w:val="0"/>
              <w:divBdr>
                <w:top w:val="none" w:sz="0" w:space="0" w:color="auto"/>
                <w:left w:val="none" w:sz="0" w:space="0" w:color="auto"/>
                <w:bottom w:val="none" w:sz="0" w:space="0" w:color="auto"/>
                <w:right w:val="none" w:sz="0" w:space="0" w:color="auto"/>
              </w:divBdr>
            </w:div>
            <w:div w:id="247539189">
              <w:marLeft w:val="0"/>
              <w:marRight w:val="0"/>
              <w:marTop w:val="0"/>
              <w:marBottom w:val="0"/>
              <w:divBdr>
                <w:top w:val="none" w:sz="0" w:space="0" w:color="auto"/>
                <w:left w:val="none" w:sz="0" w:space="0" w:color="auto"/>
                <w:bottom w:val="none" w:sz="0" w:space="0" w:color="auto"/>
                <w:right w:val="none" w:sz="0" w:space="0" w:color="auto"/>
              </w:divBdr>
            </w:div>
            <w:div w:id="1181316353">
              <w:marLeft w:val="0"/>
              <w:marRight w:val="0"/>
              <w:marTop w:val="0"/>
              <w:marBottom w:val="0"/>
              <w:divBdr>
                <w:top w:val="none" w:sz="0" w:space="0" w:color="auto"/>
                <w:left w:val="none" w:sz="0" w:space="0" w:color="auto"/>
                <w:bottom w:val="none" w:sz="0" w:space="0" w:color="auto"/>
                <w:right w:val="none" w:sz="0" w:space="0" w:color="auto"/>
              </w:divBdr>
            </w:div>
            <w:div w:id="1408263197">
              <w:marLeft w:val="0"/>
              <w:marRight w:val="0"/>
              <w:marTop w:val="0"/>
              <w:marBottom w:val="0"/>
              <w:divBdr>
                <w:top w:val="none" w:sz="0" w:space="0" w:color="auto"/>
                <w:left w:val="none" w:sz="0" w:space="0" w:color="auto"/>
                <w:bottom w:val="none" w:sz="0" w:space="0" w:color="auto"/>
                <w:right w:val="none" w:sz="0" w:space="0" w:color="auto"/>
              </w:divBdr>
            </w:div>
            <w:div w:id="1357926150">
              <w:marLeft w:val="0"/>
              <w:marRight w:val="0"/>
              <w:marTop w:val="0"/>
              <w:marBottom w:val="0"/>
              <w:divBdr>
                <w:top w:val="none" w:sz="0" w:space="0" w:color="auto"/>
                <w:left w:val="none" w:sz="0" w:space="0" w:color="auto"/>
                <w:bottom w:val="none" w:sz="0" w:space="0" w:color="auto"/>
                <w:right w:val="none" w:sz="0" w:space="0" w:color="auto"/>
              </w:divBdr>
            </w:div>
            <w:div w:id="676885519">
              <w:marLeft w:val="0"/>
              <w:marRight w:val="0"/>
              <w:marTop w:val="0"/>
              <w:marBottom w:val="0"/>
              <w:divBdr>
                <w:top w:val="none" w:sz="0" w:space="0" w:color="auto"/>
                <w:left w:val="none" w:sz="0" w:space="0" w:color="auto"/>
                <w:bottom w:val="none" w:sz="0" w:space="0" w:color="auto"/>
                <w:right w:val="none" w:sz="0" w:space="0" w:color="auto"/>
              </w:divBdr>
            </w:div>
            <w:div w:id="106855813">
              <w:marLeft w:val="0"/>
              <w:marRight w:val="0"/>
              <w:marTop w:val="0"/>
              <w:marBottom w:val="0"/>
              <w:divBdr>
                <w:top w:val="none" w:sz="0" w:space="0" w:color="auto"/>
                <w:left w:val="none" w:sz="0" w:space="0" w:color="auto"/>
                <w:bottom w:val="none" w:sz="0" w:space="0" w:color="auto"/>
                <w:right w:val="none" w:sz="0" w:space="0" w:color="auto"/>
              </w:divBdr>
            </w:div>
            <w:div w:id="234438445">
              <w:marLeft w:val="0"/>
              <w:marRight w:val="0"/>
              <w:marTop w:val="0"/>
              <w:marBottom w:val="0"/>
              <w:divBdr>
                <w:top w:val="none" w:sz="0" w:space="0" w:color="auto"/>
                <w:left w:val="none" w:sz="0" w:space="0" w:color="auto"/>
                <w:bottom w:val="none" w:sz="0" w:space="0" w:color="auto"/>
                <w:right w:val="none" w:sz="0" w:space="0" w:color="auto"/>
              </w:divBdr>
            </w:div>
            <w:div w:id="968054632">
              <w:marLeft w:val="0"/>
              <w:marRight w:val="0"/>
              <w:marTop w:val="0"/>
              <w:marBottom w:val="0"/>
              <w:divBdr>
                <w:top w:val="none" w:sz="0" w:space="0" w:color="auto"/>
                <w:left w:val="none" w:sz="0" w:space="0" w:color="auto"/>
                <w:bottom w:val="none" w:sz="0" w:space="0" w:color="auto"/>
                <w:right w:val="none" w:sz="0" w:space="0" w:color="auto"/>
              </w:divBdr>
            </w:div>
            <w:div w:id="1623801837">
              <w:marLeft w:val="0"/>
              <w:marRight w:val="0"/>
              <w:marTop w:val="0"/>
              <w:marBottom w:val="0"/>
              <w:divBdr>
                <w:top w:val="none" w:sz="0" w:space="0" w:color="auto"/>
                <w:left w:val="none" w:sz="0" w:space="0" w:color="auto"/>
                <w:bottom w:val="none" w:sz="0" w:space="0" w:color="auto"/>
                <w:right w:val="none" w:sz="0" w:space="0" w:color="auto"/>
              </w:divBdr>
            </w:div>
            <w:div w:id="6553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056">
      <w:bodyDiv w:val="1"/>
      <w:marLeft w:val="0"/>
      <w:marRight w:val="0"/>
      <w:marTop w:val="0"/>
      <w:marBottom w:val="0"/>
      <w:divBdr>
        <w:top w:val="none" w:sz="0" w:space="0" w:color="auto"/>
        <w:left w:val="none" w:sz="0" w:space="0" w:color="auto"/>
        <w:bottom w:val="none" w:sz="0" w:space="0" w:color="auto"/>
        <w:right w:val="none" w:sz="0" w:space="0" w:color="auto"/>
      </w:divBdr>
      <w:divsChild>
        <w:div w:id="106586952">
          <w:marLeft w:val="0"/>
          <w:marRight w:val="0"/>
          <w:marTop w:val="0"/>
          <w:marBottom w:val="0"/>
          <w:divBdr>
            <w:top w:val="none" w:sz="0" w:space="0" w:color="auto"/>
            <w:left w:val="none" w:sz="0" w:space="0" w:color="auto"/>
            <w:bottom w:val="none" w:sz="0" w:space="0" w:color="auto"/>
            <w:right w:val="none" w:sz="0" w:space="0" w:color="auto"/>
          </w:divBdr>
          <w:divsChild>
            <w:div w:id="1830633950">
              <w:marLeft w:val="0"/>
              <w:marRight w:val="0"/>
              <w:marTop w:val="0"/>
              <w:marBottom w:val="0"/>
              <w:divBdr>
                <w:top w:val="none" w:sz="0" w:space="0" w:color="auto"/>
                <w:left w:val="none" w:sz="0" w:space="0" w:color="auto"/>
                <w:bottom w:val="none" w:sz="0" w:space="0" w:color="auto"/>
                <w:right w:val="none" w:sz="0" w:space="0" w:color="auto"/>
              </w:divBdr>
            </w:div>
            <w:div w:id="1895892370">
              <w:marLeft w:val="0"/>
              <w:marRight w:val="0"/>
              <w:marTop w:val="0"/>
              <w:marBottom w:val="0"/>
              <w:divBdr>
                <w:top w:val="none" w:sz="0" w:space="0" w:color="auto"/>
                <w:left w:val="none" w:sz="0" w:space="0" w:color="auto"/>
                <w:bottom w:val="none" w:sz="0" w:space="0" w:color="auto"/>
                <w:right w:val="none" w:sz="0" w:space="0" w:color="auto"/>
              </w:divBdr>
            </w:div>
            <w:div w:id="1139759554">
              <w:marLeft w:val="0"/>
              <w:marRight w:val="0"/>
              <w:marTop w:val="0"/>
              <w:marBottom w:val="0"/>
              <w:divBdr>
                <w:top w:val="none" w:sz="0" w:space="0" w:color="auto"/>
                <w:left w:val="none" w:sz="0" w:space="0" w:color="auto"/>
                <w:bottom w:val="none" w:sz="0" w:space="0" w:color="auto"/>
                <w:right w:val="none" w:sz="0" w:space="0" w:color="auto"/>
              </w:divBdr>
            </w:div>
            <w:div w:id="2071684551">
              <w:marLeft w:val="0"/>
              <w:marRight w:val="0"/>
              <w:marTop w:val="0"/>
              <w:marBottom w:val="0"/>
              <w:divBdr>
                <w:top w:val="none" w:sz="0" w:space="0" w:color="auto"/>
                <w:left w:val="none" w:sz="0" w:space="0" w:color="auto"/>
                <w:bottom w:val="none" w:sz="0" w:space="0" w:color="auto"/>
                <w:right w:val="none" w:sz="0" w:space="0" w:color="auto"/>
              </w:divBdr>
            </w:div>
            <w:div w:id="851339510">
              <w:marLeft w:val="0"/>
              <w:marRight w:val="0"/>
              <w:marTop w:val="0"/>
              <w:marBottom w:val="0"/>
              <w:divBdr>
                <w:top w:val="none" w:sz="0" w:space="0" w:color="auto"/>
                <w:left w:val="none" w:sz="0" w:space="0" w:color="auto"/>
                <w:bottom w:val="none" w:sz="0" w:space="0" w:color="auto"/>
                <w:right w:val="none" w:sz="0" w:space="0" w:color="auto"/>
              </w:divBdr>
            </w:div>
            <w:div w:id="1425498258">
              <w:marLeft w:val="0"/>
              <w:marRight w:val="0"/>
              <w:marTop w:val="0"/>
              <w:marBottom w:val="0"/>
              <w:divBdr>
                <w:top w:val="none" w:sz="0" w:space="0" w:color="auto"/>
                <w:left w:val="none" w:sz="0" w:space="0" w:color="auto"/>
                <w:bottom w:val="none" w:sz="0" w:space="0" w:color="auto"/>
                <w:right w:val="none" w:sz="0" w:space="0" w:color="auto"/>
              </w:divBdr>
            </w:div>
            <w:div w:id="1446851867">
              <w:marLeft w:val="0"/>
              <w:marRight w:val="0"/>
              <w:marTop w:val="0"/>
              <w:marBottom w:val="0"/>
              <w:divBdr>
                <w:top w:val="none" w:sz="0" w:space="0" w:color="auto"/>
                <w:left w:val="none" w:sz="0" w:space="0" w:color="auto"/>
                <w:bottom w:val="none" w:sz="0" w:space="0" w:color="auto"/>
                <w:right w:val="none" w:sz="0" w:space="0" w:color="auto"/>
              </w:divBdr>
            </w:div>
            <w:div w:id="1831942930">
              <w:marLeft w:val="0"/>
              <w:marRight w:val="0"/>
              <w:marTop w:val="0"/>
              <w:marBottom w:val="0"/>
              <w:divBdr>
                <w:top w:val="none" w:sz="0" w:space="0" w:color="auto"/>
                <w:left w:val="none" w:sz="0" w:space="0" w:color="auto"/>
                <w:bottom w:val="none" w:sz="0" w:space="0" w:color="auto"/>
                <w:right w:val="none" w:sz="0" w:space="0" w:color="auto"/>
              </w:divBdr>
            </w:div>
            <w:div w:id="858740362">
              <w:marLeft w:val="0"/>
              <w:marRight w:val="0"/>
              <w:marTop w:val="0"/>
              <w:marBottom w:val="0"/>
              <w:divBdr>
                <w:top w:val="none" w:sz="0" w:space="0" w:color="auto"/>
                <w:left w:val="none" w:sz="0" w:space="0" w:color="auto"/>
                <w:bottom w:val="none" w:sz="0" w:space="0" w:color="auto"/>
                <w:right w:val="none" w:sz="0" w:space="0" w:color="auto"/>
              </w:divBdr>
            </w:div>
            <w:div w:id="86000707">
              <w:marLeft w:val="0"/>
              <w:marRight w:val="0"/>
              <w:marTop w:val="0"/>
              <w:marBottom w:val="0"/>
              <w:divBdr>
                <w:top w:val="none" w:sz="0" w:space="0" w:color="auto"/>
                <w:left w:val="none" w:sz="0" w:space="0" w:color="auto"/>
                <w:bottom w:val="none" w:sz="0" w:space="0" w:color="auto"/>
                <w:right w:val="none" w:sz="0" w:space="0" w:color="auto"/>
              </w:divBdr>
            </w:div>
            <w:div w:id="1754620721">
              <w:marLeft w:val="0"/>
              <w:marRight w:val="0"/>
              <w:marTop w:val="0"/>
              <w:marBottom w:val="0"/>
              <w:divBdr>
                <w:top w:val="none" w:sz="0" w:space="0" w:color="auto"/>
                <w:left w:val="none" w:sz="0" w:space="0" w:color="auto"/>
                <w:bottom w:val="none" w:sz="0" w:space="0" w:color="auto"/>
                <w:right w:val="none" w:sz="0" w:space="0" w:color="auto"/>
              </w:divBdr>
            </w:div>
            <w:div w:id="102654442">
              <w:marLeft w:val="0"/>
              <w:marRight w:val="0"/>
              <w:marTop w:val="0"/>
              <w:marBottom w:val="0"/>
              <w:divBdr>
                <w:top w:val="none" w:sz="0" w:space="0" w:color="auto"/>
                <w:left w:val="none" w:sz="0" w:space="0" w:color="auto"/>
                <w:bottom w:val="none" w:sz="0" w:space="0" w:color="auto"/>
                <w:right w:val="none" w:sz="0" w:space="0" w:color="auto"/>
              </w:divBdr>
            </w:div>
            <w:div w:id="2015180425">
              <w:marLeft w:val="0"/>
              <w:marRight w:val="0"/>
              <w:marTop w:val="0"/>
              <w:marBottom w:val="0"/>
              <w:divBdr>
                <w:top w:val="none" w:sz="0" w:space="0" w:color="auto"/>
                <w:left w:val="none" w:sz="0" w:space="0" w:color="auto"/>
                <w:bottom w:val="none" w:sz="0" w:space="0" w:color="auto"/>
                <w:right w:val="none" w:sz="0" w:space="0" w:color="auto"/>
              </w:divBdr>
            </w:div>
            <w:div w:id="890992897">
              <w:marLeft w:val="0"/>
              <w:marRight w:val="0"/>
              <w:marTop w:val="0"/>
              <w:marBottom w:val="0"/>
              <w:divBdr>
                <w:top w:val="none" w:sz="0" w:space="0" w:color="auto"/>
                <w:left w:val="none" w:sz="0" w:space="0" w:color="auto"/>
                <w:bottom w:val="none" w:sz="0" w:space="0" w:color="auto"/>
                <w:right w:val="none" w:sz="0" w:space="0" w:color="auto"/>
              </w:divBdr>
            </w:div>
            <w:div w:id="1299920091">
              <w:marLeft w:val="0"/>
              <w:marRight w:val="0"/>
              <w:marTop w:val="0"/>
              <w:marBottom w:val="0"/>
              <w:divBdr>
                <w:top w:val="none" w:sz="0" w:space="0" w:color="auto"/>
                <w:left w:val="none" w:sz="0" w:space="0" w:color="auto"/>
                <w:bottom w:val="none" w:sz="0" w:space="0" w:color="auto"/>
                <w:right w:val="none" w:sz="0" w:space="0" w:color="auto"/>
              </w:divBdr>
            </w:div>
            <w:div w:id="1098715659">
              <w:marLeft w:val="0"/>
              <w:marRight w:val="0"/>
              <w:marTop w:val="0"/>
              <w:marBottom w:val="0"/>
              <w:divBdr>
                <w:top w:val="none" w:sz="0" w:space="0" w:color="auto"/>
                <w:left w:val="none" w:sz="0" w:space="0" w:color="auto"/>
                <w:bottom w:val="none" w:sz="0" w:space="0" w:color="auto"/>
                <w:right w:val="none" w:sz="0" w:space="0" w:color="auto"/>
              </w:divBdr>
            </w:div>
            <w:div w:id="1220289800">
              <w:marLeft w:val="0"/>
              <w:marRight w:val="0"/>
              <w:marTop w:val="0"/>
              <w:marBottom w:val="0"/>
              <w:divBdr>
                <w:top w:val="none" w:sz="0" w:space="0" w:color="auto"/>
                <w:left w:val="none" w:sz="0" w:space="0" w:color="auto"/>
                <w:bottom w:val="none" w:sz="0" w:space="0" w:color="auto"/>
                <w:right w:val="none" w:sz="0" w:space="0" w:color="auto"/>
              </w:divBdr>
            </w:div>
            <w:div w:id="1128165137">
              <w:marLeft w:val="0"/>
              <w:marRight w:val="0"/>
              <w:marTop w:val="0"/>
              <w:marBottom w:val="0"/>
              <w:divBdr>
                <w:top w:val="none" w:sz="0" w:space="0" w:color="auto"/>
                <w:left w:val="none" w:sz="0" w:space="0" w:color="auto"/>
                <w:bottom w:val="none" w:sz="0" w:space="0" w:color="auto"/>
                <w:right w:val="none" w:sz="0" w:space="0" w:color="auto"/>
              </w:divBdr>
            </w:div>
            <w:div w:id="417486901">
              <w:marLeft w:val="0"/>
              <w:marRight w:val="0"/>
              <w:marTop w:val="0"/>
              <w:marBottom w:val="0"/>
              <w:divBdr>
                <w:top w:val="none" w:sz="0" w:space="0" w:color="auto"/>
                <w:left w:val="none" w:sz="0" w:space="0" w:color="auto"/>
                <w:bottom w:val="none" w:sz="0" w:space="0" w:color="auto"/>
                <w:right w:val="none" w:sz="0" w:space="0" w:color="auto"/>
              </w:divBdr>
            </w:div>
            <w:div w:id="2136025064">
              <w:marLeft w:val="0"/>
              <w:marRight w:val="0"/>
              <w:marTop w:val="0"/>
              <w:marBottom w:val="0"/>
              <w:divBdr>
                <w:top w:val="none" w:sz="0" w:space="0" w:color="auto"/>
                <w:left w:val="none" w:sz="0" w:space="0" w:color="auto"/>
                <w:bottom w:val="none" w:sz="0" w:space="0" w:color="auto"/>
                <w:right w:val="none" w:sz="0" w:space="0" w:color="auto"/>
              </w:divBdr>
            </w:div>
            <w:div w:id="2105302030">
              <w:marLeft w:val="0"/>
              <w:marRight w:val="0"/>
              <w:marTop w:val="0"/>
              <w:marBottom w:val="0"/>
              <w:divBdr>
                <w:top w:val="none" w:sz="0" w:space="0" w:color="auto"/>
                <w:left w:val="none" w:sz="0" w:space="0" w:color="auto"/>
                <w:bottom w:val="none" w:sz="0" w:space="0" w:color="auto"/>
                <w:right w:val="none" w:sz="0" w:space="0" w:color="auto"/>
              </w:divBdr>
            </w:div>
            <w:div w:id="635062353">
              <w:marLeft w:val="0"/>
              <w:marRight w:val="0"/>
              <w:marTop w:val="0"/>
              <w:marBottom w:val="0"/>
              <w:divBdr>
                <w:top w:val="none" w:sz="0" w:space="0" w:color="auto"/>
                <w:left w:val="none" w:sz="0" w:space="0" w:color="auto"/>
                <w:bottom w:val="none" w:sz="0" w:space="0" w:color="auto"/>
                <w:right w:val="none" w:sz="0" w:space="0" w:color="auto"/>
              </w:divBdr>
            </w:div>
            <w:div w:id="1856730382">
              <w:marLeft w:val="0"/>
              <w:marRight w:val="0"/>
              <w:marTop w:val="0"/>
              <w:marBottom w:val="0"/>
              <w:divBdr>
                <w:top w:val="none" w:sz="0" w:space="0" w:color="auto"/>
                <w:left w:val="none" w:sz="0" w:space="0" w:color="auto"/>
                <w:bottom w:val="none" w:sz="0" w:space="0" w:color="auto"/>
                <w:right w:val="none" w:sz="0" w:space="0" w:color="auto"/>
              </w:divBdr>
            </w:div>
            <w:div w:id="1146631913">
              <w:marLeft w:val="0"/>
              <w:marRight w:val="0"/>
              <w:marTop w:val="0"/>
              <w:marBottom w:val="0"/>
              <w:divBdr>
                <w:top w:val="none" w:sz="0" w:space="0" w:color="auto"/>
                <w:left w:val="none" w:sz="0" w:space="0" w:color="auto"/>
                <w:bottom w:val="none" w:sz="0" w:space="0" w:color="auto"/>
                <w:right w:val="none" w:sz="0" w:space="0" w:color="auto"/>
              </w:divBdr>
            </w:div>
            <w:div w:id="469369889">
              <w:marLeft w:val="0"/>
              <w:marRight w:val="0"/>
              <w:marTop w:val="0"/>
              <w:marBottom w:val="0"/>
              <w:divBdr>
                <w:top w:val="none" w:sz="0" w:space="0" w:color="auto"/>
                <w:left w:val="none" w:sz="0" w:space="0" w:color="auto"/>
                <w:bottom w:val="none" w:sz="0" w:space="0" w:color="auto"/>
                <w:right w:val="none" w:sz="0" w:space="0" w:color="auto"/>
              </w:divBdr>
            </w:div>
            <w:div w:id="1983580829">
              <w:marLeft w:val="0"/>
              <w:marRight w:val="0"/>
              <w:marTop w:val="0"/>
              <w:marBottom w:val="0"/>
              <w:divBdr>
                <w:top w:val="none" w:sz="0" w:space="0" w:color="auto"/>
                <w:left w:val="none" w:sz="0" w:space="0" w:color="auto"/>
                <w:bottom w:val="none" w:sz="0" w:space="0" w:color="auto"/>
                <w:right w:val="none" w:sz="0" w:space="0" w:color="auto"/>
              </w:divBdr>
            </w:div>
            <w:div w:id="950279509">
              <w:marLeft w:val="0"/>
              <w:marRight w:val="0"/>
              <w:marTop w:val="0"/>
              <w:marBottom w:val="0"/>
              <w:divBdr>
                <w:top w:val="none" w:sz="0" w:space="0" w:color="auto"/>
                <w:left w:val="none" w:sz="0" w:space="0" w:color="auto"/>
                <w:bottom w:val="none" w:sz="0" w:space="0" w:color="auto"/>
                <w:right w:val="none" w:sz="0" w:space="0" w:color="auto"/>
              </w:divBdr>
            </w:div>
            <w:div w:id="1148480522">
              <w:marLeft w:val="0"/>
              <w:marRight w:val="0"/>
              <w:marTop w:val="0"/>
              <w:marBottom w:val="0"/>
              <w:divBdr>
                <w:top w:val="none" w:sz="0" w:space="0" w:color="auto"/>
                <w:left w:val="none" w:sz="0" w:space="0" w:color="auto"/>
                <w:bottom w:val="none" w:sz="0" w:space="0" w:color="auto"/>
                <w:right w:val="none" w:sz="0" w:space="0" w:color="auto"/>
              </w:divBdr>
            </w:div>
            <w:div w:id="1918319047">
              <w:marLeft w:val="0"/>
              <w:marRight w:val="0"/>
              <w:marTop w:val="0"/>
              <w:marBottom w:val="0"/>
              <w:divBdr>
                <w:top w:val="none" w:sz="0" w:space="0" w:color="auto"/>
                <w:left w:val="none" w:sz="0" w:space="0" w:color="auto"/>
                <w:bottom w:val="none" w:sz="0" w:space="0" w:color="auto"/>
                <w:right w:val="none" w:sz="0" w:space="0" w:color="auto"/>
              </w:divBdr>
            </w:div>
            <w:div w:id="335691468">
              <w:marLeft w:val="0"/>
              <w:marRight w:val="0"/>
              <w:marTop w:val="0"/>
              <w:marBottom w:val="0"/>
              <w:divBdr>
                <w:top w:val="none" w:sz="0" w:space="0" w:color="auto"/>
                <w:left w:val="none" w:sz="0" w:space="0" w:color="auto"/>
                <w:bottom w:val="none" w:sz="0" w:space="0" w:color="auto"/>
                <w:right w:val="none" w:sz="0" w:space="0" w:color="auto"/>
              </w:divBdr>
            </w:div>
            <w:div w:id="961230627">
              <w:marLeft w:val="0"/>
              <w:marRight w:val="0"/>
              <w:marTop w:val="0"/>
              <w:marBottom w:val="0"/>
              <w:divBdr>
                <w:top w:val="none" w:sz="0" w:space="0" w:color="auto"/>
                <w:left w:val="none" w:sz="0" w:space="0" w:color="auto"/>
                <w:bottom w:val="none" w:sz="0" w:space="0" w:color="auto"/>
                <w:right w:val="none" w:sz="0" w:space="0" w:color="auto"/>
              </w:divBdr>
            </w:div>
            <w:div w:id="1208301964">
              <w:marLeft w:val="0"/>
              <w:marRight w:val="0"/>
              <w:marTop w:val="0"/>
              <w:marBottom w:val="0"/>
              <w:divBdr>
                <w:top w:val="none" w:sz="0" w:space="0" w:color="auto"/>
                <w:left w:val="none" w:sz="0" w:space="0" w:color="auto"/>
                <w:bottom w:val="none" w:sz="0" w:space="0" w:color="auto"/>
                <w:right w:val="none" w:sz="0" w:space="0" w:color="auto"/>
              </w:divBdr>
            </w:div>
            <w:div w:id="983584020">
              <w:marLeft w:val="0"/>
              <w:marRight w:val="0"/>
              <w:marTop w:val="0"/>
              <w:marBottom w:val="0"/>
              <w:divBdr>
                <w:top w:val="none" w:sz="0" w:space="0" w:color="auto"/>
                <w:left w:val="none" w:sz="0" w:space="0" w:color="auto"/>
                <w:bottom w:val="none" w:sz="0" w:space="0" w:color="auto"/>
                <w:right w:val="none" w:sz="0" w:space="0" w:color="auto"/>
              </w:divBdr>
            </w:div>
            <w:div w:id="216013184">
              <w:marLeft w:val="0"/>
              <w:marRight w:val="0"/>
              <w:marTop w:val="0"/>
              <w:marBottom w:val="0"/>
              <w:divBdr>
                <w:top w:val="none" w:sz="0" w:space="0" w:color="auto"/>
                <w:left w:val="none" w:sz="0" w:space="0" w:color="auto"/>
                <w:bottom w:val="none" w:sz="0" w:space="0" w:color="auto"/>
                <w:right w:val="none" w:sz="0" w:space="0" w:color="auto"/>
              </w:divBdr>
            </w:div>
            <w:div w:id="1593314668">
              <w:marLeft w:val="0"/>
              <w:marRight w:val="0"/>
              <w:marTop w:val="0"/>
              <w:marBottom w:val="0"/>
              <w:divBdr>
                <w:top w:val="none" w:sz="0" w:space="0" w:color="auto"/>
                <w:left w:val="none" w:sz="0" w:space="0" w:color="auto"/>
                <w:bottom w:val="none" w:sz="0" w:space="0" w:color="auto"/>
                <w:right w:val="none" w:sz="0" w:space="0" w:color="auto"/>
              </w:divBdr>
            </w:div>
            <w:div w:id="1648625387">
              <w:marLeft w:val="0"/>
              <w:marRight w:val="0"/>
              <w:marTop w:val="0"/>
              <w:marBottom w:val="0"/>
              <w:divBdr>
                <w:top w:val="none" w:sz="0" w:space="0" w:color="auto"/>
                <w:left w:val="none" w:sz="0" w:space="0" w:color="auto"/>
                <w:bottom w:val="none" w:sz="0" w:space="0" w:color="auto"/>
                <w:right w:val="none" w:sz="0" w:space="0" w:color="auto"/>
              </w:divBdr>
            </w:div>
            <w:div w:id="1806502949">
              <w:marLeft w:val="0"/>
              <w:marRight w:val="0"/>
              <w:marTop w:val="0"/>
              <w:marBottom w:val="0"/>
              <w:divBdr>
                <w:top w:val="none" w:sz="0" w:space="0" w:color="auto"/>
                <w:left w:val="none" w:sz="0" w:space="0" w:color="auto"/>
                <w:bottom w:val="none" w:sz="0" w:space="0" w:color="auto"/>
                <w:right w:val="none" w:sz="0" w:space="0" w:color="auto"/>
              </w:divBdr>
            </w:div>
            <w:div w:id="8527463">
              <w:marLeft w:val="0"/>
              <w:marRight w:val="0"/>
              <w:marTop w:val="0"/>
              <w:marBottom w:val="0"/>
              <w:divBdr>
                <w:top w:val="none" w:sz="0" w:space="0" w:color="auto"/>
                <w:left w:val="none" w:sz="0" w:space="0" w:color="auto"/>
                <w:bottom w:val="none" w:sz="0" w:space="0" w:color="auto"/>
                <w:right w:val="none" w:sz="0" w:space="0" w:color="auto"/>
              </w:divBdr>
            </w:div>
            <w:div w:id="1920939642">
              <w:marLeft w:val="0"/>
              <w:marRight w:val="0"/>
              <w:marTop w:val="0"/>
              <w:marBottom w:val="0"/>
              <w:divBdr>
                <w:top w:val="none" w:sz="0" w:space="0" w:color="auto"/>
                <w:left w:val="none" w:sz="0" w:space="0" w:color="auto"/>
                <w:bottom w:val="none" w:sz="0" w:space="0" w:color="auto"/>
                <w:right w:val="none" w:sz="0" w:space="0" w:color="auto"/>
              </w:divBdr>
            </w:div>
            <w:div w:id="2015103370">
              <w:marLeft w:val="0"/>
              <w:marRight w:val="0"/>
              <w:marTop w:val="0"/>
              <w:marBottom w:val="0"/>
              <w:divBdr>
                <w:top w:val="none" w:sz="0" w:space="0" w:color="auto"/>
                <w:left w:val="none" w:sz="0" w:space="0" w:color="auto"/>
                <w:bottom w:val="none" w:sz="0" w:space="0" w:color="auto"/>
                <w:right w:val="none" w:sz="0" w:space="0" w:color="auto"/>
              </w:divBdr>
            </w:div>
            <w:div w:id="1943806136">
              <w:marLeft w:val="0"/>
              <w:marRight w:val="0"/>
              <w:marTop w:val="0"/>
              <w:marBottom w:val="0"/>
              <w:divBdr>
                <w:top w:val="none" w:sz="0" w:space="0" w:color="auto"/>
                <w:left w:val="none" w:sz="0" w:space="0" w:color="auto"/>
                <w:bottom w:val="none" w:sz="0" w:space="0" w:color="auto"/>
                <w:right w:val="none" w:sz="0" w:space="0" w:color="auto"/>
              </w:divBdr>
            </w:div>
            <w:div w:id="928662208">
              <w:marLeft w:val="0"/>
              <w:marRight w:val="0"/>
              <w:marTop w:val="0"/>
              <w:marBottom w:val="0"/>
              <w:divBdr>
                <w:top w:val="none" w:sz="0" w:space="0" w:color="auto"/>
                <w:left w:val="none" w:sz="0" w:space="0" w:color="auto"/>
                <w:bottom w:val="none" w:sz="0" w:space="0" w:color="auto"/>
                <w:right w:val="none" w:sz="0" w:space="0" w:color="auto"/>
              </w:divBdr>
            </w:div>
            <w:div w:id="1634094731">
              <w:marLeft w:val="0"/>
              <w:marRight w:val="0"/>
              <w:marTop w:val="0"/>
              <w:marBottom w:val="0"/>
              <w:divBdr>
                <w:top w:val="none" w:sz="0" w:space="0" w:color="auto"/>
                <w:left w:val="none" w:sz="0" w:space="0" w:color="auto"/>
                <w:bottom w:val="none" w:sz="0" w:space="0" w:color="auto"/>
                <w:right w:val="none" w:sz="0" w:space="0" w:color="auto"/>
              </w:divBdr>
            </w:div>
            <w:div w:id="1239170805">
              <w:marLeft w:val="0"/>
              <w:marRight w:val="0"/>
              <w:marTop w:val="0"/>
              <w:marBottom w:val="0"/>
              <w:divBdr>
                <w:top w:val="none" w:sz="0" w:space="0" w:color="auto"/>
                <w:left w:val="none" w:sz="0" w:space="0" w:color="auto"/>
                <w:bottom w:val="none" w:sz="0" w:space="0" w:color="auto"/>
                <w:right w:val="none" w:sz="0" w:space="0" w:color="auto"/>
              </w:divBdr>
            </w:div>
            <w:div w:id="1387223535">
              <w:marLeft w:val="0"/>
              <w:marRight w:val="0"/>
              <w:marTop w:val="0"/>
              <w:marBottom w:val="0"/>
              <w:divBdr>
                <w:top w:val="none" w:sz="0" w:space="0" w:color="auto"/>
                <w:left w:val="none" w:sz="0" w:space="0" w:color="auto"/>
                <w:bottom w:val="none" w:sz="0" w:space="0" w:color="auto"/>
                <w:right w:val="none" w:sz="0" w:space="0" w:color="auto"/>
              </w:divBdr>
            </w:div>
            <w:div w:id="1370298663">
              <w:marLeft w:val="0"/>
              <w:marRight w:val="0"/>
              <w:marTop w:val="0"/>
              <w:marBottom w:val="0"/>
              <w:divBdr>
                <w:top w:val="none" w:sz="0" w:space="0" w:color="auto"/>
                <w:left w:val="none" w:sz="0" w:space="0" w:color="auto"/>
                <w:bottom w:val="none" w:sz="0" w:space="0" w:color="auto"/>
                <w:right w:val="none" w:sz="0" w:space="0" w:color="auto"/>
              </w:divBdr>
            </w:div>
            <w:div w:id="1948075224">
              <w:marLeft w:val="0"/>
              <w:marRight w:val="0"/>
              <w:marTop w:val="0"/>
              <w:marBottom w:val="0"/>
              <w:divBdr>
                <w:top w:val="none" w:sz="0" w:space="0" w:color="auto"/>
                <w:left w:val="none" w:sz="0" w:space="0" w:color="auto"/>
                <w:bottom w:val="none" w:sz="0" w:space="0" w:color="auto"/>
                <w:right w:val="none" w:sz="0" w:space="0" w:color="auto"/>
              </w:divBdr>
            </w:div>
            <w:div w:id="779490700">
              <w:marLeft w:val="0"/>
              <w:marRight w:val="0"/>
              <w:marTop w:val="0"/>
              <w:marBottom w:val="0"/>
              <w:divBdr>
                <w:top w:val="none" w:sz="0" w:space="0" w:color="auto"/>
                <w:left w:val="none" w:sz="0" w:space="0" w:color="auto"/>
                <w:bottom w:val="none" w:sz="0" w:space="0" w:color="auto"/>
                <w:right w:val="none" w:sz="0" w:space="0" w:color="auto"/>
              </w:divBdr>
            </w:div>
            <w:div w:id="390270179">
              <w:marLeft w:val="0"/>
              <w:marRight w:val="0"/>
              <w:marTop w:val="0"/>
              <w:marBottom w:val="0"/>
              <w:divBdr>
                <w:top w:val="none" w:sz="0" w:space="0" w:color="auto"/>
                <w:left w:val="none" w:sz="0" w:space="0" w:color="auto"/>
                <w:bottom w:val="none" w:sz="0" w:space="0" w:color="auto"/>
                <w:right w:val="none" w:sz="0" w:space="0" w:color="auto"/>
              </w:divBdr>
            </w:div>
            <w:div w:id="1631205273">
              <w:marLeft w:val="0"/>
              <w:marRight w:val="0"/>
              <w:marTop w:val="0"/>
              <w:marBottom w:val="0"/>
              <w:divBdr>
                <w:top w:val="none" w:sz="0" w:space="0" w:color="auto"/>
                <w:left w:val="none" w:sz="0" w:space="0" w:color="auto"/>
                <w:bottom w:val="none" w:sz="0" w:space="0" w:color="auto"/>
                <w:right w:val="none" w:sz="0" w:space="0" w:color="auto"/>
              </w:divBdr>
            </w:div>
            <w:div w:id="1867520880">
              <w:marLeft w:val="0"/>
              <w:marRight w:val="0"/>
              <w:marTop w:val="0"/>
              <w:marBottom w:val="0"/>
              <w:divBdr>
                <w:top w:val="none" w:sz="0" w:space="0" w:color="auto"/>
                <w:left w:val="none" w:sz="0" w:space="0" w:color="auto"/>
                <w:bottom w:val="none" w:sz="0" w:space="0" w:color="auto"/>
                <w:right w:val="none" w:sz="0" w:space="0" w:color="auto"/>
              </w:divBdr>
            </w:div>
            <w:div w:id="733046619">
              <w:marLeft w:val="0"/>
              <w:marRight w:val="0"/>
              <w:marTop w:val="0"/>
              <w:marBottom w:val="0"/>
              <w:divBdr>
                <w:top w:val="none" w:sz="0" w:space="0" w:color="auto"/>
                <w:left w:val="none" w:sz="0" w:space="0" w:color="auto"/>
                <w:bottom w:val="none" w:sz="0" w:space="0" w:color="auto"/>
                <w:right w:val="none" w:sz="0" w:space="0" w:color="auto"/>
              </w:divBdr>
            </w:div>
            <w:div w:id="724179876">
              <w:marLeft w:val="0"/>
              <w:marRight w:val="0"/>
              <w:marTop w:val="0"/>
              <w:marBottom w:val="0"/>
              <w:divBdr>
                <w:top w:val="none" w:sz="0" w:space="0" w:color="auto"/>
                <w:left w:val="none" w:sz="0" w:space="0" w:color="auto"/>
                <w:bottom w:val="none" w:sz="0" w:space="0" w:color="auto"/>
                <w:right w:val="none" w:sz="0" w:space="0" w:color="auto"/>
              </w:divBdr>
            </w:div>
            <w:div w:id="2097742760">
              <w:marLeft w:val="0"/>
              <w:marRight w:val="0"/>
              <w:marTop w:val="0"/>
              <w:marBottom w:val="0"/>
              <w:divBdr>
                <w:top w:val="none" w:sz="0" w:space="0" w:color="auto"/>
                <w:left w:val="none" w:sz="0" w:space="0" w:color="auto"/>
                <w:bottom w:val="none" w:sz="0" w:space="0" w:color="auto"/>
                <w:right w:val="none" w:sz="0" w:space="0" w:color="auto"/>
              </w:divBdr>
            </w:div>
            <w:div w:id="1105728670">
              <w:marLeft w:val="0"/>
              <w:marRight w:val="0"/>
              <w:marTop w:val="0"/>
              <w:marBottom w:val="0"/>
              <w:divBdr>
                <w:top w:val="none" w:sz="0" w:space="0" w:color="auto"/>
                <w:left w:val="none" w:sz="0" w:space="0" w:color="auto"/>
                <w:bottom w:val="none" w:sz="0" w:space="0" w:color="auto"/>
                <w:right w:val="none" w:sz="0" w:space="0" w:color="auto"/>
              </w:divBdr>
            </w:div>
            <w:div w:id="2021195805">
              <w:marLeft w:val="0"/>
              <w:marRight w:val="0"/>
              <w:marTop w:val="0"/>
              <w:marBottom w:val="0"/>
              <w:divBdr>
                <w:top w:val="none" w:sz="0" w:space="0" w:color="auto"/>
                <w:left w:val="none" w:sz="0" w:space="0" w:color="auto"/>
                <w:bottom w:val="none" w:sz="0" w:space="0" w:color="auto"/>
                <w:right w:val="none" w:sz="0" w:space="0" w:color="auto"/>
              </w:divBdr>
            </w:div>
            <w:div w:id="1722636161">
              <w:marLeft w:val="0"/>
              <w:marRight w:val="0"/>
              <w:marTop w:val="0"/>
              <w:marBottom w:val="0"/>
              <w:divBdr>
                <w:top w:val="none" w:sz="0" w:space="0" w:color="auto"/>
                <w:left w:val="none" w:sz="0" w:space="0" w:color="auto"/>
                <w:bottom w:val="none" w:sz="0" w:space="0" w:color="auto"/>
                <w:right w:val="none" w:sz="0" w:space="0" w:color="auto"/>
              </w:divBdr>
            </w:div>
            <w:div w:id="231821082">
              <w:marLeft w:val="0"/>
              <w:marRight w:val="0"/>
              <w:marTop w:val="0"/>
              <w:marBottom w:val="0"/>
              <w:divBdr>
                <w:top w:val="none" w:sz="0" w:space="0" w:color="auto"/>
                <w:left w:val="none" w:sz="0" w:space="0" w:color="auto"/>
                <w:bottom w:val="none" w:sz="0" w:space="0" w:color="auto"/>
                <w:right w:val="none" w:sz="0" w:space="0" w:color="auto"/>
              </w:divBdr>
            </w:div>
            <w:div w:id="927076029">
              <w:marLeft w:val="0"/>
              <w:marRight w:val="0"/>
              <w:marTop w:val="0"/>
              <w:marBottom w:val="0"/>
              <w:divBdr>
                <w:top w:val="none" w:sz="0" w:space="0" w:color="auto"/>
                <w:left w:val="none" w:sz="0" w:space="0" w:color="auto"/>
                <w:bottom w:val="none" w:sz="0" w:space="0" w:color="auto"/>
                <w:right w:val="none" w:sz="0" w:space="0" w:color="auto"/>
              </w:divBdr>
            </w:div>
            <w:div w:id="92865604">
              <w:marLeft w:val="0"/>
              <w:marRight w:val="0"/>
              <w:marTop w:val="0"/>
              <w:marBottom w:val="0"/>
              <w:divBdr>
                <w:top w:val="none" w:sz="0" w:space="0" w:color="auto"/>
                <w:left w:val="none" w:sz="0" w:space="0" w:color="auto"/>
                <w:bottom w:val="none" w:sz="0" w:space="0" w:color="auto"/>
                <w:right w:val="none" w:sz="0" w:space="0" w:color="auto"/>
              </w:divBdr>
            </w:div>
            <w:div w:id="479615411">
              <w:marLeft w:val="0"/>
              <w:marRight w:val="0"/>
              <w:marTop w:val="0"/>
              <w:marBottom w:val="0"/>
              <w:divBdr>
                <w:top w:val="none" w:sz="0" w:space="0" w:color="auto"/>
                <w:left w:val="none" w:sz="0" w:space="0" w:color="auto"/>
                <w:bottom w:val="none" w:sz="0" w:space="0" w:color="auto"/>
                <w:right w:val="none" w:sz="0" w:space="0" w:color="auto"/>
              </w:divBdr>
            </w:div>
            <w:div w:id="1551266053">
              <w:marLeft w:val="0"/>
              <w:marRight w:val="0"/>
              <w:marTop w:val="0"/>
              <w:marBottom w:val="0"/>
              <w:divBdr>
                <w:top w:val="none" w:sz="0" w:space="0" w:color="auto"/>
                <w:left w:val="none" w:sz="0" w:space="0" w:color="auto"/>
                <w:bottom w:val="none" w:sz="0" w:space="0" w:color="auto"/>
                <w:right w:val="none" w:sz="0" w:space="0" w:color="auto"/>
              </w:divBdr>
            </w:div>
            <w:div w:id="186243042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1057238157">
              <w:marLeft w:val="0"/>
              <w:marRight w:val="0"/>
              <w:marTop w:val="0"/>
              <w:marBottom w:val="0"/>
              <w:divBdr>
                <w:top w:val="none" w:sz="0" w:space="0" w:color="auto"/>
                <w:left w:val="none" w:sz="0" w:space="0" w:color="auto"/>
                <w:bottom w:val="none" w:sz="0" w:space="0" w:color="auto"/>
                <w:right w:val="none" w:sz="0" w:space="0" w:color="auto"/>
              </w:divBdr>
            </w:div>
            <w:div w:id="924876419">
              <w:marLeft w:val="0"/>
              <w:marRight w:val="0"/>
              <w:marTop w:val="0"/>
              <w:marBottom w:val="0"/>
              <w:divBdr>
                <w:top w:val="none" w:sz="0" w:space="0" w:color="auto"/>
                <w:left w:val="none" w:sz="0" w:space="0" w:color="auto"/>
                <w:bottom w:val="none" w:sz="0" w:space="0" w:color="auto"/>
                <w:right w:val="none" w:sz="0" w:space="0" w:color="auto"/>
              </w:divBdr>
            </w:div>
            <w:div w:id="129981416">
              <w:marLeft w:val="0"/>
              <w:marRight w:val="0"/>
              <w:marTop w:val="0"/>
              <w:marBottom w:val="0"/>
              <w:divBdr>
                <w:top w:val="none" w:sz="0" w:space="0" w:color="auto"/>
                <w:left w:val="none" w:sz="0" w:space="0" w:color="auto"/>
                <w:bottom w:val="none" w:sz="0" w:space="0" w:color="auto"/>
                <w:right w:val="none" w:sz="0" w:space="0" w:color="auto"/>
              </w:divBdr>
            </w:div>
            <w:div w:id="1755585238">
              <w:marLeft w:val="0"/>
              <w:marRight w:val="0"/>
              <w:marTop w:val="0"/>
              <w:marBottom w:val="0"/>
              <w:divBdr>
                <w:top w:val="none" w:sz="0" w:space="0" w:color="auto"/>
                <w:left w:val="none" w:sz="0" w:space="0" w:color="auto"/>
                <w:bottom w:val="none" w:sz="0" w:space="0" w:color="auto"/>
                <w:right w:val="none" w:sz="0" w:space="0" w:color="auto"/>
              </w:divBdr>
            </w:div>
            <w:div w:id="120266341">
              <w:marLeft w:val="0"/>
              <w:marRight w:val="0"/>
              <w:marTop w:val="0"/>
              <w:marBottom w:val="0"/>
              <w:divBdr>
                <w:top w:val="none" w:sz="0" w:space="0" w:color="auto"/>
                <w:left w:val="none" w:sz="0" w:space="0" w:color="auto"/>
                <w:bottom w:val="none" w:sz="0" w:space="0" w:color="auto"/>
                <w:right w:val="none" w:sz="0" w:space="0" w:color="auto"/>
              </w:divBdr>
            </w:div>
            <w:div w:id="281154003">
              <w:marLeft w:val="0"/>
              <w:marRight w:val="0"/>
              <w:marTop w:val="0"/>
              <w:marBottom w:val="0"/>
              <w:divBdr>
                <w:top w:val="none" w:sz="0" w:space="0" w:color="auto"/>
                <w:left w:val="none" w:sz="0" w:space="0" w:color="auto"/>
                <w:bottom w:val="none" w:sz="0" w:space="0" w:color="auto"/>
                <w:right w:val="none" w:sz="0" w:space="0" w:color="auto"/>
              </w:divBdr>
            </w:div>
            <w:div w:id="1183742063">
              <w:marLeft w:val="0"/>
              <w:marRight w:val="0"/>
              <w:marTop w:val="0"/>
              <w:marBottom w:val="0"/>
              <w:divBdr>
                <w:top w:val="none" w:sz="0" w:space="0" w:color="auto"/>
                <w:left w:val="none" w:sz="0" w:space="0" w:color="auto"/>
                <w:bottom w:val="none" w:sz="0" w:space="0" w:color="auto"/>
                <w:right w:val="none" w:sz="0" w:space="0" w:color="auto"/>
              </w:divBdr>
            </w:div>
            <w:div w:id="1843424891">
              <w:marLeft w:val="0"/>
              <w:marRight w:val="0"/>
              <w:marTop w:val="0"/>
              <w:marBottom w:val="0"/>
              <w:divBdr>
                <w:top w:val="none" w:sz="0" w:space="0" w:color="auto"/>
                <w:left w:val="none" w:sz="0" w:space="0" w:color="auto"/>
                <w:bottom w:val="none" w:sz="0" w:space="0" w:color="auto"/>
                <w:right w:val="none" w:sz="0" w:space="0" w:color="auto"/>
              </w:divBdr>
            </w:div>
            <w:div w:id="2109999428">
              <w:marLeft w:val="0"/>
              <w:marRight w:val="0"/>
              <w:marTop w:val="0"/>
              <w:marBottom w:val="0"/>
              <w:divBdr>
                <w:top w:val="none" w:sz="0" w:space="0" w:color="auto"/>
                <w:left w:val="none" w:sz="0" w:space="0" w:color="auto"/>
                <w:bottom w:val="none" w:sz="0" w:space="0" w:color="auto"/>
                <w:right w:val="none" w:sz="0" w:space="0" w:color="auto"/>
              </w:divBdr>
            </w:div>
            <w:div w:id="155345492">
              <w:marLeft w:val="0"/>
              <w:marRight w:val="0"/>
              <w:marTop w:val="0"/>
              <w:marBottom w:val="0"/>
              <w:divBdr>
                <w:top w:val="none" w:sz="0" w:space="0" w:color="auto"/>
                <w:left w:val="none" w:sz="0" w:space="0" w:color="auto"/>
                <w:bottom w:val="none" w:sz="0" w:space="0" w:color="auto"/>
                <w:right w:val="none" w:sz="0" w:space="0" w:color="auto"/>
              </w:divBdr>
            </w:div>
            <w:div w:id="1547446526">
              <w:marLeft w:val="0"/>
              <w:marRight w:val="0"/>
              <w:marTop w:val="0"/>
              <w:marBottom w:val="0"/>
              <w:divBdr>
                <w:top w:val="none" w:sz="0" w:space="0" w:color="auto"/>
                <w:left w:val="none" w:sz="0" w:space="0" w:color="auto"/>
                <w:bottom w:val="none" w:sz="0" w:space="0" w:color="auto"/>
                <w:right w:val="none" w:sz="0" w:space="0" w:color="auto"/>
              </w:divBdr>
            </w:div>
            <w:div w:id="806162681">
              <w:marLeft w:val="0"/>
              <w:marRight w:val="0"/>
              <w:marTop w:val="0"/>
              <w:marBottom w:val="0"/>
              <w:divBdr>
                <w:top w:val="none" w:sz="0" w:space="0" w:color="auto"/>
                <w:left w:val="none" w:sz="0" w:space="0" w:color="auto"/>
                <w:bottom w:val="none" w:sz="0" w:space="0" w:color="auto"/>
                <w:right w:val="none" w:sz="0" w:space="0" w:color="auto"/>
              </w:divBdr>
            </w:div>
            <w:div w:id="762265786">
              <w:marLeft w:val="0"/>
              <w:marRight w:val="0"/>
              <w:marTop w:val="0"/>
              <w:marBottom w:val="0"/>
              <w:divBdr>
                <w:top w:val="none" w:sz="0" w:space="0" w:color="auto"/>
                <w:left w:val="none" w:sz="0" w:space="0" w:color="auto"/>
                <w:bottom w:val="none" w:sz="0" w:space="0" w:color="auto"/>
                <w:right w:val="none" w:sz="0" w:space="0" w:color="auto"/>
              </w:divBdr>
            </w:div>
            <w:div w:id="802384076">
              <w:marLeft w:val="0"/>
              <w:marRight w:val="0"/>
              <w:marTop w:val="0"/>
              <w:marBottom w:val="0"/>
              <w:divBdr>
                <w:top w:val="none" w:sz="0" w:space="0" w:color="auto"/>
                <w:left w:val="none" w:sz="0" w:space="0" w:color="auto"/>
                <w:bottom w:val="none" w:sz="0" w:space="0" w:color="auto"/>
                <w:right w:val="none" w:sz="0" w:space="0" w:color="auto"/>
              </w:divBdr>
            </w:div>
            <w:div w:id="1965505620">
              <w:marLeft w:val="0"/>
              <w:marRight w:val="0"/>
              <w:marTop w:val="0"/>
              <w:marBottom w:val="0"/>
              <w:divBdr>
                <w:top w:val="none" w:sz="0" w:space="0" w:color="auto"/>
                <w:left w:val="none" w:sz="0" w:space="0" w:color="auto"/>
                <w:bottom w:val="none" w:sz="0" w:space="0" w:color="auto"/>
                <w:right w:val="none" w:sz="0" w:space="0" w:color="auto"/>
              </w:divBdr>
            </w:div>
            <w:div w:id="1830317461">
              <w:marLeft w:val="0"/>
              <w:marRight w:val="0"/>
              <w:marTop w:val="0"/>
              <w:marBottom w:val="0"/>
              <w:divBdr>
                <w:top w:val="none" w:sz="0" w:space="0" w:color="auto"/>
                <w:left w:val="none" w:sz="0" w:space="0" w:color="auto"/>
                <w:bottom w:val="none" w:sz="0" w:space="0" w:color="auto"/>
                <w:right w:val="none" w:sz="0" w:space="0" w:color="auto"/>
              </w:divBdr>
            </w:div>
            <w:div w:id="239415925">
              <w:marLeft w:val="0"/>
              <w:marRight w:val="0"/>
              <w:marTop w:val="0"/>
              <w:marBottom w:val="0"/>
              <w:divBdr>
                <w:top w:val="none" w:sz="0" w:space="0" w:color="auto"/>
                <w:left w:val="none" w:sz="0" w:space="0" w:color="auto"/>
                <w:bottom w:val="none" w:sz="0" w:space="0" w:color="auto"/>
                <w:right w:val="none" w:sz="0" w:space="0" w:color="auto"/>
              </w:divBdr>
            </w:div>
            <w:div w:id="1224875235">
              <w:marLeft w:val="0"/>
              <w:marRight w:val="0"/>
              <w:marTop w:val="0"/>
              <w:marBottom w:val="0"/>
              <w:divBdr>
                <w:top w:val="none" w:sz="0" w:space="0" w:color="auto"/>
                <w:left w:val="none" w:sz="0" w:space="0" w:color="auto"/>
                <w:bottom w:val="none" w:sz="0" w:space="0" w:color="auto"/>
                <w:right w:val="none" w:sz="0" w:space="0" w:color="auto"/>
              </w:divBdr>
            </w:div>
            <w:div w:id="1030034039">
              <w:marLeft w:val="0"/>
              <w:marRight w:val="0"/>
              <w:marTop w:val="0"/>
              <w:marBottom w:val="0"/>
              <w:divBdr>
                <w:top w:val="none" w:sz="0" w:space="0" w:color="auto"/>
                <w:left w:val="none" w:sz="0" w:space="0" w:color="auto"/>
                <w:bottom w:val="none" w:sz="0" w:space="0" w:color="auto"/>
                <w:right w:val="none" w:sz="0" w:space="0" w:color="auto"/>
              </w:divBdr>
            </w:div>
            <w:div w:id="2047486068">
              <w:marLeft w:val="0"/>
              <w:marRight w:val="0"/>
              <w:marTop w:val="0"/>
              <w:marBottom w:val="0"/>
              <w:divBdr>
                <w:top w:val="none" w:sz="0" w:space="0" w:color="auto"/>
                <w:left w:val="none" w:sz="0" w:space="0" w:color="auto"/>
                <w:bottom w:val="none" w:sz="0" w:space="0" w:color="auto"/>
                <w:right w:val="none" w:sz="0" w:space="0" w:color="auto"/>
              </w:divBdr>
            </w:div>
            <w:div w:id="1951667591">
              <w:marLeft w:val="0"/>
              <w:marRight w:val="0"/>
              <w:marTop w:val="0"/>
              <w:marBottom w:val="0"/>
              <w:divBdr>
                <w:top w:val="none" w:sz="0" w:space="0" w:color="auto"/>
                <w:left w:val="none" w:sz="0" w:space="0" w:color="auto"/>
                <w:bottom w:val="none" w:sz="0" w:space="0" w:color="auto"/>
                <w:right w:val="none" w:sz="0" w:space="0" w:color="auto"/>
              </w:divBdr>
            </w:div>
            <w:div w:id="2066835725">
              <w:marLeft w:val="0"/>
              <w:marRight w:val="0"/>
              <w:marTop w:val="0"/>
              <w:marBottom w:val="0"/>
              <w:divBdr>
                <w:top w:val="none" w:sz="0" w:space="0" w:color="auto"/>
                <w:left w:val="none" w:sz="0" w:space="0" w:color="auto"/>
                <w:bottom w:val="none" w:sz="0" w:space="0" w:color="auto"/>
                <w:right w:val="none" w:sz="0" w:space="0" w:color="auto"/>
              </w:divBdr>
            </w:div>
            <w:div w:id="749157452">
              <w:marLeft w:val="0"/>
              <w:marRight w:val="0"/>
              <w:marTop w:val="0"/>
              <w:marBottom w:val="0"/>
              <w:divBdr>
                <w:top w:val="none" w:sz="0" w:space="0" w:color="auto"/>
                <w:left w:val="none" w:sz="0" w:space="0" w:color="auto"/>
                <w:bottom w:val="none" w:sz="0" w:space="0" w:color="auto"/>
                <w:right w:val="none" w:sz="0" w:space="0" w:color="auto"/>
              </w:divBdr>
            </w:div>
            <w:div w:id="1491824889">
              <w:marLeft w:val="0"/>
              <w:marRight w:val="0"/>
              <w:marTop w:val="0"/>
              <w:marBottom w:val="0"/>
              <w:divBdr>
                <w:top w:val="none" w:sz="0" w:space="0" w:color="auto"/>
                <w:left w:val="none" w:sz="0" w:space="0" w:color="auto"/>
                <w:bottom w:val="none" w:sz="0" w:space="0" w:color="auto"/>
                <w:right w:val="none" w:sz="0" w:space="0" w:color="auto"/>
              </w:divBdr>
            </w:div>
            <w:div w:id="619461491">
              <w:marLeft w:val="0"/>
              <w:marRight w:val="0"/>
              <w:marTop w:val="0"/>
              <w:marBottom w:val="0"/>
              <w:divBdr>
                <w:top w:val="none" w:sz="0" w:space="0" w:color="auto"/>
                <w:left w:val="none" w:sz="0" w:space="0" w:color="auto"/>
                <w:bottom w:val="none" w:sz="0" w:space="0" w:color="auto"/>
                <w:right w:val="none" w:sz="0" w:space="0" w:color="auto"/>
              </w:divBdr>
            </w:div>
            <w:div w:id="1084641944">
              <w:marLeft w:val="0"/>
              <w:marRight w:val="0"/>
              <w:marTop w:val="0"/>
              <w:marBottom w:val="0"/>
              <w:divBdr>
                <w:top w:val="none" w:sz="0" w:space="0" w:color="auto"/>
                <w:left w:val="none" w:sz="0" w:space="0" w:color="auto"/>
                <w:bottom w:val="none" w:sz="0" w:space="0" w:color="auto"/>
                <w:right w:val="none" w:sz="0" w:space="0" w:color="auto"/>
              </w:divBdr>
            </w:div>
            <w:div w:id="975723811">
              <w:marLeft w:val="0"/>
              <w:marRight w:val="0"/>
              <w:marTop w:val="0"/>
              <w:marBottom w:val="0"/>
              <w:divBdr>
                <w:top w:val="none" w:sz="0" w:space="0" w:color="auto"/>
                <w:left w:val="none" w:sz="0" w:space="0" w:color="auto"/>
                <w:bottom w:val="none" w:sz="0" w:space="0" w:color="auto"/>
                <w:right w:val="none" w:sz="0" w:space="0" w:color="auto"/>
              </w:divBdr>
            </w:div>
            <w:div w:id="805244063">
              <w:marLeft w:val="0"/>
              <w:marRight w:val="0"/>
              <w:marTop w:val="0"/>
              <w:marBottom w:val="0"/>
              <w:divBdr>
                <w:top w:val="none" w:sz="0" w:space="0" w:color="auto"/>
                <w:left w:val="none" w:sz="0" w:space="0" w:color="auto"/>
                <w:bottom w:val="none" w:sz="0" w:space="0" w:color="auto"/>
                <w:right w:val="none" w:sz="0" w:space="0" w:color="auto"/>
              </w:divBdr>
            </w:div>
            <w:div w:id="930167347">
              <w:marLeft w:val="0"/>
              <w:marRight w:val="0"/>
              <w:marTop w:val="0"/>
              <w:marBottom w:val="0"/>
              <w:divBdr>
                <w:top w:val="none" w:sz="0" w:space="0" w:color="auto"/>
                <w:left w:val="none" w:sz="0" w:space="0" w:color="auto"/>
                <w:bottom w:val="none" w:sz="0" w:space="0" w:color="auto"/>
                <w:right w:val="none" w:sz="0" w:space="0" w:color="auto"/>
              </w:divBdr>
            </w:div>
            <w:div w:id="1246185140">
              <w:marLeft w:val="0"/>
              <w:marRight w:val="0"/>
              <w:marTop w:val="0"/>
              <w:marBottom w:val="0"/>
              <w:divBdr>
                <w:top w:val="none" w:sz="0" w:space="0" w:color="auto"/>
                <w:left w:val="none" w:sz="0" w:space="0" w:color="auto"/>
                <w:bottom w:val="none" w:sz="0" w:space="0" w:color="auto"/>
                <w:right w:val="none" w:sz="0" w:space="0" w:color="auto"/>
              </w:divBdr>
            </w:div>
            <w:div w:id="2136753907">
              <w:marLeft w:val="0"/>
              <w:marRight w:val="0"/>
              <w:marTop w:val="0"/>
              <w:marBottom w:val="0"/>
              <w:divBdr>
                <w:top w:val="none" w:sz="0" w:space="0" w:color="auto"/>
                <w:left w:val="none" w:sz="0" w:space="0" w:color="auto"/>
                <w:bottom w:val="none" w:sz="0" w:space="0" w:color="auto"/>
                <w:right w:val="none" w:sz="0" w:space="0" w:color="auto"/>
              </w:divBdr>
            </w:div>
            <w:div w:id="72047779">
              <w:marLeft w:val="0"/>
              <w:marRight w:val="0"/>
              <w:marTop w:val="0"/>
              <w:marBottom w:val="0"/>
              <w:divBdr>
                <w:top w:val="none" w:sz="0" w:space="0" w:color="auto"/>
                <w:left w:val="none" w:sz="0" w:space="0" w:color="auto"/>
                <w:bottom w:val="none" w:sz="0" w:space="0" w:color="auto"/>
                <w:right w:val="none" w:sz="0" w:space="0" w:color="auto"/>
              </w:divBdr>
            </w:div>
            <w:div w:id="47725789">
              <w:marLeft w:val="0"/>
              <w:marRight w:val="0"/>
              <w:marTop w:val="0"/>
              <w:marBottom w:val="0"/>
              <w:divBdr>
                <w:top w:val="none" w:sz="0" w:space="0" w:color="auto"/>
                <w:left w:val="none" w:sz="0" w:space="0" w:color="auto"/>
                <w:bottom w:val="none" w:sz="0" w:space="0" w:color="auto"/>
                <w:right w:val="none" w:sz="0" w:space="0" w:color="auto"/>
              </w:divBdr>
            </w:div>
            <w:div w:id="107511751">
              <w:marLeft w:val="0"/>
              <w:marRight w:val="0"/>
              <w:marTop w:val="0"/>
              <w:marBottom w:val="0"/>
              <w:divBdr>
                <w:top w:val="none" w:sz="0" w:space="0" w:color="auto"/>
                <w:left w:val="none" w:sz="0" w:space="0" w:color="auto"/>
                <w:bottom w:val="none" w:sz="0" w:space="0" w:color="auto"/>
                <w:right w:val="none" w:sz="0" w:space="0" w:color="auto"/>
              </w:divBdr>
            </w:div>
            <w:div w:id="465851631">
              <w:marLeft w:val="0"/>
              <w:marRight w:val="0"/>
              <w:marTop w:val="0"/>
              <w:marBottom w:val="0"/>
              <w:divBdr>
                <w:top w:val="none" w:sz="0" w:space="0" w:color="auto"/>
                <w:left w:val="none" w:sz="0" w:space="0" w:color="auto"/>
                <w:bottom w:val="none" w:sz="0" w:space="0" w:color="auto"/>
                <w:right w:val="none" w:sz="0" w:space="0" w:color="auto"/>
              </w:divBdr>
            </w:div>
            <w:div w:id="1974752194">
              <w:marLeft w:val="0"/>
              <w:marRight w:val="0"/>
              <w:marTop w:val="0"/>
              <w:marBottom w:val="0"/>
              <w:divBdr>
                <w:top w:val="none" w:sz="0" w:space="0" w:color="auto"/>
                <w:left w:val="none" w:sz="0" w:space="0" w:color="auto"/>
                <w:bottom w:val="none" w:sz="0" w:space="0" w:color="auto"/>
                <w:right w:val="none" w:sz="0" w:space="0" w:color="auto"/>
              </w:divBdr>
            </w:div>
            <w:div w:id="1578439174">
              <w:marLeft w:val="0"/>
              <w:marRight w:val="0"/>
              <w:marTop w:val="0"/>
              <w:marBottom w:val="0"/>
              <w:divBdr>
                <w:top w:val="none" w:sz="0" w:space="0" w:color="auto"/>
                <w:left w:val="none" w:sz="0" w:space="0" w:color="auto"/>
                <w:bottom w:val="none" w:sz="0" w:space="0" w:color="auto"/>
                <w:right w:val="none" w:sz="0" w:space="0" w:color="auto"/>
              </w:divBdr>
            </w:div>
            <w:div w:id="270939325">
              <w:marLeft w:val="0"/>
              <w:marRight w:val="0"/>
              <w:marTop w:val="0"/>
              <w:marBottom w:val="0"/>
              <w:divBdr>
                <w:top w:val="none" w:sz="0" w:space="0" w:color="auto"/>
                <w:left w:val="none" w:sz="0" w:space="0" w:color="auto"/>
                <w:bottom w:val="none" w:sz="0" w:space="0" w:color="auto"/>
                <w:right w:val="none" w:sz="0" w:space="0" w:color="auto"/>
              </w:divBdr>
            </w:div>
            <w:div w:id="1055666812">
              <w:marLeft w:val="0"/>
              <w:marRight w:val="0"/>
              <w:marTop w:val="0"/>
              <w:marBottom w:val="0"/>
              <w:divBdr>
                <w:top w:val="none" w:sz="0" w:space="0" w:color="auto"/>
                <w:left w:val="none" w:sz="0" w:space="0" w:color="auto"/>
                <w:bottom w:val="none" w:sz="0" w:space="0" w:color="auto"/>
                <w:right w:val="none" w:sz="0" w:space="0" w:color="auto"/>
              </w:divBdr>
            </w:div>
            <w:div w:id="1559395655">
              <w:marLeft w:val="0"/>
              <w:marRight w:val="0"/>
              <w:marTop w:val="0"/>
              <w:marBottom w:val="0"/>
              <w:divBdr>
                <w:top w:val="none" w:sz="0" w:space="0" w:color="auto"/>
                <w:left w:val="none" w:sz="0" w:space="0" w:color="auto"/>
                <w:bottom w:val="none" w:sz="0" w:space="0" w:color="auto"/>
                <w:right w:val="none" w:sz="0" w:space="0" w:color="auto"/>
              </w:divBdr>
            </w:div>
            <w:div w:id="1053696471">
              <w:marLeft w:val="0"/>
              <w:marRight w:val="0"/>
              <w:marTop w:val="0"/>
              <w:marBottom w:val="0"/>
              <w:divBdr>
                <w:top w:val="none" w:sz="0" w:space="0" w:color="auto"/>
                <w:left w:val="none" w:sz="0" w:space="0" w:color="auto"/>
                <w:bottom w:val="none" w:sz="0" w:space="0" w:color="auto"/>
                <w:right w:val="none" w:sz="0" w:space="0" w:color="auto"/>
              </w:divBdr>
            </w:div>
            <w:div w:id="1303001321">
              <w:marLeft w:val="0"/>
              <w:marRight w:val="0"/>
              <w:marTop w:val="0"/>
              <w:marBottom w:val="0"/>
              <w:divBdr>
                <w:top w:val="none" w:sz="0" w:space="0" w:color="auto"/>
                <w:left w:val="none" w:sz="0" w:space="0" w:color="auto"/>
                <w:bottom w:val="none" w:sz="0" w:space="0" w:color="auto"/>
                <w:right w:val="none" w:sz="0" w:space="0" w:color="auto"/>
              </w:divBdr>
            </w:div>
            <w:div w:id="1722318696">
              <w:marLeft w:val="0"/>
              <w:marRight w:val="0"/>
              <w:marTop w:val="0"/>
              <w:marBottom w:val="0"/>
              <w:divBdr>
                <w:top w:val="none" w:sz="0" w:space="0" w:color="auto"/>
                <w:left w:val="none" w:sz="0" w:space="0" w:color="auto"/>
                <w:bottom w:val="none" w:sz="0" w:space="0" w:color="auto"/>
                <w:right w:val="none" w:sz="0" w:space="0" w:color="auto"/>
              </w:divBdr>
            </w:div>
            <w:div w:id="1693064796">
              <w:marLeft w:val="0"/>
              <w:marRight w:val="0"/>
              <w:marTop w:val="0"/>
              <w:marBottom w:val="0"/>
              <w:divBdr>
                <w:top w:val="none" w:sz="0" w:space="0" w:color="auto"/>
                <w:left w:val="none" w:sz="0" w:space="0" w:color="auto"/>
                <w:bottom w:val="none" w:sz="0" w:space="0" w:color="auto"/>
                <w:right w:val="none" w:sz="0" w:space="0" w:color="auto"/>
              </w:divBdr>
            </w:div>
            <w:div w:id="829254515">
              <w:marLeft w:val="0"/>
              <w:marRight w:val="0"/>
              <w:marTop w:val="0"/>
              <w:marBottom w:val="0"/>
              <w:divBdr>
                <w:top w:val="none" w:sz="0" w:space="0" w:color="auto"/>
                <w:left w:val="none" w:sz="0" w:space="0" w:color="auto"/>
                <w:bottom w:val="none" w:sz="0" w:space="0" w:color="auto"/>
                <w:right w:val="none" w:sz="0" w:space="0" w:color="auto"/>
              </w:divBdr>
            </w:div>
            <w:div w:id="1069882220">
              <w:marLeft w:val="0"/>
              <w:marRight w:val="0"/>
              <w:marTop w:val="0"/>
              <w:marBottom w:val="0"/>
              <w:divBdr>
                <w:top w:val="none" w:sz="0" w:space="0" w:color="auto"/>
                <w:left w:val="none" w:sz="0" w:space="0" w:color="auto"/>
                <w:bottom w:val="none" w:sz="0" w:space="0" w:color="auto"/>
                <w:right w:val="none" w:sz="0" w:space="0" w:color="auto"/>
              </w:divBdr>
            </w:div>
            <w:div w:id="2094694241">
              <w:marLeft w:val="0"/>
              <w:marRight w:val="0"/>
              <w:marTop w:val="0"/>
              <w:marBottom w:val="0"/>
              <w:divBdr>
                <w:top w:val="none" w:sz="0" w:space="0" w:color="auto"/>
                <w:left w:val="none" w:sz="0" w:space="0" w:color="auto"/>
                <w:bottom w:val="none" w:sz="0" w:space="0" w:color="auto"/>
                <w:right w:val="none" w:sz="0" w:space="0" w:color="auto"/>
              </w:divBdr>
            </w:div>
            <w:div w:id="1342201276">
              <w:marLeft w:val="0"/>
              <w:marRight w:val="0"/>
              <w:marTop w:val="0"/>
              <w:marBottom w:val="0"/>
              <w:divBdr>
                <w:top w:val="none" w:sz="0" w:space="0" w:color="auto"/>
                <w:left w:val="none" w:sz="0" w:space="0" w:color="auto"/>
                <w:bottom w:val="none" w:sz="0" w:space="0" w:color="auto"/>
                <w:right w:val="none" w:sz="0" w:space="0" w:color="auto"/>
              </w:divBdr>
            </w:div>
            <w:div w:id="347145994">
              <w:marLeft w:val="0"/>
              <w:marRight w:val="0"/>
              <w:marTop w:val="0"/>
              <w:marBottom w:val="0"/>
              <w:divBdr>
                <w:top w:val="none" w:sz="0" w:space="0" w:color="auto"/>
                <w:left w:val="none" w:sz="0" w:space="0" w:color="auto"/>
                <w:bottom w:val="none" w:sz="0" w:space="0" w:color="auto"/>
                <w:right w:val="none" w:sz="0" w:space="0" w:color="auto"/>
              </w:divBdr>
            </w:div>
            <w:div w:id="416941612">
              <w:marLeft w:val="0"/>
              <w:marRight w:val="0"/>
              <w:marTop w:val="0"/>
              <w:marBottom w:val="0"/>
              <w:divBdr>
                <w:top w:val="none" w:sz="0" w:space="0" w:color="auto"/>
                <w:left w:val="none" w:sz="0" w:space="0" w:color="auto"/>
                <w:bottom w:val="none" w:sz="0" w:space="0" w:color="auto"/>
                <w:right w:val="none" w:sz="0" w:space="0" w:color="auto"/>
              </w:divBdr>
            </w:div>
            <w:div w:id="1483765449">
              <w:marLeft w:val="0"/>
              <w:marRight w:val="0"/>
              <w:marTop w:val="0"/>
              <w:marBottom w:val="0"/>
              <w:divBdr>
                <w:top w:val="none" w:sz="0" w:space="0" w:color="auto"/>
                <w:left w:val="none" w:sz="0" w:space="0" w:color="auto"/>
                <w:bottom w:val="none" w:sz="0" w:space="0" w:color="auto"/>
                <w:right w:val="none" w:sz="0" w:space="0" w:color="auto"/>
              </w:divBdr>
            </w:div>
            <w:div w:id="845678189">
              <w:marLeft w:val="0"/>
              <w:marRight w:val="0"/>
              <w:marTop w:val="0"/>
              <w:marBottom w:val="0"/>
              <w:divBdr>
                <w:top w:val="none" w:sz="0" w:space="0" w:color="auto"/>
                <w:left w:val="none" w:sz="0" w:space="0" w:color="auto"/>
                <w:bottom w:val="none" w:sz="0" w:space="0" w:color="auto"/>
                <w:right w:val="none" w:sz="0" w:space="0" w:color="auto"/>
              </w:divBdr>
            </w:div>
            <w:div w:id="2093231551">
              <w:marLeft w:val="0"/>
              <w:marRight w:val="0"/>
              <w:marTop w:val="0"/>
              <w:marBottom w:val="0"/>
              <w:divBdr>
                <w:top w:val="none" w:sz="0" w:space="0" w:color="auto"/>
                <w:left w:val="none" w:sz="0" w:space="0" w:color="auto"/>
                <w:bottom w:val="none" w:sz="0" w:space="0" w:color="auto"/>
                <w:right w:val="none" w:sz="0" w:space="0" w:color="auto"/>
              </w:divBdr>
            </w:div>
            <w:div w:id="161631472">
              <w:marLeft w:val="0"/>
              <w:marRight w:val="0"/>
              <w:marTop w:val="0"/>
              <w:marBottom w:val="0"/>
              <w:divBdr>
                <w:top w:val="none" w:sz="0" w:space="0" w:color="auto"/>
                <w:left w:val="none" w:sz="0" w:space="0" w:color="auto"/>
                <w:bottom w:val="none" w:sz="0" w:space="0" w:color="auto"/>
                <w:right w:val="none" w:sz="0" w:space="0" w:color="auto"/>
              </w:divBdr>
            </w:div>
            <w:div w:id="1033070958">
              <w:marLeft w:val="0"/>
              <w:marRight w:val="0"/>
              <w:marTop w:val="0"/>
              <w:marBottom w:val="0"/>
              <w:divBdr>
                <w:top w:val="none" w:sz="0" w:space="0" w:color="auto"/>
                <w:left w:val="none" w:sz="0" w:space="0" w:color="auto"/>
                <w:bottom w:val="none" w:sz="0" w:space="0" w:color="auto"/>
                <w:right w:val="none" w:sz="0" w:space="0" w:color="auto"/>
              </w:divBdr>
            </w:div>
            <w:div w:id="1011029349">
              <w:marLeft w:val="0"/>
              <w:marRight w:val="0"/>
              <w:marTop w:val="0"/>
              <w:marBottom w:val="0"/>
              <w:divBdr>
                <w:top w:val="none" w:sz="0" w:space="0" w:color="auto"/>
                <w:left w:val="none" w:sz="0" w:space="0" w:color="auto"/>
                <w:bottom w:val="none" w:sz="0" w:space="0" w:color="auto"/>
                <w:right w:val="none" w:sz="0" w:space="0" w:color="auto"/>
              </w:divBdr>
            </w:div>
            <w:div w:id="1125731646">
              <w:marLeft w:val="0"/>
              <w:marRight w:val="0"/>
              <w:marTop w:val="0"/>
              <w:marBottom w:val="0"/>
              <w:divBdr>
                <w:top w:val="none" w:sz="0" w:space="0" w:color="auto"/>
                <w:left w:val="none" w:sz="0" w:space="0" w:color="auto"/>
                <w:bottom w:val="none" w:sz="0" w:space="0" w:color="auto"/>
                <w:right w:val="none" w:sz="0" w:space="0" w:color="auto"/>
              </w:divBdr>
            </w:div>
            <w:div w:id="1404598750">
              <w:marLeft w:val="0"/>
              <w:marRight w:val="0"/>
              <w:marTop w:val="0"/>
              <w:marBottom w:val="0"/>
              <w:divBdr>
                <w:top w:val="none" w:sz="0" w:space="0" w:color="auto"/>
                <w:left w:val="none" w:sz="0" w:space="0" w:color="auto"/>
                <w:bottom w:val="none" w:sz="0" w:space="0" w:color="auto"/>
                <w:right w:val="none" w:sz="0" w:space="0" w:color="auto"/>
              </w:divBdr>
            </w:div>
            <w:div w:id="1897398432">
              <w:marLeft w:val="0"/>
              <w:marRight w:val="0"/>
              <w:marTop w:val="0"/>
              <w:marBottom w:val="0"/>
              <w:divBdr>
                <w:top w:val="none" w:sz="0" w:space="0" w:color="auto"/>
                <w:left w:val="none" w:sz="0" w:space="0" w:color="auto"/>
                <w:bottom w:val="none" w:sz="0" w:space="0" w:color="auto"/>
                <w:right w:val="none" w:sz="0" w:space="0" w:color="auto"/>
              </w:divBdr>
            </w:div>
            <w:div w:id="20859107">
              <w:marLeft w:val="0"/>
              <w:marRight w:val="0"/>
              <w:marTop w:val="0"/>
              <w:marBottom w:val="0"/>
              <w:divBdr>
                <w:top w:val="none" w:sz="0" w:space="0" w:color="auto"/>
                <w:left w:val="none" w:sz="0" w:space="0" w:color="auto"/>
                <w:bottom w:val="none" w:sz="0" w:space="0" w:color="auto"/>
                <w:right w:val="none" w:sz="0" w:space="0" w:color="auto"/>
              </w:divBdr>
            </w:div>
            <w:div w:id="1253199216">
              <w:marLeft w:val="0"/>
              <w:marRight w:val="0"/>
              <w:marTop w:val="0"/>
              <w:marBottom w:val="0"/>
              <w:divBdr>
                <w:top w:val="none" w:sz="0" w:space="0" w:color="auto"/>
                <w:left w:val="none" w:sz="0" w:space="0" w:color="auto"/>
                <w:bottom w:val="none" w:sz="0" w:space="0" w:color="auto"/>
                <w:right w:val="none" w:sz="0" w:space="0" w:color="auto"/>
              </w:divBdr>
            </w:div>
            <w:div w:id="1567572970">
              <w:marLeft w:val="0"/>
              <w:marRight w:val="0"/>
              <w:marTop w:val="0"/>
              <w:marBottom w:val="0"/>
              <w:divBdr>
                <w:top w:val="none" w:sz="0" w:space="0" w:color="auto"/>
                <w:left w:val="none" w:sz="0" w:space="0" w:color="auto"/>
                <w:bottom w:val="none" w:sz="0" w:space="0" w:color="auto"/>
                <w:right w:val="none" w:sz="0" w:space="0" w:color="auto"/>
              </w:divBdr>
            </w:div>
            <w:div w:id="367949605">
              <w:marLeft w:val="0"/>
              <w:marRight w:val="0"/>
              <w:marTop w:val="0"/>
              <w:marBottom w:val="0"/>
              <w:divBdr>
                <w:top w:val="none" w:sz="0" w:space="0" w:color="auto"/>
                <w:left w:val="none" w:sz="0" w:space="0" w:color="auto"/>
                <w:bottom w:val="none" w:sz="0" w:space="0" w:color="auto"/>
                <w:right w:val="none" w:sz="0" w:space="0" w:color="auto"/>
              </w:divBdr>
            </w:div>
            <w:div w:id="1768236209">
              <w:marLeft w:val="0"/>
              <w:marRight w:val="0"/>
              <w:marTop w:val="0"/>
              <w:marBottom w:val="0"/>
              <w:divBdr>
                <w:top w:val="none" w:sz="0" w:space="0" w:color="auto"/>
                <w:left w:val="none" w:sz="0" w:space="0" w:color="auto"/>
                <w:bottom w:val="none" w:sz="0" w:space="0" w:color="auto"/>
                <w:right w:val="none" w:sz="0" w:space="0" w:color="auto"/>
              </w:divBdr>
            </w:div>
            <w:div w:id="465389490">
              <w:marLeft w:val="0"/>
              <w:marRight w:val="0"/>
              <w:marTop w:val="0"/>
              <w:marBottom w:val="0"/>
              <w:divBdr>
                <w:top w:val="none" w:sz="0" w:space="0" w:color="auto"/>
                <w:left w:val="none" w:sz="0" w:space="0" w:color="auto"/>
                <w:bottom w:val="none" w:sz="0" w:space="0" w:color="auto"/>
                <w:right w:val="none" w:sz="0" w:space="0" w:color="auto"/>
              </w:divBdr>
            </w:div>
            <w:div w:id="53352750">
              <w:marLeft w:val="0"/>
              <w:marRight w:val="0"/>
              <w:marTop w:val="0"/>
              <w:marBottom w:val="0"/>
              <w:divBdr>
                <w:top w:val="none" w:sz="0" w:space="0" w:color="auto"/>
                <w:left w:val="none" w:sz="0" w:space="0" w:color="auto"/>
                <w:bottom w:val="none" w:sz="0" w:space="0" w:color="auto"/>
                <w:right w:val="none" w:sz="0" w:space="0" w:color="auto"/>
              </w:divBdr>
            </w:div>
            <w:div w:id="131100791">
              <w:marLeft w:val="0"/>
              <w:marRight w:val="0"/>
              <w:marTop w:val="0"/>
              <w:marBottom w:val="0"/>
              <w:divBdr>
                <w:top w:val="none" w:sz="0" w:space="0" w:color="auto"/>
                <w:left w:val="none" w:sz="0" w:space="0" w:color="auto"/>
                <w:bottom w:val="none" w:sz="0" w:space="0" w:color="auto"/>
                <w:right w:val="none" w:sz="0" w:space="0" w:color="auto"/>
              </w:divBdr>
            </w:div>
            <w:div w:id="936791758">
              <w:marLeft w:val="0"/>
              <w:marRight w:val="0"/>
              <w:marTop w:val="0"/>
              <w:marBottom w:val="0"/>
              <w:divBdr>
                <w:top w:val="none" w:sz="0" w:space="0" w:color="auto"/>
                <w:left w:val="none" w:sz="0" w:space="0" w:color="auto"/>
                <w:bottom w:val="none" w:sz="0" w:space="0" w:color="auto"/>
                <w:right w:val="none" w:sz="0" w:space="0" w:color="auto"/>
              </w:divBdr>
            </w:div>
            <w:div w:id="1730374938">
              <w:marLeft w:val="0"/>
              <w:marRight w:val="0"/>
              <w:marTop w:val="0"/>
              <w:marBottom w:val="0"/>
              <w:divBdr>
                <w:top w:val="none" w:sz="0" w:space="0" w:color="auto"/>
                <w:left w:val="none" w:sz="0" w:space="0" w:color="auto"/>
                <w:bottom w:val="none" w:sz="0" w:space="0" w:color="auto"/>
                <w:right w:val="none" w:sz="0" w:space="0" w:color="auto"/>
              </w:divBdr>
            </w:div>
            <w:div w:id="620116785">
              <w:marLeft w:val="0"/>
              <w:marRight w:val="0"/>
              <w:marTop w:val="0"/>
              <w:marBottom w:val="0"/>
              <w:divBdr>
                <w:top w:val="none" w:sz="0" w:space="0" w:color="auto"/>
                <w:left w:val="none" w:sz="0" w:space="0" w:color="auto"/>
                <w:bottom w:val="none" w:sz="0" w:space="0" w:color="auto"/>
                <w:right w:val="none" w:sz="0" w:space="0" w:color="auto"/>
              </w:divBdr>
            </w:div>
            <w:div w:id="1697803398">
              <w:marLeft w:val="0"/>
              <w:marRight w:val="0"/>
              <w:marTop w:val="0"/>
              <w:marBottom w:val="0"/>
              <w:divBdr>
                <w:top w:val="none" w:sz="0" w:space="0" w:color="auto"/>
                <w:left w:val="none" w:sz="0" w:space="0" w:color="auto"/>
                <w:bottom w:val="none" w:sz="0" w:space="0" w:color="auto"/>
                <w:right w:val="none" w:sz="0" w:space="0" w:color="auto"/>
              </w:divBdr>
            </w:div>
            <w:div w:id="1376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5008">
      <w:bodyDiv w:val="1"/>
      <w:marLeft w:val="0"/>
      <w:marRight w:val="0"/>
      <w:marTop w:val="0"/>
      <w:marBottom w:val="0"/>
      <w:divBdr>
        <w:top w:val="none" w:sz="0" w:space="0" w:color="auto"/>
        <w:left w:val="none" w:sz="0" w:space="0" w:color="auto"/>
        <w:bottom w:val="none" w:sz="0" w:space="0" w:color="auto"/>
        <w:right w:val="none" w:sz="0" w:space="0" w:color="auto"/>
      </w:divBdr>
      <w:divsChild>
        <w:div w:id="196894186">
          <w:marLeft w:val="0"/>
          <w:marRight w:val="0"/>
          <w:marTop w:val="0"/>
          <w:marBottom w:val="0"/>
          <w:divBdr>
            <w:top w:val="none" w:sz="0" w:space="0" w:color="auto"/>
            <w:left w:val="none" w:sz="0" w:space="0" w:color="auto"/>
            <w:bottom w:val="none" w:sz="0" w:space="0" w:color="auto"/>
            <w:right w:val="none" w:sz="0" w:space="0" w:color="auto"/>
          </w:divBdr>
          <w:divsChild>
            <w:div w:id="1058675728">
              <w:marLeft w:val="0"/>
              <w:marRight w:val="0"/>
              <w:marTop w:val="0"/>
              <w:marBottom w:val="0"/>
              <w:divBdr>
                <w:top w:val="none" w:sz="0" w:space="0" w:color="auto"/>
                <w:left w:val="none" w:sz="0" w:space="0" w:color="auto"/>
                <w:bottom w:val="none" w:sz="0" w:space="0" w:color="auto"/>
                <w:right w:val="none" w:sz="0" w:space="0" w:color="auto"/>
              </w:divBdr>
            </w:div>
            <w:div w:id="717049645">
              <w:marLeft w:val="0"/>
              <w:marRight w:val="0"/>
              <w:marTop w:val="0"/>
              <w:marBottom w:val="0"/>
              <w:divBdr>
                <w:top w:val="none" w:sz="0" w:space="0" w:color="auto"/>
                <w:left w:val="none" w:sz="0" w:space="0" w:color="auto"/>
                <w:bottom w:val="none" w:sz="0" w:space="0" w:color="auto"/>
                <w:right w:val="none" w:sz="0" w:space="0" w:color="auto"/>
              </w:divBdr>
            </w:div>
            <w:div w:id="216821637">
              <w:marLeft w:val="0"/>
              <w:marRight w:val="0"/>
              <w:marTop w:val="0"/>
              <w:marBottom w:val="0"/>
              <w:divBdr>
                <w:top w:val="none" w:sz="0" w:space="0" w:color="auto"/>
                <w:left w:val="none" w:sz="0" w:space="0" w:color="auto"/>
                <w:bottom w:val="none" w:sz="0" w:space="0" w:color="auto"/>
                <w:right w:val="none" w:sz="0" w:space="0" w:color="auto"/>
              </w:divBdr>
            </w:div>
            <w:div w:id="2033336870">
              <w:marLeft w:val="0"/>
              <w:marRight w:val="0"/>
              <w:marTop w:val="0"/>
              <w:marBottom w:val="0"/>
              <w:divBdr>
                <w:top w:val="none" w:sz="0" w:space="0" w:color="auto"/>
                <w:left w:val="none" w:sz="0" w:space="0" w:color="auto"/>
                <w:bottom w:val="none" w:sz="0" w:space="0" w:color="auto"/>
                <w:right w:val="none" w:sz="0" w:space="0" w:color="auto"/>
              </w:divBdr>
            </w:div>
            <w:div w:id="1063798593">
              <w:marLeft w:val="0"/>
              <w:marRight w:val="0"/>
              <w:marTop w:val="0"/>
              <w:marBottom w:val="0"/>
              <w:divBdr>
                <w:top w:val="none" w:sz="0" w:space="0" w:color="auto"/>
                <w:left w:val="none" w:sz="0" w:space="0" w:color="auto"/>
                <w:bottom w:val="none" w:sz="0" w:space="0" w:color="auto"/>
                <w:right w:val="none" w:sz="0" w:space="0" w:color="auto"/>
              </w:divBdr>
            </w:div>
            <w:div w:id="451900921">
              <w:marLeft w:val="0"/>
              <w:marRight w:val="0"/>
              <w:marTop w:val="0"/>
              <w:marBottom w:val="0"/>
              <w:divBdr>
                <w:top w:val="none" w:sz="0" w:space="0" w:color="auto"/>
                <w:left w:val="none" w:sz="0" w:space="0" w:color="auto"/>
                <w:bottom w:val="none" w:sz="0" w:space="0" w:color="auto"/>
                <w:right w:val="none" w:sz="0" w:space="0" w:color="auto"/>
              </w:divBdr>
            </w:div>
            <w:div w:id="238102482">
              <w:marLeft w:val="0"/>
              <w:marRight w:val="0"/>
              <w:marTop w:val="0"/>
              <w:marBottom w:val="0"/>
              <w:divBdr>
                <w:top w:val="none" w:sz="0" w:space="0" w:color="auto"/>
                <w:left w:val="none" w:sz="0" w:space="0" w:color="auto"/>
                <w:bottom w:val="none" w:sz="0" w:space="0" w:color="auto"/>
                <w:right w:val="none" w:sz="0" w:space="0" w:color="auto"/>
              </w:divBdr>
            </w:div>
            <w:div w:id="699819718">
              <w:marLeft w:val="0"/>
              <w:marRight w:val="0"/>
              <w:marTop w:val="0"/>
              <w:marBottom w:val="0"/>
              <w:divBdr>
                <w:top w:val="none" w:sz="0" w:space="0" w:color="auto"/>
                <w:left w:val="none" w:sz="0" w:space="0" w:color="auto"/>
                <w:bottom w:val="none" w:sz="0" w:space="0" w:color="auto"/>
                <w:right w:val="none" w:sz="0" w:space="0" w:color="auto"/>
              </w:divBdr>
            </w:div>
            <w:div w:id="1909725801">
              <w:marLeft w:val="0"/>
              <w:marRight w:val="0"/>
              <w:marTop w:val="0"/>
              <w:marBottom w:val="0"/>
              <w:divBdr>
                <w:top w:val="none" w:sz="0" w:space="0" w:color="auto"/>
                <w:left w:val="none" w:sz="0" w:space="0" w:color="auto"/>
                <w:bottom w:val="none" w:sz="0" w:space="0" w:color="auto"/>
                <w:right w:val="none" w:sz="0" w:space="0" w:color="auto"/>
              </w:divBdr>
            </w:div>
            <w:div w:id="888491970">
              <w:marLeft w:val="0"/>
              <w:marRight w:val="0"/>
              <w:marTop w:val="0"/>
              <w:marBottom w:val="0"/>
              <w:divBdr>
                <w:top w:val="none" w:sz="0" w:space="0" w:color="auto"/>
                <w:left w:val="none" w:sz="0" w:space="0" w:color="auto"/>
                <w:bottom w:val="none" w:sz="0" w:space="0" w:color="auto"/>
                <w:right w:val="none" w:sz="0" w:space="0" w:color="auto"/>
              </w:divBdr>
            </w:div>
            <w:div w:id="1515268298">
              <w:marLeft w:val="0"/>
              <w:marRight w:val="0"/>
              <w:marTop w:val="0"/>
              <w:marBottom w:val="0"/>
              <w:divBdr>
                <w:top w:val="none" w:sz="0" w:space="0" w:color="auto"/>
                <w:left w:val="none" w:sz="0" w:space="0" w:color="auto"/>
                <w:bottom w:val="none" w:sz="0" w:space="0" w:color="auto"/>
                <w:right w:val="none" w:sz="0" w:space="0" w:color="auto"/>
              </w:divBdr>
            </w:div>
            <w:div w:id="1856192969">
              <w:marLeft w:val="0"/>
              <w:marRight w:val="0"/>
              <w:marTop w:val="0"/>
              <w:marBottom w:val="0"/>
              <w:divBdr>
                <w:top w:val="none" w:sz="0" w:space="0" w:color="auto"/>
                <w:left w:val="none" w:sz="0" w:space="0" w:color="auto"/>
                <w:bottom w:val="none" w:sz="0" w:space="0" w:color="auto"/>
                <w:right w:val="none" w:sz="0" w:space="0" w:color="auto"/>
              </w:divBdr>
            </w:div>
            <w:div w:id="1585920119">
              <w:marLeft w:val="0"/>
              <w:marRight w:val="0"/>
              <w:marTop w:val="0"/>
              <w:marBottom w:val="0"/>
              <w:divBdr>
                <w:top w:val="none" w:sz="0" w:space="0" w:color="auto"/>
                <w:left w:val="none" w:sz="0" w:space="0" w:color="auto"/>
                <w:bottom w:val="none" w:sz="0" w:space="0" w:color="auto"/>
                <w:right w:val="none" w:sz="0" w:space="0" w:color="auto"/>
              </w:divBdr>
            </w:div>
            <w:div w:id="1194419541">
              <w:marLeft w:val="0"/>
              <w:marRight w:val="0"/>
              <w:marTop w:val="0"/>
              <w:marBottom w:val="0"/>
              <w:divBdr>
                <w:top w:val="none" w:sz="0" w:space="0" w:color="auto"/>
                <w:left w:val="none" w:sz="0" w:space="0" w:color="auto"/>
                <w:bottom w:val="none" w:sz="0" w:space="0" w:color="auto"/>
                <w:right w:val="none" w:sz="0" w:space="0" w:color="auto"/>
              </w:divBdr>
            </w:div>
            <w:div w:id="239481551">
              <w:marLeft w:val="0"/>
              <w:marRight w:val="0"/>
              <w:marTop w:val="0"/>
              <w:marBottom w:val="0"/>
              <w:divBdr>
                <w:top w:val="none" w:sz="0" w:space="0" w:color="auto"/>
                <w:left w:val="none" w:sz="0" w:space="0" w:color="auto"/>
                <w:bottom w:val="none" w:sz="0" w:space="0" w:color="auto"/>
                <w:right w:val="none" w:sz="0" w:space="0" w:color="auto"/>
              </w:divBdr>
            </w:div>
            <w:div w:id="1089036970">
              <w:marLeft w:val="0"/>
              <w:marRight w:val="0"/>
              <w:marTop w:val="0"/>
              <w:marBottom w:val="0"/>
              <w:divBdr>
                <w:top w:val="none" w:sz="0" w:space="0" w:color="auto"/>
                <w:left w:val="none" w:sz="0" w:space="0" w:color="auto"/>
                <w:bottom w:val="none" w:sz="0" w:space="0" w:color="auto"/>
                <w:right w:val="none" w:sz="0" w:space="0" w:color="auto"/>
              </w:divBdr>
            </w:div>
            <w:div w:id="1051923058">
              <w:marLeft w:val="0"/>
              <w:marRight w:val="0"/>
              <w:marTop w:val="0"/>
              <w:marBottom w:val="0"/>
              <w:divBdr>
                <w:top w:val="none" w:sz="0" w:space="0" w:color="auto"/>
                <w:left w:val="none" w:sz="0" w:space="0" w:color="auto"/>
                <w:bottom w:val="none" w:sz="0" w:space="0" w:color="auto"/>
                <w:right w:val="none" w:sz="0" w:space="0" w:color="auto"/>
              </w:divBdr>
            </w:div>
            <w:div w:id="915045221">
              <w:marLeft w:val="0"/>
              <w:marRight w:val="0"/>
              <w:marTop w:val="0"/>
              <w:marBottom w:val="0"/>
              <w:divBdr>
                <w:top w:val="none" w:sz="0" w:space="0" w:color="auto"/>
                <w:left w:val="none" w:sz="0" w:space="0" w:color="auto"/>
                <w:bottom w:val="none" w:sz="0" w:space="0" w:color="auto"/>
                <w:right w:val="none" w:sz="0" w:space="0" w:color="auto"/>
              </w:divBdr>
            </w:div>
            <w:div w:id="1875075694">
              <w:marLeft w:val="0"/>
              <w:marRight w:val="0"/>
              <w:marTop w:val="0"/>
              <w:marBottom w:val="0"/>
              <w:divBdr>
                <w:top w:val="none" w:sz="0" w:space="0" w:color="auto"/>
                <w:left w:val="none" w:sz="0" w:space="0" w:color="auto"/>
                <w:bottom w:val="none" w:sz="0" w:space="0" w:color="auto"/>
                <w:right w:val="none" w:sz="0" w:space="0" w:color="auto"/>
              </w:divBdr>
            </w:div>
            <w:div w:id="976758676">
              <w:marLeft w:val="0"/>
              <w:marRight w:val="0"/>
              <w:marTop w:val="0"/>
              <w:marBottom w:val="0"/>
              <w:divBdr>
                <w:top w:val="none" w:sz="0" w:space="0" w:color="auto"/>
                <w:left w:val="none" w:sz="0" w:space="0" w:color="auto"/>
                <w:bottom w:val="none" w:sz="0" w:space="0" w:color="auto"/>
                <w:right w:val="none" w:sz="0" w:space="0" w:color="auto"/>
              </w:divBdr>
            </w:div>
            <w:div w:id="1906908737">
              <w:marLeft w:val="0"/>
              <w:marRight w:val="0"/>
              <w:marTop w:val="0"/>
              <w:marBottom w:val="0"/>
              <w:divBdr>
                <w:top w:val="none" w:sz="0" w:space="0" w:color="auto"/>
                <w:left w:val="none" w:sz="0" w:space="0" w:color="auto"/>
                <w:bottom w:val="none" w:sz="0" w:space="0" w:color="auto"/>
                <w:right w:val="none" w:sz="0" w:space="0" w:color="auto"/>
              </w:divBdr>
            </w:div>
            <w:div w:id="1081026096">
              <w:marLeft w:val="0"/>
              <w:marRight w:val="0"/>
              <w:marTop w:val="0"/>
              <w:marBottom w:val="0"/>
              <w:divBdr>
                <w:top w:val="none" w:sz="0" w:space="0" w:color="auto"/>
                <w:left w:val="none" w:sz="0" w:space="0" w:color="auto"/>
                <w:bottom w:val="none" w:sz="0" w:space="0" w:color="auto"/>
                <w:right w:val="none" w:sz="0" w:space="0" w:color="auto"/>
              </w:divBdr>
            </w:div>
            <w:div w:id="380590766">
              <w:marLeft w:val="0"/>
              <w:marRight w:val="0"/>
              <w:marTop w:val="0"/>
              <w:marBottom w:val="0"/>
              <w:divBdr>
                <w:top w:val="none" w:sz="0" w:space="0" w:color="auto"/>
                <w:left w:val="none" w:sz="0" w:space="0" w:color="auto"/>
                <w:bottom w:val="none" w:sz="0" w:space="0" w:color="auto"/>
                <w:right w:val="none" w:sz="0" w:space="0" w:color="auto"/>
              </w:divBdr>
            </w:div>
            <w:div w:id="1692075224">
              <w:marLeft w:val="0"/>
              <w:marRight w:val="0"/>
              <w:marTop w:val="0"/>
              <w:marBottom w:val="0"/>
              <w:divBdr>
                <w:top w:val="none" w:sz="0" w:space="0" w:color="auto"/>
                <w:left w:val="none" w:sz="0" w:space="0" w:color="auto"/>
                <w:bottom w:val="none" w:sz="0" w:space="0" w:color="auto"/>
                <w:right w:val="none" w:sz="0" w:space="0" w:color="auto"/>
              </w:divBdr>
            </w:div>
            <w:div w:id="1369184991">
              <w:marLeft w:val="0"/>
              <w:marRight w:val="0"/>
              <w:marTop w:val="0"/>
              <w:marBottom w:val="0"/>
              <w:divBdr>
                <w:top w:val="none" w:sz="0" w:space="0" w:color="auto"/>
                <w:left w:val="none" w:sz="0" w:space="0" w:color="auto"/>
                <w:bottom w:val="none" w:sz="0" w:space="0" w:color="auto"/>
                <w:right w:val="none" w:sz="0" w:space="0" w:color="auto"/>
              </w:divBdr>
            </w:div>
            <w:div w:id="1913348590">
              <w:marLeft w:val="0"/>
              <w:marRight w:val="0"/>
              <w:marTop w:val="0"/>
              <w:marBottom w:val="0"/>
              <w:divBdr>
                <w:top w:val="none" w:sz="0" w:space="0" w:color="auto"/>
                <w:left w:val="none" w:sz="0" w:space="0" w:color="auto"/>
                <w:bottom w:val="none" w:sz="0" w:space="0" w:color="auto"/>
                <w:right w:val="none" w:sz="0" w:space="0" w:color="auto"/>
              </w:divBdr>
            </w:div>
            <w:div w:id="2126802237">
              <w:marLeft w:val="0"/>
              <w:marRight w:val="0"/>
              <w:marTop w:val="0"/>
              <w:marBottom w:val="0"/>
              <w:divBdr>
                <w:top w:val="none" w:sz="0" w:space="0" w:color="auto"/>
                <w:left w:val="none" w:sz="0" w:space="0" w:color="auto"/>
                <w:bottom w:val="none" w:sz="0" w:space="0" w:color="auto"/>
                <w:right w:val="none" w:sz="0" w:space="0" w:color="auto"/>
              </w:divBdr>
            </w:div>
            <w:div w:id="1684823217">
              <w:marLeft w:val="0"/>
              <w:marRight w:val="0"/>
              <w:marTop w:val="0"/>
              <w:marBottom w:val="0"/>
              <w:divBdr>
                <w:top w:val="none" w:sz="0" w:space="0" w:color="auto"/>
                <w:left w:val="none" w:sz="0" w:space="0" w:color="auto"/>
                <w:bottom w:val="none" w:sz="0" w:space="0" w:color="auto"/>
                <w:right w:val="none" w:sz="0" w:space="0" w:color="auto"/>
              </w:divBdr>
            </w:div>
            <w:div w:id="445394678">
              <w:marLeft w:val="0"/>
              <w:marRight w:val="0"/>
              <w:marTop w:val="0"/>
              <w:marBottom w:val="0"/>
              <w:divBdr>
                <w:top w:val="none" w:sz="0" w:space="0" w:color="auto"/>
                <w:left w:val="none" w:sz="0" w:space="0" w:color="auto"/>
                <w:bottom w:val="none" w:sz="0" w:space="0" w:color="auto"/>
                <w:right w:val="none" w:sz="0" w:space="0" w:color="auto"/>
              </w:divBdr>
            </w:div>
            <w:div w:id="501241174">
              <w:marLeft w:val="0"/>
              <w:marRight w:val="0"/>
              <w:marTop w:val="0"/>
              <w:marBottom w:val="0"/>
              <w:divBdr>
                <w:top w:val="none" w:sz="0" w:space="0" w:color="auto"/>
                <w:left w:val="none" w:sz="0" w:space="0" w:color="auto"/>
                <w:bottom w:val="none" w:sz="0" w:space="0" w:color="auto"/>
                <w:right w:val="none" w:sz="0" w:space="0" w:color="auto"/>
              </w:divBdr>
            </w:div>
            <w:div w:id="2012029201">
              <w:marLeft w:val="0"/>
              <w:marRight w:val="0"/>
              <w:marTop w:val="0"/>
              <w:marBottom w:val="0"/>
              <w:divBdr>
                <w:top w:val="none" w:sz="0" w:space="0" w:color="auto"/>
                <w:left w:val="none" w:sz="0" w:space="0" w:color="auto"/>
                <w:bottom w:val="none" w:sz="0" w:space="0" w:color="auto"/>
                <w:right w:val="none" w:sz="0" w:space="0" w:color="auto"/>
              </w:divBdr>
            </w:div>
            <w:div w:id="556747673">
              <w:marLeft w:val="0"/>
              <w:marRight w:val="0"/>
              <w:marTop w:val="0"/>
              <w:marBottom w:val="0"/>
              <w:divBdr>
                <w:top w:val="none" w:sz="0" w:space="0" w:color="auto"/>
                <w:left w:val="none" w:sz="0" w:space="0" w:color="auto"/>
                <w:bottom w:val="none" w:sz="0" w:space="0" w:color="auto"/>
                <w:right w:val="none" w:sz="0" w:space="0" w:color="auto"/>
              </w:divBdr>
            </w:div>
            <w:div w:id="939414167">
              <w:marLeft w:val="0"/>
              <w:marRight w:val="0"/>
              <w:marTop w:val="0"/>
              <w:marBottom w:val="0"/>
              <w:divBdr>
                <w:top w:val="none" w:sz="0" w:space="0" w:color="auto"/>
                <w:left w:val="none" w:sz="0" w:space="0" w:color="auto"/>
                <w:bottom w:val="none" w:sz="0" w:space="0" w:color="auto"/>
                <w:right w:val="none" w:sz="0" w:space="0" w:color="auto"/>
              </w:divBdr>
            </w:div>
            <w:div w:id="425075214">
              <w:marLeft w:val="0"/>
              <w:marRight w:val="0"/>
              <w:marTop w:val="0"/>
              <w:marBottom w:val="0"/>
              <w:divBdr>
                <w:top w:val="none" w:sz="0" w:space="0" w:color="auto"/>
                <w:left w:val="none" w:sz="0" w:space="0" w:color="auto"/>
                <w:bottom w:val="none" w:sz="0" w:space="0" w:color="auto"/>
                <w:right w:val="none" w:sz="0" w:space="0" w:color="auto"/>
              </w:divBdr>
            </w:div>
            <w:div w:id="2125953399">
              <w:marLeft w:val="0"/>
              <w:marRight w:val="0"/>
              <w:marTop w:val="0"/>
              <w:marBottom w:val="0"/>
              <w:divBdr>
                <w:top w:val="none" w:sz="0" w:space="0" w:color="auto"/>
                <w:left w:val="none" w:sz="0" w:space="0" w:color="auto"/>
                <w:bottom w:val="none" w:sz="0" w:space="0" w:color="auto"/>
                <w:right w:val="none" w:sz="0" w:space="0" w:color="auto"/>
              </w:divBdr>
            </w:div>
            <w:div w:id="1934514405">
              <w:marLeft w:val="0"/>
              <w:marRight w:val="0"/>
              <w:marTop w:val="0"/>
              <w:marBottom w:val="0"/>
              <w:divBdr>
                <w:top w:val="none" w:sz="0" w:space="0" w:color="auto"/>
                <w:left w:val="none" w:sz="0" w:space="0" w:color="auto"/>
                <w:bottom w:val="none" w:sz="0" w:space="0" w:color="auto"/>
                <w:right w:val="none" w:sz="0" w:space="0" w:color="auto"/>
              </w:divBdr>
            </w:div>
            <w:div w:id="1757483052">
              <w:marLeft w:val="0"/>
              <w:marRight w:val="0"/>
              <w:marTop w:val="0"/>
              <w:marBottom w:val="0"/>
              <w:divBdr>
                <w:top w:val="none" w:sz="0" w:space="0" w:color="auto"/>
                <w:left w:val="none" w:sz="0" w:space="0" w:color="auto"/>
                <w:bottom w:val="none" w:sz="0" w:space="0" w:color="auto"/>
                <w:right w:val="none" w:sz="0" w:space="0" w:color="auto"/>
              </w:divBdr>
            </w:div>
            <w:div w:id="166004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6273">
      <w:bodyDiv w:val="1"/>
      <w:marLeft w:val="0"/>
      <w:marRight w:val="0"/>
      <w:marTop w:val="0"/>
      <w:marBottom w:val="0"/>
      <w:divBdr>
        <w:top w:val="none" w:sz="0" w:space="0" w:color="auto"/>
        <w:left w:val="none" w:sz="0" w:space="0" w:color="auto"/>
        <w:bottom w:val="none" w:sz="0" w:space="0" w:color="auto"/>
        <w:right w:val="none" w:sz="0" w:space="0" w:color="auto"/>
      </w:divBdr>
      <w:divsChild>
        <w:div w:id="1537422680">
          <w:marLeft w:val="0"/>
          <w:marRight w:val="0"/>
          <w:marTop w:val="0"/>
          <w:marBottom w:val="0"/>
          <w:divBdr>
            <w:top w:val="none" w:sz="0" w:space="0" w:color="auto"/>
            <w:left w:val="none" w:sz="0" w:space="0" w:color="auto"/>
            <w:bottom w:val="none" w:sz="0" w:space="0" w:color="auto"/>
            <w:right w:val="none" w:sz="0" w:space="0" w:color="auto"/>
          </w:divBdr>
          <w:divsChild>
            <w:div w:id="1133522977">
              <w:marLeft w:val="0"/>
              <w:marRight w:val="0"/>
              <w:marTop w:val="0"/>
              <w:marBottom w:val="0"/>
              <w:divBdr>
                <w:top w:val="none" w:sz="0" w:space="0" w:color="auto"/>
                <w:left w:val="none" w:sz="0" w:space="0" w:color="auto"/>
                <w:bottom w:val="none" w:sz="0" w:space="0" w:color="auto"/>
                <w:right w:val="none" w:sz="0" w:space="0" w:color="auto"/>
              </w:divBdr>
            </w:div>
            <w:div w:id="1803840163">
              <w:marLeft w:val="0"/>
              <w:marRight w:val="0"/>
              <w:marTop w:val="0"/>
              <w:marBottom w:val="0"/>
              <w:divBdr>
                <w:top w:val="none" w:sz="0" w:space="0" w:color="auto"/>
                <w:left w:val="none" w:sz="0" w:space="0" w:color="auto"/>
                <w:bottom w:val="none" w:sz="0" w:space="0" w:color="auto"/>
                <w:right w:val="none" w:sz="0" w:space="0" w:color="auto"/>
              </w:divBdr>
            </w:div>
            <w:div w:id="316878877">
              <w:marLeft w:val="0"/>
              <w:marRight w:val="0"/>
              <w:marTop w:val="0"/>
              <w:marBottom w:val="0"/>
              <w:divBdr>
                <w:top w:val="none" w:sz="0" w:space="0" w:color="auto"/>
                <w:left w:val="none" w:sz="0" w:space="0" w:color="auto"/>
                <w:bottom w:val="none" w:sz="0" w:space="0" w:color="auto"/>
                <w:right w:val="none" w:sz="0" w:space="0" w:color="auto"/>
              </w:divBdr>
            </w:div>
            <w:div w:id="1860124700">
              <w:marLeft w:val="0"/>
              <w:marRight w:val="0"/>
              <w:marTop w:val="0"/>
              <w:marBottom w:val="0"/>
              <w:divBdr>
                <w:top w:val="none" w:sz="0" w:space="0" w:color="auto"/>
                <w:left w:val="none" w:sz="0" w:space="0" w:color="auto"/>
                <w:bottom w:val="none" w:sz="0" w:space="0" w:color="auto"/>
                <w:right w:val="none" w:sz="0" w:space="0" w:color="auto"/>
              </w:divBdr>
            </w:div>
            <w:div w:id="318929534">
              <w:marLeft w:val="0"/>
              <w:marRight w:val="0"/>
              <w:marTop w:val="0"/>
              <w:marBottom w:val="0"/>
              <w:divBdr>
                <w:top w:val="none" w:sz="0" w:space="0" w:color="auto"/>
                <w:left w:val="none" w:sz="0" w:space="0" w:color="auto"/>
                <w:bottom w:val="none" w:sz="0" w:space="0" w:color="auto"/>
                <w:right w:val="none" w:sz="0" w:space="0" w:color="auto"/>
              </w:divBdr>
            </w:div>
            <w:div w:id="1931814567">
              <w:marLeft w:val="0"/>
              <w:marRight w:val="0"/>
              <w:marTop w:val="0"/>
              <w:marBottom w:val="0"/>
              <w:divBdr>
                <w:top w:val="none" w:sz="0" w:space="0" w:color="auto"/>
                <w:left w:val="none" w:sz="0" w:space="0" w:color="auto"/>
                <w:bottom w:val="none" w:sz="0" w:space="0" w:color="auto"/>
                <w:right w:val="none" w:sz="0" w:space="0" w:color="auto"/>
              </w:divBdr>
            </w:div>
            <w:div w:id="1865970885">
              <w:marLeft w:val="0"/>
              <w:marRight w:val="0"/>
              <w:marTop w:val="0"/>
              <w:marBottom w:val="0"/>
              <w:divBdr>
                <w:top w:val="none" w:sz="0" w:space="0" w:color="auto"/>
                <w:left w:val="none" w:sz="0" w:space="0" w:color="auto"/>
                <w:bottom w:val="none" w:sz="0" w:space="0" w:color="auto"/>
                <w:right w:val="none" w:sz="0" w:space="0" w:color="auto"/>
              </w:divBdr>
            </w:div>
            <w:div w:id="1307976606">
              <w:marLeft w:val="0"/>
              <w:marRight w:val="0"/>
              <w:marTop w:val="0"/>
              <w:marBottom w:val="0"/>
              <w:divBdr>
                <w:top w:val="none" w:sz="0" w:space="0" w:color="auto"/>
                <w:left w:val="none" w:sz="0" w:space="0" w:color="auto"/>
                <w:bottom w:val="none" w:sz="0" w:space="0" w:color="auto"/>
                <w:right w:val="none" w:sz="0" w:space="0" w:color="auto"/>
              </w:divBdr>
            </w:div>
            <w:div w:id="1992638788">
              <w:marLeft w:val="0"/>
              <w:marRight w:val="0"/>
              <w:marTop w:val="0"/>
              <w:marBottom w:val="0"/>
              <w:divBdr>
                <w:top w:val="none" w:sz="0" w:space="0" w:color="auto"/>
                <w:left w:val="none" w:sz="0" w:space="0" w:color="auto"/>
                <w:bottom w:val="none" w:sz="0" w:space="0" w:color="auto"/>
                <w:right w:val="none" w:sz="0" w:space="0" w:color="auto"/>
              </w:divBdr>
            </w:div>
            <w:div w:id="1693647772">
              <w:marLeft w:val="0"/>
              <w:marRight w:val="0"/>
              <w:marTop w:val="0"/>
              <w:marBottom w:val="0"/>
              <w:divBdr>
                <w:top w:val="none" w:sz="0" w:space="0" w:color="auto"/>
                <w:left w:val="none" w:sz="0" w:space="0" w:color="auto"/>
                <w:bottom w:val="none" w:sz="0" w:space="0" w:color="auto"/>
                <w:right w:val="none" w:sz="0" w:space="0" w:color="auto"/>
              </w:divBdr>
            </w:div>
            <w:div w:id="43872454">
              <w:marLeft w:val="0"/>
              <w:marRight w:val="0"/>
              <w:marTop w:val="0"/>
              <w:marBottom w:val="0"/>
              <w:divBdr>
                <w:top w:val="none" w:sz="0" w:space="0" w:color="auto"/>
                <w:left w:val="none" w:sz="0" w:space="0" w:color="auto"/>
                <w:bottom w:val="none" w:sz="0" w:space="0" w:color="auto"/>
                <w:right w:val="none" w:sz="0" w:space="0" w:color="auto"/>
              </w:divBdr>
            </w:div>
            <w:div w:id="2116288864">
              <w:marLeft w:val="0"/>
              <w:marRight w:val="0"/>
              <w:marTop w:val="0"/>
              <w:marBottom w:val="0"/>
              <w:divBdr>
                <w:top w:val="none" w:sz="0" w:space="0" w:color="auto"/>
                <w:left w:val="none" w:sz="0" w:space="0" w:color="auto"/>
                <w:bottom w:val="none" w:sz="0" w:space="0" w:color="auto"/>
                <w:right w:val="none" w:sz="0" w:space="0" w:color="auto"/>
              </w:divBdr>
            </w:div>
            <w:div w:id="1228028569">
              <w:marLeft w:val="0"/>
              <w:marRight w:val="0"/>
              <w:marTop w:val="0"/>
              <w:marBottom w:val="0"/>
              <w:divBdr>
                <w:top w:val="none" w:sz="0" w:space="0" w:color="auto"/>
                <w:left w:val="none" w:sz="0" w:space="0" w:color="auto"/>
                <w:bottom w:val="none" w:sz="0" w:space="0" w:color="auto"/>
                <w:right w:val="none" w:sz="0" w:space="0" w:color="auto"/>
              </w:divBdr>
            </w:div>
            <w:div w:id="207842636">
              <w:marLeft w:val="0"/>
              <w:marRight w:val="0"/>
              <w:marTop w:val="0"/>
              <w:marBottom w:val="0"/>
              <w:divBdr>
                <w:top w:val="none" w:sz="0" w:space="0" w:color="auto"/>
                <w:left w:val="none" w:sz="0" w:space="0" w:color="auto"/>
                <w:bottom w:val="none" w:sz="0" w:space="0" w:color="auto"/>
                <w:right w:val="none" w:sz="0" w:space="0" w:color="auto"/>
              </w:divBdr>
            </w:div>
            <w:div w:id="712538837">
              <w:marLeft w:val="0"/>
              <w:marRight w:val="0"/>
              <w:marTop w:val="0"/>
              <w:marBottom w:val="0"/>
              <w:divBdr>
                <w:top w:val="none" w:sz="0" w:space="0" w:color="auto"/>
                <w:left w:val="none" w:sz="0" w:space="0" w:color="auto"/>
                <w:bottom w:val="none" w:sz="0" w:space="0" w:color="auto"/>
                <w:right w:val="none" w:sz="0" w:space="0" w:color="auto"/>
              </w:divBdr>
            </w:div>
            <w:div w:id="1986935822">
              <w:marLeft w:val="0"/>
              <w:marRight w:val="0"/>
              <w:marTop w:val="0"/>
              <w:marBottom w:val="0"/>
              <w:divBdr>
                <w:top w:val="none" w:sz="0" w:space="0" w:color="auto"/>
                <w:left w:val="none" w:sz="0" w:space="0" w:color="auto"/>
                <w:bottom w:val="none" w:sz="0" w:space="0" w:color="auto"/>
                <w:right w:val="none" w:sz="0" w:space="0" w:color="auto"/>
              </w:divBdr>
            </w:div>
            <w:div w:id="2084176585">
              <w:marLeft w:val="0"/>
              <w:marRight w:val="0"/>
              <w:marTop w:val="0"/>
              <w:marBottom w:val="0"/>
              <w:divBdr>
                <w:top w:val="none" w:sz="0" w:space="0" w:color="auto"/>
                <w:left w:val="none" w:sz="0" w:space="0" w:color="auto"/>
                <w:bottom w:val="none" w:sz="0" w:space="0" w:color="auto"/>
                <w:right w:val="none" w:sz="0" w:space="0" w:color="auto"/>
              </w:divBdr>
            </w:div>
            <w:div w:id="1892381396">
              <w:marLeft w:val="0"/>
              <w:marRight w:val="0"/>
              <w:marTop w:val="0"/>
              <w:marBottom w:val="0"/>
              <w:divBdr>
                <w:top w:val="none" w:sz="0" w:space="0" w:color="auto"/>
                <w:left w:val="none" w:sz="0" w:space="0" w:color="auto"/>
                <w:bottom w:val="none" w:sz="0" w:space="0" w:color="auto"/>
                <w:right w:val="none" w:sz="0" w:space="0" w:color="auto"/>
              </w:divBdr>
            </w:div>
            <w:div w:id="1256789375">
              <w:marLeft w:val="0"/>
              <w:marRight w:val="0"/>
              <w:marTop w:val="0"/>
              <w:marBottom w:val="0"/>
              <w:divBdr>
                <w:top w:val="none" w:sz="0" w:space="0" w:color="auto"/>
                <w:left w:val="none" w:sz="0" w:space="0" w:color="auto"/>
                <w:bottom w:val="none" w:sz="0" w:space="0" w:color="auto"/>
                <w:right w:val="none" w:sz="0" w:space="0" w:color="auto"/>
              </w:divBdr>
            </w:div>
            <w:div w:id="1135950743">
              <w:marLeft w:val="0"/>
              <w:marRight w:val="0"/>
              <w:marTop w:val="0"/>
              <w:marBottom w:val="0"/>
              <w:divBdr>
                <w:top w:val="none" w:sz="0" w:space="0" w:color="auto"/>
                <w:left w:val="none" w:sz="0" w:space="0" w:color="auto"/>
                <w:bottom w:val="none" w:sz="0" w:space="0" w:color="auto"/>
                <w:right w:val="none" w:sz="0" w:space="0" w:color="auto"/>
              </w:divBdr>
            </w:div>
            <w:div w:id="980623393">
              <w:marLeft w:val="0"/>
              <w:marRight w:val="0"/>
              <w:marTop w:val="0"/>
              <w:marBottom w:val="0"/>
              <w:divBdr>
                <w:top w:val="none" w:sz="0" w:space="0" w:color="auto"/>
                <w:left w:val="none" w:sz="0" w:space="0" w:color="auto"/>
                <w:bottom w:val="none" w:sz="0" w:space="0" w:color="auto"/>
                <w:right w:val="none" w:sz="0" w:space="0" w:color="auto"/>
              </w:divBdr>
            </w:div>
            <w:div w:id="443157933">
              <w:marLeft w:val="0"/>
              <w:marRight w:val="0"/>
              <w:marTop w:val="0"/>
              <w:marBottom w:val="0"/>
              <w:divBdr>
                <w:top w:val="none" w:sz="0" w:space="0" w:color="auto"/>
                <w:left w:val="none" w:sz="0" w:space="0" w:color="auto"/>
                <w:bottom w:val="none" w:sz="0" w:space="0" w:color="auto"/>
                <w:right w:val="none" w:sz="0" w:space="0" w:color="auto"/>
              </w:divBdr>
            </w:div>
            <w:div w:id="881940034">
              <w:marLeft w:val="0"/>
              <w:marRight w:val="0"/>
              <w:marTop w:val="0"/>
              <w:marBottom w:val="0"/>
              <w:divBdr>
                <w:top w:val="none" w:sz="0" w:space="0" w:color="auto"/>
                <w:left w:val="none" w:sz="0" w:space="0" w:color="auto"/>
                <w:bottom w:val="none" w:sz="0" w:space="0" w:color="auto"/>
                <w:right w:val="none" w:sz="0" w:space="0" w:color="auto"/>
              </w:divBdr>
            </w:div>
            <w:div w:id="973291502">
              <w:marLeft w:val="0"/>
              <w:marRight w:val="0"/>
              <w:marTop w:val="0"/>
              <w:marBottom w:val="0"/>
              <w:divBdr>
                <w:top w:val="none" w:sz="0" w:space="0" w:color="auto"/>
                <w:left w:val="none" w:sz="0" w:space="0" w:color="auto"/>
                <w:bottom w:val="none" w:sz="0" w:space="0" w:color="auto"/>
                <w:right w:val="none" w:sz="0" w:space="0" w:color="auto"/>
              </w:divBdr>
            </w:div>
            <w:div w:id="696393343">
              <w:marLeft w:val="0"/>
              <w:marRight w:val="0"/>
              <w:marTop w:val="0"/>
              <w:marBottom w:val="0"/>
              <w:divBdr>
                <w:top w:val="none" w:sz="0" w:space="0" w:color="auto"/>
                <w:left w:val="none" w:sz="0" w:space="0" w:color="auto"/>
                <w:bottom w:val="none" w:sz="0" w:space="0" w:color="auto"/>
                <w:right w:val="none" w:sz="0" w:space="0" w:color="auto"/>
              </w:divBdr>
            </w:div>
            <w:div w:id="169949313">
              <w:marLeft w:val="0"/>
              <w:marRight w:val="0"/>
              <w:marTop w:val="0"/>
              <w:marBottom w:val="0"/>
              <w:divBdr>
                <w:top w:val="none" w:sz="0" w:space="0" w:color="auto"/>
                <w:left w:val="none" w:sz="0" w:space="0" w:color="auto"/>
                <w:bottom w:val="none" w:sz="0" w:space="0" w:color="auto"/>
                <w:right w:val="none" w:sz="0" w:space="0" w:color="auto"/>
              </w:divBdr>
            </w:div>
            <w:div w:id="1269005154">
              <w:marLeft w:val="0"/>
              <w:marRight w:val="0"/>
              <w:marTop w:val="0"/>
              <w:marBottom w:val="0"/>
              <w:divBdr>
                <w:top w:val="none" w:sz="0" w:space="0" w:color="auto"/>
                <w:left w:val="none" w:sz="0" w:space="0" w:color="auto"/>
                <w:bottom w:val="none" w:sz="0" w:space="0" w:color="auto"/>
                <w:right w:val="none" w:sz="0" w:space="0" w:color="auto"/>
              </w:divBdr>
            </w:div>
            <w:div w:id="2053529674">
              <w:marLeft w:val="0"/>
              <w:marRight w:val="0"/>
              <w:marTop w:val="0"/>
              <w:marBottom w:val="0"/>
              <w:divBdr>
                <w:top w:val="none" w:sz="0" w:space="0" w:color="auto"/>
                <w:left w:val="none" w:sz="0" w:space="0" w:color="auto"/>
                <w:bottom w:val="none" w:sz="0" w:space="0" w:color="auto"/>
                <w:right w:val="none" w:sz="0" w:space="0" w:color="auto"/>
              </w:divBdr>
            </w:div>
            <w:div w:id="574315049">
              <w:marLeft w:val="0"/>
              <w:marRight w:val="0"/>
              <w:marTop w:val="0"/>
              <w:marBottom w:val="0"/>
              <w:divBdr>
                <w:top w:val="none" w:sz="0" w:space="0" w:color="auto"/>
                <w:left w:val="none" w:sz="0" w:space="0" w:color="auto"/>
                <w:bottom w:val="none" w:sz="0" w:space="0" w:color="auto"/>
                <w:right w:val="none" w:sz="0" w:space="0" w:color="auto"/>
              </w:divBdr>
            </w:div>
            <w:div w:id="2005008973">
              <w:marLeft w:val="0"/>
              <w:marRight w:val="0"/>
              <w:marTop w:val="0"/>
              <w:marBottom w:val="0"/>
              <w:divBdr>
                <w:top w:val="none" w:sz="0" w:space="0" w:color="auto"/>
                <w:left w:val="none" w:sz="0" w:space="0" w:color="auto"/>
                <w:bottom w:val="none" w:sz="0" w:space="0" w:color="auto"/>
                <w:right w:val="none" w:sz="0" w:space="0" w:color="auto"/>
              </w:divBdr>
            </w:div>
            <w:div w:id="1169442667">
              <w:marLeft w:val="0"/>
              <w:marRight w:val="0"/>
              <w:marTop w:val="0"/>
              <w:marBottom w:val="0"/>
              <w:divBdr>
                <w:top w:val="none" w:sz="0" w:space="0" w:color="auto"/>
                <w:left w:val="none" w:sz="0" w:space="0" w:color="auto"/>
                <w:bottom w:val="none" w:sz="0" w:space="0" w:color="auto"/>
                <w:right w:val="none" w:sz="0" w:space="0" w:color="auto"/>
              </w:divBdr>
            </w:div>
            <w:div w:id="26177745">
              <w:marLeft w:val="0"/>
              <w:marRight w:val="0"/>
              <w:marTop w:val="0"/>
              <w:marBottom w:val="0"/>
              <w:divBdr>
                <w:top w:val="none" w:sz="0" w:space="0" w:color="auto"/>
                <w:left w:val="none" w:sz="0" w:space="0" w:color="auto"/>
                <w:bottom w:val="none" w:sz="0" w:space="0" w:color="auto"/>
                <w:right w:val="none" w:sz="0" w:space="0" w:color="auto"/>
              </w:divBdr>
            </w:div>
            <w:div w:id="664746632">
              <w:marLeft w:val="0"/>
              <w:marRight w:val="0"/>
              <w:marTop w:val="0"/>
              <w:marBottom w:val="0"/>
              <w:divBdr>
                <w:top w:val="none" w:sz="0" w:space="0" w:color="auto"/>
                <w:left w:val="none" w:sz="0" w:space="0" w:color="auto"/>
                <w:bottom w:val="none" w:sz="0" w:space="0" w:color="auto"/>
                <w:right w:val="none" w:sz="0" w:space="0" w:color="auto"/>
              </w:divBdr>
            </w:div>
            <w:div w:id="2051295066">
              <w:marLeft w:val="0"/>
              <w:marRight w:val="0"/>
              <w:marTop w:val="0"/>
              <w:marBottom w:val="0"/>
              <w:divBdr>
                <w:top w:val="none" w:sz="0" w:space="0" w:color="auto"/>
                <w:left w:val="none" w:sz="0" w:space="0" w:color="auto"/>
                <w:bottom w:val="none" w:sz="0" w:space="0" w:color="auto"/>
                <w:right w:val="none" w:sz="0" w:space="0" w:color="auto"/>
              </w:divBdr>
            </w:div>
            <w:div w:id="2001619960">
              <w:marLeft w:val="0"/>
              <w:marRight w:val="0"/>
              <w:marTop w:val="0"/>
              <w:marBottom w:val="0"/>
              <w:divBdr>
                <w:top w:val="none" w:sz="0" w:space="0" w:color="auto"/>
                <w:left w:val="none" w:sz="0" w:space="0" w:color="auto"/>
                <w:bottom w:val="none" w:sz="0" w:space="0" w:color="auto"/>
                <w:right w:val="none" w:sz="0" w:space="0" w:color="auto"/>
              </w:divBdr>
            </w:div>
            <w:div w:id="274824995">
              <w:marLeft w:val="0"/>
              <w:marRight w:val="0"/>
              <w:marTop w:val="0"/>
              <w:marBottom w:val="0"/>
              <w:divBdr>
                <w:top w:val="none" w:sz="0" w:space="0" w:color="auto"/>
                <w:left w:val="none" w:sz="0" w:space="0" w:color="auto"/>
                <w:bottom w:val="none" w:sz="0" w:space="0" w:color="auto"/>
                <w:right w:val="none" w:sz="0" w:space="0" w:color="auto"/>
              </w:divBdr>
            </w:div>
            <w:div w:id="465389186">
              <w:marLeft w:val="0"/>
              <w:marRight w:val="0"/>
              <w:marTop w:val="0"/>
              <w:marBottom w:val="0"/>
              <w:divBdr>
                <w:top w:val="none" w:sz="0" w:space="0" w:color="auto"/>
                <w:left w:val="none" w:sz="0" w:space="0" w:color="auto"/>
                <w:bottom w:val="none" w:sz="0" w:space="0" w:color="auto"/>
                <w:right w:val="none" w:sz="0" w:space="0" w:color="auto"/>
              </w:divBdr>
            </w:div>
            <w:div w:id="75325397">
              <w:marLeft w:val="0"/>
              <w:marRight w:val="0"/>
              <w:marTop w:val="0"/>
              <w:marBottom w:val="0"/>
              <w:divBdr>
                <w:top w:val="none" w:sz="0" w:space="0" w:color="auto"/>
                <w:left w:val="none" w:sz="0" w:space="0" w:color="auto"/>
                <w:bottom w:val="none" w:sz="0" w:space="0" w:color="auto"/>
                <w:right w:val="none" w:sz="0" w:space="0" w:color="auto"/>
              </w:divBdr>
            </w:div>
            <w:div w:id="44065357">
              <w:marLeft w:val="0"/>
              <w:marRight w:val="0"/>
              <w:marTop w:val="0"/>
              <w:marBottom w:val="0"/>
              <w:divBdr>
                <w:top w:val="none" w:sz="0" w:space="0" w:color="auto"/>
                <w:left w:val="none" w:sz="0" w:space="0" w:color="auto"/>
                <w:bottom w:val="none" w:sz="0" w:space="0" w:color="auto"/>
                <w:right w:val="none" w:sz="0" w:space="0" w:color="auto"/>
              </w:divBdr>
            </w:div>
            <w:div w:id="1418481775">
              <w:marLeft w:val="0"/>
              <w:marRight w:val="0"/>
              <w:marTop w:val="0"/>
              <w:marBottom w:val="0"/>
              <w:divBdr>
                <w:top w:val="none" w:sz="0" w:space="0" w:color="auto"/>
                <w:left w:val="none" w:sz="0" w:space="0" w:color="auto"/>
                <w:bottom w:val="none" w:sz="0" w:space="0" w:color="auto"/>
                <w:right w:val="none" w:sz="0" w:space="0" w:color="auto"/>
              </w:divBdr>
            </w:div>
            <w:div w:id="1227644363">
              <w:marLeft w:val="0"/>
              <w:marRight w:val="0"/>
              <w:marTop w:val="0"/>
              <w:marBottom w:val="0"/>
              <w:divBdr>
                <w:top w:val="none" w:sz="0" w:space="0" w:color="auto"/>
                <w:left w:val="none" w:sz="0" w:space="0" w:color="auto"/>
                <w:bottom w:val="none" w:sz="0" w:space="0" w:color="auto"/>
                <w:right w:val="none" w:sz="0" w:space="0" w:color="auto"/>
              </w:divBdr>
            </w:div>
            <w:div w:id="1232616039">
              <w:marLeft w:val="0"/>
              <w:marRight w:val="0"/>
              <w:marTop w:val="0"/>
              <w:marBottom w:val="0"/>
              <w:divBdr>
                <w:top w:val="none" w:sz="0" w:space="0" w:color="auto"/>
                <w:left w:val="none" w:sz="0" w:space="0" w:color="auto"/>
                <w:bottom w:val="none" w:sz="0" w:space="0" w:color="auto"/>
                <w:right w:val="none" w:sz="0" w:space="0" w:color="auto"/>
              </w:divBdr>
            </w:div>
            <w:div w:id="375587618">
              <w:marLeft w:val="0"/>
              <w:marRight w:val="0"/>
              <w:marTop w:val="0"/>
              <w:marBottom w:val="0"/>
              <w:divBdr>
                <w:top w:val="none" w:sz="0" w:space="0" w:color="auto"/>
                <w:left w:val="none" w:sz="0" w:space="0" w:color="auto"/>
                <w:bottom w:val="none" w:sz="0" w:space="0" w:color="auto"/>
                <w:right w:val="none" w:sz="0" w:space="0" w:color="auto"/>
              </w:divBdr>
            </w:div>
            <w:div w:id="818690679">
              <w:marLeft w:val="0"/>
              <w:marRight w:val="0"/>
              <w:marTop w:val="0"/>
              <w:marBottom w:val="0"/>
              <w:divBdr>
                <w:top w:val="none" w:sz="0" w:space="0" w:color="auto"/>
                <w:left w:val="none" w:sz="0" w:space="0" w:color="auto"/>
                <w:bottom w:val="none" w:sz="0" w:space="0" w:color="auto"/>
                <w:right w:val="none" w:sz="0" w:space="0" w:color="auto"/>
              </w:divBdr>
            </w:div>
            <w:div w:id="162937929">
              <w:marLeft w:val="0"/>
              <w:marRight w:val="0"/>
              <w:marTop w:val="0"/>
              <w:marBottom w:val="0"/>
              <w:divBdr>
                <w:top w:val="none" w:sz="0" w:space="0" w:color="auto"/>
                <w:left w:val="none" w:sz="0" w:space="0" w:color="auto"/>
                <w:bottom w:val="none" w:sz="0" w:space="0" w:color="auto"/>
                <w:right w:val="none" w:sz="0" w:space="0" w:color="auto"/>
              </w:divBdr>
            </w:div>
            <w:div w:id="1565485935">
              <w:marLeft w:val="0"/>
              <w:marRight w:val="0"/>
              <w:marTop w:val="0"/>
              <w:marBottom w:val="0"/>
              <w:divBdr>
                <w:top w:val="none" w:sz="0" w:space="0" w:color="auto"/>
                <w:left w:val="none" w:sz="0" w:space="0" w:color="auto"/>
                <w:bottom w:val="none" w:sz="0" w:space="0" w:color="auto"/>
                <w:right w:val="none" w:sz="0" w:space="0" w:color="auto"/>
              </w:divBdr>
            </w:div>
            <w:div w:id="514924902">
              <w:marLeft w:val="0"/>
              <w:marRight w:val="0"/>
              <w:marTop w:val="0"/>
              <w:marBottom w:val="0"/>
              <w:divBdr>
                <w:top w:val="none" w:sz="0" w:space="0" w:color="auto"/>
                <w:left w:val="none" w:sz="0" w:space="0" w:color="auto"/>
                <w:bottom w:val="none" w:sz="0" w:space="0" w:color="auto"/>
                <w:right w:val="none" w:sz="0" w:space="0" w:color="auto"/>
              </w:divBdr>
            </w:div>
            <w:div w:id="1500923403">
              <w:marLeft w:val="0"/>
              <w:marRight w:val="0"/>
              <w:marTop w:val="0"/>
              <w:marBottom w:val="0"/>
              <w:divBdr>
                <w:top w:val="none" w:sz="0" w:space="0" w:color="auto"/>
                <w:left w:val="none" w:sz="0" w:space="0" w:color="auto"/>
                <w:bottom w:val="none" w:sz="0" w:space="0" w:color="auto"/>
                <w:right w:val="none" w:sz="0" w:space="0" w:color="auto"/>
              </w:divBdr>
            </w:div>
            <w:div w:id="950405016">
              <w:marLeft w:val="0"/>
              <w:marRight w:val="0"/>
              <w:marTop w:val="0"/>
              <w:marBottom w:val="0"/>
              <w:divBdr>
                <w:top w:val="none" w:sz="0" w:space="0" w:color="auto"/>
                <w:left w:val="none" w:sz="0" w:space="0" w:color="auto"/>
                <w:bottom w:val="none" w:sz="0" w:space="0" w:color="auto"/>
                <w:right w:val="none" w:sz="0" w:space="0" w:color="auto"/>
              </w:divBdr>
            </w:div>
            <w:div w:id="1280526382">
              <w:marLeft w:val="0"/>
              <w:marRight w:val="0"/>
              <w:marTop w:val="0"/>
              <w:marBottom w:val="0"/>
              <w:divBdr>
                <w:top w:val="none" w:sz="0" w:space="0" w:color="auto"/>
                <w:left w:val="none" w:sz="0" w:space="0" w:color="auto"/>
                <w:bottom w:val="none" w:sz="0" w:space="0" w:color="auto"/>
                <w:right w:val="none" w:sz="0" w:space="0" w:color="auto"/>
              </w:divBdr>
            </w:div>
            <w:div w:id="859314530">
              <w:marLeft w:val="0"/>
              <w:marRight w:val="0"/>
              <w:marTop w:val="0"/>
              <w:marBottom w:val="0"/>
              <w:divBdr>
                <w:top w:val="none" w:sz="0" w:space="0" w:color="auto"/>
                <w:left w:val="none" w:sz="0" w:space="0" w:color="auto"/>
                <w:bottom w:val="none" w:sz="0" w:space="0" w:color="auto"/>
                <w:right w:val="none" w:sz="0" w:space="0" w:color="auto"/>
              </w:divBdr>
            </w:div>
            <w:div w:id="1147431206">
              <w:marLeft w:val="0"/>
              <w:marRight w:val="0"/>
              <w:marTop w:val="0"/>
              <w:marBottom w:val="0"/>
              <w:divBdr>
                <w:top w:val="none" w:sz="0" w:space="0" w:color="auto"/>
                <w:left w:val="none" w:sz="0" w:space="0" w:color="auto"/>
                <w:bottom w:val="none" w:sz="0" w:space="0" w:color="auto"/>
                <w:right w:val="none" w:sz="0" w:space="0" w:color="auto"/>
              </w:divBdr>
            </w:div>
            <w:div w:id="161551121">
              <w:marLeft w:val="0"/>
              <w:marRight w:val="0"/>
              <w:marTop w:val="0"/>
              <w:marBottom w:val="0"/>
              <w:divBdr>
                <w:top w:val="none" w:sz="0" w:space="0" w:color="auto"/>
                <w:left w:val="none" w:sz="0" w:space="0" w:color="auto"/>
                <w:bottom w:val="none" w:sz="0" w:space="0" w:color="auto"/>
                <w:right w:val="none" w:sz="0" w:space="0" w:color="auto"/>
              </w:divBdr>
            </w:div>
            <w:div w:id="75783401">
              <w:marLeft w:val="0"/>
              <w:marRight w:val="0"/>
              <w:marTop w:val="0"/>
              <w:marBottom w:val="0"/>
              <w:divBdr>
                <w:top w:val="none" w:sz="0" w:space="0" w:color="auto"/>
                <w:left w:val="none" w:sz="0" w:space="0" w:color="auto"/>
                <w:bottom w:val="none" w:sz="0" w:space="0" w:color="auto"/>
                <w:right w:val="none" w:sz="0" w:space="0" w:color="auto"/>
              </w:divBdr>
            </w:div>
            <w:div w:id="2098211077">
              <w:marLeft w:val="0"/>
              <w:marRight w:val="0"/>
              <w:marTop w:val="0"/>
              <w:marBottom w:val="0"/>
              <w:divBdr>
                <w:top w:val="none" w:sz="0" w:space="0" w:color="auto"/>
                <w:left w:val="none" w:sz="0" w:space="0" w:color="auto"/>
                <w:bottom w:val="none" w:sz="0" w:space="0" w:color="auto"/>
                <w:right w:val="none" w:sz="0" w:space="0" w:color="auto"/>
              </w:divBdr>
            </w:div>
            <w:div w:id="1071537754">
              <w:marLeft w:val="0"/>
              <w:marRight w:val="0"/>
              <w:marTop w:val="0"/>
              <w:marBottom w:val="0"/>
              <w:divBdr>
                <w:top w:val="none" w:sz="0" w:space="0" w:color="auto"/>
                <w:left w:val="none" w:sz="0" w:space="0" w:color="auto"/>
                <w:bottom w:val="none" w:sz="0" w:space="0" w:color="auto"/>
                <w:right w:val="none" w:sz="0" w:space="0" w:color="auto"/>
              </w:divBdr>
            </w:div>
            <w:div w:id="951472602">
              <w:marLeft w:val="0"/>
              <w:marRight w:val="0"/>
              <w:marTop w:val="0"/>
              <w:marBottom w:val="0"/>
              <w:divBdr>
                <w:top w:val="none" w:sz="0" w:space="0" w:color="auto"/>
                <w:left w:val="none" w:sz="0" w:space="0" w:color="auto"/>
                <w:bottom w:val="none" w:sz="0" w:space="0" w:color="auto"/>
                <w:right w:val="none" w:sz="0" w:space="0" w:color="auto"/>
              </w:divBdr>
            </w:div>
            <w:div w:id="1220285452">
              <w:marLeft w:val="0"/>
              <w:marRight w:val="0"/>
              <w:marTop w:val="0"/>
              <w:marBottom w:val="0"/>
              <w:divBdr>
                <w:top w:val="none" w:sz="0" w:space="0" w:color="auto"/>
                <w:left w:val="none" w:sz="0" w:space="0" w:color="auto"/>
                <w:bottom w:val="none" w:sz="0" w:space="0" w:color="auto"/>
                <w:right w:val="none" w:sz="0" w:space="0" w:color="auto"/>
              </w:divBdr>
            </w:div>
            <w:div w:id="253055448">
              <w:marLeft w:val="0"/>
              <w:marRight w:val="0"/>
              <w:marTop w:val="0"/>
              <w:marBottom w:val="0"/>
              <w:divBdr>
                <w:top w:val="none" w:sz="0" w:space="0" w:color="auto"/>
                <w:left w:val="none" w:sz="0" w:space="0" w:color="auto"/>
                <w:bottom w:val="none" w:sz="0" w:space="0" w:color="auto"/>
                <w:right w:val="none" w:sz="0" w:space="0" w:color="auto"/>
              </w:divBdr>
            </w:div>
            <w:div w:id="1670938368">
              <w:marLeft w:val="0"/>
              <w:marRight w:val="0"/>
              <w:marTop w:val="0"/>
              <w:marBottom w:val="0"/>
              <w:divBdr>
                <w:top w:val="none" w:sz="0" w:space="0" w:color="auto"/>
                <w:left w:val="none" w:sz="0" w:space="0" w:color="auto"/>
                <w:bottom w:val="none" w:sz="0" w:space="0" w:color="auto"/>
                <w:right w:val="none" w:sz="0" w:space="0" w:color="auto"/>
              </w:divBdr>
            </w:div>
            <w:div w:id="1160581594">
              <w:marLeft w:val="0"/>
              <w:marRight w:val="0"/>
              <w:marTop w:val="0"/>
              <w:marBottom w:val="0"/>
              <w:divBdr>
                <w:top w:val="none" w:sz="0" w:space="0" w:color="auto"/>
                <w:left w:val="none" w:sz="0" w:space="0" w:color="auto"/>
                <w:bottom w:val="none" w:sz="0" w:space="0" w:color="auto"/>
                <w:right w:val="none" w:sz="0" w:space="0" w:color="auto"/>
              </w:divBdr>
            </w:div>
            <w:div w:id="1851523580">
              <w:marLeft w:val="0"/>
              <w:marRight w:val="0"/>
              <w:marTop w:val="0"/>
              <w:marBottom w:val="0"/>
              <w:divBdr>
                <w:top w:val="none" w:sz="0" w:space="0" w:color="auto"/>
                <w:left w:val="none" w:sz="0" w:space="0" w:color="auto"/>
                <w:bottom w:val="none" w:sz="0" w:space="0" w:color="auto"/>
                <w:right w:val="none" w:sz="0" w:space="0" w:color="auto"/>
              </w:divBdr>
            </w:div>
            <w:div w:id="633291907">
              <w:marLeft w:val="0"/>
              <w:marRight w:val="0"/>
              <w:marTop w:val="0"/>
              <w:marBottom w:val="0"/>
              <w:divBdr>
                <w:top w:val="none" w:sz="0" w:space="0" w:color="auto"/>
                <w:left w:val="none" w:sz="0" w:space="0" w:color="auto"/>
                <w:bottom w:val="none" w:sz="0" w:space="0" w:color="auto"/>
                <w:right w:val="none" w:sz="0" w:space="0" w:color="auto"/>
              </w:divBdr>
            </w:div>
            <w:div w:id="1698315637">
              <w:marLeft w:val="0"/>
              <w:marRight w:val="0"/>
              <w:marTop w:val="0"/>
              <w:marBottom w:val="0"/>
              <w:divBdr>
                <w:top w:val="none" w:sz="0" w:space="0" w:color="auto"/>
                <w:left w:val="none" w:sz="0" w:space="0" w:color="auto"/>
                <w:bottom w:val="none" w:sz="0" w:space="0" w:color="auto"/>
                <w:right w:val="none" w:sz="0" w:space="0" w:color="auto"/>
              </w:divBdr>
            </w:div>
            <w:div w:id="1574970138">
              <w:marLeft w:val="0"/>
              <w:marRight w:val="0"/>
              <w:marTop w:val="0"/>
              <w:marBottom w:val="0"/>
              <w:divBdr>
                <w:top w:val="none" w:sz="0" w:space="0" w:color="auto"/>
                <w:left w:val="none" w:sz="0" w:space="0" w:color="auto"/>
                <w:bottom w:val="none" w:sz="0" w:space="0" w:color="auto"/>
                <w:right w:val="none" w:sz="0" w:space="0" w:color="auto"/>
              </w:divBdr>
            </w:div>
            <w:div w:id="686323923">
              <w:marLeft w:val="0"/>
              <w:marRight w:val="0"/>
              <w:marTop w:val="0"/>
              <w:marBottom w:val="0"/>
              <w:divBdr>
                <w:top w:val="none" w:sz="0" w:space="0" w:color="auto"/>
                <w:left w:val="none" w:sz="0" w:space="0" w:color="auto"/>
                <w:bottom w:val="none" w:sz="0" w:space="0" w:color="auto"/>
                <w:right w:val="none" w:sz="0" w:space="0" w:color="auto"/>
              </w:divBdr>
            </w:div>
            <w:div w:id="1559511519">
              <w:marLeft w:val="0"/>
              <w:marRight w:val="0"/>
              <w:marTop w:val="0"/>
              <w:marBottom w:val="0"/>
              <w:divBdr>
                <w:top w:val="none" w:sz="0" w:space="0" w:color="auto"/>
                <w:left w:val="none" w:sz="0" w:space="0" w:color="auto"/>
                <w:bottom w:val="none" w:sz="0" w:space="0" w:color="auto"/>
                <w:right w:val="none" w:sz="0" w:space="0" w:color="auto"/>
              </w:divBdr>
            </w:div>
            <w:div w:id="893393293">
              <w:marLeft w:val="0"/>
              <w:marRight w:val="0"/>
              <w:marTop w:val="0"/>
              <w:marBottom w:val="0"/>
              <w:divBdr>
                <w:top w:val="none" w:sz="0" w:space="0" w:color="auto"/>
                <w:left w:val="none" w:sz="0" w:space="0" w:color="auto"/>
                <w:bottom w:val="none" w:sz="0" w:space="0" w:color="auto"/>
                <w:right w:val="none" w:sz="0" w:space="0" w:color="auto"/>
              </w:divBdr>
            </w:div>
            <w:div w:id="1223715785">
              <w:marLeft w:val="0"/>
              <w:marRight w:val="0"/>
              <w:marTop w:val="0"/>
              <w:marBottom w:val="0"/>
              <w:divBdr>
                <w:top w:val="none" w:sz="0" w:space="0" w:color="auto"/>
                <w:left w:val="none" w:sz="0" w:space="0" w:color="auto"/>
                <w:bottom w:val="none" w:sz="0" w:space="0" w:color="auto"/>
                <w:right w:val="none" w:sz="0" w:space="0" w:color="auto"/>
              </w:divBdr>
            </w:div>
            <w:div w:id="763383653">
              <w:marLeft w:val="0"/>
              <w:marRight w:val="0"/>
              <w:marTop w:val="0"/>
              <w:marBottom w:val="0"/>
              <w:divBdr>
                <w:top w:val="none" w:sz="0" w:space="0" w:color="auto"/>
                <w:left w:val="none" w:sz="0" w:space="0" w:color="auto"/>
                <w:bottom w:val="none" w:sz="0" w:space="0" w:color="auto"/>
                <w:right w:val="none" w:sz="0" w:space="0" w:color="auto"/>
              </w:divBdr>
            </w:div>
            <w:div w:id="2062242702">
              <w:marLeft w:val="0"/>
              <w:marRight w:val="0"/>
              <w:marTop w:val="0"/>
              <w:marBottom w:val="0"/>
              <w:divBdr>
                <w:top w:val="none" w:sz="0" w:space="0" w:color="auto"/>
                <w:left w:val="none" w:sz="0" w:space="0" w:color="auto"/>
                <w:bottom w:val="none" w:sz="0" w:space="0" w:color="auto"/>
                <w:right w:val="none" w:sz="0" w:space="0" w:color="auto"/>
              </w:divBdr>
            </w:div>
            <w:div w:id="418790521">
              <w:marLeft w:val="0"/>
              <w:marRight w:val="0"/>
              <w:marTop w:val="0"/>
              <w:marBottom w:val="0"/>
              <w:divBdr>
                <w:top w:val="none" w:sz="0" w:space="0" w:color="auto"/>
                <w:left w:val="none" w:sz="0" w:space="0" w:color="auto"/>
                <w:bottom w:val="none" w:sz="0" w:space="0" w:color="auto"/>
                <w:right w:val="none" w:sz="0" w:space="0" w:color="auto"/>
              </w:divBdr>
            </w:div>
            <w:div w:id="2131849499">
              <w:marLeft w:val="0"/>
              <w:marRight w:val="0"/>
              <w:marTop w:val="0"/>
              <w:marBottom w:val="0"/>
              <w:divBdr>
                <w:top w:val="none" w:sz="0" w:space="0" w:color="auto"/>
                <w:left w:val="none" w:sz="0" w:space="0" w:color="auto"/>
                <w:bottom w:val="none" w:sz="0" w:space="0" w:color="auto"/>
                <w:right w:val="none" w:sz="0" w:space="0" w:color="auto"/>
              </w:divBdr>
            </w:div>
            <w:div w:id="884025014">
              <w:marLeft w:val="0"/>
              <w:marRight w:val="0"/>
              <w:marTop w:val="0"/>
              <w:marBottom w:val="0"/>
              <w:divBdr>
                <w:top w:val="none" w:sz="0" w:space="0" w:color="auto"/>
                <w:left w:val="none" w:sz="0" w:space="0" w:color="auto"/>
                <w:bottom w:val="none" w:sz="0" w:space="0" w:color="auto"/>
                <w:right w:val="none" w:sz="0" w:space="0" w:color="auto"/>
              </w:divBdr>
            </w:div>
            <w:div w:id="453644480">
              <w:marLeft w:val="0"/>
              <w:marRight w:val="0"/>
              <w:marTop w:val="0"/>
              <w:marBottom w:val="0"/>
              <w:divBdr>
                <w:top w:val="none" w:sz="0" w:space="0" w:color="auto"/>
                <w:left w:val="none" w:sz="0" w:space="0" w:color="auto"/>
                <w:bottom w:val="none" w:sz="0" w:space="0" w:color="auto"/>
                <w:right w:val="none" w:sz="0" w:space="0" w:color="auto"/>
              </w:divBdr>
            </w:div>
            <w:div w:id="840662019">
              <w:marLeft w:val="0"/>
              <w:marRight w:val="0"/>
              <w:marTop w:val="0"/>
              <w:marBottom w:val="0"/>
              <w:divBdr>
                <w:top w:val="none" w:sz="0" w:space="0" w:color="auto"/>
                <w:left w:val="none" w:sz="0" w:space="0" w:color="auto"/>
                <w:bottom w:val="none" w:sz="0" w:space="0" w:color="auto"/>
                <w:right w:val="none" w:sz="0" w:space="0" w:color="auto"/>
              </w:divBdr>
            </w:div>
            <w:div w:id="479731418">
              <w:marLeft w:val="0"/>
              <w:marRight w:val="0"/>
              <w:marTop w:val="0"/>
              <w:marBottom w:val="0"/>
              <w:divBdr>
                <w:top w:val="none" w:sz="0" w:space="0" w:color="auto"/>
                <w:left w:val="none" w:sz="0" w:space="0" w:color="auto"/>
                <w:bottom w:val="none" w:sz="0" w:space="0" w:color="auto"/>
                <w:right w:val="none" w:sz="0" w:space="0" w:color="auto"/>
              </w:divBdr>
            </w:div>
            <w:div w:id="463892755">
              <w:marLeft w:val="0"/>
              <w:marRight w:val="0"/>
              <w:marTop w:val="0"/>
              <w:marBottom w:val="0"/>
              <w:divBdr>
                <w:top w:val="none" w:sz="0" w:space="0" w:color="auto"/>
                <w:left w:val="none" w:sz="0" w:space="0" w:color="auto"/>
                <w:bottom w:val="none" w:sz="0" w:space="0" w:color="auto"/>
                <w:right w:val="none" w:sz="0" w:space="0" w:color="auto"/>
              </w:divBdr>
            </w:div>
            <w:div w:id="498616881">
              <w:marLeft w:val="0"/>
              <w:marRight w:val="0"/>
              <w:marTop w:val="0"/>
              <w:marBottom w:val="0"/>
              <w:divBdr>
                <w:top w:val="none" w:sz="0" w:space="0" w:color="auto"/>
                <w:left w:val="none" w:sz="0" w:space="0" w:color="auto"/>
                <w:bottom w:val="none" w:sz="0" w:space="0" w:color="auto"/>
                <w:right w:val="none" w:sz="0" w:space="0" w:color="auto"/>
              </w:divBdr>
            </w:div>
            <w:div w:id="1674606599">
              <w:marLeft w:val="0"/>
              <w:marRight w:val="0"/>
              <w:marTop w:val="0"/>
              <w:marBottom w:val="0"/>
              <w:divBdr>
                <w:top w:val="none" w:sz="0" w:space="0" w:color="auto"/>
                <w:left w:val="none" w:sz="0" w:space="0" w:color="auto"/>
                <w:bottom w:val="none" w:sz="0" w:space="0" w:color="auto"/>
                <w:right w:val="none" w:sz="0" w:space="0" w:color="auto"/>
              </w:divBdr>
            </w:div>
            <w:div w:id="1097597933">
              <w:marLeft w:val="0"/>
              <w:marRight w:val="0"/>
              <w:marTop w:val="0"/>
              <w:marBottom w:val="0"/>
              <w:divBdr>
                <w:top w:val="none" w:sz="0" w:space="0" w:color="auto"/>
                <w:left w:val="none" w:sz="0" w:space="0" w:color="auto"/>
                <w:bottom w:val="none" w:sz="0" w:space="0" w:color="auto"/>
                <w:right w:val="none" w:sz="0" w:space="0" w:color="auto"/>
              </w:divBdr>
            </w:div>
            <w:div w:id="865605749">
              <w:marLeft w:val="0"/>
              <w:marRight w:val="0"/>
              <w:marTop w:val="0"/>
              <w:marBottom w:val="0"/>
              <w:divBdr>
                <w:top w:val="none" w:sz="0" w:space="0" w:color="auto"/>
                <w:left w:val="none" w:sz="0" w:space="0" w:color="auto"/>
                <w:bottom w:val="none" w:sz="0" w:space="0" w:color="auto"/>
                <w:right w:val="none" w:sz="0" w:space="0" w:color="auto"/>
              </w:divBdr>
            </w:div>
            <w:div w:id="1160075266">
              <w:marLeft w:val="0"/>
              <w:marRight w:val="0"/>
              <w:marTop w:val="0"/>
              <w:marBottom w:val="0"/>
              <w:divBdr>
                <w:top w:val="none" w:sz="0" w:space="0" w:color="auto"/>
                <w:left w:val="none" w:sz="0" w:space="0" w:color="auto"/>
                <w:bottom w:val="none" w:sz="0" w:space="0" w:color="auto"/>
                <w:right w:val="none" w:sz="0" w:space="0" w:color="auto"/>
              </w:divBdr>
            </w:div>
            <w:div w:id="1645504285">
              <w:marLeft w:val="0"/>
              <w:marRight w:val="0"/>
              <w:marTop w:val="0"/>
              <w:marBottom w:val="0"/>
              <w:divBdr>
                <w:top w:val="none" w:sz="0" w:space="0" w:color="auto"/>
                <w:left w:val="none" w:sz="0" w:space="0" w:color="auto"/>
                <w:bottom w:val="none" w:sz="0" w:space="0" w:color="auto"/>
                <w:right w:val="none" w:sz="0" w:space="0" w:color="auto"/>
              </w:divBdr>
            </w:div>
            <w:div w:id="1806459967">
              <w:marLeft w:val="0"/>
              <w:marRight w:val="0"/>
              <w:marTop w:val="0"/>
              <w:marBottom w:val="0"/>
              <w:divBdr>
                <w:top w:val="none" w:sz="0" w:space="0" w:color="auto"/>
                <w:left w:val="none" w:sz="0" w:space="0" w:color="auto"/>
                <w:bottom w:val="none" w:sz="0" w:space="0" w:color="auto"/>
                <w:right w:val="none" w:sz="0" w:space="0" w:color="auto"/>
              </w:divBdr>
            </w:div>
            <w:div w:id="1800568669">
              <w:marLeft w:val="0"/>
              <w:marRight w:val="0"/>
              <w:marTop w:val="0"/>
              <w:marBottom w:val="0"/>
              <w:divBdr>
                <w:top w:val="none" w:sz="0" w:space="0" w:color="auto"/>
                <w:left w:val="none" w:sz="0" w:space="0" w:color="auto"/>
                <w:bottom w:val="none" w:sz="0" w:space="0" w:color="auto"/>
                <w:right w:val="none" w:sz="0" w:space="0" w:color="auto"/>
              </w:divBdr>
            </w:div>
            <w:div w:id="1016421403">
              <w:marLeft w:val="0"/>
              <w:marRight w:val="0"/>
              <w:marTop w:val="0"/>
              <w:marBottom w:val="0"/>
              <w:divBdr>
                <w:top w:val="none" w:sz="0" w:space="0" w:color="auto"/>
                <w:left w:val="none" w:sz="0" w:space="0" w:color="auto"/>
                <w:bottom w:val="none" w:sz="0" w:space="0" w:color="auto"/>
                <w:right w:val="none" w:sz="0" w:space="0" w:color="auto"/>
              </w:divBdr>
            </w:div>
            <w:div w:id="316105932">
              <w:marLeft w:val="0"/>
              <w:marRight w:val="0"/>
              <w:marTop w:val="0"/>
              <w:marBottom w:val="0"/>
              <w:divBdr>
                <w:top w:val="none" w:sz="0" w:space="0" w:color="auto"/>
                <w:left w:val="none" w:sz="0" w:space="0" w:color="auto"/>
                <w:bottom w:val="none" w:sz="0" w:space="0" w:color="auto"/>
                <w:right w:val="none" w:sz="0" w:space="0" w:color="auto"/>
              </w:divBdr>
            </w:div>
            <w:div w:id="356734510">
              <w:marLeft w:val="0"/>
              <w:marRight w:val="0"/>
              <w:marTop w:val="0"/>
              <w:marBottom w:val="0"/>
              <w:divBdr>
                <w:top w:val="none" w:sz="0" w:space="0" w:color="auto"/>
                <w:left w:val="none" w:sz="0" w:space="0" w:color="auto"/>
                <w:bottom w:val="none" w:sz="0" w:space="0" w:color="auto"/>
                <w:right w:val="none" w:sz="0" w:space="0" w:color="auto"/>
              </w:divBdr>
            </w:div>
            <w:div w:id="1232812393">
              <w:marLeft w:val="0"/>
              <w:marRight w:val="0"/>
              <w:marTop w:val="0"/>
              <w:marBottom w:val="0"/>
              <w:divBdr>
                <w:top w:val="none" w:sz="0" w:space="0" w:color="auto"/>
                <w:left w:val="none" w:sz="0" w:space="0" w:color="auto"/>
                <w:bottom w:val="none" w:sz="0" w:space="0" w:color="auto"/>
                <w:right w:val="none" w:sz="0" w:space="0" w:color="auto"/>
              </w:divBdr>
            </w:div>
            <w:div w:id="96412808">
              <w:marLeft w:val="0"/>
              <w:marRight w:val="0"/>
              <w:marTop w:val="0"/>
              <w:marBottom w:val="0"/>
              <w:divBdr>
                <w:top w:val="none" w:sz="0" w:space="0" w:color="auto"/>
                <w:left w:val="none" w:sz="0" w:space="0" w:color="auto"/>
                <w:bottom w:val="none" w:sz="0" w:space="0" w:color="auto"/>
                <w:right w:val="none" w:sz="0" w:space="0" w:color="auto"/>
              </w:divBdr>
            </w:div>
            <w:div w:id="261381311">
              <w:marLeft w:val="0"/>
              <w:marRight w:val="0"/>
              <w:marTop w:val="0"/>
              <w:marBottom w:val="0"/>
              <w:divBdr>
                <w:top w:val="none" w:sz="0" w:space="0" w:color="auto"/>
                <w:left w:val="none" w:sz="0" w:space="0" w:color="auto"/>
                <w:bottom w:val="none" w:sz="0" w:space="0" w:color="auto"/>
                <w:right w:val="none" w:sz="0" w:space="0" w:color="auto"/>
              </w:divBdr>
            </w:div>
            <w:div w:id="712582894">
              <w:marLeft w:val="0"/>
              <w:marRight w:val="0"/>
              <w:marTop w:val="0"/>
              <w:marBottom w:val="0"/>
              <w:divBdr>
                <w:top w:val="none" w:sz="0" w:space="0" w:color="auto"/>
                <w:left w:val="none" w:sz="0" w:space="0" w:color="auto"/>
                <w:bottom w:val="none" w:sz="0" w:space="0" w:color="auto"/>
                <w:right w:val="none" w:sz="0" w:space="0" w:color="auto"/>
              </w:divBdr>
            </w:div>
            <w:div w:id="480854508">
              <w:marLeft w:val="0"/>
              <w:marRight w:val="0"/>
              <w:marTop w:val="0"/>
              <w:marBottom w:val="0"/>
              <w:divBdr>
                <w:top w:val="none" w:sz="0" w:space="0" w:color="auto"/>
                <w:left w:val="none" w:sz="0" w:space="0" w:color="auto"/>
                <w:bottom w:val="none" w:sz="0" w:space="0" w:color="auto"/>
                <w:right w:val="none" w:sz="0" w:space="0" w:color="auto"/>
              </w:divBdr>
            </w:div>
            <w:div w:id="160047504">
              <w:marLeft w:val="0"/>
              <w:marRight w:val="0"/>
              <w:marTop w:val="0"/>
              <w:marBottom w:val="0"/>
              <w:divBdr>
                <w:top w:val="none" w:sz="0" w:space="0" w:color="auto"/>
                <w:left w:val="none" w:sz="0" w:space="0" w:color="auto"/>
                <w:bottom w:val="none" w:sz="0" w:space="0" w:color="auto"/>
                <w:right w:val="none" w:sz="0" w:space="0" w:color="auto"/>
              </w:divBdr>
            </w:div>
            <w:div w:id="494149123">
              <w:marLeft w:val="0"/>
              <w:marRight w:val="0"/>
              <w:marTop w:val="0"/>
              <w:marBottom w:val="0"/>
              <w:divBdr>
                <w:top w:val="none" w:sz="0" w:space="0" w:color="auto"/>
                <w:left w:val="none" w:sz="0" w:space="0" w:color="auto"/>
                <w:bottom w:val="none" w:sz="0" w:space="0" w:color="auto"/>
                <w:right w:val="none" w:sz="0" w:space="0" w:color="auto"/>
              </w:divBdr>
            </w:div>
            <w:div w:id="1491754081">
              <w:marLeft w:val="0"/>
              <w:marRight w:val="0"/>
              <w:marTop w:val="0"/>
              <w:marBottom w:val="0"/>
              <w:divBdr>
                <w:top w:val="none" w:sz="0" w:space="0" w:color="auto"/>
                <w:left w:val="none" w:sz="0" w:space="0" w:color="auto"/>
                <w:bottom w:val="none" w:sz="0" w:space="0" w:color="auto"/>
                <w:right w:val="none" w:sz="0" w:space="0" w:color="auto"/>
              </w:divBdr>
            </w:div>
            <w:div w:id="685981376">
              <w:marLeft w:val="0"/>
              <w:marRight w:val="0"/>
              <w:marTop w:val="0"/>
              <w:marBottom w:val="0"/>
              <w:divBdr>
                <w:top w:val="none" w:sz="0" w:space="0" w:color="auto"/>
                <w:left w:val="none" w:sz="0" w:space="0" w:color="auto"/>
                <w:bottom w:val="none" w:sz="0" w:space="0" w:color="auto"/>
                <w:right w:val="none" w:sz="0" w:space="0" w:color="auto"/>
              </w:divBdr>
            </w:div>
            <w:div w:id="1789008973">
              <w:marLeft w:val="0"/>
              <w:marRight w:val="0"/>
              <w:marTop w:val="0"/>
              <w:marBottom w:val="0"/>
              <w:divBdr>
                <w:top w:val="none" w:sz="0" w:space="0" w:color="auto"/>
                <w:left w:val="none" w:sz="0" w:space="0" w:color="auto"/>
                <w:bottom w:val="none" w:sz="0" w:space="0" w:color="auto"/>
                <w:right w:val="none" w:sz="0" w:space="0" w:color="auto"/>
              </w:divBdr>
            </w:div>
            <w:div w:id="1197814764">
              <w:marLeft w:val="0"/>
              <w:marRight w:val="0"/>
              <w:marTop w:val="0"/>
              <w:marBottom w:val="0"/>
              <w:divBdr>
                <w:top w:val="none" w:sz="0" w:space="0" w:color="auto"/>
                <w:left w:val="none" w:sz="0" w:space="0" w:color="auto"/>
                <w:bottom w:val="none" w:sz="0" w:space="0" w:color="auto"/>
                <w:right w:val="none" w:sz="0" w:space="0" w:color="auto"/>
              </w:divBdr>
            </w:div>
            <w:div w:id="2062513327">
              <w:marLeft w:val="0"/>
              <w:marRight w:val="0"/>
              <w:marTop w:val="0"/>
              <w:marBottom w:val="0"/>
              <w:divBdr>
                <w:top w:val="none" w:sz="0" w:space="0" w:color="auto"/>
                <w:left w:val="none" w:sz="0" w:space="0" w:color="auto"/>
                <w:bottom w:val="none" w:sz="0" w:space="0" w:color="auto"/>
                <w:right w:val="none" w:sz="0" w:space="0" w:color="auto"/>
              </w:divBdr>
            </w:div>
            <w:div w:id="10225602">
              <w:marLeft w:val="0"/>
              <w:marRight w:val="0"/>
              <w:marTop w:val="0"/>
              <w:marBottom w:val="0"/>
              <w:divBdr>
                <w:top w:val="none" w:sz="0" w:space="0" w:color="auto"/>
                <w:left w:val="none" w:sz="0" w:space="0" w:color="auto"/>
                <w:bottom w:val="none" w:sz="0" w:space="0" w:color="auto"/>
                <w:right w:val="none" w:sz="0" w:space="0" w:color="auto"/>
              </w:divBdr>
            </w:div>
            <w:div w:id="393164660">
              <w:marLeft w:val="0"/>
              <w:marRight w:val="0"/>
              <w:marTop w:val="0"/>
              <w:marBottom w:val="0"/>
              <w:divBdr>
                <w:top w:val="none" w:sz="0" w:space="0" w:color="auto"/>
                <w:left w:val="none" w:sz="0" w:space="0" w:color="auto"/>
                <w:bottom w:val="none" w:sz="0" w:space="0" w:color="auto"/>
                <w:right w:val="none" w:sz="0" w:space="0" w:color="auto"/>
              </w:divBdr>
            </w:div>
            <w:div w:id="2027319307">
              <w:marLeft w:val="0"/>
              <w:marRight w:val="0"/>
              <w:marTop w:val="0"/>
              <w:marBottom w:val="0"/>
              <w:divBdr>
                <w:top w:val="none" w:sz="0" w:space="0" w:color="auto"/>
                <w:left w:val="none" w:sz="0" w:space="0" w:color="auto"/>
                <w:bottom w:val="none" w:sz="0" w:space="0" w:color="auto"/>
                <w:right w:val="none" w:sz="0" w:space="0" w:color="auto"/>
              </w:divBdr>
            </w:div>
            <w:div w:id="273708534">
              <w:marLeft w:val="0"/>
              <w:marRight w:val="0"/>
              <w:marTop w:val="0"/>
              <w:marBottom w:val="0"/>
              <w:divBdr>
                <w:top w:val="none" w:sz="0" w:space="0" w:color="auto"/>
                <w:left w:val="none" w:sz="0" w:space="0" w:color="auto"/>
                <w:bottom w:val="none" w:sz="0" w:space="0" w:color="auto"/>
                <w:right w:val="none" w:sz="0" w:space="0" w:color="auto"/>
              </w:divBdr>
            </w:div>
            <w:div w:id="290868525">
              <w:marLeft w:val="0"/>
              <w:marRight w:val="0"/>
              <w:marTop w:val="0"/>
              <w:marBottom w:val="0"/>
              <w:divBdr>
                <w:top w:val="none" w:sz="0" w:space="0" w:color="auto"/>
                <w:left w:val="none" w:sz="0" w:space="0" w:color="auto"/>
                <w:bottom w:val="none" w:sz="0" w:space="0" w:color="auto"/>
                <w:right w:val="none" w:sz="0" w:space="0" w:color="auto"/>
              </w:divBdr>
            </w:div>
            <w:div w:id="1668553967">
              <w:marLeft w:val="0"/>
              <w:marRight w:val="0"/>
              <w:marTop w:val="0"/>
              <w:marBottom w:val="0"/>
              <w:divBdr>
                <w:top w:val="none" w:sz="0" w:space="0" w:color="auto"/>
                <w:left w:val="none" w:sz="0" w:space="0" w:color="auto"/>
                <w:bottom w:val="none" w:sz="0" w:space="0" w:color="auto"/>
                <w:right w:val="none" w:sz="0" w:space="0" w:color="auto"/>
              </w:divBdr>
            </w:div>
            <w:div w:id="535235119">
              <w:marLeft w:val="0"/>
              <w:marRight w:val="0"/>
              <w:marTop w:val="0"/>
              <w:marBottom w:val="0"/>
              <w:divBdr>
                <w:top w:val="none" w:sz="0" w:space="0" w:color="auto"/>
                <w:left w:val="none" w:sz="0" w:space="0" w:color="auto"/>
                <w:bottom w:val="none" w:sz="0" w:space="0" w:color="auto"/>
                <w:right w:val="none" w:sz="0" w:space="0" w:color="auto"/>
              </w:divBdr>
            </w:div>
            <w:div w:id="1163662773">
              <w:marLeft w:val="0"/>
              <w:marRight w:val="0"/>
              <w:marTop w:val="0"/>
              <w:marBottom w:val="0"/>
              <w:divBdr>
                <w:top w:val="none" w:sz="0" w:space="0" w:color="auto"/>
                <w:left w:val="none" w:sz="0" w:space="0" w:color="auto"/>
                <w:bottom w:val="none" w:sz="0" w:space="0" w:color="auto"/>
                <w:right w:val="none" w:sz="0" w:space="0" w:color="auto"/>
              </w:divBdr>
            </w:div>
            <w:div w:id="1406563017">
              <w:marLeft w:val="0"/>
              <w:marRight w:val="0"/>
              <w:marTop w:val="0"/>
              <w:marBottom w:val="0"/>
              <w:divBdr>
                <w:top w:val="none" w:sz="0" w:space="0" w:color="auto"/>
                <w:left w:val="none" w:sz="0" w:space="0" w:color="auto"/>
                <w:bottom w:val="none" w:sz="0" w:space="0" w:color="auto"/>
                <w:right w:val="none" w:sz="0" w:space="0" w:color="auto"/>
              </w:divBdr>
            </w:div>
            <w:div w:id="100663628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721588183">
              <w:marLeft w:val="0"/>
              <w:marRight w:val="0"/>
              <w:marTop w:val="0"/>
              <w:marBottom w:val="0"/>
              <w:divBdr>
                <w:top w:val="none" w:sz="0" w:space="0" w:color="auto"/>
                <w:left w:val="none" w:sz="0" w:space="0" w:color="auto"/>
                <w:bottom w:val="none" w:sz="0" w:space="0" w:color="auto"/>
                <w:right w:val="none" w:sz="0" w:space="0" w:color="auto"/>
              </w:divBdr>
            </w:div>
            <w:div w:id="936911924">
              <w:marLeft w:val="0"/>
              <w:marRight w:val="0"/>
              <w:marTop w:val="0"/>
              <w:marBottom w:val="0"/>
              <w:divBdr>
                <w:top w:val="none" w:sz="0" w:space="0" w:color="auto"/>
                <w:left w:val="none" w:sz="0" w:space="0" w:color="auto"/>
                <w:bottom w:val="none" w:sz="0" w:space="0" w:color="auto"/>
                <w:right w:val="none" w:sz="0" w:space="0" w:color="auto"/>
              </w:divBdr>
            </w:div>
            <w:div w:id="2042782125">
              <w:marLeft w:val="0"/>
              <w:marRight w:val="0"/>
              <w:marTop w:val="0"/>
              <w:marBottom w:val="0"/>
              <w:divBdr>
                <w:top w:val="none" w:sz="0" w:space="0" w:color="auto"/>
                <w:left w:val="none" w:sz="0" w:space="0" w:color="auto"/>
                <w:bottom w:val="none" w:sz="0" w:space="0" w:color="auto"/>
                <w:right w:val="none" w:sz="0" w:space="0" w:color="auto"/>
              </w:divBdr>
            </w:div>
            <w:div w:id="1006976210">
              <w:marLeft w:val="0"/>
              <w:marRight w:val="0"/>
              <w:marTop w:val="0"/>
              <w:marBottom w:val="0"/>
              <w:divBdr>
                <w:top w:val="none" w:sz="0" w:space="0" w:color="auto"/>
                <w:left w:val="none" w:sz="0" w:space="0" w:color="auto"/>
                <w:bottom w:val="none" w:sz="0" w:space="0" w:color="auto"/>
                <w:right w:val="none" w:sz="0" w:space="0" w:color="auto"/>
              </w:divBdr>
            </w:div>
            <w:div w:id="1800606871">
              <w:marLeft w:val="0"/>
              <w:marRight w:val="0"/>
              <w:marTop w:val="0"/>
              <w:marBottom w:val="0"/>
              <w:divBdr>
                <w:top w:val="none" w:sz="0" w:space="0" w:color="auto"/>
                <w:left w:val="none" w:sz="0" w:space="0" w:color="auto"/>
                <w:bottom w:val="none" w:sz="0" w:space="0" w:color="auto"/>
                <w:right w:val="none" w:sz="0" w:space="0" w:color="auto"/>
              </w:divBdr>
            </w:div>
            <w:div w:id="1889876651">
              <w:marLeft w:val="0"/>
              <w:marRight w:val="0"/>
              <w:marTop w:val="0"/>
              <w:marBottom w:val="0"/>
              <w:divBdr>
                <w:top w:val="none" w:sz="0" w:space="0" w:color="auto"/>
                <w:left w:val="none" w:sz="0" w:space="0" w:color="auto"/>
                <w:bottom w:val="none" w:sz="0" w:space="0" w:color="auto"/>
                <w:right w:val="none" w:sz="0" w:space="0" w:color="auto"/>
              </w:divBdr>
            </w:div>
            <w:div w:id="1076975148">
              <w:marLeft w:val="0"/>
              <w:marRight w:val="0"/>
              <w:marTop w:val="0"/>
              <w:marBottom w:val="0"/>
              <w:divBdr>
                <w:top w:val="none" w:sz="0" w:space="0" w:color="auto"/>
                <w:left w:val="none" w:sz="0" w:space="0" w:color="auto"/>
                <w:bottom w:val="none" w:sz="0" w:space="0" w:color="auto"/>
                <w:right w:val="none" w:sz="0" w:space="0" w:color="auto"/>
              </w:divBdr>
            </w:div>
            <w:div w:id="1900359712">
              <w:marLeft w:val="0"/>
              <w:marRight w:val="0"/>
              <w:marTop w:val="0"/>
              <w:marBottom w:val="0"/>
              <w:divBdr>
                <w:top w:val="none" w:sz="0" w:space="0" w:color="auto"/>
                <w:left w:val="none" w:sz="0" w:space="0" w:color="auto"/>
                <w:bottom w:val="none" w:sz="0" w:space="0" w:color="auto"/>
                <w:right w:val="none" w:sz="0" w:space="0" w:color="auto"/>
              </w:divBdr>
            </w:div>
            <w:div w:id="1517380029">
              <w:marLeft w:val="0"/>
              <w:marRight w:val="0"/>
              <w:marTop w:val="0"/>
              <w:marBottom w:val="0"/>
              <w:divBdr>
                <w:top w:val="none" w:sz="0" w:space="0" w:color="auto"/>
                <w:left w:val="none" w:sz="0" w:space="0" w:color="auto"/>
                <w:bottom w:val="none" w:sz="0" w:space="0" w:color="auto"/>
                <w:right w:val="none" w:sz="0" w:space="0" w:color="auto"/>
              </w:divBdr>
            </w:div>
            <w:div w:id="755176448">
              <w:marLeft w:val="0"/>
              <w:marRight w:val="0"/>
              <w:marTop w:val="0"/>
              <w:marBottom w:val="0"/>
              <w:divBdr>
                <w:top w:val="none" w:sz="0" w:space="0" w:color="auto"/>
                <w:left w:val="none" w:sz="0" w:space="0" w:color="auto"/>
                <w:bottom w:val="none" w:sz="0" w:space="0" w:color="auto"/>
                <w:right w:val="none" w:sz="0" w:space="0" w:color="auto"/>
              </w:divBdr>
            </w:div>
            <w:div w:id="1423065657">
              <w:marLeft w:val="0"/>
              <w:marRight w:val="0"/>
              <w:marTop w:val="0"/>
              <w:marBottom w:val="0"/>
              <w:divBdr>
                <w:top w:val="none" w:sz="0" w:space="0" w:color="auto"/>
                <w:left w:val="none" w:sz="0" w:space="0" w:color="auto"/>
                <w:bottom w:val="none" w:sz="0" w:space="0" w:color="auto"/>
                <w:right w:val="none" w:sz="0" w:space="0" w:color="auto"/>
              </w:divBdr>
            </w:div>
            <w:div w:id="253052749">
              <w:marLeft w:val="0"/>
              <w:marRight w:val="0"/>
              <w:marTop w:val="0"/>
              <w:marBottom w:val="0"/>
              <w:divBdr>
                <w:top w:val="none" w:sz="0" w:space="0" w:color="auto"/>
                <w:left w:val="none" w:sz="0" w:space="0" w:color="auto"/>
                <w:bottom w:val="none" w:sz="0" w:space="0" w:color="auto"/>
                <w:right w:val="none" w:sz="0" w:space="0" w:color="auto"/>
              </w:divBdr>
            </w:div>
            <w:div w:id="2042897408">
              <w:marLeft w:val="0"/>
              <w:marRight w:val="0"/>
              <w:marTop w:val="0"/>
              <w:marBottom w:val="0"/>
              <w:divBdr>
                <w:top w:val="none" w:sz="0" w:space="0" w:color="auto"/>
                <w:left w:val="none" w:sz="0" w:space="0" w:color="auto"/>
                <w:bottom w:val="none" w:sz="0" w:space="0" w:color="auto"/>
                <w:right w:val="none" w:sz="0" w:space="0" w:color="auto"/>
              </w:divBdr>
            </w:div>
            <w:div w:id="536743183">
              <w:marLeft w:val="0"/>
              <w:marRight w:val="0"/>
              <w:marTop w:val="0"/>
              <w:marBottom w:val="0"/>
              <w:divBdr>
                <w:top w:val="none" w:sz="0" w:space="0" w:color="auto"/>
                <w:left w:val="none" w:sz="0" w:space="0" w:color="auto"/>
                <w:bottom w:val="none" w:sz="0" w:space="0" w:color="auto"/>
                <w:right w:val="none" w:sz="0" w:space="0" w:color="auto"/>
              </w:divBdr>
            </w:div>
            <w:div w:id="2115515900">
              <w:marLeft w:val="0"/>
              <w:marRight w:val="0"/>
              <w:marTop w:val="0"/>
              <w:marBottom w:val="0"/>
              <w:divBdr>
                <w:top w:val="none" w:sz="0" w:space="0" w:color="auto"/>
                <w:left w:val="none" w:sz="0" w:space="0" w:color="auto"/>
                <w:bottom w:val="none" w:sz="0" w:space="0" w:color="auto"/>
                <w:right w:val="none" w:sz="0" w:space="0" w:color="auto"/>
              </w:divBdr>
            </w:div>
            <w:div w:id="277881772">
              <w:marLeft w:val="0"/>
              <w:marRight w:val="0"/>
              <w:marTop w:val="0"/>
              <w:marBottom w:val="0"/>
              <w:divBdr>
                <w:top w:val="none" w:sz="0" w:space="0" w:color="auto"/>
                <w:left w:val="none" w:sz="0" w:space="0" w:color="auto"/>
                <w:bottom w:val="none" w:sz="0" w:space="0" w:color="auto"/>
                <w:right w:val="none" w:sz="0" w:space="0" w:color="auto"/>
              </w:divBdr>
            </w:div>
            <w:div w:id="2131314585">
              <w:marLeft w:val="0"/>
              <w:marRight w:val="0"/>
              <w:marTop w:val="0"/>
              <w:marBottom w:val="0"/>
              <w:divBdr>
                <w:top w:val="none" w:sz="0" w:space="0" w:color="auto"/>
                <w:left w:val="none" w:sz="0" w:space="0" w:color="auto"/>
                <w:bottom w:val="none" w:sz="0" w:space="0" w:color="auto"/>
                <w:right w:val="none" w:sz="0" w:space="0" w:color="auto"/>
              </w:divBdr>
            </w:div>
            <w:div w:id="1717241935">
              <w:marLeft w:val="0"/>
              <w:marRight w:val="0"/>
              <w:marTop w:val="0"/>
              <w:marBottom w:val="0"/>
              <w:divBdr>
                <w:top w:val="none" w:sz="0" w:space="0" w:color="auto"/>
                <w:left w:val="none" w:sz="0" w:space="0" w:color="auto"/>
                <w:bottom w:val="none" w:sz="0" w:space="0" w:color="auto"/>
                <w:right w:val="none" w:sz="0" w:space="0" w:color="auto"/>
              </w:divBdr>
            </w:div>
            <w:div w:id="1318414520">
              <w:marLeft w:val="0"/>
              <w:marRight w:val="0"/>
              <w:marTop w:val="0"/>
              <w:marBottom w:val="0"/>
              <w:divBdr>
                <w:top w:val="none" w:sz="0" w:space="0" w:color="auto"/>
                <w:left w:val="none" w:sz="0" w:space="0" w:color="auto"/>
                <w:bottom w:val="none" w:sz="0" w:space="0" w:color="auto"/>
                <w:right w:val="none" w:sz="0" w:space="0" w:color="auto"/>
              </w:divBdr>
            </w:div>
            <w:div w:id="1903563673">
              <w:marLeft w:val="0"/>
              <w:marRight w:val="0"/>
              <w:marTop w:val="0"/>
              <w:marBottom w:val="0"/>
              <w:divBdr>
                <w:top w:val="none" w:sz="0" w:space="0" w:color="auto"/>
                <w:left w:val="none" w:sz="0" w:space="0" w:color="auto"/>
                <w:bottom w:val="none" w:sz="0" w:space="0" w:color="auto"/>
                <w:right w:val="none" w:sz="0" w:space="0" w:color="auto"/>
              </w:divBdr>
            </w:div>
            <w:div w:id="1800420604">
              <w:marLeft w:val="0"/>
              <w:marRight w:val="0"/>
              <w:marTop w:val="0"/>
              <w:marBottom w:val="0"/>
              <w:divBdr>
                <w:top w:val="none" w:sz="0" w:space="0" w:color="auto"/>
                <w:left w:val="none" w:sz="0" w:space="0" w:color="auto"/>
                <w:bottom w:val="none" w:sz="0" w:space="0" w:color="auto"/>
                <w:right w:val="none" w:sz="0" w:space="0" w:color="auto"/>
              </w:divBdr>
            </w:div>
            <w:div w:id="663244223">
              <w:marLeft w:val="0"/>
              <w:marRight w:val="0"/>
              <w:marTop w:val="0"/>
              <w:marBottom w:val="0"/>
              <w:divBdr>
                <w:top w:val="none" w:sz="0" w:space="0" w:color="auto"/>
                <w:left w:val="none" w:sz="0" w:space="0" w:color="auto"/>
                <w:bottom w:val="none" w:sz="0" w:space="0" w:color="auto"/>
                <w:right w:val="none" w:sz="0" w:space="0" w:color="auto"/>
              </w:divBdr>
            </w:div>
            <w:div w:id="732041112">
              <w:marLeft w:val="0"/>
              <w:marRight w:val="0"/>
              <w:marTop w:val="0"/>
              <w:marBottom w:val="0"/>
              <w:divBdr>
                <w:top w:val="none" w:sz="0" w:space="0" w:color="auto"/>
                <w:left w:val="none" w:sz="0" w:space="0" w:color="auto"/>
                <w:bottom w:val="none" w:sz="0" w:space="0" w:color="auto"/>
                <w:right w:val="none" w:sz="0" w:space="0" w:color="auto"/>
              </w:divBdr>
            </w:div>
            <w:div w:id="941838748">
              <w:marLeft w:val="0"/>
              <w:marRight w:val="0"/>
              <w:marTop w:val="0"/>
              <w:marBottom w:val="0"/>
              <w:divBdr>
                <w:top w:val="none" w:sz="0" w:space="0" w:color="auto"/>
                <w:left w:val="none" w:sz="0" w:space="0" w:color="auto"/>
                <w:bottom w:val="none" w:sz="0" w:space="0" w:color="auto"/>
                <w:right w:val="none" w:sz="0" w:space="0" w:color="auto"/>
              </w:divBdr>
            </w:div>
            <w:div w:id="1855531806">
              <w:marLeft w:val="0"/>
              <w:marRight w:val="0"/>
              <w:marTop w:val="0"/>
              <w:marBottom w:val="0"/>
              <w:divBdr>
                <w:top w:val="none" w:sz="0" w:space="0" w:color="auto"/>
                <w:left w:val="none" w:sz="0" w:space="0" w:color="auto"/>
                <w:bottom w:val="none" w:sz="0" w:space="0" w:color="auto"/>
                <w:right w:val="none" w:sz="0" w:space="0" w:color="auto"/>
              </w:divBdr>
            </w:div>
            <w:div w:id="932590496">
              <w:marLeft w:val="0"/>
              <w:marRight w:val="0"/>
              <w:marTop w:val="0"/>
              <w:marBottom w:val="0"/>
              <w:divBdr>
                <w:top w:val="none" w:sz="0" w:space="0" w:color="auto"/>
                <w:left w:val="none" w:sz="0" w:space="0" w:color="auto"/>
                <w:bottom w:val="none" w:sz="0" w:space="0" w:color="auto"/>
                <w:right w:val="none" w:sz="0" w:space="0" w:color="auto"/>
              </w:divBdr>
            </w:div>
            <w:div w:id="91047267">
              <w:marLeft w:val="0"/>
              <w:marRight w:val="0"/>
              <w:marTop w:val="0"/>
              <w:marBottom w:val="0"/>
              <w:divBdr>
                <w:top w:val="none" w:sz="0" w:space="0" w:color="auto"/>
                <w:left w:val="none" w:sz="0" w:space="0" w:color="auto"/>
                <w:bottom w:val="none" w:sz="0" w:space="0" w:color="auto"/>
                <w:right w:val="none" w:sz="0" w:space="0" w:color="auto"/>
              </w:divBdr>
            </w:div>
            <w:div w:id="285698333">
              <w:marLeft w:val="0"/>
              <w:marRight w:val="0"/>
              <w:marTop w:val="0"/>
              <w:marBottom w:val="0"/>
              <w:divBdr>
                <w:top w:val="none" w:sz="0" w:space="0" w:color="auto"/>
                <w:left w:val="none" w:sz="0" w:space="0" w:color="auto"/>
                <w:bottom w:val="none" w:sz="0" w:space="0" w:color="auto"/>
                <w:right w:val="none" w:sz="0" w:space="0" w:color="auto"/>
              </w:divBdr>
            </w:div>
            <w:div w:id="534541060">
              <w:marLeft w:val="0"/>
              <w:marRight w:val="0"/>
              <w:marTop w:val="0"/>
              <w:marBottom w:val="0"/>
              <w:divBdr>
                <w:top w:val="none" w:sz="0" w:space="0" w:color="auto"/>
                <w:left w:val="none" w:sz="0" w:space="0" w:color="auto"/>
                <w:bottom w:val="none" w:sz="0" w:space="0" w:color="auto"/>
                <w:right w:val="none" w:sz="0" w:space="0" w:color="auto"/>
              </w:divBdr>
            </w:div>
            <w:div w:id="409080451">
              <w:marLeft w:val="0"/>
              <w:marRight w:val="0"/>
              <w:marTop w:val="0"/>
              <w:marBottom w:val="0"/>
              <w:divBdr>
                <w:top w:val="none" w:sz="0" w:space="0" w:color="auto"/>
                <w:left w:val="none" w:sz="0" w:space="0" w:color="auto"/>
                <w:bottom w:val="none" w:sz="0" w:space="0" w:color="auto"/>
                <w:right w:val="none" w:sz="0" w:space="0" w:color="auto"/>
              </w:divBdr>
            </w:div>
            <w:div w:id="938179779">
              <w:marLeft w:val="0"/>
              <w:marRight w:val="0"/>
              <w:marTop w:val="0"/>
              <w:marBottom w:val="0"/>
              <w:divBdr>
                <w:top w:val="none" w:sz="0" w:space="0" w:color="auto"/>
                <w:left w:val="none" w:sz="0" w:space="0" w:color="auto"/>
                <w:bottom w:val="none" w:sz="0" w:space="0" w:color="auto"/>
                <w:right w:val="none" w:sz="0" w:space="0" w:color="auto"/>
              </w:divBdr>
            </w:div>
            <w:div w:id="30352280">
              <w:marLeft w:val="0"/>
              <w:marRight w:val="0"/>
              <w:marTop w:val="0"/>
              <w:marBottom w:val="0"/>
              <w:divBdr>
                <w:top w:val="none" w:sz="0" w:space="0" w:color="auto"/>
                <w:left w:val="none" w:sz="0" w:space="0" w:color="auto"/>
                <w:bottom w:val="none" w:sz="0" w:space="0" w:color="auto"/>
                <w:right w:val="none" w:sz="0" w:space="0" w:color="auto"/>
              </w:divBdr>
            </w:div>
            <w:div w:id="388841812">
              <w:marLeft w:val="0"/>
              <w:marRight w:val="0"/>
              <w:marTop w:val="0"/>
              <w:marBottom w:val="0"/>
              <w:divBdr>
                <w:top w:val="none" w:sz="0" w:space="0" w:color="auto"/>
                <w:left w:val="none" w:sz="0" w:space="0" w:color="auto"/>
                <w:bottom w:val="none" w:sz="0" w:space="0" w:color="auto"/>
                <w:right w:val="none" w:sz="0" w:space="0" w:color="auto"/>
              </w:divBdr>
            </w:div>
            <w:div w:id="1240558020">
              <w:marLeft w:val="0"/>
              <w:marRight w:val="0"/>
              <w:marTop w:val="0"/>
              <w:marBottom w:val="0"/>
              <w:divBdr>
                <w:top w:val="none" w:sz="0" w:space="0" w:color="auto"/>
                <w:left w:val="none" w:sz="0" w:space="0" w:color="auto"/>
                <w:bottom w:val="none" w:sz="0" w:space="0" w:color="auto"/>
                <w:right w:val="none" w:sz="0" w:space="0" w:color="auto"/>
              </w:divBdr>
            </w:div>
            <w:div w:id="977540148">
              <w:marLeft w:val="0"/>
              <w:marRight w:val="0"/>
              <w:marTop w:val="0"/>
              <w:marBottom w:val="0"/>
              <w:divBdr>
                <w:top w:val="none" w:sz="0" w:space="0" w:color="auto"/>
                <w:left w:val="none" w:sz="0" w:space="0" w:color="auto"/>
                <w:bottom w:val="none" w:sz="0" w:space="0" w:color="auto"/>
                <w:right w:val="none" w:sz="0" w:space="0" w:color="auto"/>
              </w:divBdr>
            </w:div>
            <w:div w:id="803735610">
              <w:marLeft w:val="0"/>
              <w:marRight w:val="0"/>
              <w:marTop w:val="0"/>
              <w:marBottom w:val="0"/>
              <w:divBdr>
                <w:top w:val="none" w:sz="0" w:space="0" w:color="auto"/>
                <w:left w:val="none" w:sz="0" w:space="0" w:color="auto"/>
                <w:bottom w:val="none" w:sz="0" w:space="0" w:color="auto"/>
                <w:right w:val="none" w:sz="0" w:space="0" w:color="auto"/>
              </w:divBdr>
            </w:div>
            <w:div w:id="895627556">
              <w:marLeft w:val="0"/>
              <w:marRight w:val="0"/>
              <w:marTop w:val="0"/>
              <w:marBottom w:val="0"/>
              <w:divBdr>
                <w:top w:val="none" w:sz="0" w:space="0" w:color="auto"/>
                <w:left w:val="none" w:sz="0" w:space="0" w:color="auto"/>
                <w:bottom w:val="none" w:sz="0" w:space="0" w:color="auto"/>
                <w:right w:val="none" w:sz="0" w:space="0" w:color="auto"/>
              </w:divBdr>
            </w:div>
            <w:div w:id="1409618116">
              <w:marLeft w:val="0"/>
              <w:marRight w:val="0"/>
              <w:marTop w:val="0"/>
              <w:marBottom w:val="0"/>
              <w:divBdr>
                <w:top w:val="none" w:sz="0" w:space="0" w:color="auto"/>
                <w:left w:val="none" w:sz="0" w:space="0" w:color="auto"/>
                <w:bottom w:val="none" w:sz="0" w:space="0" w:color="auto"/>
                <w:right w:val="none" w:sz="0" w:space="0" w:color="auto"/>
              </w:divBdr>
            </w:div>
            <w:div w:id="738752836">
              <w:marLeft w:val="0"/>
              <w:marRight w:val="0"/>
              <w:marTop w:val="0"/>
              <w:marBottom w:val="0"/>
              <w:divBdr>
                <w:top w:val="none" w:sz="0" w:space="0" w:color="auto"/>
                <w:left w:val="none" w:sz="0" w:space="0" w:color="auto"/>
                <w:bottom w:val="none" w:sz="0" w:space="0" w:color="auto"/>
                <w:right w:val="none" w:sz="0" w:space="0" w:color="auto"/>
              </w:divBdr>
            </w:div>
            <w:div w:id="1575511937">
              <w:marLeft w:val="0"/>
              <w:marRight w:val="0"/>
              <w:marTop w:val="0"/>
              <w:marBottom w:val="0"/>
              <w:divBdr>
                <w:top w:val="none" w:sz="0" w:space="0" w:color="auto"/>
                <w:left w:val="none" w:sz="0" w:space="0" w:color="auto"/>
                <w:bottom w:val="none" w:sz="0" w:space="0" w:color="auto"/>
                <w:right w:val="none" w:sz="0" w:space="0" w:color="auto"/>
              </w:divBdr>
            </w:div>
            <w:div w:id="1955089692">
              <w:marLeft w:val="0"/>
              <w:marRight w:val="0"/>
              <w:marTop w:val="0"/>
              <w:marBottom w:val="0"/>
              <w:divBdr>
                <w:top w:val="none" w:sz="0" w:space="0" w:color="auto"/>
                <w:left w:val="none" w:sz="0" w:space="0" w:color="auto"/>
                <w:bottom w:val="none" w:sz="0" w:space="0" w:color="auto"/>
                <w:right w:val="none" w:sz="0" w:space="0" w:color="auto"/>
              </w:divBdr>
            </w:div>
            <w:div w:id="953942642">
              <w:marLeft w:val="0"/>
              <w:marRight w:val="0"/>
              <w:marTop w:val="0"/>
              <w:marBottom w:val="0"/>
              <w:divBdr>
                <w:top w:val="none" w:sz="0" w:space="0" w:color="auto"/>
                <w:left w:val="none" w:sz="0" w:space="0" w:color="auto"/>
                <w:bottom w:val="none" w:sz="0" w:space="0" w:color="auto"/>
                <w:right w:val="none" w:sz="0" w:space="0" w:color="auto"/>
              </w:divBdr>
            </w:div>
            <w:div w:id="1745451355">
              <w:marLeft w:val="0"/>
              <w:marRight w:val="0"/>
              <w:marTop w:val="0"/>
              <w:marBottom w:val="0"/>
              <w:divBdr>
                <w:top w:val="none" w:sz="0" w:space="0" w:color="auto"/>
                <w:left w:val="none" w:sz="0" w:space="0" w:color="auto"/>
                <w:bottom w:val="none" w:sz="0" w:space="0" w:color="auto"/>
                <w:right w:val="none" w:sz="0" w:space="0" w:color="auto"/>
              </w:divBdr>
            </w:div>
            <w:div w:id="1459689301">
              <w:marLeft w:val="0"/>
              <w:marRight w:val="0"/>
              <w:marTop w:val="0"/>
              <w:marBottom w:val="0"/>
              <w:divBdr>
                <w:top w:val="none" w:sz="0" w:space="0" w:color="auto"/>
                <w:left w:val="none" w:sz="0" w:space="0" w:color="auto"/>
                <w:bottom w:val="none" w:sz="0" w:space="0" w:color="auto"/>
                <w:right w:val="none" w:sz="0" w:space="0" w:color="auto"/>
              </w:divBdr>
            </w:div>
            <w:div w:id="639579325">
              <w:marLeft w:val="0"/>
              <w:marRight w:val="0"/>
              <w:marTop w:val="0"/>
              <w:marBottom w:val="0"/>
              <w:divBdr>
                <w:top w:val="none" w:sz="0" w:space="0" w:color="auto"/>
                <w:left w:val="none" w:sz="0" w:space="0" w:color="auto"/>
                <w:bottom w:val="none" w:sz="0" w:space="0" w:color="auto"/>
                <w:right w:val="none" w:sz="0" w:space="0" w:color="auto"/>
              </w:divBdr>
            </w:div>
            <w:div w:id="1401555374">
              <w:marLeft w:val="0"/>
              <w:marRight w:val="0"/>
              <w:marTop w:val="0"/>
              <w:marBottom w:val="0"/>
              <w:divBdr>
                <w:top w:val="none" w:sz="0" w:space="0" w:color="auto"/>
                <w:left w:val="none" w:sz="0" w:space="0" w:color="auto"/>
                <w:bottom w:val="none" w:sz="0" w:space="0" w:color="auto"/>
                <w:right w:val="none" w:sz="0" w:space="0" w:color="auto"/>
              </w:divBdr>
            </w:div>
            <w:div w:id="1981958035">
              <w:marLeft w:val="0"/>
              <w:marRight w:val="0"/>
              <w:marTop w:val="0"/>
              <w:marBottom w:val="0"/>
              <w:divBdr>
                <w:top w:val="none" w:sz="0" w:space="0" w:color="auto"/>
                <w:left w:val="none" w:sz="0" w:space="0" w:color="auto"/>
                <w:bottom w:val="none" w:sz="0" w:space="0" w:color="auto"/>
                <w:right w:val="none" w:sz="0" w:space="0" w:color="auto"/>
              </w:divBdr>
            </w:div>
            <w:div w:id="1639413233">
              <w:marLeft w:val="0"/>
              <w:marRight w:val="0"/>
              <w:marTop w:val="0"/>
              <w:marBottom w:val="0"/>
              <w:divBdr>
                <w:top w:val="none" w:sz="0" w:space="0" w:color="auto"/>
                <w:left w:val="none" w:sz="0" w:space="0" w:color="auto"/>
                <w:bottom w:val="none" w:sz="0" w:space="0" w:color="auto"/>
                <w:right w:val="none" w:sz="0" w:space="0" w:color="auto"/>
              </w:divBdr>
            </w:div>
            <w:div w:id="1452675003">
              <w:marLeft w:val="0"/>
              <w:marRight w:val="0"/>
              <w:marTop w:val="0"/>
              <w:marBottom w:val="0"/>
              <w:divBdr>
                <w:top w:val="none" w:sz="0" w:space="0" w:color="auto"/>
                <w:left w:val="none" w:sz="0" w:space="0" w:color="auto"/>
                <w:bottom w:val="none" w:sz="0" w:space="0" w:color="auto"/>
                <w:right w:val="none" w:sz="0" w:space="0" w:color="auto"/>
              </w:divBdr>
            </w:div>
            <w:div w:id="26413867">
              <w:marLeft w:val="0"/>
              <w:marRight w:val="0"/>
              <w:marTop w:val="0"/>
              <w:marBottom w:val="0"/>
              <w:divBdr>
                <w:top w:val="none" w:sz="0" w:space="0" w:color="auto"/>
                <w:left w:val="none" w:sz="0" w:space="0" w:color="auto"/>
                <w:bottom w:val="none" w:sz="0" w:space="0" w:color="auto"/>
                <w:right w:val="none" w:sz="0" w:space="0" w:color="auto"/>
              </w:divBdr>
            </w:div>
            <w:div w:id="1909995274">
              <w:marLeft w:val="0"/>
              <w:marRight w:val="0"/>
              <w:marTop w:val="0"/>
              <w:marBottom w:val="0"/>
              <w:divBdr>
                <w:top w:val="none" w:sz="0" w:space="0" w:color="auto"/>
                <w:left w:val="none" w:sz="0" w:space="0" w:color="auto"/>
                <w:bottom w:val="none" w:sz="0" w:space="0" w:color="auto"/>
                <w:right w:val="none" w:sz="0" w:space="0" w:color="auto"/>
              </w:divBdr>
            </w:div>
            <w:div w:id="448011756">
              <w:marLeft w:val="0"/>
              <w:marRight w:val="0"/>
              <w:marTop w:val="0"/>
              <w:marBottom w:val="0"/>
              <w:divBdr>
                <w:top w:val="none" w:sz="0" w:space="0" w:color="auto"/>
                <w:left w:val="none" w:sz="0" w:space="0" w:color="auto"/>
                <w:bottom w:val="none" w:sz="0" w:space="0" w:color="auto"/>
                <w:right w:val="none" w:sz="0" w:space="0" w:color="auto"/>
              </w:divBdr>
            </w:div>
            <w:div w:id="128057532">
              <w:marLeft w:val="0"/>
              <w:marRight w:val="0"/>
              <w:marTop w:val="0"/>
              <w:marBottom w:val="0"/>
              <w:divBdr>
                <w:top w:val="none" w:sz="0" w:space="0" w:color="auto"/>
                <w:left w:val="none" w:sz="0" w:space="0" w:color="auto"/>
                <w:bottom w:val="none" w:sz="0" w:space="0" w:color="auto"/>
                <w:right w:val="none" w:sz="0" w:space="0" w:color="auto"/>
              </w:divBdr>
            </w:div>
            <w:div w:id="653609211">
              <w:marLeft w:val="0"/>
              <w:marRight w:val="0"/>
              <w:marTop w:val="0"/>
              <w:marBottom w:val="0"/>
              <w:divBdr>
                <w:top w:val="none" w:sz="0" w:space="0" w:color="auto"/>
                <w:left w:val="none" w:sz="0" w:space="0" w:color="auto"/>
                <w:bottom w:val="none" w:sz="0" w:space="0" w:color="auto"/>
                <w:right w:val="none" w:sz="0" w:space="0" w:color="auto"/>
              </w:divBdr>
            </w:div>
            <w:div w:id="1437367364">
              <w:marLeft w:val="0"/>
              <w:marRight w:val="0"/>
              <w:marTop w:val="0"/>
              <w:marBottom w:val="0"/>
              <w:divBdr>
                <w:top w:val="none" w:sz="0" w:space="0" w:color="auto"/>
                <w:left w:val="none" w:sz="0" w:space="0" w:color="auto"/>
                <w:bottom w:val="none" w:sz="0" w:space="0" w:color="auto"/>
                <w:right w:val="none" w:sz="0" w:space="0" w:color="auto"/>
              </w:divBdr>
            </w:div>
            <w:div w:id="1581259245">
              <w:marLeft w:val="0"/>
              <w:marRight w:val="0"/>
              <w:marTop w:val="0"/>
              <w:marBottom w:val="0"/>
              <w:divBdr>
                <w:top w:val="none" w:sz="0" w:space="0" w:color="auto"/>
                <w:left w:val="none" w:sz="0" w:space="0" w:color="auto"/>
                <w:bottom w:val="none" w:sz="0" w:space="0" w:color="auto"/>
                <w:right w:val="none" w:sz="0" w:space="0" w:color="auto"/>
              </w:divBdr>
            </w:div>
            <w:div w:id="444036932">
              <w:marLeft w:val="0"/>
              <w:marRight w:val="0"/>
              <w:marTop w:val="0"/>
              <w:marBottom w:val="0"/>
              <w:divBdr>
                <w:top w:val="none" w:sz="0" w:space="0" w:color="auto"/>
                <w:left w:val="none" w:sz="0" w:space="0" w:color="auto"/>
                <w:bottom w:val="none" w:sz="0" w:space="0" w:color="auto"/>
                <w:right w:val="none" w:sz="0" w:space="0" w:color="auto"/>
              </w:divBdr>
            </w:div>
            <w:div w:id="250355710">
              <w:marLeft w:val="0"/>
              <w:marRight w:val="0"/>
              <w:marTop w:val="0"/>
              <w:marBottom w:val="0"/>
              <w:divBdr>
                <w:top w:val="none" w:sz="0" w:space="0" w:color="auto"/>
                <w:left w:val="none" w:sz="0" w:space="0" w:color="auto"/>
                <w:bottom w:val="none" w:sz="0" w:space="0" w:color="auto"/>
                <w:right w:val="none" w:sz="0" w:space="0" w:color="auto"/>
              </w:divBdr>
            </w:div>
            <w:div w:id="1630474484">
              <w:marLeft w:val="0"/>
              <w:marRight w:val="0"/>
              <w:marTop w:val="0"/>
              <w:marBottom w:val="0"/>
              <w:divBdr>
                <w:top w:val="none" w:sz="0" w:space="0" w:color="auto"/>
                <w:left w:val="none" w:sz="0" w:space="0" w:color="auto"/>
                <w:bottom w:val="none" w:sz="0" w:space="0" w:color="auto"/>
                <w:right w:val="none" w:sz="0" w:space="0" w:color="auto"/>
              </w:divBdr>
            </w:div>
            <w:div w:id="1704668142">
              <w:marLeft w:val="0"/>
              <w:marRight w:val="0"/>
              <w:marTop w:val="0"/>
              <w:marBottom w:val="0"/>
              <w:divBdr>
                <w:top w:val="none" w:sz="0" w:space="0" w:color="auto"/>
                <w:left w:val="none" w:sz="0" w:space="0" w:color="auto"/>
                <w:bottom w:val="none" w:sz="0" w:space="0" w:color="auto"/>
                <w:right w:val="none" w:sz="0" w:space="0" w:color="auto"/>
              </w:divBdr>
            </w:div>
            <w:div w:id="1734545460">
              <w:marLeft w:val="0"/>
              <w:marRight w:val="0"/>
              <w:marTop w:val="0"/>
              <w:marBottom w:val="0"/>
              <w:divBdr>
                <w:top w:val="none" w:sz="0" w:space="0" w:color="auto"/>
                <w:left w:val="none" w:sz="0" w:space="0" w:color="auto"/>
                <w:bottom w:val="none" w:sz="0" w:space="0" w:color="auto"/>
                <w:right w:val="none" w:sz="0" w:space="0" w:color="auto"/>
              </w:divBdr>
            </w:div>
            <w:div w:id="941910534">
              <w:marLeft w:val="0"/>
              <w:marRight w:val="0"/>
              <w:marTop w:val="0"/>
              <w:marBottom w:val="0"/>
              <w:divBdr>
                <w:top w:val="none" w:sz="0" w:space="0" w:color="auto"/>
                <w:left w:val="none" w:sz="0" w:space="0" w:color="auto"/>
                <w:bottom w:val="none" w:sz="0" w:space="0" w:color="auto"/>
                <w:right w:val="none" w:sz="0" w:space="0" w:color="auto"/>
              </w:divBdr>
            </w:div>
            <w:div w:id="20329197">
              <w:marLeft w:val="0"/>
              <w:marRight w:val="0"/>
              <w:marTop w:val="0"/>
              <w:marBottom w:val="0"/>
              <w:divBdr>
                <w:top w:val="none" w:sz="0" w:space="0" w:color="auto"/>
                <w:left w:val="none" w:sz="0" w:space="0" w:color="auto"/>
                <w:bottom w:val="none" w:sz="0" w:space="0" w:color="auto"/>
                <w:right w:val="none" w:sz="0" w:space="0" w:color="auto"/>
              </w:divBdr>
            </w:div>
            <w:div w:id="1221483810">
              <w:marLeft w:val="0"/>
              <w:marRight w:val="0"/>
              <w:marTop w:val="0"/>
              <w:marBottom w:val="0"/>
              <w:divBdr>
                <w:top w:val="none" w:sz="0" w:space="0" w:color="auto"/>
                <w:left w:val="none" w:sz="0" w:space="0" w:color="auto"/>
                <w:bottom w:val="none" w:sz="0" w:space="0" w:color="auto"/>
                <w:right w:val="none" w:sz="0" w:space="0" w:color="auto"/>
              </w:divBdr>
            </w:div>
            <w:div w:id="103622312">
              <w:marLeft w:val="0"/>
              <w:marRight w:val="0"/>
              <w:marTop w:val="0"/>
              <w:marBottom w:val="0"/>
              <w:divBdr>
                <w:top w:val="none" w:sz="0" w:space="0" w:color="auto"/>
                <w:left w:val="none" w:sz="0" w:space="0" w:color="auto"/>
                <w:bottom w:val="none" w:sz="0" w:space="0" w:color="auto"/>
                <w:right w:val="none" w:sz="0" w:space="0" w:color="auto"/>
              </w:divBdr>
            </w:div>
            <w:div w:id="2126187854">
              <w:marLeft w:val="0"/>
              <w:marRight w:val="0"/>
              <w:marTop w:val="0"/>
              <w:marBottom w:val="0"/>
              <w:divBdr>
                <w:top w:val="none" w:sz="0" w:space="0" w:color="auto"/>
                <w:left w:val="none" w:sz="0" w:space="0" w:color="auto"/>
                <w:bottom w:val="none" w:sz="0" w:space="0" w:color="auto"/>
                <w:right w:val="none" w:sz="0" w:space="0" w:color="auto"/>
              </w:divBdr>
            </w:div>
            <w:div w:id="1747264264">
              <w:marLeft w:val="0"/>
              <w:marRight w:val="0"/>
              <w:marTop w:val="0"/>
              <w:marBottom w:val="0"/>
              <w:divBdr>
                <w:top w:val="none" w:sz="0" w:space="0" w:color="auto"/>
                <w:left w:val="none" w:sz="0" w:space="0" w:color="auto"/>
                <w:bottom w:val="none" w:sz="0" w:space="0" w:color="auto"/>
                <w:right w:val="none" w:sz="0" w:space="0" w:color="auto"/>
              </w:divBdr>
            </w:div>
            <w:div w:id="208803479">
              <w:marLeft w:val="0"/>
              <w:marRight w:val="0"/>
              <w:marTop w:val="0"/>
              <w:marBottom w:val="0"/>
              <w:divBdr>
                <w:top w:val="none" w:sz="0" w:space="0" w:color="auto"/>
                <w:left w:val="none" w:sz="0" w:space="0" w:color="auto"/>
                <w:bottom w:val="none" w:sz="0" w:space="0" w:color="auto"/>
                <w:right w:val="none" w:sz="0" w:space="0" w:color="auto"/>
              </w:divBdr>
            </w:div>
            <w:div w:id="1083645622">
              <w:marLeft w:val="0"/>
              <w:marRight w:val="0"/>
              <w:marTop w:val="0"/>
              <w:marBottom w:val="0"/>
              <w:divBdr>
                <w:top w:val="none" w:sz="0" w:space="0" w:color="auto"/>
                <w:left w:val="none" w:sz="0" w:space="0" w:color="auto"/>
                <w:bottom w:val="none" w:sz="0" w:space="0" w:color="auto"/>
                <w:right w:val="none" w:sz="0" w:space="0" w:color="auto"/>
              </w:divBdr>
            </w:div>
            <w:div w:id="787897544">
              <w:marLeft w:val="0"/>
              <w:marRight w:val="0"/>
              <w:marTop w:val="0"/>
              <w:marBottom w:val="0"/>
              <w:divBdr>
                <w:top w:val="none" w:sz="0" w:space="0" w:color="auto"/>
                <w:left w:val="none" w:sz="0" w:space="0" w:color="auto"/>
                <w:bottom w:val="none" w:sz="0" w:space="0" w:color="auto"/>
                <w:right w:val="none" w:sz="0" w:space="0" w:color="auto"/>
              </w:divBdr>
            </w:div>
            <w:div w:id="1994479855">
              <w:marLeft w:val="0"/>
              <w:marRight w:val="0"/>
              <w:marTop w:val="0"/>
              <w:marBottom w:val="0"/>
              <w:divBdr>
                <w:top w:val="none" w:sz="0" w:space="0" w:color="auto"/>
                <w:left w:val="none" w:sz="0" w:space="0" w:color="auto"/>
                <w:bottom w:val="none" w:sz="0" w:space="0" w:color="auto"/>
                <w:right w:val="none" w:sz="0" w:space="0" w:color="auto"/>
              </w:divBdr>
            </w:div>
            <w:div w:id="2033453550">
              <w:marLeft w:val="0"/>
              <w:marRight w:val="0"/>
              <w:marTop w:val="0"/>
              <w:marBottom w:val="0"/>
              <w:divBdr>
                <w:top w:val="none" w:sz="0" w:space="0" w:color="auto"/>
                <w:left w:val="none" w:sz="0" w:space="0" w:color="auto"/>
                <w:bottom w:val="none" w:sz="0" w:space="0" w:color="auto"/>
                <w:right w:val="none" w:sz="0" w:space="0" w:color="auto"/>
              </w:divBdr>
            </w:div>
            <w:div w:id="217787492">
              <w:marLeft w:val="0"/>
              <w:marRight w:val="0"/>
              <w:marTop w:val="0"/>
              <w:marBottom w:val="0"/>
              <w:divBdr>
                <w:top w:val="none" w:sz="0" w:space="0" w:color="auto"/>
                <w:left w:val="none" w:sz="0" w:space="0" w:color="auto"/>
                <w:bottom w:val="none" w:sz="0" w:space="0" w:color="auto"/>
                <w:right w:val="none" w:sz="0" w:space="0" w:color="auto"/>
              </w:divBdr>
            </w:div>
            <w:div w:id="130170987">
              <w:marLeft w:val="0"/>
              <w:marRight w:val="0"/>
              <w:marTop w:val="0"/>
              <w:marBottom w:val="0"/>
              <w:divBdr>
                <w:top w:val="none" w:sz="0" w:space="0" w:color="auto"/>
                <w:left w:val="none" w:sz="0" w:space="0" w:color="auto"/>
                <w:bottom w:val="none" w:sz="0" w:space="0" w:color="auto"/>
                <w:right w:val="none" w:sz="0" w:space="0" w:color="auto"/>
              </w:divBdr>
            </w:div>
            <w:div w:id="1575965061">
              <w:marLeft w:val="0"/>
              <w:marRight w:val="0"/>
              <w:marTop w:val="0"/>
              <w:marBottom w:val="0"/>
              <w:divBdr>
                <w:top w:val="none" w:sz="0" w:space="0" w:color="auto"/>
                <w:left w:val="none" w:sz="0" w:space="0" w:color="auto"/>
                <w:bottom w:val="none" w:sz="0" w:space="0" w:color="auto"/>
                <w:right w:val="none" w:sz="0" w:space="0" w:color="auto"/>
              </w:divBdr>
            </w:div>
            <w:div w:id="1841000394">
              <w:marLeft w:val="0"/>
              <w:marRight w:val="0"/>
              <w:marTop w:val="0"/>
              <w:marBottom w:val="0"/>
              <w:divBdr>
                <w:top w:val="none" w:sz="0" w:space="0" w:color="auto"/>
                <w:left w:val="none" w:sz="0" w:space="0" w:color="auto"/>
                <w:bottom w:val="none" w:sz="0" w:space="0" w:color="auto"/>
                <w:right w:val="none" w:sz="0" w:space="0" w:color="auto"/>
              </w:divBdr>
            </w:div>
            <w:div w:id="1260413339">
              <w:marLeft w:val="0"/>
              <w:marRight w:val="0"/>
              <w:marTop w:val="0"/>
              <w:marBottom w:val="0"/>
              <w:divBdr>
                <w:top w:val="none" w:sz="0" w:space="0" w:color="auto"/>
                <w:left w:val="none" w:sz="0" w:space="0" w:color="auto"/>
                <w:bottom w:val="none" w:sz="0" w:space="0" w:color="auto"/>
                <w:right w:val="none" w:sz="0" w:space="0" w:color="auto"/>
              </w:divBdr>
            </w:div>
            <w:div w:id="794057517">
              <w:marLeft w:val="0"/>
              <w:marRight w:val="0"/>
              <w:marTop w:val="0"/>
              <w:marBottom w:val="0"/>
              <w:divBdr>
                <w:top w:val="none" w:sz="0" w:space="0" w:color="auto"/>
                <w:left w:val="none" w:sz="0" w:space="0" w:color="auto"/>
                <w:bottom w:val="none" w:sz="0" w:space="0" w:color="auto"/>
                <w:right w:val="none" w:sz="0" w:space="0" w:color="auto"/>
              </w:divBdr>
            </w:div>
            <w:div w:id="1583757856">
              <w:marLeft w:val="0"/>
              <w:marRight w:val="0"/>
              <w:marTop w:val="0"/>
              <w:marBottom w:val="0"/>
              <w:divBdr>
                <w:top w:val="none" w:sz="0" w:space="0" w:color="auto"/>
                <w:left w:val="none" w:sz="0" w:space="0" w:color="auto"/>
                <w:bottom w:val="none" w:sz="0" w:space="0" w:color="auto"/>
                <w:right w:val="none" w:sz="0" w:space="0" w:color="auto"/>
              </w:divBdr>
            </w:div>
            <w:div w:id="1944412167">
              <w:marLeft w:val="0"/>
              <w:marRight w:val="0"/>
              <w:marTop w:val="0"/>
              <w:marBottom w:val="0"/>
              <w:divBdr>
                <w:top w:val="none" w:sz="0" w:space="0" w:color="auto"/>
                <w:left w:val="none" w:sz="0" w:space="0" w:color="auto"/>
                <w:bottom w:val="none" w:sz="0" w:space="0" w:color="auto"/>
                <w:right w:val="none" w:sz="0" w:space="0" w:color="auto"/>
              </w:divBdr>
            </w:div>
            <w:div w:id="25252040">
              <w:marLeft w:val="0"/>
              <w:marRight w:val="0"/>
              <w:marTop w:val="0"/>
              <w:marBottom w:val="0"/>
              <w:divBdr>
                <w:top w:val="none" w:sz="0" w:space="0" w:color="auto"/>
                <w:left w:val="none" w:sz="0" w:space="0" w:color="auto"/>
                <w:bottom w:val="none" w:sz="0" w:space="0" w:color="auto"/>
                <w:right w:val="none" w:sz="0" w:space="0" w:color="auto"/>
              </w:divBdr>
            </w:div>
            <w:div w:id="930817493">
              <w:marLeft w:val="0"/>
              <w:marRight w:val="0"/>
              <w:marTop w:val="0"/>
              <w:marBottom w:val="0"/>
              <w:divBdr>
                <w:top w:val="none" w:sz="0" w:space="0" w:color="auto"/>
                <w:left w:val="none" w:sz="0" w:space="0" w:color="auto"/>
                <w:bottom w:val="none" w:sz="0" w:space="0" w:color="auto"/>
                <w:right w:val="none" w:sz="0" w:space="0" w:color="auto"/>
              </w:divBdr>
            </w:div>
            <w:div w:id="2119639560">
              <w:marLeft w:val="0"/>
              <w:marRight w:val="0"/>
              <w:marTop w:val="0"/>
              <w:marBottom w:val="0"/>
              <w:divBdr>
                <w:top w:val="none" w:sz="0" w:space="0" w:color="auto"/>
                <w:left w:val="none" w:sz="0" w:space="0" w:color="auto"/>
                <w:bottom w:val="none" w:sz="0" w:space="0" w:color="auto"/>
                <w:right w:val="none" w:sz="0" w:space="0" w:color="auto"/>
              </w:divBdr>
            </w:div>
            <w:div w:id="645092269">
              <w:marLeft w:val="0"/>
              <w:marRight w:val="0"/>
              <w:marTop w:val="0"/>
              <w:marBottom w:val="0"/>
              <w:divBdr>
                <w:top w:val="none" w:sz="0" w:space="0" w:color="auto"/>
                <w:left w:val="none" w:sz="0" w:space="0" w:color="auto"/>
                <w:bottom w:val="none" w:sz="0" w:space="0" w:color="auto"/>
                <w:right w:val="none" w:sz="0" w:space="0" w:color="auto"/>
              </w:divBdr>
            </w:div>
            <w:div w:id="1101685497">
              <w:marLeft w:val="0"/>
              <w:marRight w:val="0"/>
              <w:marTop w:val="0"/>
              <w:marBottom w:val="0"/>
              <w:divBdr>
                <w:top w:val="none" w:sz="0" w:space="0" w:color="auto"/>
                <w:left w:val="none" w:sz="0" w:space="0" w:color="auto"/>
                <w:bottom w:val="none" w:sz="0" w:space="0" w:color="auto"/>
                <w:right w:val="none" w:sz="0" w:space="0" w:color="auto"/>
              </w:divBdr>
            </w:div>
            <w:div w:id="233592694">
              <w:marLeft w:val="0"/>
              <w:marRight w:val="0"/>
              <w:marTop w:val="0"/>
              <w:marBottom w:val="0"/>
              <w:divBdr>
                <w:top w:val="none" w:sz="0" w:space="0" w:color="auto"/>
                <w:left w:val="none" w:sz="0" w:space="0" w:color="auto"/>
                <w:bottom w:val="none" w:sz="0" w:space="0" w:color="auto"/>
                <w:right w:val="none" w:sz="0" w:space="0" w:color="auto"/>
              </w:divBdr>
            </w:div>
            <w:div w:id="1933663674">
              <w:marLeft w:val="0"/>
              <w:marRight w:val="0"/>
              <w:marTop w:val="0"/>
              <w:marBottom w:val="0"/>
              <w:divBdr>
                <w:top w:val="none" w:sz="0" w:space="0" w:color="auto"/>
                <w:left w:val="none" w:sz="0" w:space="0" w:color="auto"/>
                <w:bottom w:val="none" w:sz="0" w:space="0" w:color="auto"/>
                <w:right w:val="none" w:sz="0" w:space="0" w:color="auto"/>
              </w:divBdr>
            </w:div>
            <w:div w:id="1403330219">
              <w:marLeft w:val="0"/>
              <w:marRight w:val="0"/>
              <w:marTop w:val="0"/>
              <w:marBottom w:val="0"/>
              <w:divBdr>
                <w:top w:val="none" w:sz="0" w:space="0" w:color="auto"/>
                <w:left w:val="none" w:sz="0" w:space="0" w:color="auto"/>
                <w:bottom w:val="none" w:sz="0" w:space="0" w:color="auto"/>
                <w:right w:val="none" w:sz="0" w:space="0" w:color="auto"/>
              </w:divBdr>
            </w:div>
            <w:div w:id="247621190">
              <w:marLeft w:val="0"/>
              <w:marRight w:val="0"/>
              <w:marTop w:val="0"/>
              <w:marBottom w:val="0"/>
              <w:divBdr>
                <w:top w:val="none" w:sz="0" w:space="0" w:color="auto"/>
                <w:left w:val="none" w:sz="0" w:space="0" w:color="auto"/>
                <w:bottom w:val="none" w:sz="0" w:space="0" w:color="auto"/>
                <w:right w:val="none" w:sz="0" w:space="0" w:color="auto"/>
              </w:divBdr>
            </w:div>
            <w:div w:id="1058431762">
              <w:marLeft w:val="0"/>
              <w:marRight w:val="0"/>
              <w:marTop w:val="0"/>
              <w:marBottom w:val="0"/>
              <w:divBdr>
                <w:top w:val="none" w:sz="0" w:space="0" w:color="auto"/>
                <w:left w:val="none" w:sz="0" w:space="0" w:color="auto"/>
                <w:bottom w:val="none" w:sz="0" w:space="0" w:color="auto"/>
                <w:right w:val="none" w:sz="0" w:space="0" w:color="auto"/>
              </w:divBdr>
            </w:div>
            <w:div w:id="1435396828">
              <w:marLeft w:val="0"/>
              <w:marRight w:val="0"/>
              <w:marTop w:val="0"/>
              <w:marBottom w:val="0"/>
              <w:divBdr>
                <w:top w:val="none" w:sz="0" w:space="0" w:color="auto"/>
                <w:left w:val="none" w:sz="0" w:space="0" w:color="auto"/>
                <w:bottom w:val="none" w:sz="0" w:space="0" w:color="auto"/>
                <w:right w:val="none" w:sz="0" w:space="0" w:color="auto"/>
              </w:divBdr>
            </w:div>
            <w:div w:id="738290866">
              <w:marLeft w:val="0"/>
              <w:marRight w:val="0"/>
              <w:marTop w:val="0"/>
              <w:marBottom w:val="0"/>
              <w:divBdr>
                <w:top w:val="none" w:sz="0" w:space="0" w:color="auto"/>
                <w:left w:val="none" w:sz="0" w:space="0" w:color="auto"/>
                <w:bottom w:val="none" w:sz="0" w:space="0" w:color="auto"/>
                <w:right w:val="none" w:sz="0" w:space="0" w:color="auto"/>
              </w:divBdr>
            </w:div>
            <w:div w:id="395393837">
              <w:marLeft w:val="0"/>
              <w:marRight w:val="0"/>
              <w:marTop w:val="0"/>
              <w:marBottom w:val="0"/>
              <w:divBdr>
                <w:top w:val="none" w:sz="0" w:space="0" w:color="auto"/>
                <w:left w:val="none" w:sz="0" w:space="0" w:color="auto"/>
                <w:bottom w:val="none" w:sz="0" w:space="0" w:color="auto"/>
                <w:right w:val="none" w:sz="0" w:space="0" w:color="auto"/>
              </w:divBdr>
            </w:div>
            <w:div w:id="1381982197">
              <w:marLeft w:val="0"/>
              <w:marRight w:val="0"/>
              <w:marTop w:val="0"/>
              <w:marBottom w:val="0"/>
              <w:divBdr>
                <w:top w:val="none" w:sz="0" w:space="0" w:color="auto"/>
                <w:left w:val="none" w:sz="0" w:space="0" w:color="auto"/>
                <w:bottom w:val="none" w:sz="0" w:space="0" w:color="auto"/>
                <w:right w:val="none" w:sz="0" w:space="0" w:color="auto"/>
              </w:divBdr>
            </w:div>
            <w:div w:id="1725912763">
              <w:marLeft w:val="0"/>
              <w:marRight w:val="0"/>
              <w:marTop w:val="0"/>
              <w:marBottom w:val="0"/>
              <w:divBdr>
                <w:top w:val="none" w:sz="0" w:space="0" w:color="auto"/>
                <w:left w:val="none" w:sz="0" w:space="0" w:color="auto"/>
                <w:bottom w:val="none" w:sz="0" w:space="0" w:color="auto"/>
                <w:right w:val="none" w:sz="0" w:space="0" w:color="auto"/>
              </w:divBdr>
            </w:div>
            <w:div w:id="1737513529">
              <w:marLeft w:val="0"/>
              <w:marRight w:val="0"/>
              <w:marTop w:val="0"/>
              <w:marBottom w:val="0"/>
              <w:divBdr>
                <w:top w:val="none" w:sz="0" w:space="0" w:color="auto"/>
                <w:left w:val="none" w:sz="0" w:space="0" w:color="auto"/>
                <w:bottom w:val="none" w:sz="0" w:space="0" w:color="auto"/>
                <w:right w:val="none" w:sz="0" w:space="0" w:color="auto"/>
              </w:divBdr>
            </w:div>
            <w:div w:id="1523133328">
              <w:marLeft w:val="0"/>
              <w:marRight w:val="0"/>
              <w:marTop w:val="0"/>
              <w:marBottom w:val="0"/>
              <w:divBdr>
                <w:top w:val="none" w:sz="0" w:space="0" w:color="auto"/>
                <w:left w:val="none" w:sz="0" w:space="0" w:color="auto"/>
                <w:bottom w:val="none" w:sz="0" w:space="0" w:color="auto"/>
                <w:right w:val="none" w:sz="0" w:space="0" w:color="auto"/>
              </w:divBdr>
            </w:div>
            <w:div w:id="983236918">
              <w:marLeft w:val="0"/>
              <w:marRight w:val="0"/>
              <w:marTop w:val="0"/>
              <w:marBottom w:val="0"/>
              <w:divBdr>
                <w:top w:val="none" w:sz="0" w:space="0" w:color="auto"/>
                <w:left w:val="none" w:sz="0" w:space="0" w:color="auto"/>
                <w:bottom w:val="none" w:sz="0" w:space="0" w:color="auto"/>
                <w:right w:val="none" w:sz="0" w:space="0" w:color="auto"/>
              </w:divBdr>
            </w:div>
            <w:div w:id="43455780">
              <w:marLeft w:val="0"/>
              <w:marRight w:val="0"/>
              <w:marTop w:val="0"/>
              <w:marBottom w:val="0"/>
              <w:divBdr>
                <w:top w:val="none" w:sz="0" w:space="0" w:color="auto"/>
                <w:left w:val="none" w:sz="0" w:space="0" w:color="auto"/>
                <w:bottom w:val="none" w:sz="0" w:space="0" w:color="auto"/>
                <w:right w:val="none" w:sz="0" w:space="0" w:color="auto"/>
              </w:divBdr>
            </w:div>
            <w:div w:id="372316855">
              <w:marLeft w:val="0"/>
              <w:marRight w:val="0"/>
              <w:marTop w:val="0"/>
              <w:marBottom w:val="0"/>
              <w:divBdr>
                <w:top w:val="none" w:sz="0" w:space="0" w:color="auto"/>
                <w:left w:val="none" w:sz="0" w:space="0" w:color="auto"/>
                <w:bottom w:val="none" w:sz="0" w:space="0" w:color="auto"/>
                <w:right w:val="none" w:sz="0" w:space="0" w:color="auto"/>
              </w:divBdr>
            </w:div>
            <w:div w:id="1629585404">
              <w:marLeft w:val="0"/>
              <w:marRight w:val="0"/>
              <w:marTop w:val="0"/>
              <w:marBottom w:val="0"/>
              <w:divBdr>
                <w:top w:val="none" w:sz="0" w:space="0" w:color="auto"/>
                <w:left w:val="none" w:sz="0" w:space="0" w:color="auto"/>
                <w:bottom w:val="none" w:sz="0" w:space="0" w:color="auto"/>
                <w:right w:val="none" w:sz="0" w:space="0" w:color="auto"/>
              </w:divBdr>
            </w:div>
            <w:div w:id="374938213">
              <w:marLeft w:val="0"/>
              <w:marRight w:val="0"/>
              <w:marTop w:val="0"/>
              <w:marBottom w:val="0"/>
              <w:divBdr>
                <w:top w:val="none" w:sz="0" w:space="0" w:color="auto"/>
                <w:left w:val="none" w:sz="0" w:space="0" w:color="auto"/>
                <w:bottom w:val="none" w:sz="0" w:space="0" w:color="auto"/>
                <w:right w:val="none" w:sz="0" w:space="0" w:color="auto"/>
              </w:divBdr>
            </w:div>
            <w:div w:id="843202230">
              <w:marLeft w:val="0"/>
              <w:marRight w:val="0"/>
              <w:marTop w:val="0"/>
              <w:marBottom w:val="0"/>
              <w:divBdr>
                <w:top w:val="none" w:sz="0" w:space="0" w:color="auto"/>
                <w:left w:val="none" w:sz="0" w:space="0" w:color="auto"/>
                <w:bottom w:val="none" w:sz="0" w:space="0" w:color="auto"/>
                <w:right w:val="none" w:sz="0" w:space="0" w:color="auto"/>
              </w:divBdr>
            </w:div>
            <w:div w:id="1551527869">
              <w:marLeft w:val="0"/>
              <w:marRight w:val="0"/>
              <w:marTop w:val="0"/>
              <w:marBottom w:val="0"/>
              <w:divBdr>
                <w:top w:val="none" w:sz="0" w:space="0" w:color="auto"/>
                <w:left w:val="none" w:sz="0" w:space="0" w:color="auto"/>
                <w:bottom w:val="none" w:sz="0" w:space="0" w:color="auto"/>
                <w:right w:val="none" w:sz="0" w:space="0" w:color="auto"/>
              </w:divBdr>
            </w:div>
            <w:div w:id="1459377831">
              <w:marLeft w:val="0"/>
              <w:marRight w:val="0"/>
              <w:marTop w:val="0"/>
              <w:marBottom w:val="0"/>
              <w:divBdr>
                <w:top w:val="none" w:sz="0" w:space="0" w:color="auto"/>
                <w:left w:val="none" w:sz="0" w:space="0" w:color="auto"/>
                <w:bottom w:val="none" w:sz="0" w:space="0" w:color="auto"/>
                <w:right w:val="none" w:sz="0" w:space="0" w:color="auto"/>
              </w:divBdr>
            </w:div>
            <w:div w:id="1928415533">
              <w:marLeft w:val="0"/>
              <w:marRight w:val="0"/>
              <w:marTop w:val="0"/>
              <w:marBottom w:val="0"/>
              <w:divBdr>
                <w:top w:val="none" w:sz="0" w:space="0" w:color="auto"/>
                <w:left w:val="none" w:sz="0" w:space="0" w:color="auto"/>
                <w:bottom w:val="none" w:sz="0" w:space="0" w:color="auto"/>
                <w:right w:val="none" w:sz="0" w:space="0" w:color="auto"/>
              </w:divBdr>
            </w:div>
            <w:div w:id="1506093588">
              <w:marLeft w:val="0"/>
              <w:marRight w:val="0"/>
              <w:marTop w:val="0"/>
              <w:marBottom w:val="0"/>
              <w:divBdr>
                <w:top w:val="none" w:sz="0" w:space="0" w:color="auto"/>
                <w:left w:val="none" w:sz="0" w:space="0" w:color="auto"/>
                <w:bottom w:val="none" w:sz="0" w:space="0" w:color="auto"/>
                <w:right w:val="none" w:sz="0" w:space="0" w:color="auto"/>
              </w:divBdr>
            </w:div>
            <w:div w:id="1424640782">
              <w:marLeft w:val="0"/>
              <w:marRight w:val="0"/>
              <w:marTop w:val="0"/>
              <w:marBottom w:val="0"/>
              <w:divBdr>
                <w:top w:val="none" w:sz="0" w:space="0" w:color="auto"/>
                <w:left w:val="none" w:sz="0" w:space="0" w:color="auto"/>
                <w:bottom w:val="none" w:sz="0" w:space="0" w:color="auto"/>
                <w:right w:val="none" w:sz="0" w:space="0" w:color="auto"/>
              </w:divBdr>
            </w:div>
            <w:div w:id="2034187947">
              <w:marLeft w:val="0"/>
              <w:marRight w:val="0"/>
              <w:marTop w:val="0"/>
              <w:marBottom w:val="0"/>
              <w:divBdr>
                <w:top w:val="none" w:sz="0" w:space="0" w:color="auto"/>
                <w:left w:val="none" w:sz="0" w:space="0" w:color="auto"/>
                <w:bottom w:val="none" w:sz="0" w:space="0" w:color="auto"/>
                <w:right w:val="none" w:sz="0" w:space="0" w:color="auto"/>
              </w:divBdr>
            </w:div>
            <w:div w:id="1176306339">
              <w:marLeft w:val="0"/>
              <w:marRight w:val="0"/>
              <w:marTop w:val="0"/>
              <w:marBottom w:val="0"/>
              <w:divBdr>
                <w:top w:val="none" w:sz="0" w:space="0" w:color="auto"/>
                <w:left w:val="none" w:sz="0" w:space="0" w:color="auto"/>
                <w:bottom w:val="none" w:sz="0" w:space="0" w:color="auto"/>
                <w:right w:val="none" w:sz="0" w:space="0" w:color="auto"/>
              </w:divBdr>
            </w:div>
            <w:div w:id="623847031">
              <w:marLeft w:val="0"/>
              <w:marRight w:val="0"/>
              <w:marTop w:val="0"/>
              <w:marBottom w:val="0"/>
              <w:divBdr>
                <w:top w:val="none" w:sz="0" w:space="0" w:color="auto"/>
                <w:left w:val="none" w:sz="0" w:space="0" w:color="auto"/>
                <w:bottom w:val="none" w:sz="0" w:space="0" w:color="auto"/>
                <w:right w:val="none" w:sz="0" w:space="0" w:color="auto"/>
              </w:divBdr>
            </w:div>
            <w:div w:id="1178619826">
              <w:marLeft w:val="0"/>
              <w:marRight w:val="0"/>
              <w:marTop w:val="0"/>
              <w:marBottom w:val="0"/>
              <w:divBdr>
                <w:top w:val="none" w:sz="0" w:space="0" w:color="auto"/>
                <w:left w:val="none" w:sz="0" w:space="0" w:color="auto"/>
                <w:bottom w:val="none" w:sz="0" w:space="0" w:color="auto"/>
                <w:right w:val="none" w:sz="0" w:space="0" w:color="auto"/>
              </w:divBdr>
            </w:div>
            <w:div w:id="2107074394">
              <w:marLeft w:val="0"/>
              <w:marRight w:val="0"/>
              <w:marTop w:val="0"/>
              <w:marBottom w:val="0"/>
              <w:divBdr>
                <w:top w:val="none" w:sz="0" w:space="0" w:color="auto"/>
                <w:left w:val="none" w:sz="0" w:space="0" w:color="auto"/>
                <w:bottom w:val="none" w:sz="0" w:space="0" w:color="auto"/>
                <w:right w:val="none" w:sz="0" w:space="0" w:color="auto"/>
              </w:divBdr>
            </w:div>
            <w:div w:id="474568099">
              <w:marLeft w:val="0"/>
              <w:marRight w:val="0"/>
              <w:marTop w:val="0"/>
              <w:marBottom w:val="0"/>
              <w:divBdr>
                <w:top w:val="none" w:sz="0" w:space="0" w:color="auto"/>
                <w:left w:val="none" w:sz="0" w:space="0" w:color="auto"/>
                <w:bottom w:val="none" w:sz="0" w:space="0" w:color="auto"/>
                <w:right w:val="none" w:sz="0" w:space="0" w:color="auto"/>
              </w:divBdr>
            </w:div>
            <w:div w:id="1574772653">
              <w:marLeft w:val="0"/>
              <w:marRight w:val="0"/>
              <w:marTop w:val="0"/>
              <w:marBottom w:val="0"/>
              <w:divBdr>
                <w:top w:val="none" w:sz="0" w:space="0" w:color="auto"/>
                <w:left w:val="none" w:sz="0" w:space="0" w:color="auto"/>
                <w:bottom w:val="none" w:sz="0" w:space="0" w:color="auto"/>
                <w:right w:val="none" w:sz="0" w:space="0" w:color="auto"/>
              </w:divBdr>
            </w:div>
            <w:div w:id="1400136592">
              <w:marLeft w:val="0"/>
              <w:marRight w:val="0"/>
              <w:marTop w:val="0"/>
              <w:marBottom w:val="0"/>
              <w:divBdr>
                <w:top w:val="none" w:sz="0" w:space="0" w:color="auto"/>
                <w:left w:val="none" w:sz="0" w:space="0" w:color="auto"/>
                <w:bottom w:val="none" w:sz="0" w:space="0" w:color="auto"/>
                <w:right w:val="none" w:sz="0" w:space="0" w:color="auto"/>
              </w:divBdr>
            </w:div>
            <w:div w:id="857239113">
              <w:marLeft w:val="0"/>
              <w:marRight w:val="0"/>
              <w:marTop w:val="0"/>
              <w:marBottom w:val="0"/>
              <w:divBdr>
                <w:top w:val="none" w:sz="0" w:space="0" w:color="auto"/>
                <w:left w:val="none" w:sz="0" w:space="0" w:color="auto"/>
                <w:bottom w:val="none" w:sz="0" w:space="0" w:color="auto"/>
                <w:right w:val="none" w:sz="0" w:space="0" w:color="auto"/>
              </w:divBdr>
            </w:div>
            <w:div w:id="365066948">
              <w:marLeft w:val="0"/>
              <w:marRight w:val="0"/>
              <w:marTop w:val="0"/>
              <w:marBottom w:val="0"/>
              <w:divBdr>
                <w:top w:val="none" w:sz="0" w:space="0" w:color="auto"/>
                <w:left w:val="none" w:sz="0" w:space="0" w:color="auto"/>
                <w:bottom w:val="none" w:sz="0" w:space="0" w:color="auto"/>
                <w:right w:val="none" w:sz="0" w:space="0" w:color="auto"/>
              </w:divBdr>
            </w:div>
            <w:div w:id="1716270263">
              <w:marLeft w:val="0"/>
              <w:marRight w:val="0"/>
              <w:marTop w:val="0"/>
              <w:marBottom w:val="0"/>
              <w:divBdr>
                <w:top w:val="none" w:sz="0" w:space="0" w:color="auto"/>
                <w:left w:val="none" w:sz="0" w:space="0" w:color="auto"/>
                <w:bottom w:val="none" w:sz="0" w:space="0" w:color="auto"/>
                <w:right w:val="none" w:sz="0" w:space="0" w:color="auto"/>
              </w:divBdr>
            </w:div>
            <w:div w:id="1627396720">
              <w:marLeft w:val="0"/>
              <w:marRight w:val="0"/>
              <w:marTop w:val="0"/>
              <w:marBottom w:val="0"/>
              <w:divBdr>
                <w:top w:val="none" w:sz="0" w:space="0" w:color="auto"/>
                <w:left w:val="none" w:sz="0" w:space="0" w:color="auto"/>
                <w:bottom w:val="none" w:sz="0" w:space="0" w:color="auto"/>
                <w:right w:val="none" w:sz="0" w:space="0" w:color="auto"/>
              </w:divBdr>
            </w:div>
            <w:div w:id="1138838372">
              <w:marLeft w:val="0"/>
              <w:marRight w:val="0"/>
              <w:marTop w:val="0"/>
              <w:marBottom w:val="0"/>
              <w:divBdr>
                <w:top w:val="none" w:sz="0" w:space="0" w:color="auto"/>
                <w:left w:val="none" w:sz="0" w:space="0" w:color="auto"/>
                <w:bottom w:val="none" w:sz="0" w:space="0" w:color="auto"/>
                <w:right w:val="none" w:sz="0" w:space="0" w:color="auto"/>
              </w:divBdr>
            </w:div>
            <w:div w:id="1273250103">
              <w:marLeft w:val="0"/>
              <w:marRight w:val="0"/>
              <w:marTop w:val="0"/>
              <w:marBottom w:val="0"/>
              <w:divBdr>
                <w:top w:val="none" w:sz="0" w:space="0" w:color="auto"/>
                <w:left w:val="none" w:sz="0" w:space="0" w:color="auto"/>
                <w:bottom w:val="none" w:sz="0" w:space="0" w:color="auto"/>
                <w:right w:val="none" w:sz="0" w:space="0" w:color="auto"/>
              </w:divBdr>
            </w:div>
            <w:div w:id="39135335">
              <w:marLeft w:val="0"/>
              <w:marRight w:val="0"/>
              <w:marTop w:val="0"/>
              <w:marBottom w:val="0"/>
              <w:divBdr>
                <w:top w:val="none" w:sz="0" w:space="0" w:color="auto"/>
                <w:left w:val="none" w:sz="0" w:space="0" w:color="auto"/>
                <w:bottom w:val="none" w:sz="0" w:space="0" w:color="auto"/>
                <w:right w:val="none" w:sz="0" w:space="0" w:color="auto"/>
              </w:divBdr>
            </w:div>
            <w:div w:id="2018145702">
              <w:marLeft w:val="0"/>
              <w:marRight w:val="0"/>
              <w:marTop w:val="0"/>
              <w:marBottom w:val="0"/>
              <w:divBdr>
                <w:top w:val="none" w:sz="0" w:space="0" w:color="auto"/>
                <w:left w:val="none" w:sz="0" w:space="0" w:color="auto"/>
                <w:bottom w:val="none" w:sz="0" w:space="0" w:color="auto"/>
                <w:right w:val="none" w:sz="0" w:space="0" w:color="auto"/>
              </w:divBdr>
            </w:div>
            <w:div w:id="2074425839">
              <w:marLeft w:val="0"/>
              <w:marRight w:val="0"/>
              <w:marTop w:val="0"/>
              <w:marBottom w:val="0"/>
              <w:divBdr>
                <w:top w:val="none" w:sz="0" w:space="0" w:color="auto"/>
                <w:left w:val="none" w:sz="0" w:space="0" w:color="auto"/>
                <w:bottom w:val="none" w:sz="0" w:space="0" w:color="auto"/>
                <w:right w:val="none" w:sz="0" w:space="0" w:color="auto"/>
              </w:divBdr>
            </w:div>
            <w:div w:id="434058327">
              <w:marLeft w:val="0"/>
              <w:marRight w:val="0"/>
              <w:marTop w:val="0"/>
              <w:marBottom w:val="0"/>
              <w:divBdr>
                <w:top w:val="none" w:sz="0" w:space="0" w:color="auto"/>
                <w:left w:val="none" w:sz="0" w:space="0" w:color="auto"/>
                <w:bottom w:val="none" w:sz="0" w:space="0" w:color="auto"/>
                <w:right w:val="none" w:sz="0" w:space="0" w:color="auto"/>
              </w:divBdr>
            </w:div>
            <w:div w:id="2090076467">
              <w:marLeft w:val="0"/>
              <w:marRight w:val="0"/>
              <w:marTop w:val="0"/>
              <w:marBottom w:val="0"/>
              <w:divBdr>
                <w:top w:val="none" w:sz="0" w:space="0" w:color="auto"/>
                <w:left w:val="none" w:sz="0" w:space="0" w:color="auto"/>
                <w:bottom w:val="none" w:sz="0" w:space="0" w:color="auto"/>
                <w:right w:val="none" w:sz="0" w:space="0" w:color="auto"/>
              </w:divBdr>
            </w:div>
            <w:div w:id="1763256925">
              <w:marLeft w:val="0"/>
              <w:marRight w:val="0"/>
              <w:marTop w:val="0"/>
              <w:marBottom w:val="0"/>
              <w:divBdr>
                <w:top w:val="none" w:sz="0" w:space="0" w:color="auto"/>
                <w:left w:val="none" w:sz="0" w:space="0" w:color="auto"/>
                <w:bottom w:val="none" w:sz="0" w:space="0" w:color="auto"/>
                <w:right w:val="none" w:sz="0" w:space="0" w:color="auto"/>
              </w:divBdr>
            </w:div>
            <w:div w:id="1317958879">
              <w:marLeft w:val="0"/>
              <w:marRight w:val="0"/>
              <w:marTop w:val="0"/>
              <w:marBottom w:val="0"/>
              <w:divBdr>
                <w:top w:val="none" w:sz="0" w:space="0" w:color="auto"/>
                <w:left w:val="none" w:sz="0" w:space="0" w:color="auto"/>
                <w:bottom w:val="none" w:sz="0" w:space="0" w:color="auto"/>
                <w:right w:val="none" w:sz="0" w:space="0" w:color="auto"/>
              </w:divBdr>
            </w:div>
            <w:div w:id="843977445">
              <w:marLeft w:val="0"/>
              <w:marRight w:val="0"/>
              <w:marTop w:val="0"/>
              <w:marBottom w:val="0"/>
              <w:divBdr>
                <w:top w:val="none" w:sz="0" w:space="0" w:color="auto"/>
                <w:left w:val="none" w:sz="0" w:space="0" w:color="auto"/>
                <w:bottom w:val="none" w:sz="0" w:space="0" w:color="auto"/>
                <w:right w:val="none" w:sz="0" w:space="0" w:color="auto"/>
              </w:divBdr>
            </w:div>
            <w:div w:id="1942181521">
              <w:marLeft w:val="0"/>
              <w:marRight w:val="0"/>
              <w:marTop w:val="0"/>
              <w:marBottom w:val="0"/>
              <w:divBdr>
                <w:top w:val="none" w:sz="0" w:space="0" w:color="auto"/>
                <w:left w:val="none" w:sz="0" w:space="0" w:color="auto"/>
                <w:bottom w:val="none" w:sz="0" w:space="0" w:color="auto"/>
                <w:right w:val="none" w:sz="0" w:space="0" w:color="auto"/>
              </w:divBdr>
            </w:div>
            <w:div w:id="691371866">
              <w:marLeft w:val="0"/>
              <w:marRight w:val="0"/>
              <w:marTop w:val="0"/>
              <w:marBottom w:val="0"/>
              <w:divBdr>
                <w:top w:val="none" w:sz="0" w:space="0" w:color="auto"/>
                <w:left w:val="none" w:sz="0" w:space="0" w:color="auto"/>
                <w:bottom w:val="none" w:sz="0" w:space="0" w:color="auto"/>
                <w:right w:val="none" w:sz="0" w:space="0" w:color="auto"/>
              </w:divBdr>
            </w:div>
            <w:div w:id="1617905682">
              <w:marLeft w:val="0"/>
              <w:marRight w:val="0"/>
              <w:marTop w:val="0"/>
              <w:marBottom w:val="0"/>
              <w:divBdr>
                <w:top w:val="none" w:sz="0" w:space="0" w:color="auto"/>
                <w:left w:val="none" w:sz="0" w:space="0" w:color="auto"/>
                <w:bottom w:val="none" w:sz="0" w:space="0" w:color="auto"/>
                <w:right w:val="none" w:sz="0" w:space="0" w:color="auto"/>
              </w:divBdr>
            </w:div>
            <w:div w:id="11613169">
              <w:marLeft w:val="0"/>
              <w:marRight w:val="0"/>
              <w:marTop w:val="0"/>
              <w:marBottom w:val="0"/>
              <w:divBdr>
                <w:top w:val="none" w:sz="0" w:space="0" w:color="auto"/>
                <w:left w:val="none" w:sz="0" w:space="0" w:color="auto"/>
                <w:bottom w:val="none" w:sz="0" w:space="0" w:color="auto"/>
                <w:right w:val="none" w:sz="0" w:space="0" w:color="auto"/>
              </w:divBdr>
            </w:div>
            <w:div w:id="824316842">
              <w:marLeft w:val="0"/>
              <w:marRight w:val="0"/>
              <w:marTop w:val="0"/>
              <w:marBottom w:val="0"/>
              <w:divBdr>
                <w:top w:val="none" w:sz="0" w:space="0" w:color="auto"/>
                <w:left w:val="none" w:sz="0" w:space="0" w:color="auto"/>
                <w:bottom w:val="none" w:sz="0" w:space="0" w:color="auto"/>
                <w:right w:val="none" w:sz="0" w:space="0" w:color="auto"/>
              </w:divBdr>
            </w:div>
            <w:div w:id="1918053775">
              <w:marLeft w:val="0"/>
              <w:marRight w:val="0"/>
              <w:marTop w:val="0"/>
              <w:marBottom w:val="0"/>
              <w:divBdr>
                <w:top w:val="none" w:sz="0" w:space="0" w:color="auto"/>
                <w:left w:val="none" w:sz="0" w:space="0" w:color="auto"/>
                <w:bottom w:val="none" w:sz="0" w:space="0" w:color="auto"/>
                <w:right w:val="none" w:sz="0" w:space="0" w:color="auto"/>
              </w:divBdr>
            </w:div>
            <w:div w:id="1310478031">
              <w:marLeft w:val="0"/>
              <w:marRight w:val="0"/>
              <w:marTop w:val="0"/>
              <w:marBottom w:val="0"/>
              <w:divBdr>
                <w:top w:val="none" w:sz="0" w:space="0" w:color="auto"/>
                <w:left w:val="none" w:sz="0" w:space="0" w:color="auto"/>
                <w:bottom w:val="none" w:sz="0" w:space="0" w:color="auto"/>
                <w:right w:val="none" w:sz="0" w:space="0" w:color="auto"/>
              </w:divBdr>
            </w:div>
            <w:div w:id="1771509420">
              <w:marLeft w:val="0"/>
              <w:marRight w:val="0"/>
              <w:marTop w:val="0"/>
              <w:marBottom w:val="0"/>
              <w:divBdr>
                <w:top w:val="none" w:sz="0" w:space="0" w:color="auto"/>
                <w:left w:val="none" w:sz="0" w:space="0" w:color="auto"/>
                <w:bottom w:val="none" w:sz="0" w:space="0" w:color="auto"/>
                <w:right w:val="none" w:sz="0" w:space="0" w:color="auto"/>
              </w:divBdr>
            </w:div>
            <w:div w:id="1695885043">
              <w:marLeft w:val="0"/>
              <w:marRight w:val="0"/>
              <w:marTop w:val="0"/>
              <w:marBottom w:val="0"/>
              <w:divBdr>
                <w:top w:val="none" w:sz="0" w:space="0" w:color="auto"/>
                <w:left w:val="none" w:sz="0" w:space="0" w:color="auto"/>
                <w:bottom w:val="none" w:sz="0" w:space="0" w:color="auto"/>
                <w:right w:val="none" w:sz="0" w:space="0" w:color="auto"/>
              </w:divBdr>
            </w:div>
            <w:div w:id="1431974460">
              <w:marLeft w:val="0"/>
              <w:marRight w:val="0"/>
              <w:marTop w:val="0"/>
              <w:marBottom w:val="0"/>
              <w:divBdr>
                <w:top w:val="none" w:sz="0" w:space="0" w:color="auto"/>
                <w:left w:val="none" w:sz="0" w:space="0" w:color="auto"/>
                <w:bottom w:val="none" w:sz="0" w:space="0" w:color="auto"/>
                <w:right w:val="none" w:sz="0" w:space="0" w:color="auto"/>
              </w:divBdr>
            </w:div>
            <w:div w:id="774523433">
              <w:marLeft w:val="0"/>
              <w:marRight w:val="0"/>
              <w:marTop w:val="0"/>
              <w:marBottom w:val="0"/>
              <w:divBdr>
                <w:top w:val="none" w:sz="0" w:space="0" w:color="auto"/>
                <w:left w:val="none" w:sz="0" w:space="0" w:color="auto"/>
                <w:bottom w:val="none" w:sz="0" w:space="0" w:color="auto"/>
                <w:right w:val="none" w:sz="0" w:space="0" w:color="auto"/>
              </w:divBdr>
            </w:div>
            <w:div w:id="534197951">
              <w:marLeft w:val="0"/>
              <w:marRight w:val="0"/>
              <w:marTop w:val="0"/>
              <w:marBottom w:val="0"/>
              <w:divBdr>
                <w:top w:val="none" w:sz="0" w:space="0" w:color="auto"/>
                <w:left w:val="none" w:sz="0" w:space="0" w:color="auto"/>
                <w:bottom w:val="none" w:sz="0" w:space="0" w:color="auto"/>
                <w:right w:val="none" w:sz="0" w:space="0" w:color="auto"/>
              </w:divBdr>
            </w:div>
            <w:div w:id="1134952491">
              <w:marLeft w:val="0"/>
              <w:marRight w:val="0"/>
              <w:marTop w:val="0"/>
              <w:marBottom w:val="0"/>
              <w:divBdr>
                <w:top w:val="none" w:sz="0" w:space="0" w:color="auto"/>
                <w:left w:val="none" w:sz="0" w:space="0" w:color="auto"/>
                <w:bottom w:val="none" w:sz="0" w:space="0" w:color="auto"/>
                <w:right w:val="none" w:sz="0" w:space="0" w:color="auto"/>
              </w:divBdr>
            </w:div>
            <w:div w:id="1747917436">
              <w:marLeft w:val="0"/>
              <w:marRight w:val="0"/>
              <w:marTop w:val="0"/>
              <w:marBottom w:val="0"/>
              <w:divBdr>
                <w:top w:val="none" w:sz="0" w:space="0" w:color="auto"/>
                <w:left w:val="none" w:sz="0" w:space="0" w:color="auto"/>
                <w:bottom w:val="none" w:sz="0" w:space="0" w:color="auto"/>
                <w:right w:val="none" w:sz="0" w:space="0" w:color="auto"/>
              </w:divBdr>
            </w:div>
            <w:div w:id="339939399">
              <w:marLeft w:val="0"/>
              <w:marRight w:val="0"/>
              <w:marTop w:val="0"/>
              <w:marBottom w:val="0"/>
              <w:divBdr>
                <w:top w:val="none" w:sz="0" w:space="0" w:color="auto"/>
                <w:left w:val="none" w:sz="0" w:space="0" w:color="auto"/>
                <w:bottom w:val="none" w:sz="0" w:space="0" w:color="auto"/>
                <w:right w:val="none" w:sz="0" w:space="0" w:color="auto"/>
              </w:divBdr>
            </w:div>
            <w:div w:id="2131782988">
              <w:marLeft w:val="0"/>
              <w:marRight w:val="0"/>
              <w:marTop w:val="0"/>
              <w:marBottom w:val="0"/>
              <w:divBdr>
                <w:top w:val="none" w:sz="0" w:space="0" w:color="auto"/>
                <w:left w:val="none" w:sz="0" w:space="0" w:color="auto"/>
                <w:bottom w:val="none" w:sz="0" w:space="0" w:color="auto"/>
                <w:right w:val="none" w:sz="0" w:space="0" w:color="auto"/>
              </w:divBdr>
            </w:div>
            <w:div w:id="609358601">
              <w:marLeft w:val="0"/>
              <w:marRight w:val="0"/>
              <w:marTop w:val="0"/>
              <w:marBottom w:val="0"/>
              <w:divBdr>
                <w:top w:val="none" w:sz="0" w:space="0" w:color="auto"/>
                <w:left w:val="none" w:sz="0" w:space="0" w:color="auto"/>
                <w:bottom w:val="none" w:sz="0" w:space="0" w:color="auto"/>
                <w:right w:val="none" w:sz="0" w:space="0" w:color="auto"/>
              </w:divBdr>
            </w:div>
            <w:div w:id="1521624202">
              <w:marLeft w:val="0"/>
              <w:marRight w:val="0"/>
              <w:marTop w:val="0"/>
              <w:marBottom w:val="0"/>
              <w:divBdr>
                <w:top w:val="none" w:sz="0" w:space="0" w:color="auto"/>
                <w:left w:val="none" w:sz="0" w:space="0" w:color="auto"/>
                <w:bottom w:val="none" w:sz="0" w:space="0" w:color="auto"/>
                <w:right w:val="none" w:sz="0" w:space="0" w:color="auto"/>
              </w:divBdr>
            </w:div>
            <w:div w:id="1222522203">
              <w:marLeft w:val="0"/>
              <w:marRight w:val="0"/>
              <w:marTop w:val="0"/>
              <w:marBottom w:val="0"/>
              <w:divBdr>
                <w:top w:val="none" w:sz="0" w:space="0" w:color="auto"/>
                <w:left w:val="none" w:sz="0" w:space="0" w:color="auto"/>
                <w:bottom w:val="none" w:sz="0" w:space="0" w:color="auto"/>
                <w:right w:val="none" w:sz="0" w:space="0" w:color="auto"/>
              </w:divBdr>
            </w:div>
            <w:div w:id="2026587076">
              <w:marLeft w:val="0"/>
              <w:marRight w:val="0"/>
              <w:marTop w:val="0"/>
              <w:marBottom w:val="0"/>
              <w:divBdr>
                <w:top w:val="none" w:sz="0" w:space="0" w:color="auto"/>
                <w:left w:val="none" w:sz="0" w:space="0" w:color="auto"/>
                <w:bottom w:val="none" w:sz="0" w:space="0" w:color="auto"/>
                <w:right w:val="none" w:sz="0" w:space="0" w:color="auto"/>
              </w:divBdr>
            </w:div>
            <w:div w:id="1368988945">
              <w:marLeft w:val="0"/>
              <w:marRight w:val="0"/>
              <w:marTop w:val="0"/>
              <w:marBottom w:val="0"/>
              <w:divBdr>
                <w:top w:val="none" w:sz="0" w:space="0" w:color="auto"/>
                <w:left w:val="none" w:sz="0" w:space="0" w:color="auto"/>
                <w:bottom w:val="none" w:sz="0" w:space="0" w:color="auto"/>
                <w:right w:val="none" w:sz="0" w:space="0" w:color="auto"/>
              </w:divBdr>
            </w:div>
            <w:div w:id="616791596">
              <w:marLeft w:val="0"/>
              <w:marRight w:val="0"/>
              <w:marTop w:val="0"/>
              <w:marBottom w:val="0"/>
              <w:divBdr>
                <w:top w:val="none" w:sz="0" w:space="0" w:color="auto"/>
                <w:left w:val="none" w:sz="0" w:space="0" w:color="auto"/>
                <w:bottom w:val="none" w:sz="0" w:space="0" w:color="auto"/>
                <w:right w:val="none" w:sz="0" w:space="0" w:color="auto"/>
              </w:divBdr>
            </w:div>
            <w:div w:id="466557259">
              <w:marLeft w:val="0"/>
              <w:marRight w:val="0"/>
              <w:marTop w:val="0"/>
              <w:marBottom w:val="0"/>
              <w:divBdr>
                <w:top w:val="none" w:sz="0" w:space="0" w:color="auto"/>
                <w:left w:val="none" w:sz="0" w:space="0" w:color="auto"/>
                <w:bottom w:val="none" w:sz="0" w:space="0" w:color="auto"/>
                <w:right w:val="none" w:sz="0" w:space="0" w:color="auto"/>
              </w:divBdr>
            </w:div>
            <w:div w:id="1937473190">
              <w:marLeft w:val="0"/>
              <w:marRight w:val="0"/>
              <w:marTop w:val="0"/>
              <w:marBottom w:val="0"/>
              <w:divBdr>
                <w:top w:val="none" w:sz="0" w:space="0" w:color="auto"/>
                <w:left w:val="none" w:sz="0" w:space="0" w:color="auto"/>
                <w:bottom w:val="none" w:sz="0" w:space="0" w:color="auto"/>
                <w:right w:val="none" w:sz="0" w:space="0" w:color="auto"/>
              </w:divBdr>
            </w:div>
            <w:div w:id="1528568271">
              <w:marLeft w:val="0"/>
              <w:marRight w:val="0"/>
              <w:marTop w:val="0"/>
              <w:marBottom w:val="0"/>
              <w:divBdr>
                <w:top w:val="none" w:sz="0" w:space="0" w:color="auto"/>
                <w:left w:val="none" w:sz="0" w:space="0" w:color="auto"/>
                <w:bottom w:val="none" w:sz="0" w:space="0" w:color="auto"/>
                <w:right w:val="none" w:sz="0" w:space="0" w:color="auto"/>
              </w:divBdr>
            </w:div>
            <w:div w:id="478428263">
              <w:marLeft w:val="0"/>
              <w:marRight w:val="0"/>
              <w:marTop w:val="0"/>
              <w:marBottom w:val="0"/>
              <w:divBdr>
                <w:top w:val="none" w:sz="0" w:space="0" w:color="auto"/>
                <w:left w:val="none" w:sz="0" w:space="0" w:color="auto"/>
                <w:bottom w:val="none" w:sz="0" w:space="0" w:color="auto"/>
                <w:right w:val="none" w:sz="0" w:space="0" w:color="auto"/>
              </w:divBdr>
            </w:div>
            <w:div w:id="1256130899">
              <w:marLeft w:val="0"/>
              <w:marRight w:val="0"/>
              <w:marTop w:val="0"/>
              <w:marBottom w:val="0"/>
              <w:divBdr>
                <w:top w:val="none" w:sz="0" w:space="0" w:color="auto"/>
                <w:left w:val="none" w:sz="0" w:space="0" w:color="auto"/>
                <w:bottom w:val="none" w:sz="0" w:space="0" w:color="auto"/>
                <w:right w:val="none" w:sz="0" w:space="0" w:color="auto"/>
              </w:divBdr>
            </w:div>
            <w:div w:id="1005473382">
              <w:marLeft w:val="0"/>
              <w:marRight w:val="0"/>
              <w:marTop w:val="0"/>
              <w:marBottom w:val="0"/>
              <w:divBdr>
                <w:top w:val="none" w:sz="0" w:space="0" w:color="auto"/>
                <w:left w:val="none" w:sz="0" w:space="0" w:color="auto"/>
                <w:bottom w:val="none" w:sz="0" w:space="0" w:color="auto"/>
                <w:right w:val="none" w:sz="0" w:space="0" w:color="auto"/>
              </w:divBdr>
            </w:div>
            <w:div w:id="967666523">
              <w:marLeft w:val="0"/>
              <w:marRight w:val="0"/>
              <w:marTop w:val="0"/>
              <w:marBottom w:val="0"/>
              <w:divBdr>
                <w:top w:val="none" w:sz="0" w:space="0" w:color="auto"/>
                <w:left w:val="none" w:sz="0" w:space="0" w:color="auto"/>
                <w:bottom w:val="none" w:sz="0" w:space="0" w:color="auto"/>
                <w:right w:val="none" w:sz="0" w:space="0" w:color="auto"/>
              </w:divBdr>
            </w:div>
            <w:div w:id="975641109">
              <w:marLeft w:val="0"/>
              <w:marRight w:val="0"/>
              <w:marTop w:val="0"/>
              <w:marBottom w:val="0"/>
              <w:divBdr>
                <w:top w:val="none" w:sz="0" w:space="0" w:color="auto"/>
                <w:left w:val="none" w:sz="0" w:space="0" w:color="auto"/>
                <w:bottom w:val="none" w:sz="0" w:space="0" w:color="auto"/>
                <w:right w:val="none" w:sz="0" w:space="0" w:color="auto"/>
              </w:divBdr>
            </w:div>
            <w:div w:id="866065742">
              <w:marLeft w:val="0"/>
              <w:marRight w:val="0"/>
              <w:marTop w:val="0"/>
              <w:marBottom w:val="0"/>
              <w:divBdr>
                <w:top w:val="none" w:sz="0" w:space="0" w:color="auto"/>
                <w:left w:val="none" w:sz="0" w:space="0" w:color="auto"/>
                <w:bottom w:val="none" w:sz="0" w:space="0" w:color="auto"/>
                <w:right w:val="none" w:sz="0" w:space="0" w:color="auto"/>
              </w:divBdr>
            </w:div>
            <w:div w:id="1091513846">
              <w:marLeft w:val="0"/>
              <w:marRight w:val="0"/>
              <w:marTop w:val="0"/>
              <w:marBottom w:val="0"/>
              <w:divBdr>
                <w:top w:val="none" w:sz="0" w:space="0" w:color="auto"/>
                <w:left w:val="none" w:sz="0" w:space="0" w:color="auto"/>
                <w:bottom w:val="none" w:sz="0" w:space="0" w:color="auto"/>
                <w:right w:val="none" w:sz="0" w:space="0" w:color="auto"/>
              </w:divBdr>
            </w:div>
            <w:div w:id="1213074968">
              <w:marLeft w:val="0"/>
              <w:marRight w:val="0"/>
              <w:marTop w:val="0"/>
              <w:marBottom w:val="0"/>
              <w:divBdr>
                <w:top w:val="none" w:sz="0" w:space="0" w:color="auto"/>
                <w:left w:val="none" w:sz="0" w:space="0" w:color="auto"/>
                <w:bottom w:val="none" w:sz="0" w:space="0" w:color="auto"/>
                <w:right w:val="none" w:sz="0" w:space="0" w:color="auto"/>
              </w:divBdr>
            </w:div>
            <w:div w:id="776482105">
              <w:marLeft w:val="0"/>
              <w:marRight w:val="0"/>
              <w:marTop w:val="0"/>
              <w:marBottom w:val="0"/>
              <w:divBdr>
                <w:top w:val="none" w:sz="0" w:space="0" w:color="auto"/>
                <w:left w:val="none" w:sz="0" w:space="0" w:color="auto"/>
                <w:bottom w:val="none" w:sz="0" w:space="0" w:color="auto"/>
                <w:right w:val="none" w:sz="0" w:space="0" w:color="auto"/>
              </w:divBdr>
            </w:div>
            <w:div w:id="1808932708">
              <w:marLeft w:val="0"/>
              <w:marRight w:val="0"/>
              <w:marTop w:val="0"/>
              <w:marBottom w:val="0"/>
              <w:divBdr>
                <w:top w:val="none" w:sz="0" w:space="0" w:color="auto"/>
                <w:left w:val="none" w:sz="0" w:space="0" w:color="auto"/>
                <w:bottom w:val="none" w:sz="0" w:space="0" w:color="auto"/>
                <w:right w:val="none" w:sz="0" w:space="0" w:color="auto"/>
              </w:divBdr>
            </w:div>
            <w:div w:id="1410955926">
              <w:marLeft w:val="0"/>
              <w:marRight w:val="0"/>
              <w:marTop w:val="0"/>
              <w:marBottom w:val="0"/>
              <w:divBdr>
                <w:top w:val="none" w:sz="0" w:space="0" w:color="auto"/>
                <w:left w:val="none" w:sz="0" w:space="0" w:color="auto"/>
                <w:bottom w:val="none" w:sz="0" w:space="0" w:color="auto"/>
                <w:right w:val="none" w:sz="0" w:space="0" w:color="auto"/>
              </w:divBdr>
            </w:div>
            <w:div w:id="1726295727">
              <w:marLeft w:val="0"/>
              <w:marRight w:val="0"/>
              <w:marTop w:val="0"/>
              <w:marBottom w:val="0"/>
              <w:divBdr>
                <w:top w:val="none" w:sz="0" w:space="0" w:color="auto"/>
                <w:left w:val="none" w:sz="0" w:space="0" w:color="auto"/>
                <w:bottom w:val="none" w:sz="0" w:space="0" w:color="auto"/>
                <w:right w:val="none" w:sz="0" w:space="0" w:color="auto"/>
              </w:divBdr>
            </w:div>
            <w:div w:id="29644848">
              <w:marLeft w:val="0"/>
              <w:marRight w:val="0"/>
              <w:marTop w:val="0"/>
              <w:marBottom w:val="0"/>
              <w:divBdr>
                <w:top w:val="none" w:sz="0" w:space="0" w:color="auto"/>
                <w:left w:val="none" w:sz="0" w:space="0" w:color="auto"/>
                <w:bottom w:val="none" w:sz="0" w:space="0" w:color="auto"/>
                <w:right w:val="none" w:sz="0" w:space="0" w:color="auto"/>
              </w:divBdr>
            </w:div>
            <w:div w:id="1311979674">
              <w:marLeft w:val="0"/>
              <w:marRight w:val="0"/>
              <w:marTop w:val="0"/>
              <w:marBottom w:val="0"/>
              <w:divBdr>
                <w:top w:val="none" w:sz="0" w:space="0" w:color="auto"/>
                <w:left w:val="none" w:sz="0" w:space="0" w:color="auto"/>
                <w:bottom w:val="none" w:sz="0" w:space="0" w:color="auto"/>
                <w:right w:val="none" w:sz="0" w:space="0" w:color="auto"/>
              </w:divBdr>
            </w:div>
            <w:div w:id="231699063">
              <w:marLeft w:val="0"/>
              <w:marRight w:val="0"/>
              <w:marTop w:val="0"/>
              <w:marBottom w:val="0"/>
              <w:divBdr>
                <w:top w:val="none" w:sz="0" w:space="0" w:color="auto"/>
                <w:left w:val="none" w:sz="0" w:space="0" w:color="auto"/>
                <w:bottom w:val="none" w:sz="0" w:space="0" w:color="auto"/>
                <w:right w:val="none" w:sz="0" w:space="0" w:color="auto"/>
              </w:divBdr>
            </w:div>
            <w:div w:id="1574200242">
              <w:marLeft w:val="0"/>
              <w:marRight w:val="0"/>
              <w:marTop w:val="0"/>
              <w:marBottom w:val="0"/>
              <w:divBdr>
                <w:top w:val="none" w:sz="0" w:space="0" w:color="auto"/>
                <w:left w:val="none" w:sz="0" w:space="0" w:color="auto"/>
                <w:bottom w:val="none" w:sz="0" w:space="0" w:color="auto"/>
                <w:right w:val="none" w:sz="0" w:space="0" w:color="auto"/>
              </w:divBdr>
            </w:div>
            <w:div w:id="1226986113">
              <w:marLeft w:val="0"/>
              <w:marRight w:val="0"/>
              <w:marTop w:val="0"/>
              <w:marBottom w:val="0"/>
              <w:divBdr>
                <w:top w:val="none" w:sz="0" w:space="0" w:color="auto"/>
                <w:left w:val="none" w:sz="0" w:space="0" w:color="auto"/>
                <w:bottom w:val="none" w:sz="0" w:space="0" w:color="auto"/>
                <w:right w:val="none" w:sz="0" w:space="0" w:color="auto"/>
              </w:divBdr>
            </w:div>
            <w:div w:id="864825845">
              <w:marLeft w:val="0"/>
              <w:marRight w:val="0"/>
              <w:marTop w:val="0"/>
              <w:marBottom w:val="0"/>
              <w:divBdr>
                <w:top w:val="none" w:sz="0" w:space="0" w:color="auto"/>
                <w:left w:val="none" w:sz="0" w:space="0" w:color="auto"/>
                <w:bottom w:val="none" w:sz="0" w:space="0" w:color="auto"/>
                <w:right w:val="none" w:sz="0" w:space="0" w:color="auto"/>
              </w:divBdr>
            </w:div>
            <w:div w:id="143472132">
              <w:marLeft w:val="0"/>
              <w:marRight w:val="0"/>
              <w:marTop w:val="0"/>
              <w:marBottom w:val="0"/>
              <w:divBdr>
                <w:top w:val="none" w:sz="0" w:space="0" w:color="auto"/>
                <w:left w:val="none" w:sz="0" w:space="0" w:color="auto"/>
                <w:bottom w:val="none" w:sz="0" w:space="0" w:color="auto"/>
                <w:right w:val="none" w:sz="0" w:space="0" w:color="auto"/>
              </w:divBdr>
            </w:div>
            <w:div w:id="1640652495">
              <w:marLeft w:val="0"/>
              <w:marRight w:val="0"/>
              <w:marTop w:val="0"/>
              <w:marBottom w:val="0"/>
              <w:divBdr>
                <w:top w:val="none" w:sz="0" w:space="0" w:color="auto"/>
                <w:left w:val="none" w:sz="0" w:space="0" w:color="auto"/>
                <w:bottom w:val="none" w:sz="0" w:space="0" w:color="auto"/>
                <w:right w:val="none" w:sz="0" w:space="0" w:color="auto"/>
              </w:divBdr>
            </w:div>
            <w:div w:id="16463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6238">
      <w:bodyDiv w:val="1"/>
      <w:marLeft w:val="0"/>
      <w:marRight w:val="0"/>
      <w:marTop w:val="0"/>
      <w:marBottom w:val="0"/>
      <w:divBdr>
        <w:top w:val="none" w:sz="0" w:space="0" w:color="auto"/>
        <w:left w:val="none" w:sz="0" w:space="0" w:color="auto"/>
        <w:bottom w:val="none" w:sz="0" w:space="0" w:color="auto"/>
        <w:right w:val="none" w:sz="0" w:space="0" w:color="auto"/>
      </w:divBdr>
      <w:divsChild>
        <w:div w:id="1329018680">
          <w:marLeft w:val="0"/>
          <w:marRight w:val="0"/>
          <w:marTop w:val="0"/>
          <w:marBottom w:val="0"/>
          <w:divBdr>
            <w:top w:val="none" w:sz="0" w:space="0" w:color="auto"/>
            <w:left w:val="none" w:sz="0" w:space="0" w:color="auto"/>
            <w:bottom w:val="none" w:sz="0" w:space="0" w:color="auto"/>
            <w:right w:val="none" w:sz="0" w:space="0" w:color="auto"/>
          </w:divBdr>
          <w:divsChild>
            <w:div w:id="32315889">
              <w:marLeft w:val="0"/>
              <w:marRight w:val="0"/>
              <w:marTop w:val="0"/>
              <w:marBottom w:val="0"/>
              <w:divBdr>
                <w:top w:val="none" w:sz="0" w:space="0" w:color="auto"/>
                <w:left w:val="none" w:sz="0" w:space="0" w:color="auto"/>
                <w:bottom w:val="none" w:sz="0" w:space="0" w:color="auto"/>
                <w:right w:val="none" w:sz="0" w:space="0" w:color="auto"/>
              </w:divBdr>
            </w:div>
            <w:div w:id="792288448">
              <w:marLeft w:val="0"/>
              <w:marRight w:val="0"/>
              <w:marTop w:val="0"/>
              <w:marBottom w:val="0"/>
              <w:divBdr>
                <w:top w:val="none" w:sz="0" w:space="0" w:color="auto"/>
                <w:left w:val="none" w:sz="0" w:space="0" w:color="auto"/>
                <w:bottom w:val="none" w:sz="0" w:space="0" w:color="auto"/>
                <w:right w:val="none" w:sz="0" w:space="0" w:color="auto"/>
              </w:divBdr>
            </w:div>
            <w:div w:id="1545213652">
              <w:marLeft w:val="0"/>
              <w:marRight w:val="0"/>
              <w:marTop w:val="0"/>
              <w:marBottom w:val="0"/>
              <w:divBdr>
                <w:top w:val="none" w:sz="0" w:space="0" w:color="auto"/>
                <w:left w:val="none" w:sz="0" w:space="0" w:color="auto"/>
                <w:bottom w:val="none" w:sz="0" w:space="0" w:color="auto"/>
                <w:right w:val="none" w:sz="0" w:space="0" w:color="auto"/>
              </w:divBdr>
            </w:div>
            <w:div w:id="1648702688">
              <w:marLeft w:val="0"/>
              <w:marRight w:val="0"/>
              <w:marTop w:val="0"/>
              <w:marBottom w:val="0"/>
              <w:divBdr>
                <w:top w:val="none" w:sz="0" w:space="0" w:color="auto"/>
                <w:left w:val="none" w:sz="0" w:space="0" w:color="auto"/>
                <w:bottom w:val="none" w:sz="0" w:space="0" w:color="auto"/>
                <w:right w:val="none" w:sz="0" w:space="0" w:color="auto"/>
              </w:divBdr>
            </w:div>
            <w:div w:id="2090421507">
              <w:marLeft w:val="0"/>
              <w:marRight w:val="0"/>
              <w:marTop w:val="0"/>
              <w:marBottom w:val="0"/>
              <w:divBdr>
                <w:top w:val="none" w:sz="0" w:space="0" w:color="auto"/>
                <w:left w:val="none" w:sz="0" w:space="0" w:color="auto"/>
                <w:bottom w:val="none" w:sz="0" w:space="0" w:color="auto"/>
                <w:right w:val="none" w:sz="0" w:space="0" w:color="auto"/>
              </w:divBdr>
            </w:div>
            <w:div w:id="25565496">
              <w:marLeft w:val="0"/>
              <w:marRight w:val="0"/>
              <w:marTop w:val="0"/>
              <w:marBottom w:val="0"/>
              <w:divBdr>
                <w:top w:val="none" w:sz="0" w:space="0" w:color="auto"/>
                <w:left w:val="none" w:sz="0" w:space="0" w:color="auto"/>
                <w:bottom w:val="none" w:sz="0" w:space="0" w:color="auto"/>
                <w:right w:val="none" w:sz="0" w:space="0" w:color="auto"/>
              </w:divBdr>
            </w:div>
            <w:div w:id="2027711727">
              <w:marLeft w:val="0"/>
              <w:marRight w:val="0"/>
              <w:marTop w:val="0"/>
              <w:marBottom w:val="0"/>
              <w:divBdr>
                <w:top w:val="none" w:sz="0" w:space="0" w:color="auto"/>
                <w:left w:val="none" w:sz="0" w:space="0" w:color="auto"/>
                <w:bottom w:val="none" w:sz="0" w:space="0" w:color="auto"/>
                <w:right w:val="none" w:sz="0" w:space="0" w:color="auto"/>
              </w:divBdr>
            </w:div>
            <w:div w:id="817693663">
              <w:marLeft w:val="0"/>
              <w:marRight w:val="0"/>
              <w:marTop w:val="0"/>
              <w:marBottom w:val="0"/>
              <w:divBdr>
                <w:top w:val="none" w:sz="0" w:space="0" w:color="auto"/>
                <w:left w:val="none" w:sz="0" w:space="0" w:color="auto"/>
                <w:bottom w:val="none" w:sz="0" w:space="0" w:color="auto"/>
                <w:right w:val="none" w:sz="0" w:space="0" w:color="auto"/>
              </w:divBdr>
            </w:div>
            <w:div w:id="399401563">
              <w:marLeft w:val="0"/>
              <w:marRight w:val="0"/>
              <w:marTop w:val="0"/>
              <w:marBottom w:val="0"/>
              <w:divBdr>
                <w:top w:val="none" w:sz="0" w:space="0" w:color="auto"/>
                <w:left w:val="none" w:sz="0" w:space="0" w:color="auto"/>
                <w:bottom w:val="none" w:sz="0" w:space="0" w:color="auto"/>
                <w:right w:val="none" w:sz="0" w:space="0" w:color="auto"/>
              </w:divBdr>
            </w:div>
            <w:div w:id="1846044231">
              <w:marLeft w:val="0"/>
              <w:marRight w:val="0"/>
              <w:marTop w:val="0"/>
              <w:marBottom w:val="0"/>
              <w:divBdr>
                <w:top w:val="none" w:sz="0" w:space="0" w:color="auto"/>
                <w:left w:val="none" w:sz="0" w:space="0" w:color="auto"/>
                <w:bottom w:val="none" w:sz="0" w:space="0" w:color="auto"/>
                <w:right w:val="none" w:sz="0" w:space="0" w:color="auto"/>
              </w:divBdr>
            </w:div>
            <w:div w:id="1230001115">
              <w:marLeft w:val="0"/>
              <w:marRight w:val="0"/>
              <w:marTop w:val="0"/>
              <w:marBottom w:val="0"/>
              <w:divBdr>
                <w:top w:val="none" w:sz="0" w:space="0" w:color="auto"/>
                <w:left w:val="none" w:sz="0" w:space="0" w:color="auto"/>
                <w:bottom w:val="none" w:sz="0" w:space="0" w:color="auto"/>
                <w:right w:val="none" w:sz="0" w:space="0" w:color="auto"/>
              </w:divBdr>
            </w:div>
            <w:div w:id="457528836">
              <w:marLeft w:val="0"/>
              <w:marRight w:val="0"/>
              <w:marTop w:val="0"/>
              <w:marBottom w:val="0"/>
              <w:divBdr>
                <w:top w:val="none" w:sz="0" w:space="0" w:color="auto"/>
                <w:left w:val="none" w:sz="0" w:space="0" w:color="auto"/>
                <w:bottom w:val="none" w:sz="0" w:space="0" w:color="auto"/>
                <w:right w:val="none" w:sz="0" w:space="0" w:color="auto"/>
              </w:divBdr>
            </w:div>
            <w:div w:id="92633430">
              <w:marLeft w:val="0"/>
              <w:marRight w:val="0"/>
              <w:marTop w:val="0"/>
              <w:marBottom w:val="0"/>
              <w:divBdr>
                <w:top w:val="none" w:sz="0" w:space="0" w:color="auto"/>
                <w:left w:val="none" w:sz="0" w:space="0" w:color="auto"/>
                <w:bottom w:val="none" w:sz="0" w:space="0" w:color="auto"/>
                <w:right w:val="none" w:sz="0" w:space="0" w:color="auto"/>
              </w:divBdr>
            </w:div>
            <w:div w:id="2142991219">
              <w:marLeft w:val="0"/>
              <w:marRight w:val="0"/>
              <w:marTop w:val="0"/>
              <w:marBottom w:val="0"/>
              <w:divBdr>
                <w:top w:val="none" w:sz="0" w:space="0" w:color="auto"/>
                <w:left w:val="none" w:sz="0" w:space="0" w:color="auto"/>
                <w:bottom w:val="none" w:sz="0" w:space="0" w:color="auto"/>
                <w:right w:val="none" w:sz="0" w:space="0" w:color="auto"/>
              </w:divBdr>
            </w:div>
            <w:div w:id="441610691">
              <w:marLeft w:val="0"/>
              <w:marRight w:val="0"/>
              <w:marTop w:val="0"/>
              <w:marBottom w:val="0"/>
              <w:divBdr>
                <w:top w:val="none" w:sz="0" w:space="0" w:color="auto"/>
                <w:left w:val="none" w:sz="0" w:space="0" w:color="auto"/>
                <w:bottom w:val="none" w:sz="0" w:space="0" w:color="auto"/>
                <w:right w:val="none" w:sz="0" w:space="0" w:color="auto"/>
              </w:divBdr>
            </w:div>
            <w:div w:id="1848010637">
              <w:marLeft w:val="0"/>
              <w:marRight w:val="0"/>
              <w:marTop w:val="0"/>
              <w:marBottom w:val="0"/>
              <w:divBdr>
                <w:top w:val="none" w:sz="0" w:space="0" w:color="auto"/>
                <w:left w:val="none" w:sz="0" w:space="0" w:color="auto"/>
                <w:bottom w:val="none" w:sz="0" w:space="0" w:color="auto"/>
                <w:right w:val="none" w:sz="0" w:space="0" w:color="auto"/>
              </w:divBdr>
            </w:div>
            <w:div w:id="697119965">
              <w:marLeft w:val="0"/>
              <w:marRight w:val="0"/>
              <w:marTop w:val="0"/>
              <w:marBottom w:val="0"/>
              <w:divBdr>
                <w:top w:val="none" w:sz="0" w:space="0" w:color="auto"/>
                <w:left w:val="none" w:sz="0" w:space="0" w:color="auto"/>
                <w:bottom w:val="none" w:sz="0" w:space="0" w:color="auto"/>
                <w:right w:val="none" w:sz="0" w:space="0" w:color="auto"/>
              </w:divBdr>
            </w:div>
            <w:div w:id="476846409">
              <w:marLeft w:val="0"/>
              <w:marRight w:val="0"/>
              <w:marTop w:val="0"/>
              <w:marBottom w:val="0"/>
              <w:divBdr>
                <w:top w:val="none" w:sz="0" w:space="0" w:color="auto"/>
                <w:left w:val="none" w:sz="0" w:space="0" w:color="auto"/>
                <w:bottom w:val="none" w:sz="0" w:space="0" w:color="auto"/>
                <w:right w:val="none" w:sz="0" w:space="0" w:color="auto"/>
              </w:divBdr>
            </w:div>
            <w:div w:id="656500975">
              <w:marLeft w:val="0"/>
              <w:marRight w:val="0"/>
              <w:marTop w:val="0"/>
              <w:marBottom w:val="0"/>
              <w:divBdr>
                <w:top w:val="none" w:sz="0" w:space="0" w:color="auto"/>
                <w:left w:val="none" w:sz="0" w:space="0" w:color="auto"/>
                <w:bottom w:val="none" w:sz="0" w:space="0" w:color="auto"/>
                <w:right w:val="none" w:sz="0" w:space="0" w:color="auto"/>
              </w:divBdr>
            </w:div>
            <w:div w:id="1170755782">
              <w:marLeft w:val="0"/>
              <w:marRight w:val="0"/>
              <w:marTop w:val="0"/>
              <w:marBottom w:val="0"/>
              <w:divBdr>
                <w:top w:val="none" w:sz="0" w:space="0" w:color="auto"/>
                <w:left w:val="none" w:sz="0" w:space="0" w:color="auto"/>
                <w:bottom w:val="none" w:sz="0" w:space="0" w:color="auto"/>
                <w:right w:val="none" w:sz="0" w:space="0" w:color="auto"/>
              </w:divBdr>
            </w:div>
            <w:div w:id="1728067700">
              <w:marLeft w:val="0"/>
              <w:marRight w:val="0"/>
              <w:marTop w:val="0"/>
              <w:marBottom w:val="0"/>
              <w:divBdr>
                <w:top w:val="none" w:sz="0" w:space="0" w:color="auto"/>
                <w:left w:val="none" w:sz="0" w:space="0" w:color="auto"/>
                <w:bottom w:val="none" w:sz="0" w:space="0" w:color="auto"/>
                <w:right w:val="none" w:sz="0" w:space="0" w:color="auto"/>
              </w:divBdr>
            </w:div>
            <w:div w:id="1132211739">
              <w:marLeft w:val="0"/>
              <w:marRight w:val="0"/>
              <w:marTop w:val="0"/>
              <w:marBottom w:val="0"/>
              <w:divBdr>
                <w:top w:val="none" w:sz="0" w:space="0" w:color="auto"/>
                <w:left w:val="none" w:sz="0" w:space="0" w:color="auto"/>
                <w:bottom w:val="none" w:sz="0" w:space="0" w:color="auto"/>
                <w:right w:val="none" w:sz="0" w:space="0" w:color="auto"/>
              </w:divBdr>
            </w:div>
            <w:div w:id="1586575856">
              <w:marLeft w:val="0"/>
              <w:marRight w:val="0"/>
              <w:marTop w:val="0"/>
              <w:marBottom w:val="0"/>
              <w:divBdr>
                <w:top w:val="none" w:sz="0" w:space="0" w:color="auto"/>
                <w:left w:val="none" w:sz="0" w:space="0" w:color="auto"/>
                <w:bottom w:val="none" w:sz="0" w:space="0" w:color="auto"/>
                <w:right w:val="none" w:sz="0" w:space="0" w:color="auto"/>
              </w:divBdr>
            </w:div>
            <w:div w:id="908151287">
              <w:marLeft w:val="0"/>
              <w:marRight w:val="0"/>
              <w:marTop w:val="0"/>
              <w:marBottom w:val="0"/>
              <w:divBdr>
                <w:top w:val="none" w:sz="0" w:space="0" w:color="auto"/>
                <w:left w:val="none" w:sz="0" w:space="0" w:color="auto"/>
                <w:bottom w:val="none" w:sz="0" w:space="0" w:color="auto"/>
                <w:right w:val="none" w:sz="0" w:space="0" w:color="auto"/>
              </w:divBdr>
            </w:div>
            <w:div w:id="491527605">
              <w:marLeft w:val="0"/>
              <w:marRight w:val="0"/>
              <w:marTop w:val="0"/>
              <w:marBottom w:val="0"/>
              <w:divBdr>
                <w:top w:val="none" w:sz="0" w:space="0" w:color="auto"/>
                <w:left w:val="none" w:sz="0" w:space="0" w:color="auto"/>
                <w:bottom w:val="none" w:sz="0" w:space="0" w:color="auto"/>
                <w:right w:val="none" w:sz="0" w:space="0" w:color="auto"/>
              </w:divBdr>
            </w:div>
            <w:div w:id="669867098">
              <w:marLeft w:val="0"/>
              <w:marRight w:val="0"/>
              <w:marTop w:val="0"/>
              <w:marBottom w:val="0"/>
              <w:divBdr>
                <w:top w:val="none" w:sz="0" w:space="0" w:color="auto"/>
                <w:left w:val="none" w:sz="0" w:space="0" w:color="auto"/>
                <w:bottom w:val="none" w:sz="0" w:space="0" w:color="auto"/>
                <w:right w:val="none" w:sz="0" w:space="0" w:color="auto"/>
              </w:divBdr>
            </w:div>
            <w:div w:id="366875955">
              <w:marLeft w:val="0"/>
              <w:marRight w:val="0"/>
              <w:marTop w:val="0"/>
              <w:marBottom w:val="0"/>
              <w:divBdr>
                <w:top w:val="none" w:sz="0" w:space="0" w:color="auto"/>
                <w:left w:val="none" w:sz="0" w:space="0" w:color="auto"/>
                <w:bottom w:val="none" w:sz="0" w:space="0" w:color="auto"/>
                <w:right w:val="none" w:sz="0" w:space="0" w:color="auto"/>
              </w:divBdr>
            </w:div>
            <w:div w:id="1490444476">
              <w:marLeft w:val="0"/>
              <w:marRight w:val="0"/>
              <w:marTop w:val="0"/>
              <w:marBottom w:val="0"/>
              <w:divBdr>
                <w:top w:val="none" w:sz="0" w:space="0" w:color="auto"/>
                <w:left w:val="none" w:sz="0" w:space="0" w:color="auto"/>
                <w:bottom w:val="none" w:sz="0" w:space="0" w:color="auto"/>
                <w:right w:val="none" w:sz="0" w:space="0" w:color="auto"/>
              </w:divBdr>
            </w:div>
            <w:div w:id="1039008902">
              <w:marLeft w:val="0"/>
              <w:marRight w:val="0"/>
              <w:marTop w:val="0"/>
              <w:marBottom w:val="0"/>
              <w:divBdr>
                <w:top w:val="none" w:sz="0" w:space="0" w:color="auto"/>
                <w:left w:val="none" w:sz="0" w:space="0" w:color="auto"/>
                <w:bottom w:val="none" w:sz="0" w:space="0" w:color="auto"/>
                <w:right w:val="none" w:sz="0" w:space="0" w:color="auto"/>
              </w:divBdr>
            </w:div>
            <w:div w:id="48380942">
              <w:marLeft w:val="0"/>
              <w:marRight w:val="0"/>
              <w:marTop w:val="0"/>
              <w:marBottom w:val="0"/>
              <w:divBdr>
                <w:top w:val="none" w:sz="0" w:space="0" w:color="auto"/>
                <w:left w:val="none" w:sz="0" w:space="0" w:color="auto"/>
                <w:bottom w:val="none" w:sz="0" w:space="0" w:color="auto"/>
                <w:right w:val="none" w:sz="0" w:space="0" w:color="auto"/>
              </w:divBdr>
            </w:div>
            <w:div w:id="232007084">
              <w:marLeft w:val="0"/>
              <w:marRight w:val="0"/>
              <w:marTop w:val="0"/>
              <w:marBottom w:val="0"/>
              <w:divBdr>
                <w:top w:val="none" w:sz="0" w:space="0" w:color="auto"/>
                <w:left w:val="none" w:sz="0" w:space="0" w:color="auto"/>
                <w:bottom w:val="none" w:sz="0" w:space="0" w:color="auto"/>
                <w:right w:val="none" w:sz="0" w:space="0" w:color="auto"/>
              </w:divBdr>
            </w:div>
            <w:div w:id="1077092899">
              <w:marLeft w:val="0"/>
              <w:marRight w:val="0"/>
              <w:marTop w:val="0"/>
              <w:marBottom w:val="0"/>
              <w:divBdr>
                <w:top w:val="none" w:sz="0" w:space="0" w:color="auto"/>
                <w:left w:val="none" w:sz="0" w:space="0" w:color="auto"/>
                <w:bottom w:val="none" w:sz="0" w:space="0" w:color="auto"/>
                <w:right w:val="none" w:sz="0" w:space="0" w:color="auto"/>
              </w:divBdr>
            </w:div>
            <w:div w:id="710811522">
              <w:marLeft w:val="0"/>
              <w:marRight w:val="0"/>
              <w:marTop w:val="0"/>
              <w:marBottom w:val="0"/>
              <w:divBdr>
                <w:top w:val="none" w:sz="0" w:space="0" w:color="auto"/>
                <w:left w:val="none" w:sz="0" w:space="0" w:color="auto"/>
                <w:bottom w:val="none" w:sz="0" w:space="0" w:color="auto"/>
                <w:right w:val="none" w:sz="0" w:space="0" w:color="auto"/>
              </w:divBdr>
            </w:div>
            <w:div w:id="1490754294">
              <w:marLeft w:val="0"/>
              <w:marRight w:val="0"/>
              <w:marTop w:val="0"/>
              <w:marBottom w:val="0"/>
              <w:divBdr>
                <w:top w:val="none" w:sz="0" w:space="0" w:color="auto"/>
                <w:left w:val="none" w:sz="0" w:space="0" w:color="auto"/>
                <w:bottom w:val="none" w:sz="0" w:space="0" w:color="auto"/>
                <w:right w:val="none" w:sz="0" w:space="0" w:color="auto"/>
              </w:divBdr>
            </w:div>
            <w:div w:id="1753164906">
              <w:marLeft w:val="0"/>
              <w:marRight w:val="0"/>
              <w:marTop w:val="0"/>
              <w:marBottom w:val="0"/>
              <w:divBdr>
                <w:top w:val="none" w:sz="0" w:space="0" w:color="auto"/>
                <w:left w:val="none" w:sz="0" w:space="0" w:color="auto"/>
                <w:bottom w:val="none" w:sz="0" w:space="0" w:color="auto"/>
                <w:right w:val="none" w:sz="0" w:space="0" w:color="auto"/>
              </w:divBdr>
            </w:div>
            <w:div w:id="2034839246">
              <w:marLeft w:val="0"/>
              <w:marRight w:val="0"/>
              <w:marTop w:val="0"/>
              <w:marBottom w:val="0"/>
              <w:divBdr>
                <w:top w:val="none" w:sz="0" w:space="0" w:color="auto"/>
                <w:left w:val="none" w:sz="0" w:space="0" w:color="auto"/>
                <w:bottom w:val="none" w:sz="0" w:space="0" w:color="auto"/>
                <w:right w:val="none" w:sz="0" w:space="0" w:color="auto"/>
              </w:divBdr>
            </w:div>
            <w:div w:id="949706949">
              <w:marLeft w:val="0"/>
              <w:marRight w:val="0"/>
              <w:marTop w:val="0"/>
              <w:marBottom w:val="0"/>
              <w:divBdr>
                <w:top w:val="none" w:sz="0" w:space="0" w:color="auto"/>
                <w:left w:val="none" w:sz="0" w:space="0" w:color="auto"/>
                <w:bottom w:val="none" w:sz="0" w:space="0" w:color="auto"/>
                <w:right w:val="none" w:sz="0" w:space="0" w:color="auto"/>
              </w:divBdr>
            </w:div>
            <w:div w:id="253823498">
              <w:marLeft w:val="0"/>
              <w:marRight w:val="0"/>
              <w:marTop w:val="0"/>
              <w:marBottom w:val="0"/>
              <w:divBdr>
                <w:top w:val="none" w:sz="0" w:space="0" w:color="auto"/>
                <w:left w:val="none" w:sz="0" w:space="0" w:color="auto"/>
                <w:bottom w:val="none" w:sz="0" w:space="0" w:color="auto"/>
                <w:right w:val="none" w:sz="0" w:space="0" w:color="auto"/>
              </w:divBdr>
            </w:div>
            <w:div w:id="593560743">
              <w:marLeft w:val="0"/>
              <w:marRight w:val="0"/>
              <w:marTop w:val="0"/>
              <w:marBottom w:val="0"/>
              <w:divBdr>
                <w:top w:val="none" w:sz="0" w:space="0" w:color="auto"/>
                <w:left w:val="none" w:sz="0" w:space="0" w:color="auto"/>
                <w:bottom w:val="none" w:sz="0" w:space="0" w:color="auto"/>
                <w:right w:val="none" w:sz="0" w:space="0" w:color="auto"/>
              </w:divBdr>
            </w:div>
            <w:div w:id="203248547">
              <w:marLeft w:val="0"/>
              <w:marRight w:val="0"/>
              <w:marTop w:val="0"/>
              <w:marBottom w:val="0"/>
              <w:divBdr>
                <w:top w:val="none" w:sz="0" w:space="0" w:color="auto"/>
                <w:left w:val="none" w:sz="0" w:space="0" w:color="auto"/>
                <w:bottom w:val="none" w:sz="0" w:space="0" w:color="auto"/>
                <w:right w:val="none" w:sz="0" w:space="0" w:color="auto"/>
              </w:divBdr>
            </w:div>
            <w:div w:id="1052315984">
              <w:marLeft w:val="0"/>
              <w:marRight w:val="0"/>
              <w:marTop w:val="0"/>
              <w:marBottom w:val="0"/>
              <w:divBdr>
                <w:top w:val="none" w:sz="0" w:space="0" w:color="auto"/>
                <w:left w:val="none" w:sz="0" w:space="0" w:color="auto"/>
                <w:bottom w:val="none" w:sz="0" w:space="0" w:color="auto"/>
                <w:right w:val="none" w:sz="0" w:space="0" w:color="auto"/>
              </w:divBdr>
            </w:div>
            <w:div w:id="1077435729">
              <w:marLeft w:val="0"/>
              <w:marRight w:val="0"/>
              <w:marTop w:val="0"/>
              <w:marBottom w:val="0"/>
              <w:divBdr>
                <w:top w:val="none" w:sz="0" w:space="0" w:color="auto"/>
                <w:left w:val="none" w:sz="0" w:space="0" w:color="auto"/>
                <w:bottom w:val="none" w:sz="0" w:space="0" w:color="auto"/>
                <w:right w:val="none" w:sz="0" w:space="0" w:color="auto"/>
              </w:divBdr>
            </w:div>
            <w:div w:id="246891866">
              <w:marLeft w:val="0"/>
              <w:marRight w:val="0"/>
              <w:marTop w:val="0"/>
              <w:marBottom w:val="0"/>
              <w:divBdr>
                <w:top w:val="none" w:sz="0" w:space="0" w:color="auto"/>
                <w:left w:val="none" w:sz="0" w:space="0" w:color="auto"/>
                <w:bottom w:val="none" w:sz="0" w:space="0" w:color="auto"/>
                <w:right w:val="none" w:sz="0" w:space="0" w:color="auto"/>
              </w:divBdr>
            </w:div>
            <w:div w:id="395317914">
              <w:marLeft w:val="0"/>
              <w:marRight w:val="0"/>
              <w:marTop w:val="0"/>
              <w:marBottom w:val="0"/>
              <w:divBdr>
                <w:top w:val="none" w:sz="0" w:space="0" w:color="auto"/>
                <w:left w:val="none" w:sz="0" w:space="0" w:color="auto"/>
                <w:bottom w:val="none" w:sz="0" w:space="0" w:color="auto"/>
                <w:right w:val="none" w:sz="0" w:space="0" w:color="auto"/>
              </w:divBdr>
            </w:div>
            <w:div w:id="728185780">
              <w:marLeft w:val="0"/>
              <w:marRight w:val="0"/>
              <w:marTop w:val="0"/>
              <w:marBottom w:val="0"/>
              <w:divBdr>
                <w:top w:val="none" w:sz="0" w:space="0" w:color="auto"/>
                <w:left w:val="none" w:sz="0" w:space="0" w:color="auto"/>
                <w:bottom w:val="none" w:sz="0" w:space="0" w:color="auto"/>
                <w:right w:val="none" w:sz="0" w:space="0" w:color="auto"/>
              </w:divBdr>
            </w:div>
            <w:div w:id="2048288654">
              <w:marLeft w:val="0"/>
              <w:marRight w:val="0"/>
              <w:marTop w:val="0"/>
              <w:marBottom w:val="0"/>
              <w:divBdr>
                <w:top w:val="none" w:sz="0" w:space="0" w:color="auto"/>
                <w:left w:val="none" w:sz="0" w:space="0" w:color="auto"/>
                <w:bottom w:val="none" w:sz="0" w:space="0" w:color="auto"/>
                <w:right w:val="none" w:sz="0" w:space="0" w:color="auto"/>
              </w:divBdr>
            </w:div>
            <w:div w:id="1642924087">
              <w:marLeft w:val="0"/>
              <w:marRight w:val="0"/>
              <w:marTop w:val="0"/>
              <w:marBottom w:val="0"/>
              <w:divBdr>
                <w:top w:val="none" w:sz="0" w:space="0" w:color="auto"/>
                <w:left w:val="none" w:sz="0" w:space="0" w:color="auto"/>
                <w:bottom w:val="none" w:sz="0" w:space="0" w:color="auto"/>
                <w:right w:val="none" w:sz="0" w:space="0" w:color="auto"/>
              </w:divBdr>
            </w:div>
            <w:div w:id="969164471">
              <w:marLeft w:val="0"/>
              <w:marRight w:val="0"/>
              <w:marTop w:val="0"/>
              <w:marBottom w:val="0"/>
              <w:divBdr>
                <w:top w:val="none" w:sz="0" w:space="0" w:color="auto"/>
                <w:left w:val="none" w:sz="0" w:space="0" w:color="auto"/>
                <w:bottom w:val="none" w:sz="0" w:space="0" w:color="auto"/>
                <w:right w:val="none" w:sz="0" w:space="0" w:color="auto"/>
              </w:divBdr>
            </w:div>
            <w:div w:id="1752118603">
              <w:marLeft w:val="0"/>
              <w:marRight w:val="0"/>
              <w:marTop w:val="0"/>
              <w:marBottom w:val="0"/>
              <w:divBdr>
                <w:top w:val="none" w:sz="0" w:space="0" w:color="auto"/>
                <w:left w:val="none" w:sz="0" w:space="0" w:color="auto"/>
                <w:bottom w:val="none" w:sz="0" w:space="0" w:color="auto"/>
                <w:right w:val="none" w:sz="0" w:space="0" w:color="auto"/>
              </w:divBdr>
            </w:div>
            <w:div w:id="565530076">
              <w:marLeft w:val="0"/>
              <w:marRight w:val="0"/>
              <w:marTop w:val="0"/>
              <w:marBottom w:val="0"/>
              <w:divBdr>
                <w:top w:val="none" w:sz="0" w:space="0" w:color="auto"/>
                <w:left w:val="none" w:sz="0" w:space="0" w:color="auto"/>
                <w:bottom w:val="none" w:sz="0" w:space="0" w:color="auto"/>
                <w:right w:val="none" w:sz="0" w:space="0" w:color="auto"/>
              </w:divBdr>
            </w:div>
            <w:div w:id="73867114">
              <w:marLeft w:val="0"/>
              <w:marRight w:val="0"/>
              <w:marTop w:val="0"/>
              <w:marBottom w:val="0"/>
              <w:divBdr>
                <w:top w:val="none" w:sz="0" w:space="0" w:color="auto"/>
                <w:left w:val="none" w:sz="0" w:space="0" w:color="auto"/>
                <w:bottom w:val="none" w:sz="0" w:space="0" w:color="auto"/>
                <w:right w:val="none" w:sz="0" w:space="0" w:color="auto"/>
              </w:divBdr>
            </w:div>
            <w:div w:id="1153566735">
              <w:marLeft w:val="0"/>
              <w:marRight w:val="0"/>
              <w:marTop w:val="0"/>
              <w:marBottom w:val="0"/>
              <w:divBdr>
                <w:top w:val="none" w:sz="0" w:space="0" w:color="auto"/>
                <w:left w:val="none" w:sz="0" w:space="0" w:color="auto"/>
                <w:bottom w:val="none" w:sz="0" w:space="0" w:color="auto"/>
                <w:right w:val="none" w:sz="0" w:space="0" w:color="auto"/>
              </w:divBdr>
            </w:div>
            <w:div w:id="590747353">
              <w:marLeft w:val="0"/>
              <w:marRight w:val="0"/>
              <w:marTop w:val="0"/>
              <w:marBottom w:val="0"/>
              <w:divBdr>
                <w:top w:val="none" w:sz="0" w:space="0" w:color="auto"/>
                <w:left w:val="none" w:sz="0" w:space="0" w:color="auto"/>
                <w:bottom w:val="none" w:sz="0" w:space="0" w:color="auto"/>
                <w:right w:val="none" w:sz="0" w:space="0" w:color="auto"/>
              </w:divBdr>
            </w:div>
            <w:div w:id="52655055">
              <w:marLeft w:val="0"/>
              <w:marRight w:val="0"/>
              <w:marTop w:val="0"/>
              <w:marBottom w:val="0"/>
              <w:divBdr>
                <w:top w:val="none" w:sz="0" w:space="0" w:color="auto"/>
                <w:left w:val="none" w:sz="0" w:space="0" w:color="auto"/>
                <w:bottom w:val="none" w:sz="0" w:space="0" w:color="auto"/>
                <w:right w:val="none" w:sz="0" w:space="0" w:color="auto"/>
              </w:divBdr>
            </w:div>
            <w:div w:id="2128506270">
              <w:marLeft w:val="0"/>
              <w:marRight w:val="0"/>
              <w:marTop w:val="0"/>
              <w:marBottom w:val="0"/>
              <w:divBdr>
                <w:top w:val="none" w:sz="0" w:space="0" w:color="auto"/>
                <w:left w:val="none" w:sz="0" w:space="0" w:color="auto"/>
                <w:bottom w:val="none" w:sz="0" w:space="0" w:color="auto"/>
                <w:right w:val="none" w:sz="0" w:space="0" w:color="auto"/>
              </w:divBdr>
            </w:div>
            <w:div w:id="1698850156">
              <w:marLeft w:val="0"/>
              <w:marRight w:val="0"/>
              <w:marTop w:val="0"/>
              <w:marBottom w:val="0"/>
              <w:divBdr>
                <w:top w:val="none" w:sz="0" w:space="0" w:color="auto"/>
                <w:left w:val="none" w:sz="0" w:space="0" w:color="auto"/>
                <w:bottom w:val="none" w:sz="0" w:space="0" w:color="auto"/>
                <w:right w:val="none" w:sz="0" w:space="0" w:color="auto"/>
              </w:divBdr>
            </w:div>
            <w:div w:id="2142645202">
              <w:marLeft w:val="0"/>
              <w:marRight w:val="0"/>
              <w:marTop w:val="0"/>
              <w:marBottom w:val="0"/>
              <w:divBdr>
                <w:top w:val="none" w:sz="0" w:space="0" w:color="auto"/>
                <w:left w:val="none" w:sz="0" w:space="0" w:color="auto"/>
                <w:bottom w:val="none" w:sz="0" w:space="0" w:color="auto"/>
                <w:right w:val="none" w:sz="0" w:space="0" w:color="auto"/>
              </w:divBdr>
            </w:div>
            <w:div w:id="941838195">
              <w:marLeft w:val="0"/>
              <w:marRight w:val="0"/>
              <w:marTop w:val="0"/>
              <w:marBottom w:val="0"/>
              <w:divBdr>
                <w:top w:val="none" w:sz="0" w:space="0" w:color="auto"/>
                <w:left w:val="none" w:sz="0" w:space="0" w:color="auto"/>
                <w:bottom w:val="none" w:sz="0" w:space="0" w:color="auto"/>
                <w:right w:val="none" w:sz="0" w:space="0" w:color="auto"/>
              </w:divBdr>
            </w:div>
            <w:div w:id="422527777">
              <w:marLeft w:val="0"/>
              <w:marRight w:val="0"/>
              <w:marTop w:val="0"/>
              <w:marBottom w:val="0"/>
              <w:divBdr>
                <w:top w:val="none" w:sz="0" w:space="0" w:color="auto"/>
                <w:left w:val="none" w:sz="0" w:space="0" w:color="auto"/>
                <w:bottom w:val="none" w:sz="0" w:space="0" w:color="auto"/>
                <w:right w:val="none" w:sz="0" w:space="0" w:color="auto"/>
              </w:divBdr>
            </w:div>
            <w:div w:id="1430664802">
              <w:marLeft w:val="0"/>
              <w:marRight w:val="0"/>
              <w:marTop w:val="0"/>
              <w:marBottom w:val="0"/>
              <w:divBdr>
                <w:top w:val="none" w:sz="0" w:space="0" w:color="auto"/>
                <w:left w:val="none" w:sz="0" w:space="0" w:color="auto"/>
                <w:bottom w:val="none" w:sz="0" w:space="0" w:color="auto"/>
                <w:right w:val="none" w:sz="0" w:space="0" w:color="auto"/>
              </w:divBdr>
            </w:div>
            <w:div w:id="1842693694">
              <w:marLeft w:val="0"/>
              <w:marRight w:val="0"/>
              <w:marTop w:val="0"/>
              <w:marBottom w:val="0"/>
              <w:divBdr>
                <w:top w:val="none" w:sz="0" w:space="0" w:color="auto"/>
                <w:left w:val="none" w:sz="0" w:space="0" w:color="auto"/>
                <w:bottom w:val="none" w:sz="0" w:space="0" w:color="auto"/>
                <w:right w:val="none" w:sz="0" w:space="0" w:color="auto"/>
              </w:divBdr>
            </w:div>
            <w:div w:id="1367877237">
              <w:marLeft w:val="0"/>
              <w:marRight w:val="0"/>
              <w:marTop w:val="0"/>
              <w:marBottom w:val="0"/>
              <w:divBdr>
                <w:top w:val="none" w:sz="0" w:space="0" w:color="auto"/>
                <w:left w:val="none" w:sz="0" w:space="0" w:color="auto"/>
                <w:bottom w:val="none" w:sz="0" w:space="0" w:color="auto"/>
                <w:right w:val="none" w:sz="0" w:space="0" w:color="auto"/>
              </w:divBdr>
            </w:div>
            <w:div w:id="1946230366">
              <w:marLeft w:val="0"/>
              <w:marRight w:val="0"/>
              <w:marTop w:val="0"/>
              <w:marBottom w:val="0"/>
              <w:divBdr>
                <w:top w:val="none" w:sz="0" w:space="0" w:color="auto"/>
                <w:left w:val="none" w:sz="0" w:space="0" w:color="auto"/>
                <w:bottom w:val="none" w:sz="0" w:space="0" w:color="auto"/>
                <w:right w:val="none" w:sz="0" w:space="0" w:color="auto"/>
              </w:divBdr>
            </w:div>
            <w:div w:id="454518773">
              <w:marLeft w:val="0"/>
              <w:marRight w:val="0"/>
              <w:marTop w:val="0"/>
              <w:marBottom w:val="0"/>
              <w:divBdr>
                <w:top w:val="none" w:sz="0" w:space="0" w:color="auto"/>
                <w:left w:val="none" w:sz="0" w:space="0" w:color="auto"/>
                <w:bottom w:val="none" w:sz="0" w:space="0" w:color="auto"/>
                <w:right w:val="none" w:sz="0" w:space="0" w:color="auto"/>
              </w:divBdr>
            </w:div>
            <w:div w:id="1025450387">
              <w:marLeft w:val="0"/>
              <w:marRight w:val="0"/>
              <w:marTop w:val="0"/>
              <w:marBottom w:val="0"/>
              <w:divBdr>
                <w:top w:val="none" w:sz="0" w:space="0" w:color="auto"/>
                <w:left w:val="none" w:sz="0" w:space="0" w:color="auto"/>
                <w:bottom w:val="none" w:sz="0" w:space="0" w:color="auto"/>
                <w:right w:val="none" w:sz="0" w:space="0" w:color="auto"/>
              </w:divBdr>
            </w:div>
            <w:div w:id="199319429">
              <w:marLeft w:val="0"/>
              <w:marRight w:val="0"/>
              <w:marTop w:val="0"/>
              <w:marBottom w:val="0"/>
              <w:divBdr>
                <w:top w:val="none" w:sz="0" w:space="0" w:color="auto"/>
                <w:left w:val="none" w:sz="0" w:space="0" w:color="auto"/>
                <w:bottom w:val="none" w:sz="0" w:space="0" w:color="auto"/>
                <w:right w:val="none" w:sz="0" w:space="0" w:color="auto"/>
              </w:divBdr>
            </w:div>
            <w:div w:id="501941414">
              <w:marLeft w:val="0"/>
              <w:marRight w:val="0"/>
              <w:marTop w:val="0"/>
              <w:marBottom w:val="0"/>
              <w:divBdr>
                <w:top w:val="none" w:sz="0" w:space="0" w:color="auto"/>
                <w:left w:val="none" w:sz="0" w:space="0" w:color="auto"/>
                <w:bottom w:val="none" w:sz="0" w:space="0" w:color="auto"/>
                <w:right w:val="none" w:sz="0" w:space="0" w:color="auto"/>
              </w:divBdr>
            </w:div>
            <w:div w:id="1296177485">
              <w:marLeft w:val="0"/>
              <w:marRight w:val="0"/>
              <w:marTop w:val="0"/>
              <w:marBottom w:val="0"/>
              <w:divBdr>
                <w:top w:val="none" w:sz="0" w:space="0" w:color="auto"/>
                <w:left w:val="none" w:sz="0" w:space="0" w:color="auto"/>
                <w:bottom w:val="none" w:sz="0" w:space="0" w:color="auto"/>
                <w:right w:val="none" w:sz="0" w:space="0" w:color="auto"/>
              </w:divBdr>
            </w:div>
            <w:div w:id="541669805">
              <w:marLeft w:val="0"/>
              <w:marRight w:val="0"/>
              <w:marTop w:val="0"/>
              <w:marBottom w:val="0"/>
              <w:divBdr>
                <w:top w:val="none" w:sz="0" w:space="0" w:color="auto"/>
                <w:left w:val="none" w:sz="0" w:space="0" w:color="auto"/>
                <w:bottom w:val="none" w:sz="0" w:space="0" w:color="auto"/>
                <w:right w:val="none" w:sz="0" w:space="0" w:color="auto"/>
              </w:divBdr>
            </w:div>
            <w:div w:id="1222057208">
              <w:marLeft w:val="0"/>
              <w:marRight w:val="0"/>
              <w:marTop w:val="0"/>
              <w:marBottom w:val="0"/>
              <w:divBdr>
                <w:top w:val="none" w:sz="0" w:space="0" w:color="auto"/>
                <w:left w:val="none" w:sz="0" w:space="0" w:color="auto"/>
                <w:bottom w:val="none" w:sz="0" w:space="0" w:color="auto"/>
                <w:right w:val="none" w:sz="0" w:space="0" w:color="auto"/>
              </w:divBdr>
            </w:div>
            <w:div w:id="2042315152">
              <w:marLeft w:val="0"/>
              <w:marRight w:val="0"/>
              <w:marTop w:val="0"/>
              <w:marBottom w:val="0"/>
              <w:divBdr>
                <w:top w:val="none" w:sz="0" w:space="0" w:color="auto"/>
                <w:left w:val="none" w:sz="0" w:space="0" w:color="auto"/>
                <w:bottom w:val="none" w:sz="0" w:space="0" w:color="auto"/>
                <w:right w:val="none" w:sz="0" w:space="0" w:color="auto"/>
              </w:divBdr>
            </w:div>
            <w:div w:id="1387024871">
              <w:marLeft w:val="0"/>
              <w:marRight w:val="0"/>
              <w:marTop w:val="0"/>
              <w:marBottom w:val="0"/>
              <w:divBdr>
                <w:top w:val="none" w:sz="0" w:space="0" w:color="auto"/>
                <w:left w:val="none" w:sz="0" w:space="0" w:color="auto"/>
                <w:bottom w:val="none" w:sz="0" w:space="0" w:color="auto"/>
                <w:right w:val="none" w:sz="0" w:space="0" w:color="auto"/>
              </w:divBdr>
            </w:div>
            <w:div w:id="897129791">
              <w:marLeft w:val="0"/>
              <w:marRight w:val="0"/>
              <w:marTop w:val="0"/>
              <w:marBottom w:val="0"/>
              <w:divBdr>
                <w:top w:val="none" w:sz="0" w:space="0" w:color="auto"/>
                <w:left w:val="none" w:sz="0" w:space="0" w:color="auto"/>
                <w:bottom w:val="none" w:sz="0" w:space="0" w:color="auto"/>
                <w:right w:val="none" w:sz="0" w:space="0" w:color="auto"/>
              </w:divBdr>
            </w:div>
            <w:div w:id="17968721">
              <w:marLeft w:val="0"/>
              <w:marRight w:val="0"/>
              <w:marTop w:val="0"/>
              <w:marBottom w:val="0"/>
              <w:divBdr>
                <w:top w:val="none" w:sz="0" w:space="0" w:color="auto"/>
                <w:left w:val="none" w:sz="0" w:space="0" w:color="auto"/>
                <w:bottom w:val="none" w:sz="0" w:space="0" w:color="auto"/>
                <w:right w:val="none" w:sz="0" w:space="0" w:color="auto"/>
              </w:divBdr>
            </w:div>
            <w:div w:id="36664354">
              <w:marLeft w:val="0"/>
              <w:marRight w:val="0"/>
              <w:marTop w:val="0"/>
              <w:marBottom w:val="0"/>
              <w:divBdr>
                <w:top w:val="none" w:sz="0" w:space="0" w:color="auto"/>
                <w:left w:val="none" w:sz="0" w:space="0" w:color="auto"/>
                <w:bottom w:val="none" w:sz="0" w:space="0" w:color="auto"/>
                <w:right w:val="none" w:sz="0" w:space="0" w:color="auto"/>
              </w:divBdr>
            </w:div>
            <w:div w:id="1781682477">
              <w:marLeft w:val="0"/>
              <w:marRight w:val="0"/>
              <w:marTop w:val="0"/>
              <w:marBottom w:val="0"/>
              <w:divBdr>
                <w:top w:val="none" w:sz="0" w:space="0" w:color="auto"/>
                <w:left w:val="none" w:sz="0" w:space="0" w:color="auto"/>
                <w:bottom w:val="none" w:sz="0" w:space="0" w:color="auto"/>
                <w:right w:val="none" w:sz="0" w:space="0" w:color="auto"/>
              </w:divBdr>
            </w:div>
            <w:div w:id="1550532308">
              <w:marLeft w:val="0"/>
              <w:marRight w:val="0"/>
              <w:marTop w:val="0"/>
              <w:marBottom w:val="0"/>
              <w:divBdr>
                <w:top w:val="none" w:sz="0" w:space="0" w:color="auto"/>
                <w:left w:val="none" w:sz="0" w:space="0" w:color="auto"/>
                <w:bottom w:val="none" w:sz="0" w:space="0" w:color="auto"/>
                <w:right w:val="none" w:sz="0" w:space="0" w:color="auto"/>
              </w:divBdr>
            </w:div>
            <w:div w:id="1835804562">
              <w:marLeft w:val="0"/>
              <w:marRight w:val="0"/>
              <w:marTop w:val="0"/>
              <w:marBottom w:val="0"/>
              <w:divBdr>
                <w:top w:val="none" w:sz="0" w:space="0" w:color="auto"/>
                <w:left w:val="none" w:sz="0" w:space="0" w:color="auto"/>
                <w:bottom w:val="none" w:sz="0" w:space="0" w:color="auto"/>
                <w:right w:val="none" w:sz="0" w:space="0" w:color="auto"/>
              </w:divBdr>
            </w:div>
            <w:div w:id="248122566">
              <w:marLeft w:val="0"/>
              <w:marRight w:val="0"/>
              <w:marTop w:val="0"/>
              <w:marBottom w:val="0"/>
              <w:divBdr>
                <w:top w:val="none" w:sz="0" w:space="0" w:color="auto"/>
                <w:left w:val="none" w:sz="0" w:space="0" w:color="auto"/>
                <w:bottom w:val="none" w:sz="0" w:space="0" w:color="auto"/>
                <w:right w:val="none" w:sz="0" w:space="0" w:color="auto"/>
              </w:divBdr>
            </w:div>
            <w:div w:id="280961308">
              <w:marLeft w:val="0"/>
              <w:marRight w:val="0"/>
              <w:marTop w:val="0"/>
              <w:marBottom w:val="0"/>
              <w:divBdr>
                <w:top w:val="none" w:sz="0" w:space="0" w:color="auto"/>
                <w:left w:val="none" w:sz="0" w:space="0" w:color="auto"/>
                <w:bottom w:val="none" w:sz="0" w:space="0" w:color="auto"/>
                <w:right w:val="none" w:sz="0" w:space="0" w:color="auto"/>
              </w:divBdr>
            </w:div>
            <w:div w:id="1109396931">
              <w:marLeft w:val="0"/>
              <w:marRight w:val="0"/>
              <w:marTop w:val="0"/>
              <w:marBottom w:val="0"/>
              <w:divBdr>
                <w:top w:val="none" w:sz="0" w:space="0" w:color="auto"/>
                <w:left w:val="none" w:sz="0" w:space="0" w:color="auto"/>
                <w:bottom w:val="none" w:sz="0" w:space="0" w:color="auto"/>
                <w:right w:val="none" w:sz="0" w:space="0" w:color="auto"/>
              </w:divBdr>
            </w:div>
            <w:div w:id="2088725033">
              <w:marLeft w:val="0"/>
              <w:marRight w:val="0"/>
              <w:marTop w:val="0"/>
              <w:marBottom w:val="0"/>
              <w:divBdr>
                <w:top w:val="none" w:sz="0" w:space="0" w:color="auto"/>
                <w:left w:val="none" w:sz="0" w:space="0" w:color="auto"/>
                <w:bottom w:val="none" w:sz="0" w:space="0" w:color="auto"/>
                <w:right w:val="none" w:sz="0" w:space="0" w:color="auto"/>
              </w:divBdr>
            </w:div>
            <w:div w:id="1564488016">
              <w:marLeft w:val="0"/>
              <w:marRight w:val="0"/>
              <w:marTop w:val="0"/>
              <w:marBottom w:val="0"/>
              <w:divBdr>
                <w:top w:val="none" w:sz="0" w:space="0" w:color="auto"/>
                <w:left w:val="none" w:sz="0" w:space="0" w:color="auto"/>
                <w:bottom w:val="none" w:sz="0" w:space="0" w:color="auto"/>
                <w:right w:val="none" w:sz="0" w:space="0" w:color="auto"/>
              </w:divBdr>
            </w:div>
            <w:div w:id="1680621154">
              <w:marLeft w:val="0"/>
              <w:marRight w:val="0"/>
              <w:marTop w:val="0"/>
              <w:marBottom w:val="0"/>
              <w:divBdr>
                <w:top w:val="none" w:sz="0" w:space="0" w:color="auto"/>
                <w:left w:val="none" w:sz="0" w:space="0" w:color="auto"/>
                <w:bottom w:val="none" w:sz="0" w:space="0" w:color="auto"/>
                <w:right w:val="none" w:sz="0" w:space="0" w:color="auto"/>
              </w:divBdr>
            </w:div>
            <w:div w:id="1570308774">
              <w:marLeft w:val="0"/>
              <w:marRight w:val="0"/>
              <w:marTop w:val="0"/>
              <w:marBottom w:val="0"/>
              <w:divBdr>
                <w:top w:val="none" w:sz="0" w:space="0" w:color="auto"/>
                <w:left w:val="none" w:sz="0" w:space="0" w:color="auto"/>
                <w:bottom w:val="none" w:sz="0" w:space="0" w:color="auto"/>
                <w:right w:val="none" w:sz="0" w:space="0" w:color="auto"/>
              </w:divBdr>
            </w:div>
            <w:div w:id="547105377">
              <w:marLeft w:val="0"/>
              <w:marRight w:val="0"/>
              <w:marTop w:val="0"/>
              <w:marBottom w:val="0"/>
              <w:divBdr>
                <w:top w:val="none" w:sz="0" w:space="0" w:color="auto"/>
                <w:left w:val="none" w:sz="0" w:space="0" w:color="auto"/>
                <w:bottom w:val="none" w:sz="0" w:space="0" w:color="auto"/>
                <w:right w:val="none" w:sz="0" w:space="0" w:color="auto"/>
              </w:divBdr>
            </w:div>
            <w:div w:id="1371567806">
              <w:marLeft w:val="0"/>
              <w:marRight w:val="0"/>
              <w:marTop w:val="0"/>
              <w:marBottom w:val="0"/>
              <w:divBdr>
                <w:top w:val="none" w:sz="0" w:space="0" w:color="auto"/>
                <w:left w:val="none" w:sz="0" w:space="0" w:color="auto"/>
                <w:bottom w:val="none" w:sz="0" w:space="0" w:color="auto"/>
                <w:right w:val="none" w:sz="0" w:space="0" w:color="auto"/>
              </w:divBdr>
            </w:div>
            <w:div w:id="2029137035">
              <w:marLeft w:val="0"/>
              <w:marRight w:val="0"/>
              <w:marTop w:val="0"/>
              <w:marBottom w:val="0"/>
              <w:divBdr>
                <w:top w:val="none" w:sz="0" w:space="0" w:color="auto"/>
                <w:left w:val="none" w:sz="0" w:space="0" w:color="auto"/>
                <w:bottom w:val="none" w:sz="0" w:space="0" w:color="auto"/>
                <w:right w:val="none" w:sz="0" w:space="0" w:color="auto"/>
              </w:divBdr>
            </w:div>
            <w:div w:id="1837459036">
              <w:marLeft w:val="0"/>
              <w:marRight w:val="0"/>
              <w:marTop w:val="0"/>
              <w:marBottom w:val="0"/>
              <w:divBdr>
                <w:top w:val="none" w:sz="0" w:space="0" w:color="auto"/>
                <w:left w:val="none" w:sz="0" w:space="0" w:color="auto"/>
                <w:bottom w:val="none" w:sz="0" w:space="0" w:color="auto"/>
                <w:right w:val="none" w:sz="0" w:space="0" w:color="auto"/>
              </w:divBdr>
            </w:div>
            <w:div w:id="47340017">
              <w:marLeft w:val="0"/>
              <w:marRight w:val="0"/>
              <w:marTop w:val="0"/>
              <w:marBottom w:val="0"/>
              <w:divBdr>
                <w:top w:val="none" w:sz="0" w:space="0" w:color="auto"/>
                <w:left w:val="none" w:sz="0" w:space="0" w:color="auto"/>
                <w:bottom w:val="none" w:sz="0" w:space="0" w:color="auto"/>
                <w:right w:val="none" w:sz="0" w:space="0" w:color="auto"/>
              </w:divBdr>
            </w:div>
            <w:div w:id="70856892">
              <w:marLeft w:val="0"/>
              <w:marRight w:val="0"/>
              <w:marTop w:val="0"/>
              <w:marBottom w:val="0"/>
              <w:divBdr>
                <w:top w:val="none" w:sz="0" w:space="0" w:color="auto"/>
                <w:left w:val="none" w:sz="0" w:space="0" w:color="auto"/>
                <w:bottom w:val="none" w:sz="0" w:space="0" w:color="auto"/>
                <w:right w:val="none" w:sz="0" w:space="0" w:color="auto"/>
              </w:divBdr>
            </w:div>
            <w:div w:id="628516253">
              <w:marLeft w:val="0"/>
              <w:marRight w:val="0"/>
              <w:marTop w:val="0"/>
              <w:marBottom w:val="0"/>
              <w:divBdr>
                <w:top w:val="none" w:sz="0" w:space="0" w:color="auto"/>
                <w:left w:val="none" w:sz="0" w:space="0" w:color="auto"/>
                <w:bottom w:val="none" w:sz="0" w:space="0" w:color="auto"/>
                <w:right w:val="none" w:sz="0" w:space="0" w:color="auto"/>
              </w:divBdr>
            </w:div>
            <w:div w:id="1811897188">
              <w:marLeft w:val="0"/>
              <w:marRight w:val="0"/>
              <w:marTop w:val="0"/>
              <w:marBottom w:val="0"/>
              <w:divBdr>
                <w:top w:val="none" w:sz="0" w:space="0" w:color="auto"/>
                <w:left w:val="none" w:sz="0" w:space="0" w:color="auto"/>
                <w:bottom w:val="none" w:sz="0" w:space="0" w:color="auto"/>
                <w:right w:val="none" w:sz="0" w:space="0" w:color="auto"/>
              </w:divBdr>
            </w:div>
            <w:div w:id="897742834">
              <w:marLeft w:val="0"/>
              <w:marRight w:val="0"/>
              <w:marTop w:val="0"/>
              <w:marBottom w:val="0"/>
              <w:divBdr>
                <w:top w:val="none" w:sz="0" w:space="0" w:color="auto"/>
                <w:left w:val="none" w:sz="0" w:space="0" w:color="auto"/>
                <w:bottom w:val="none" w:sz="0" w:space="0" w:color="auto"/>
                <w:right w:val="none" w:sz="0" w:space="0" w:color="auto"/>
              </w:divBdr>
            </w:div>
            <w:div w:id="669336041">
              <w:marLeft w:val="0"/>
              <w:marRight w:val="0"/>
              <w:marTop w:val="0"/>
              <w:marBottom w:val="0"/>
              <w:divBdr>
                <w:top w:val="none" w:sz="0" w:space="0" w:color="auto"/>
                <w:left w:val="none" w:sz="0" w:space="0" w:color="auto"/>
                <w:bottom w:val="none" w:sz="0" w:space="0" w:color="auto"/>
                <w:right w:val="none" w:sz="0" w:space="0" w:color="auto"/>
              </w:divBdr>
            </w:div>
            <w:div w:id="288782025">
              <w:marLeft w:val="0"/>
              <w:marRight w:val="0"/>
              <w:marTop w:val="0"/>
              <w:marBottom w:val="0"/>
              <w:divBdr>
                <w:top w:val="none" w:sz="0" w:space="0" w:color="auto"/>
                <w:left w:val="none" w:sz="0" w:space="0" w:color="auto"/>
                <w:bottom w:val="none" w:sz="0" w:space="0" w:color="auto"/>
                <w:right w:val="none" w:sz="0" w:space="0" w:color="auto"/>
              </w:divBdr>
            </w:div>
            <w:div w:id="405618226">
              <w:marLeft w:val="0"/>
              <w:marRight w:val="0"/>
              <w:marTop w:val="0"/>
              <w:marBottom w:val="0"/>
              <w:divBdr>
                <w:top w:val="none" w:sz="0" w:space="0" w:color="auto"/>
                <w:left w:val="none" w:sz="0" w:space="0" w:color="auto"/>
                <w:bottom w:val="none" w:sz="0" w:space="0" w:color="auto"/>
                <w:right w:val="none" w:sz="0" w:space="0" w:color="auto"/>
              </w:divBdr>
            </w:div>
            <w:div w:id="279848611">
              <w:marLeft w:val="0"/>
              <w:marRight w:val="0"/>
              <w:marTop w:val="0"/>
              <w:marBottom w:val="0"/>
              <w:divBdr>
                <w:top w:val="none" w:sz="0" w:space="0" w:color="auto"/>
                <w:left w:val="none" w:sz="0" w:space="0" w:color="auto"/>
                <w:bottom w:val="none" w:sz="0" w:space="0" w:color="auto"/>
                <w:right w:val="none" w:sz="0" w:space="0" w:color="auto"/>
              </w:divBdr>
            </w:div>
            <w:div w:id="1028916392">
              <w:marLeft w:val="0"/>
              <w:marRight w:val="0"/>
              <w:marTop w:val="0"/>
              <w:marBottom w:val="0"/>
              <w:divBdr>
                <w:top w:val="none" w:sz="0" w:space="0" w:color="auto"/>
                <w:left w:val="none" w:sz="0" w:space="0" w:color="auto"/>
                <w:bottom w:val="none" w:sz="0" w:space="0" w:color="auto"/>
                <w:right w:val="none" w:sz="0" w:space="0" w:color="auto"/>
              </w:divBdr>
            </w:div>
            <w:div w:id="588587862">
              <w:marLeft w:val="0"/>
              <w:marRight w:val="0"/>
              <w:marTop w:val="0"/>
              <w:marBottom w:val="0"/>
              <w:divBdr>
                <w:top w:val="none" w:sz="0" w:space="0" w:color="auto"/>
                <w:left w:val="none" w:sz="0" w:space="0" w:color="auto"/>
                <w:bottom w:val="none" w:sz="0" w:space="0" w:color="auto"/>
                <w:right w:val="none" w:sz="0" w:space="0" w:color="auto"/>
              </w:divBdr>
            </w:div>
            <w:div w:id="664825928">
              <w:marLeft w:val="0"/>
              <w:marRight w:val="0"/>
              <w:marTop w:val="0"/>
              <w:marBottom w:val="0"/>
              <w:divBdr>
                <w:top w:val="none" w:sz="0" w:space="0" w:color="auto"/>
                <w:left w:val="none" w:sz="0" w:space="0" w:color="auto"/>
                <w:bottom w:val="none" w:sz="0" w:space="0" w:color="auto"/>
                <w:right w:val="none" w:sz="0" w:space="0" w:color="auto"/>
              </w:divBdr>
            </w:div>
            <w:div w:id="408037863">
              <w:marLeft w:val="0"/>
              <w:marRight w:val="0"/>
              <w:marTop w:val="0"/>
              <w:marBottom w:val="0"/>
              <w:divBdr>
                <w:top w:val="none" w:sz="0" w:space="0" w:color="auto"/>
                <w:left w:val="none" w:sz="0" w:space="0" w:color="auto"/>
                <w:bottom w:val="none" w:sz="0" w:space="0" w:color="auto"/>
                <w:right w:val="none" w:sz="0" w:space="0" w:color="auto"/>
              </w:divBdr>
            </w:div>
            <w:div w:id="201943767">
              <w:marLeft w:val="0"/>
              <w:marRight w:val="0"/>
              <w:marTop w:val="0"/>
              <w:marBottom w:val="0"/>
              <w:divBdr>
                <w:top w:val="none" w:sz="0" w:space="0" w:color="auto"/>
                <w:left w:val="none" w:sz="0" w:space="0" w:color="auto"/>
                <w:bottom w:val="none" w:sz="0" w:space="0" w:color="auto"/>
                <w:right w:val="none" w:sz="0" w:space="0" w:color="auto"/>
              </w:divBdr>
            </w:div>
            <w:div w:id="1486049583">
              <w:marLeft w:val="0"/>
              <w:marRight w:val="0"/>
              <w:marTop w:val="0"/>
              <w:marBottom w:val="0"/>
              <w:divBdr>
                <w:top w:val="none" w:sz="0" w:space="0" w:color="auto"/>
                <w:left w:val="none" w:sz="0" w:space="0" w:color="auto"/>
                <w:bottom w:val="none" w:sz="0" w:space="0" w:color="auto"/>
                <w:right w:val="none" w:sz="0" w:space="0" w:color="auto"/>
              </w:divBdr>
            </w:div>
            <w:div w:id="500778015">
              <w:marLeft w:val="0"/>
              <w:marRight w:val="0"/>
              <w:marTop w:val="0"/>
              <w:marBottom w:val="0"/>
              <w:divBdr>
                <w:top w:val="none" w:sz="0" w:space="0" w:color="auto"/>
                <w:left w:val="none" w:sz="0" w:space="0" w:color="auto"/>
                <w:bottom w:val="none" w:sz="0" w:space="0" w:color="auto"/>
                <w:right w:val="none" w:sz="0" w:space="0" w:color="auto"/>
              </w:divBdr>
            </w:div>
            <w:div w:id="1729526771">
              <w:marLeft w:val="0"/>
              <w:marRight w:val="0"/>
              <w:marTop w:val="0"/>
              <w:marBottom w:val="0"/>
              <w:divBdr>
                <w:top w:val="none" w:sz="0" w:space="0" w:color="auto"/>
                <w:left w:val="none" w:sz="0" w:space="0" w:color="auto"/>
                <w:bottom w:val="none" w:sz="0" w:space="0" w:color="auto"/>
                <w:right w:val="none" w:sz="0" w:space="0" w:color="auto"/>
              </w:divBdr>
            </w:div>
            <w:div w:id="1407259965">
              <w:marLeft w:val="0"/>
              <w:marRight w:val="0"/>
              <w:marTop w:val="0"/>
              <w:marBottom w:val="0"/>
              <w:divBdr>
                <w:top w:val="none" w:sz="0" w:space="0" w:color="auto"/>
                <w:left w:val="none" w:sz="0" w:space="0" w:color="auto"/>
                <w:bottom w:val="none" w:sz="0" w:space="0" w:color="auto"/>
                <w:right w:val="none" w:sz="0" w:space="0" w:color="auto"/>
              </w:divBdr>
            </w:div>
            <w:div w:id="1703747398">
              <w:marLeft w:val="0"/>
              <w:marRight w:val="0"/>
              <w:marTop w:val="0"/>
              <w:marBottom w:val="0"/>
              <w:divBdr>
                <w:top w:val="none" w:sz="0" w:space="0" w:color="auto"/>
                <w:left w:val="none" w:sz="0" w:space="0" w:color="auto"/>
                <w:bottom w:val="none" w:sz="0" w:space="0" w:color="auto"/>
                <w:right w:val="none" w:sz="0" w:space="0" w:color="auto"/>
              </w:divBdr>
            </w:div>
            <w:div w:id="1568684578">
              <w:marLeft w:val="0"/>
              <w:marRight w:val="0"/>
              <w:marTop w:val="0"/>
              <w:marBottom w:val="0"/>
              <w:divBdr>
                <w:top w:val="none" w:sz="0" w:space="0" w:color="auto"/>
                <w:left w:val="none" w:sz="0" w:space="0" w:color="auto"/>
                <w:bottom w:val="none" w:sz="0" w:space="0" w:color="auto"/>
                <w:right w:val="none" w:sz="0" w:space="0" w:color="auto"/>
              </w:divBdr>
            </w:div>
            <w:div w:id="1400790054">
              <w:marLeft w:val="0"/>
              <w:marRight w:val="0"/>
              <w:marTop w:val="0"/>
              <w:marBottom w:val="0"/>
              <w:divBdr>
                <w:top w:val="none" w:sz="0" w:space="0" w:color="auto"/>
                <w:left w:val="none" w:sz="0" w:space="0" w:color="auto"/>
                <w:bottom w:val="none" w:sz="0" w:space="0" w:color="auto"/>
                <w:right w:val="none" w:sz="0" w:space="0" w:color="auto"/>
              </w:divBdr>
            </w:div>
            <w:div w:id="978730282">
              <w:marLeft w:val="0"/>
              <w:marRight w:val="0"/>
              <w:marTop w:val="0"/>
              <w:marBottom w:val="0"/>
              <w:divBdr>
                <w:top w:val="none" w:sz="0" w:space="0" w:color="auto"/>
                <w:left w:val="none" w:sz="0" w:space="0" w:color="auto"/>
                <w:bottom w:val="none" w:sz="0" w:space="0" w:color="auto"/>
                <w:right w:val="none" w:sz="0" w:space="0" w:color="auto"/>
              </w:divBdr>
            </w:div>
            <w:div w:id="138965127">
              <w:marLeft w:val="0"/>
              <w:marRight w:val="0"/>
              <w:marTop w:val="0"/>
              <w:marBottom w:val="0"/>
              <w:divBdr>
                <w:top w:val="none" w:sz="0" w:space="0" w:color="auto"/>
                <w:left w:val="none" w:sz="0" w:space="0" w:color="auto"/>
                <w:bottom w:val="none" w:sz="0" w:space="0" w:color="auto"/>
                <w:right w:val="none" w:sz="0" w:space="0" w:color="auto"/>
              </w:divBdr>
            </w:div>
            <w:div w:id="240145955">
              <w:marLeft w:val="0"/>
              <w:marRight w:val="0"/>
              <w:marTop w:val="0"/>
              <w:marBottom w:val="0"/>
              <w:divBdr>
                <w:top w:val="none" w:sz="0" w:space="0" w:color="auto"/>
                <w:left w:val="none" w:sz="0" w:space="0" w:color="auto"/>
                <w:bottom w:val="none" w:sz="0" w:space="0" w:color="auto"/>
                <w:right w:val="none" w:sz="0" w:space="0" w:color="auto"/>
              </w:divBdr>
            </w:div>
            <w:div w:id="522939326">
              <w:marLeft w:val="0"/>
              <w:marRight w:val="0"/>
              <w:marTop w:val="0"/>
              <w:marBottom w:val="0"/>
              <w:divBdr>
                <w:top w:val="none" w:sz="0" w:space="0" w:color="auto"/>
                <w:left w:val="none" w:sz="0" w:space="0" w:color="auto"/>
                <w:bottom w:val="none" w:sz="0" w:space="0" w:color="auto"/>
                <w:right w:val="none" w:sz="0" w:space="0" w:color="auto"/>
              </w:divBdr>
            </w:div>
            <w:div w:id="2068213124">
              <w:marLeft w:val="0"/>
              <w:marRight w:val="0"/>
              <w:marTop w:val="0"/>
              <w:marBottom w:val="0"/>
              <w:divBdr>
                <w:top w:val="none" w:sz="0" w:space="0" w:color="auto"/>
                <w:left w:val="none" w:sz="0" w:space="0" w:color="auto"/>
                <w:bottom w:val="none" w:sz="0" w:space="0" w:color="auto"/>
                <w:right w:val="none" w:sz="0" w:space="0" w:color="auto"/>
              </w:divBdr>
            </w:div>
            <w:div w:id="198395769">
              <w:marLeft w:val="0"/>
              <w:marRight w:val="0"/>
              <w:marTop w:val="0"/>
              <w:marBottom w:val="0"/>
              <w:divBdr>
                <w:top w:val="none" w:sz="0" w:space="0" w:color="auto"/>
                <w:left w:val="none" w:sz="0" w:space="0" w:color="auto"/>
                <w:bottom w:val="none" w:sz="0" w:space="0" w:color="auto"/>
                <w:right w:val="none" w:sz="0" w:space="0" w:color="auto"/>
              </w:divBdr>
            </w:div>
            <w:div w:id="206787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74836">
      <w:bodyDiv w:val="1"/>
      <w:marLeft w:val="0"/>
      <w:marRight w:val="0"/>
      <w:marTop w:val="0"/>
      <w:marBottom w:val="0"/>
      <w:divBdr>
        <w:top w:val="none" w:sz="0" w:space="0" w:color="auto"/>
        <w:left w:val="none" w:sz="0" w:space="0" w:color="auto"/>
        <w:bottom w:val="none" w:sz="0" w:space="0" w:color="auto"/>
        <w:right w:val="none" w:sz="0" w:space="0" w:color="auto"/>
      </w:divBdr>
      <w:divsChild>
        <w:div w:id="1883008758">
          <w:marLeft w:val="0"/>
          <w:marRight w:val="0"/>
          <w:marTop w:val="0"/>
          <w:marBottom w:val="0"/>
          <w:divBdr>
            <w:top w:val="none" w:sz="0" w:space="0" w:color="auto"/>
            <w:left w:val="none" w:sz="0" w:space="0" w:color="auto"/>
            <w:bottom w:val="none" w:sz="0" w:space="0" w:color="auto"/>
            <w:right w:val="none" w:sz="0" w:space="0" w:color="auto"/>
          </w:divBdr>
          <w:divsChild>
            <w:div w:id="1009259340">
              <w:marLeft w:val="0"/>
              <w:marRight w:val="0"/>
              <w:marTop w:val="0"/>
              <w:marBottom w:val="0"/>
              <w:divBdr>
                <w:top w:val="none" w:sz="0" w:space="0" w:color="auto"/>
                <w:left w:val="none" w:sz="0" w:space="0" w:color="auto"/>
                <w:bottom w:val="none" w:sz="0" w:space="0" w:color="auto"/>
                <w:right w:val="none" w:sz="0" w:space="0" w:color="auto"/>
              </w:divBdr>
            </w:div>
            <w:div w:id="1738435361">
              <w:marLeft w:val="0"/>
              <w:marRight w:val="0"/>
              <w:marTop w:val="0"/>
              <w:marBottom w:val="0"/>
              <w:divBdr>
                <w:top w:val="none" w:sz="0" w:space="0" w:color="auto"/>
                <w:left w:val="none" w:sz="0" w:space="0" w:color="auto"/>
                <w:bottom w:val="none" w:sz="0" w:space="0" w:color="auto"/>
                <w:right w:val="none" w:sz="0" w:space="0" w:color="auto"/>
              </w:divBdr>
            </w:div>
            <w:div w:id="1979265703">
              <w:marLeft w:val="0"/>
              <w:marRight w:val="0"/>
              <w:marTop w:val="0"/>
              <w:marBottom w:val="0"/>
              <w:divBdr>
                <w:top w:val="none" w:sz="0" w:space="0" w:color="auto"/>
                <w:left w:val="none" w:sz="0" w:space="0" w:color="auto"/>
                <w:bottom w:val="none" w:sz="0" w:space="0" w:color="auto"/>
                <w:right w:val="none" w:sz="0" w:space="0" w:color="auto"/>
              </w:divBdr>
            </w:div>
            <w:div w:id="1190870615">
              <w:marLeft w:val="0"/>
              <w:marRight w:val="0"/>
              <w:marTop w:val="0"/>
              <w:marBottom w:val="0"/>
              <w:divBdr>
                <w:top w:val="none" w:sz="0" w:space="0" w:color="auto"/>
                <w:left w:val="none" w:sz="0" w:space="0" w:color="auto"/>
                <w:bottom w:val="none" w:sz="0" w:space="0" w:color="auto"/>
                <w:right w:val="none" w:sz="0" w:space="0" w:color="auto"/>
              </w:divBdr>
            </w:div>
            <w:div w:id="819035478">
              <w:marLeft w:val="0"/>
              <w:marRight w:val="0"/>
              <w:marTop w:val="0"/>
              <w:marBottom w:val="0"/>
              <w:divBdr>
                <w:top w:val="none" w:sz="0" w:space="0" w:color="auto"/>
                <w:left w:val="none" w:sz="0" w:space="0" w:color="auto"/>
                <w:bottom w:val="none" w:sz="0" w:space="0" w:color="auto"/>
                <w:right w:val="none" w:sz="0" w:space="0" w:color="auto"/>
              </w:divBdr>
            </w:div>
            <w:div w:id="1740899523">
              <w:marLeft w:val="0"/>
              <w:marRight w:val="0"/>
              <w:marTop w:val="0"/>
              <w:marBottom w:val="0"/>
              <w:divBdr>
                <w:top w:val="none" w:sz="0" w:space="0" w:color="auto"/>
                <w:left w:val="none" w:sz="0" w:space="0" w:color="auto"/>
                <w:bottom w:val="none" w:sz="0" w:space="0" w:color="auto"/>
                <w:right w:val="none" w:sz="0" w:space="0" w:color="auto"/>
              </w:divBdr>
            </w:div>
            <w:div w:id="1109663803">
              <w:marLeft w:val="0"/>
              <w:marRight w:val="0"/>
              <w:marTop w:val="0"/>
              <w:marBottom w:val="0"/>
              <w:divBdr>
                <w:top w:val="none" w:sz="0" w:space="0" w:color="auto"/>
                <w:left w:val="none" w:sz="0" w:space="0" w:color="auto"/>
                <w:bottom w:val="none" w:sz="0" w:space="0" w:color="auto"/>
                <w:right w:val="none" w:sz="0" w:space="0" w:color="auto"/>
              </w:divBdr>
            </w:div>
            <w:div w:id="431555405">
              <w:marLeft w:val="0"/>
              <w:marRight w:val="0"/>
              <w:marTop w:val="0"/>
              <w:marBottom w:val="0"/>
              <w:divBdr>
                <w:top w:val="none" w:sz="0" w:space="0" w:color="auto"/>
                <w:left w:val="none" w:sz="0" w:space="0" w:color="auto"/>
                <w:bottom w:val="none" w:sz="0" w:space="0" w:color="auto"/>
                <w:right w:val="none" w:sz="0" w:space="0" w:color="auto"/>
              </w:divBdr>
            </w:div>
            <w:div w:id="715393760">
              <w:marLeft w:val="0"/>
              <w:marRight w:val="0"/>
              <w:marTop w:val="0"/>
              <w:marBottom w:val="0"/>
              <w:divBdr>
                <w:top w:val="none" w:sz="0" w:space="0" w:color="auto"/>
                <w:left w:val="none" w:sz="0" w:space="0" w:color="auto"/>
                <w:bottom w:val="none" w:sz="0" w:space="0" w:color="auto"/>
                <w:right w:val="none" w:sz="0" w:space="0" w:color="auto"/>
              </w:divBdr>
            </w:div>
            <w:div w:id="824206813">
              <w:marLeft w:val="0"/>
              <w:marRight w:val="0"/>
              <w:marTop w:val="0"/>
              <w:marBottom w:val="0"/>
              <w:divBdr>
                <w:top w:val="none" w:sz="0" w:space="0" w:color="auto"/>
                <w:left w:val="none" w:sz="0" w:space="0" w:color="auto"/>
                <w:bottom w:val="none" w:sz="0" w:space="0" w:color="auto"/>
                <w:right w:val="none" w:sz="0" w:space="0" w:color="auto"/>
              </w:divBdr>
            </w:div>
            <w:div w:id="2135170331">
              <w:marLeft w:val="0"/>
              <w:marRight w:val="0"/>
              <w:marTop w:val="0"/>
              <w:marBottom w:val="0"/>
              <w:divBdr>
                <w:top w:val="none" w:sz="0" w:space="0" w:color="auto"/>
                <w:left w:val="none" w:sz="0" w:space="0" w:color="auto"/>
                <w:bottom w:val="none" w:sz="0" w:space="0" w:color="auto"/>
                <w:right w:val="none" w:sz="0" w:space="0" w:color="auto"/>
              </w:divBdr>
            </w:div>
            <w:div w:id="735054934">
              <w:marLeft w:val="0"/>
              <w:marRight w:val="0"/>
              <w:marTop w:val="0"/>
              <w:marBottom w:val="0"/>
              <w:divBdr>
                <w:top w:val="none" w:sz="0" w:space="0" w:color="auto"/>
                <w:left w:val="none" w:sz="0" w:space="0" w:color="auto"/>
                <w:bottom w:val="none" w:sz="0" w:space="0" w:color="auto"/>
                <w:right w:val="none" w:sz="0" w:space="0" w:color="auto"/>
              </w:divBdr>
            </w:div>
            <w:div w:id="1515998677">
              <w:marLeft w:val="0"/>
              <w:marRight w:val="0"/>
              <w:marTop w:val="0"/>
              <w:marBottom w:val="0"/>
              <w:divBdr>
                <w:top w:val="none" w:sz="0" w:space="0" w:color="auto"/>
                <w:left w:val="none" w:sz="0" w:space="0" w:color="auto"/>
                <w:bottom w:val="none" w:sz="0" w:space="0" w:color="auto"/>
                <w:right w:val="none" w:sz="0" w:space="0" w:color="auto"/>
              </w:divBdr>
            </w:div>
            <w:div w:id="331682270">
              <w:marLeft w:val="0"/>
              <w:marRight w:val="0"/>
              <w:marTop w:val="0"/>
              <w:marBottom w:val="0"/>
              <w:divBdr>
                <w:top w:val="none" w:sz="0" w:space="0" w:color="auto"/>
                <w:left w:val="none" w:sz="0" w:space="0" w:color="auto"/>
                <w:bottom w:val="none" w:sz="0" w:space="0" w:color="auto"/>
                <w:right w:val="none" w:sz="0" w:space="0" w:color="auto"/>
              </w:divBdr>
            </w:div>
            <w:div w:id="1970553385">
              <w:marLeft w:val="0"/>
              <w:marRight w:val="0"/>
              <w:marTop w:val="0"/>
              <w:marBottom w:val="0"/>
              <w:divBdr>
                <w:top w:val="none" w:sz="0" w:space="0" w:color="auto"/>
                <w:left w:val="none" w:sz="0" w:space="0" w:color="auto"/>
                <w:bottom w:val="none" w:sz="0" w:space="0" w:color="auto"/>
                <w:right w:val="none" w:sz="0" w:space="0" w:color="auto"/>
              </w:divBdr>
            </w:div>
            <w:div w:id="1102798183">
              <w:marLeft w:val="0"/>
              <w:marRight w:val="0"/>
              <w:marTop w:val="0"/>
              <w:marBottom w:val="0"/>
              <w:divBdr>
                <w:top w:val="none" w:sz="0" w:space="0" w:color="auto"/>
                <w:left w:val="none" w:sz="0" w:space="0" w:color="auto"/>
                <w:bottom w:val="none" w:sz="0" w:space="0" w:color="auto"/>
                <w:right w:val="none" w:sz="0" w:space="0" w:color="auto"/>
              </w:divBdr>
            </w:div>
            <w:div w:id="1587348423">
              <w:marLeft w:val="0"/>
              <w:marRight w:val="0"/>
              <w:marTop w:val="0"/>
              <w:marBottom w:val="0"/>
              <w:divBdr>
                <w:top w:val="none" w:sz="0" w:space="0" w:color="auto"/>
                <w:left w:val="none" w:sz="0" w:space="0" w:color="auto"/>
                <w:bottom w:val="none" w:sz="0" w:space="0" w:color="auto"/>
                <w:right w:val="none" w:sz="0" w:space="0" w:color="auto"/>
              </w:divBdr>
            </w:div>
            <w:div w:id="1842350220">
              <w:marLeft w:val="0"/>
              <w:marRight w:val="0"/>
              <w:marTop w:val="0"/>
              <w:marBottom w:val="0"/>
              <w:divBdr>
                <w:top w:val="none" w:sz="0" w:space="0" w:color="auto"/>
                <w:left w:val="none" w:sz="0" w:space="0" w:color="auto"/>
                <w:bottom w:val="none" w:sz="0" w:space="0" w:color="auto"/>
                <w:right w:val="none" w:sz="0" w:space="0" w:color="auto"/>
              </w:divBdr>
            </w:div>
            <w:div w:id="1991517830">
              <w:marLeft w:val="0"/>
              <w:marRight w:val="0"/>
              <w:marTop w:val="0"/>
              <w:marBottom w:val="0"/>
              <w:divBdr>
                <w:top w:val="none" w:sz="0" w:space="0" w:color="auto"/>
                <w:left w:val="none" w:sz="0" w:space="0" w:color="auto"/>
                <w:bottom w:val="none" w:sz="0" w:space="0" w:color="auto"/>
                <w:right w:val="none" w:sz="0" w:space="0" w:color="auto"/>
              </w:divBdr>
            </w:div>
            <w:div w:id="1936278740">
              <w:marLeft w:val="0"/>
              <w:marRight w:val="0"/>
              <w:marTop w:val="0"/>
              <w:marBottom w:val="0"/>
              <w:divBdr>
                <w:top w:val="none" w:sz="0" w:space="0" w:color="auto"/>
                <w:left w:val="none" w:sz="0" w:space="0" w:color="auto"/>
                <w:bottom w:val="none" w:sz="0" w:space="0" w:color="auto"/>
                <w:right w:val="none" w:sz="0" w:space="0" w:color="auto"/>
              </w:divBdr>
            </w:div>
            <w:div w:id="629018328">
              <w:marLeft w:val="0"/>
              <w:marRight w:val="0"/>
              <w:marTop w:val="0"/>
              <w:marBottom w:val="0"/>
              <w:divBdr>
                <w:top w:val="none" w:sz="0" w:space="0" w:color="auto"/>
                <w:left w:val="none" w:sz="0" w:space="0" w:color="auto"/>
                <w:bottom w:val="none" w:sz="0" w:space="0" w:color="auto"/>
                <w:right w:val="none" w:sz="0" w:space="0" w:color="auto"/>
              </w:divBdr>
            </w:div>
            <w:div w:id="2061706354">
              <w:marLeft w:val="0"/>
              <w:marRight w:val="0"/>
              <w:marTop w:val="0"/>
              <w:marBottom w:val="0"/>
              <w:divBdr>
                <w:top w:val="none" w:sz="0" w:space="0" w:color="auto"/>
                <w:left w:val="none" w:sz="0" w:space="0" w:color="auto"/>
                <w:bottom w:val="none" w:sz="0" w:space="0" w:color="auto"/>
                <w:right w:val="none" w:sz="0" w:space="0" w:color="auto"/>
              </w:divBdr>
            </w:div>
            <w:div w:id="1006248243">
              <w:marLeft w:val="0"/>
              <w:marRight w:val="0"/>
              <w:marTop w:val="0"/>
              <w:marBottom w:val="0"/>
              <w:divBdr>
                <w:top w:val="none" w:sz="0" w:space="0" w:color="auto"/>
                <w:left w:val="none" w:sz="0" w:space="0" w:color="auto"/>
                <w:bottom w:val="none" w:sz="0" w:space="0" w:color="auto"/>
                <w:right w:val="none" w:sz="0" w:space="0" w:color="auto"/>
              </w:divBdr>
            </w:div>
            <w:div w:id="1174761036">
              <w:marLeft w:val="0"/>
              <w:marRight w:val="0"/>
              <w:marTop w:val="0"/>
              <w:marBottom w:val="0"/>
              <w:divBdr>
                <w:top w:val="none" w:sz="0" w:space="0" w:color="auto"/>
                <w:left w:val="none" w:sz="0" w:space="0" w:color="auto"/>
                <w:bottom w:val="none" w:sz="0" w:space="0" w:color="auto"/>
                <w:right w:val="none" w:sz="0" w:space="0" w:color="auto"/>
              </w:divBdr>
            </w:div>
            <w:div w:id="98181111">
              <w:marLeft w:val="0"/>
              <w:marRight w:val="0"/>
              <w:marTop w:val="0"/>
              <w:marBottom w:val="0"/>
              <w:divBdr>
                <w:top w:val="none" w:sz="0" w:space="0" w:color="auto"/>
                <w:left w:val="none" w:sz="0" w:space="0" w:color="auto"/>
                <w:bottom w:val="none" w:sz="0" w:space="0" w:color="auto"/>
                <w:right w:val="none" w:sz="0" w:space="0" w:color="auto"/>
              </w:divBdr>
            </w:div>
            <w:div w:id="1714770826">
              <w:marLeft w:val="0"/>
              <w:marRight w:val="0"/>
              <w:marTop w:val="0"/>
              <w:marBottom w:val="0"/>
              <w:divBdr>
                <w:top w:val="none" w:sz="0" w:space="0" w:color="auto"/>
                <w:left w:val="none" w:sz="0" w:space="0" w:color="auto"/>
                <w:bottom w:val="none" w:sz="0" w:space="0" w:color="auto"/>
                <w:right w:val="none" w:sz="0" w:space="0" w:color="auto"/>
              </w:divBdr>
            </w:div>
            <w:div w:id="127284414">
              <w:marLeft w:val="0"/>
              <w:marRight w:val="0"/>
              <w:marTop w:val="0"/>
              <w:marBottom w:val="0"/>
              <w:divBdr>
                <w:top w:val="none" w:sz="0" w:space="0" w:color="auto"/>
                <w:left w:val="none" w:sz="0" w:space="0" w:color="auto"/>
                <w:bottom w:val="none" w:sz="0" w:space="0" w:color="auto"/>
                <w:right w:val="none" w:sz="0" w:space="0" w:color="auto"/>
              </w:divBdr>
            </w:div>
            <w:div w:id="2105297141">
              <w:marLeft w:val="0"/>
              <w:marRight w:val="0"/>
              <w:marTop w:val="0"/>
              <w:marBottom w:val="0"/>
              <w:divBdr>
                <w:top w:val="none" w:sz="0" w:space="0" w:color="auto"/>
                <w:left w:val="none" w:sz="0" w:space="0" w:color="auto"/>
                <w:bottom w:val="none" w:sz="0" w:space="0" w:color="auto"/>
                <w:right w:val="none" w:sz="0" w:space="0" w:color="auto"/>
              </w:divBdr>
            </w:div>
            <w:div w:id="1778135374">
              <w:marLeft w:val="0"/>
              <w:marRight w:val="0"/>
              <w:marTop w:val="0"/>
              <w:marBottom w:val="0"/>
              <w:divBdr>
                <w:top w:val="none" w:sz="0" w:space="0" w:color="auto"/>
                <w:left w:val="none" w:sz="0" w:space="0" w:color="auto"/>
                <w:bottom w:val="none" w:sz="0" w:space="0" w:color="auto"/>
                <w:right w:val="none" w:sz="0" w:space="0" w:color="auto"/>
              </w:divBdr>
            </w:div>
            <w:div w:id="120343818">
              <w:marLeft w:val="0"/>
              <w:marRight w:val="0"/>
              <w:marTop w:val="0"/>
              <w:marBottom w:val="0"/>
              <w:divBdr>
                <w:top w:val="none" w:sz="0" w:space="0" w:color="auto"/>
                <w:left w:val="none" w:sz="0" w:space="0" w:color="auto"/>
                <w:bottom w:val="none" w:sz="0" w:space="0" w:color="auto"/>
                <w:right w:val="none" w:sz="0" w:space="0" w:color="auto"/>
              </w:divBdr>
            </w:div>
            <w:div w:id="587082682">
              <w:marLeft w:val="0"/>
              <w:marRight w:val="0"/>
              <w:marTop w:val="0"/>
              <w:marBottom w:val="0"/>
              <w:divBdr>
                <w:top w:val="none" w:sz="0" w:space="0" w:color="auto"/>
                <w:left w:val="none" w:sz="0" w:space="0" w:color="auto"/>
                <w:bottom w:val="none" w:sz="0" w:space="0" w:color="auto"/>
                <w:right w:val="none" w:sz="0" w:space="0" w:color="auto"/>
              </w:divBdr>
            </w:div>
            <w:div w:id="81997021">
              <w:marLeft w:val="0"/>
              <w:marRight w:val="0"/>
              <w:marTop w:val="0"/>
              <w:marBottom w:val="0"/>
              <w:divBdr>
                <w:top w:val="none" w:sz="0" w:space="0" w:color="auto"/>
                <w:left w:val="none" w:sz="0" w:space="0" w:color="auto"/>
                <w:bottom w:val="none" w:sz="0" w:space="0" w:color="auto"/>
                <w:right w:val="none" w:sz="0" w:space="0" w:color="auto"/>
              </w:divBdr>
            </w:div>
            <w:div w:id="608852461">
              <w:marLeft w:val="0"/>
              <w:marRight w:val="0"/>
              <w:marTop w:val="0"/>
              <w:marBottom w:val="0"/>
              <w:divBdr>
                <w:top w:val="none" w:sz="0" w:space="0" w:color="auto"/>
                <w:left w:val="none" w:sz="0" w:space="0" w:color="auto"/>
                <w:bottom w:val="none" w:sz="0" w:space="0" w:color="auto"/>
                <w:right w:val="none" w:sz="0" w:space="0" w:color="auto"/>
              </w:divBdr>
            </w:div>
            <w:div w:id="2081752503">
              <w:marLeft w:val="0"/>
              <w:marRight w:val="0"/>
              <w:marTop w:val="0"/>
              <w:marBottom w:val="0"/>
              <w:divBdr>
                <w:top w:val="none" w:sz="0" w:space="0" w:color="auto"/>
                <w:left w:val="none" w:sz="0" w:space="0" w:color="auto"/>
                <w:bottom w:val="none" w:sz="0" w:space="0" w:color="auto"/>
                <w:right w:val="none" w:sz="0" w:space="0" w:color="auto"/>
              </w:divBdr>
            </w:div>
            <w:div w:id="1195920702">
              <w:marLeft w:val="0"/>
              <w:marRight w:val="0"/>
              <w:marTop w:val="0"/>
              <w:marBottom w:val="0"/>
              <w:divBdr>
                <w:top w:val="none" w:sz="0" w:space="0" w:color="auto"/>
                <w:left w:val="none" w:sz="0" w:space="0" w:color="auto"/>
                <w:bottom w:val="none" w:sz="0" w:space="0" w:color="auto"/>
                <w:right w:val="none" w:sz="0" w:space="0" w:color="auto"/>
              </w:divBdr>
            </w:div>
            <w:div w:id="1459177096">
              <w:marLeft w:val="0"/>
              <w:marRight w:val="0"/>
              <w:marTop w:val="0"/>
              <w:marBottom w:val="0"/>
              <w:divBdr>
                <w:top w:val="none" w:sz="0" w:space="0" w:color="auto"/>
                <w:left w:val="none" w:sz="0" w:space="0" w:color="auto"/>
                <w:bottom w:val="none" w:sz="0" w:space="0" w:color="auto"/>
                <w:right w:val="none" w:sz="0" w:space="0" w:color="auto"/>
              </w:divBdr>
            </w:div>
            <w:div w:id="2007323415">
              <w:marLeft w:val="0"/>
              <w:marRight w:val="0"/>
              <w:marTop w:val="0"/>
              <w:marBottom w:val="0"/>
              <w:divBdr>
                <w:top w:val="none" w:sz="0" w:space="0" w:color="auto"/>
                <w:left w:val="none" w:sz="0" w:space="0" w:color="auto"/>
                <w:bottom w:val="none" w:sz="0" w:space="0" w:color="auto"/>
                <w:right w:val="none" w:sz="0" w:space="0" w:color="auto"/>
              </w:divBdr>
            </w:div>
            <w:div w:id="1287153057">
              <w:marLeft w:val="0"/>
              <w:marRight w:val="0"/>
              <w:marTop w:val="0"/>
              <w:marBottom w:val="0"/>
              <w:divBdr>
                <w:top w:val="none" w:sz="0" w:space="0" w:color="auto"/>
                <w:left w:val="none" w:sz="0" w:space="0" w:color="auto"/>
                <w:bottom w:val="none" w:sz="0" w:space="0" w:color="auto"/>
                <w:right w:val="none" w:sz="0" w:space="0" w:color="auto"/>
              </w:divBdr>
            </w:div>
            <w:div w:id="1994797570">
              <w:marLeft w:val="0"/>
              <w:marRight w:val="0"/>
              <w:marTop w:val="0"/>
              <w:marBottom w:val="0"/>
              <w:divBdr>
                <w:top w:val="none" w:sz="0" w:space="0" w:color="auto"/>
                <w:left w:val="none" w:sz="0" w:space="0" w:color="auto"/>
                <w:bottom w:val="none" w:sz="0" w:space="0" w:color="auto"/>
                <w:right w:val="none" w:sz="0" w:space="0" w:color="auto"/>
              </w:divBdr>
            </w:div>
            <w:div w:id="28460584">
              <w:marLeft w:val="0"/>
              <w:marRight w:val="0"/>
              <w:marTop w:val="0"/>
              <w:marBottom w:val="0"/>
              <w:divBdr>
                <w:top w:val="none" w:sz="0" w:space="0" w:color="auto"/>
                <w:left w:val="none" w:sz="0" w:space="0" w:color="auto"/>
                <w:bottom w:val="none" w:sz="0" w:space="0" w:color="auto"/>
                <w:right w:val="none" w:sz="0" w:space="0" w:color="auto"/>
              </w:divBdr>
            </w:div>
            <w:div w:id="147139742">
              <w:marLeft w:val="0"/>
              <w:marRight w:val="0"/>
              <w:marTop w:val="0"/>
              <w:marBottom w:val="0"/>
              <w:divBdr>
                <w:top w:val="none" w:sz="0" w:space="0" w:color="auto"/>
                <w:left w:val="none" w:sz="0" w:space="0" w:color="auto"/>
                <w:bottom w:val="none" w:sz="0" w:space="0" w:color="auto"/>
                <w:right w:val="none" w:sz="0" w:space="0" w:color="auto"/>
              </w:divBdr>
            </w:div>
            <w:div w:id="1232345543">
              <w:marLeft w:val="0"/>
              <w:marRight w:val="0"/>
              <w:marTop w:val="0"/>
              <w:marBottom w:val="0"/>
              <w:divBdr>
                <w:top w:val="none" w:sz="0" w:space="0" w:color="auto"/>
                <w:left w:val="none" w:sz="0" w:space="0" w:color="auto"/>
                <w:bottom w:val="none" w:sz="0" w:space="0" w:color="auto"/>
                <w:right w:val="none" w:sz="0" w:space="0" w:color="auto"/>
              </w:divBdr>
            </w:div>
            <w:div w:id="153032813">
              <w:marLeft w:val="0"/>
              <w:marRight w:val="0"/>
              <w:marTop w:val="0"/>
              <w:marBottom w:val="0"/>
              <w:divBdr>
                <w:top w:val="none" w:sz="0" w:space="0" w:color="auto"/>
                <w:left w:val="none" w:sz="0" w:space="0" w:color="auto"/>
                <w:bottom w:val="none" w:sz="0" w:space="0" w:color="auto"/>
                <w:right w:val="none" w:sz="0" w:space="0" w:color="auto"/>
              </w:divBdr>
            </w:div>
            <w:div w:id="376974600">
              <w:marLeft w:val="0"/>
              <w:marRight w:val="0"/>
              <w:marTop w:val="0"/>
              <w:marBottom w:val="0"/>
              <w:divBdr>
                <w:top w:val="none" w:sz="0" w:space="0" w:color="auto"/>
                <w:left w:val="none" w:sz="0" w:space="0" w:color="auto"/>
                <w:bottom w:val="none" w:sz="0" w:space="0" w:color="auto"/>
                <w:right w:val="none" w:sz="0" w:space="0" w:color="auto"/>
              </w:divBdr>
            </w:div>
            <w:div w:id="282228062">
              <w:marLeft w:val="0"/>
              <w:marRight w:val="0"/>
              <w:marTop w:val="0"/>
              <w:marBottom w:val="0"/>
              <w:divBdr>
                <w:top w:val="none" w:sz="0" w:space="0" w:color="auto"/>
                <w:left w:val="none" w:sz="0" w:space="0" w:color="auto"/>
                <w:bottom w:val="none" w:sz="0" w:space="0" w:color="auto"/>
                <w:right w:val="none" w:sz="0" w:space="0" w:color="auto"/>
              </w:divBdr>
            </w:div>
            <w:div w:id="1416324475">
              <w:marLeft w:val="0"/>
              <w:marRight w:val="0"/>
              <w:marTop w:val="0"/>
              <w:marBottom w:val="0"/>
              <w:divBdr>
                <w:top w:val="none" w:sz="0" w:space="0" w:color="auto"/>
                <w:left w:val="none" w:sz="0" w:space="0" w:color="auto"/>
                <w:bottom w:val="none" w:sz="0" w:space="0" w:color="auto"/>
                <w:right w:val="none" w:sz="0" w:space="0" w:color="auto"/>
              </w:divBdr>
            </w:div>
            <w:div w:id="1467965216">
              <w:marLeft w:val="0"/>
              <w:marRight w:val="0"/>
              <w:marTop w:val="0"/>
              <w:marBottom w:val="0"/>
              <w:divBdr>
                <w:top w:val="none" w:sz="0" w:space="0" w:color="auto"/>
                <w:left w:val="none" w:sz="0" w:space="0" w:color="auto"/>
                <w:bottom w:val="none" w:sz="0" w:space="0" w:color="auto"/>
                <w:right w:val="none" w:sz="0" w:space="0" w:color="auto"/>
              </w:divBdr>
            </w:div>
            <w:div w:id="1613593221">
              <w:marLeft w:val="0"/>
              <w:marRight w:val="0"/>
              <w:marTop w:val="0"/>
              <w:marBottom w:val="0"/>
              <w:divBdr>
                <w:top w:val="none" w:sz="0" w:space="0" w:color="auto"/>
                <w:left w:val="none" w:sz="0" w:space="0" w:color="auto"/>
                <w:bottom w:val="none" w:sz="0" w:space="0" w:color="auto"/>
                <w:right w:val="none" w:sz="0" w:space="0" w:color="auto"/>
              </w:divBdr>
            </w:div>
            <w:div w:id="1647780474">
              <w:marLeft w:val="0"/>
              <w:marRight w:val="0"/>
              <w:marTop w:val="0"/>
              <w:marBottom w:val="0"/>
              <w:divBdr>
                <w:top w:val="none" w:sz="0" w:space="0" w:color="auto"/>
                <w:left w:val="none" w:sz="0" w:space="0" w:color="auto"/>
                <w:bottom w:val="none" w:sz="0" w:space="0" w:color="auto"/>
                <w:right w:val="none" w:sz="0" w:space="0" w:color="auto"/>
              </w:divBdr>
            </w:div>
            <w:div w:id="665404820">
              <w:marLeft w:val="0"/>
              <w:marRight w:val="0"/>
              <w:marTop w:val="0"/>
              <w:marBottom w:val="0"/>
              <w:divBdr>
                <w:top w:val="none" w:sz="0" w:space="0" w:color="auto"/>
                <w:left w:val="none" w:sz="0" w:space="0" w:color="auto"/>
                <w:bottom w:val="none" w:sz="0" w:space="0" w:color="auto"/>
                <w:right w:val="none" w:sz="0" w:space="0" w:color="auto"/>
              </w:divBdr>
            </w:div>
            <w:div w:id="1400204111">
              <w:marLeft w:val="0"/>
              <w:marRight w:val="0"/>
              <w:marTop w:val="0"/>
              <w:marBottom w:val="0"/>
              <w:divBdr>
                <w:top w:val="none" w:sz="0" w:space="0" w:color="auto"/>
                <w:left w:val="none" w:sz="0" w:space="0" w:color="auto"/>
                <w:bottom w:val="none" w:sz="0" w:space="0" w:color="auto"/>
                <w:right w:val="none" w:sz="0" w:space="0" w:color="auto"/>
              </w:divBdr>
            </w:div>
            <w:div w:id="1312638299">
              <w:marLeft w:val="0"/>
              <w:marRight w:val="0"/>
              <w:marTop w:val="0"/>
              <w:marBottom w:val="0"/>
              <w:divBdr>
                <w:top w:val="none" w:sz="0" w:space="0" w:color="auto"/>
                <w:left w:val="none" w:sz="0" w:space="0" w:color="auto"/>
                <w:bottom w:val="none" w:sz="0" w:space="0" w:color="auto"/>
                <w:right w:val="none" w:sz="0" w:space="0" w:color="auto"/>
              </w:divBdr>
            </w:div>
            <w:div w:id="1254707802">
              <w:marLeft w:val="0"/>
              <w:marRight w:val="0"/>
              <w:marTop w:val="0"/>
              <w:marBottom w:val="0"/>
              <w:divBdr>
                <w:top w:val="none" w:sz="0" w:space="0" w:color="auto"/>
                <w:left w:val="none" w:sz="0" w:space="0" w:color="auto"/>
                <w:bottom w:val="none" w:sz="0" w:space="0" w:color="auto"/>
                <w:right w:val="none" w:sz="0" w:space="0" w:color="auto"/>
              </w:divBdr>
            </w:div>
            <w:div w:id="1622152126">
              <w:marLeft w:val="0"/>
              <w:marRight w:val="0"/>
              <w:marTop w:val="0"/>
              <w:marBottom w:val="0"/>
              <w:divBdr>
                <w:top w:val="none" w:sz="0" w:space="0" w:color="auto"/>
                <w:left w:val="none" w:sz="0" w:space="0" w:color="auto"/>
                <w:bottom w:val="none" w:sz="0" w:space="0" w:color="auto"/>
                <w:right w:val="none" w:sz="0" w:space="0" w:color="auto"/>
              </w:divBdr>
            </w:div>
            <w:div w:id="1858346379">
              <w:marLeft w:val="0"/>
              <w:marRight w:val="0"/>
              <w:marTop w:val="0"/>
              <w:marBottom w:val="0"/>
              <w:divBdr>
                <w:top w:val="none" w:sz="0" w:space="0" w:color="auto"/>
                <w:left w:val="none" w:sz="0" w:space="0" w:color="auto"/>
                <w:bottom w:val="none" w:sz="0" w:space="0" w:color="auto"/>
                <w:right w:val="none" w:sz="0" w:space="0" w:color="auto"/>
              </w:divBdr>
            </w:div>
            <w:div w:id="1901092508">
              <w:marLeft w:val="0"/>
              <w:marRight w:val="0"/>
              <w:marTop w:val="0"/>
              <w:marBottom w:val="0"/>
              <w:divBdr>
                <w:top w:val="none" w:sz="0" w:space="0" w:color="auto"/>
                <w:left w:val="none" w:sz="0" w:space="0" w:color="auto"/>
                <w:bottom w:val="none" w:sz="0" w:space="0" w:color="auto"/>
                <w:right w:val="none" w:sz="0" w:space="0" w:color="auto"/>
              </w:divBdr>
            </w:div>
            <w:div w:id="449518168">
              <w:marLeft w:val="0"/>
              <w:marRight w:val="0"/>
              <w:marTop w:val="0"/>
              <w:marBottom w:val="0"/>
              <w:divBdr>
                <w:top w:val="none" w:sz="0" w:space="0" w:color="auto"/>
                <w:left w:val="none" w:sz="0" w:space="0" w:color="auto"/>
                <w:bottom w:val="none" w:sz="0" w:space="0" w:color="auto"/>
                <w:right w:val="none" w:sz="0" w:space="0" w:color="auto"/>
              </w:divBdr>
            </w:div>
            <w:div w:id="1036084279">
              <w:marLeft w:val="0"/>
              <w:marRight w:val="0"/>
              <w:marTop w:val="0"/>
              <w:marBottom w:val="0"/>
              <w:divBdr>
                <w:top w:val="none" w:sz="0" w:space="0" w:color="auto"/>
                <w:left w:val="none" w:sz="0" w:space="0" w:color="auto"/>
                <w:bottom w:val="none" w:sz="0" w:space="0" w:color="auto"/>
                <w:right w:val="none" w:sz="0" w:space="0" w:color="auto"/>
              </w:divBdr>
            </w:div>
            <w:div w:id="1099063424">
              <w:marLeft w:val="0"/>
              <w:marRight w:val="0"/>
              <w:marTop w:val="0"/>
              <w:marBottom w:val="0"/>
              <w:divBdr>
                <w:top w:val="none" w:sz="0" w:space="0" w:color="auto"/>
                <w:left w:val="none" w:sz="0" w:space="0" w:color="auto"/>
                <w:bottom w:val="none" w:sz="0" w:space="0" w:color="auto"/>
                <w:right w:val="none" w:sz="0" w:space="0" w:color="auto"/>
              </w:divBdr>
            </w:div>
            <w:div w:id="961424819">
              <w:marLeft w:val="0"/>
              <w:marRight w:val="0"/>
              <w:marTop w:val="0"/>
              <w:marBottom w:val="0"/>
              <w:divBdr>
                <w:top w:val="none" w:sz="0" w:space="0" w:color="auto"/>
                <w:left w:val="none" w:sz="0" w:space="0" w:color="auto"/>
                <w:bottom w:val="none" w:sz="0" w:space="0" w:color="auto"/>
                <w:right w:val="none" w:sz="0" w:space="0" w:color="auto"/>
              </w:divBdr>
            </w:div>
            <w:div w:id="1118527724">
              <w:marLeft w:val="0"/>
              <w:marRight w:val="0"/>
              <w:marTop w:val="0"/>
              <w:marBottom w:val="0"/>
              <w:divBdr>
                <w:top w:val="none" w:sz="0" w:space="0" w:color="auto"/>
                <w:left w:val="none" w:sz="0" w:space="0" w:color="auto"/>
                <w:bottom w:val="none" w:sz="0" w:space="0" w:color="auto"/>
                <w:right w:val="none" w:sz="0" w:space="0" w:color="auto"/>
              </w:divBdr>
            </w:div>
            <w:div w:id="1678194783">
              <w:marLeft w:val="0"/>
              <w:marRight w:val="0"/>
              <w:marTop w:val="0"/>
              <w:marBottom w:val="0"/>
              <w:divBdr>
                <w:top w:val="none" w:sz="0" w:space="0" w:color="auto"/>
                <w:left w:val="none" w:sz="0" w:space="0" w:color="auto"/>
                <w:bottom w:val="none" w:sz="0" w:space="0" w:color="auto"/>
                <w:right w:val="none" w:sz="0" w:space="0" w:color="auto"/>
              </w:divBdr>
            </w:div>
            <w:div w:id="935597607">
              <w:marLeft w:val="0"/>
              <w:marRight w:val="0"/>
              <w:marTop w:val="0"/>
              <w:marBottom w:val="0"/>
              <w:divBdr>
                <w:top w:val="none" w:sz="0" w:space="0" w:color="auto"/>
                <w:left w:val="none" w:sz="0" w:space="0" w:color="auto"/>
                <w:bottom w:val="none" w:sz="0" w:space="0" w:color="auto"/>
                <w:right w:val="none" w:sz="0" w:space="0" w:color="auto"/>
              </w:divBdr>
            </w:div>
            <w:div w:id="1926839546">
              <w:marLeft w:val="0"/>
              <w:marRight w:val="0"/>
              <w:marTop w:val="0"/>
              <w:marBottom w:val="0"/>
              <w:divBdr>
                <w:top w:val="none" w:sz="0" w:space="0" w:color="auto"/>
                <w:left w:val="none" w:sz="0" w:space="0" w:color="auto"/>
                <w:bottom w:val="none" w:sz="0" w:space="0" w:color="auto"/>
                <w:right w:val="none" w:sz="0" w:space="0" w:color="auto"/>
              </w:divBdr>
            </w:div>
            <w:div w:id="1461680372">
              <w:marLeft w:val="0"/>
              <w:marRight w:val="0"/>
              <w:marTop w:val="0"/>
              <w:marBottom w:val="0"/>
              <w:divBdr>
                <w:top w:val="none" w:sz="0" w:space="0" w:color="auto"/>
                <w:left w:val="none" w:sz="0" w:space="0" w:color="auto"/>
                <w:bottom w:val="none" w:sz="0" w:space="0" w:color="auto"/>
                <w:right w:val="none" w:sz="0" w:space="0" w:color="auto"/>
              </w:divBdr>
            </w:div>
            <w:div w:id="1649937311">
              <w:marLeft w:val="0"/>
              <w:marRight w:val="0"/>
              <w:marTop w:val="0"/>
              <w:marBottom w:val="0"/>
              <w:divBdr>
                <w:top w:val="none" w:sz="0" w:space="0" w:color="auto"/>
                <w:left w:val="none" w:sz="0" w:space="0" w:color="auto"/>
                <w:bottom w:val="none" w:sz="0" w:space="0" w:color="auto"/>
                <w:right w:val="none" w:sz="0" w:space="0" w:color="auto"/>
              </w:divBdr>
            </w:div>
            <w:div w:id="1675761518">
              <w:marLeft w:val="0"/>
              <w:marRight w:val="0"/>
              <w:marTop w:val="0"/>
              <w:marBottom w:val="0"/>
              <w:divBdr>
                <w:top w:val="none" w:sz="0" w:space="0" w:color="auto"/>
                <w:left w:val="none" w:sz="0" w:space="0" w:color="auto"/>
                <w:bottom w:val="none" w:sz="0" w:space="0" w:color="auto"/>
                <w:right w:val="none" w:sz="0" w:space="0" w:color="auto"/>
              </w:divBdr>
            </w:div>
            <w:div w:id="1398476712">
              <w:marLeft w:val="0"/>
              <w:marRight w:val="0"/>
              <w:marTop w:val="0"/>
              <w:marBottom w:val="0"/>
              <w:divBdr>
                <w:top w:val="none" w:sz="0" w:space="0" w:color="auto"/>
                <w:left w:val="none" w:sz="0" w:space="0" w:color="auto"/>
                <w:bottom w:val="none" w:sz="0" w:space="0" w:color="auto"/>
                <w:right w:val="none" w:sz="0" w:space="0" w:color="auto"/>
              </w:divBdr>
            </w:div>
            <w:div w:id="949316357">
              <w:marLeft w:val="0"/>
              <w:marRight w:val="0"/>
              <w:marTop w:val="0"/>
              <w:marBottom w:val="0"/>
              <w:divBdr>
                <w:top w:val="none" w:sz="0" w:space="0" w:color="auto"/>
                <w:left w:val="none" w:sz="0" w:space="0" w:color="auto"/>
                <w:bottom w:val="none" w:sz="0" w:space="0" w:color="auto"/>
                <w:right w:val="none" w:sz="0" w:space="0" w:color="auto"/>
              </w:divBdr>
            </w:div>
            <w:div w:id="978804802">
              <w:marLeft w:val="0"/>
              <w:marRight w:val="0"/>
              <w:marTop w:val="0"/>
              <w:marBottom w:val="0"/>
              <w:divBdr>
                <w:top w:val="none" w:sz="0" w:space="0" w:color="auto"/>
                <w:left w:val="none" w:sz="0" w:space="0" w:color="auto"/>
                <w:bottom w:val="none" w:sz="0" w:space="0" w:color="auto"/>
                <w:right w:val="none" w:sz="0" w:space="0" w:color="auto"/>
              </w:divBdr>
            </w:div>
            <w:div w:id="1607931999">
              <w:marLeft w:val="0"/>
              <w:marRight w:val="0"/>
              <w:marTop w:val="0"/>
              <w:marBottom w:val="0"/>
              <w:divBdr>
                <w:top w:val="none" w:sz="0" w:space="0" w:color="auto"/>
                <w:left w:val="none" w:sz="0" w:space="0" w:color="auto"/>
                <w:bottom w:val="none" w:sz="0" w:space="0" w:color="auto"/>
                <w:right w:val="none" w:sz="0" w:space="0" w:color="auto"/>
              </w:divBdr>
            </w:div>
            <w:div w:id="1927032609">
              <w:marLeft w:val="0"/>
              <w:marRight w:val="0"/>
              <w:marTop w:val="0"/>
              <w:marBottom w:val="0"/>
              <w:divBdr>
                <w:top w:val="none" w:sz="0" w:space="0" w:color="auto"/>
                <w:left w:val="none" w:sz="0" w:space="0" w:color="auto"/>
                <w:bottom w:val="none" w:sz="0" w:space="0" w:color="auto"/>
                <w:right w:val="none" w:sz="0" w:space="0" w:color="auto"/>
              </w:divBdr>
            </w:div>
            <w:div w:id="759447826">
              <w:marLeft w:val="0"/>
              <w:marRight w:val="0"/>
              <w:marTop w:val="0"/>
              <w:marBottom w:val="0"/>
              <w:divBdr>
                <w:top w:val="none" w:sz="0" w:space="0" w:color="auto"/>
                <w:left w:val="none" w:sz="0" w:space="0" w:color="auto"/>
                <w:bottom w:val="none" w:sz="0" w:space="0" w:color="auto"/>
                <w:right w:val="none" w:sz="0" w:space="0" w:color="auto"/>
              </w:divBdr>
            </w:div>
            <w:div w:id="1864631483">
              <w:marLeft w:val="0"/>
              <w:marRight w:val="0"/>
              <w:marTop w:val="0"/>
              <w:marBottom w:val="0"/>
              <w:divBdr>
                <w:top w:val="none" w:sz="0" w:space="0" w:color="auto"/>
                <w:left w:val="none" w:sz="0" w:space="0" w:color="auto"/>
                <w:bottom w:val="none" w:sz="0" w:space="0" w:color="auto"/>
                <w:right w:val="none" w:sz="0" w:space="0" w:color="auto"/>
              </w:divBdr>
            </w:div>
            <w:div w:id="2079088260">
              <w:marLeft w:val="0"/>
              <w:marRight w:val="0"/>
              <w:marTop w:val="0"/>
              <w:marBottom w:val="0"/>
              <w:divBdr>
                <w:top w:val="none" w:sz="0" w:space="0" w:color="auto"/>
                <w:left w:val="none" w:sz="0" w:space="0" w:color="auto"/>
                <w:bottom w:val="none" w:sz="0" w:space="0" w:color="auto"/>
                <w:right w:val="none" w:sz="0" w:space="0" w:color="auto"/>
              </w:divBdr>
            </w:div>
            <w:div w:id="560600620">
              <w:marLeft w:val="0"/>
              <w:marRight w:val="0"/>
              <w:marTop w:val="0"/>
              <w:marBottom w:val="0"/>
              <w:divBdr>
                <w:top w:val="none" w:sz="0" w:space="0" w:color="auto"/>
                <w:left w:val="none" w:sz="0" w:space="0" w:color="auto"/>
                <w:bottom w:val="none" w:sz="0" w:space="0" w:color="auto"/>
                <w:right w:val="none" w:sz="0" w:space="0" w:color="auto"/>
              </w:divBdr>
            </w:div>
            <w:div w:id="581838803">
              <w:marLeft w:val="0"/>
              <w:marRight w:val="0"/>
              <w:marTop w:val="0"/>
              <w:marBottom w:val="0"/>
              <w:divBdr>
                <w:top w:val="none" w:sz="0" w:space="0" w:color="auto"/>
                <w:left w:val="none" w:sz="0" w:space="0" w:color="auto"/>
                <w:bottom w:val="none" w:sz="0" w:space="0" w:color="auto"/>
                <w:right w:val="none" w:sz="0" w:space="0" w:color="auto"/>
              </w:divBdr>
            </w:div>
            <w:div w:id="1673795366">
              <w:marLeft w:val="0"/>
              <w:marRight w:val="0"/>
              <w:marTop w:val="0"/>
              <w:marBottom w:val="0"/>
              <w:divBdr>
                <w:top w:val="none" w:sz="0" w:space="0" w:color="auto"/>
                <w:left w:val="none" w:sz="0" w:space="0" w:color="auto"/>
                <w:bottom w:val="none" w:sz="0" w:space="0" w:color="auto"/>
                <w:right w:val="none" w:sz="0" w:space="0" w:color="auto"/>
              </w:divBdr>
            </w:div>
            <w:div w:id="441415079">
              <w:marLeft w:val="0"/>
              <w:marRight w:val="0"/>
              <w:marTop w:val="0"/>
              <w:marBottom w:val="0"/>
              <w:divBdr>
                <w:top w:val="none" w:sz="0" w:space="0" w:color="auto"/>
                <w:left w:val="none" w:sz="0" w:space="0" w:color="auto"/>
                <w:bottom w:val="none" w:sz="0" w:space="0" w:color="auto"/>
                <w:right w:val="none" w:sz="0" w:space="0" w:color="auto"/>
              </w:divBdr>
            </w:div>
            <w:div w:id="1103185142">
              <w:marLeft w:val="0"/>
              <w:marRight w:val="0"/>
              <w:marTop w:val="0"/>
              <w:marBottom w:val="0"/>
              <w:divBdr>
                <w:top w:val="none" w:sz="0" w:space="0" w:color="auto"/>
                <w:left w:val="none" w:sz="0" w:space="0" w:color="auto"/>
                <w:bottom w:val="none" w:sz="0" w:space="0" w:color="auto"/>
                <w:right w:val="none" w:sz="0" w:space="0" w:color="auto"/>
              </w:divBdr>
            </w:div>
            <w:div w:id="812672505">
              <w:marLeft w:val="0"/>
              <w:marRight w:val="0"/>
              <w:marTop w:val="0"/>
              <w:marBottom w:val="0"/>
              <w:divBdr>
                <w:top w:val="none" w:sz="0" w:space="0" w:color="auto"/>
                <w:left w:val="none" w:sz="0" w:space="0" w:color="auto"/>
                <w:bottom w:val="none" w:sz="0" w:space="0" w:color="auto"/>
                <w:right w:val="none" w:sz="0" w:space="0" w:color="auto"/>
              </w:divBdr>
            </w:div>
            <w:div w:id="393479188">
              <w:marLeft w:val="0"/>
              <w:marRight w:val="0"/>
              <w:marTop w:val="0"/>
              <w:marBottom w:val="0"/>
              <w:divBdr>
                <w:top w:val="none" w:sz="0" w:space="0" w:color="auto"/>
                <w:left w:val="none" w:sz="0" w:space="0" w:color="auto"/>
                <w:bottom w:val="none" w:sz="0" w:space="0" w:color="auto"/>
                <w:right w:val="none" w:sz="0" w:space="0" w:color="auto"/>
              </w:divBdr>
            </w:div>
            <w:div w:id="208877614">
              <w:marLeft w:val="0"/>
              <w:marRight w:val="0"/>
              <w:marTop w:val="0"/>
              <w:marBottom w:val="0"/>
              <w:divBdr>
                <w:top w:val="none" w:sz="0" w:space="0" w:color="auto"/>
                <w:left w:val="none" w:sz="0" w:space="0" w:color="auto"/>
                <w:bottom w:val="none" w:sz="0" w:space="0" w:color="auto"/>
                <w:right w:val="none" w:sz="0" w:space="0" w:color="auto"/>
              </w:divBdr>
            </w:div>
            <w:div w:id="1487084415">
              <w:marLeft w:val="0"/>
              <w:marRight w:val="0"/>
              <w:marTop w:val="0"/>
              <w:marBottom w:val="0"/>
              <w:divBdr>
                <w:top w:val="none" w:sz="0" w:space="0" w:color="auto"/>
                <w:left w:val="none" w:sz="0" w:space="0" w:color="auto"/>
                <w:bottom w:val="none" w:sz="0" w:space="0" w:color="auto"/>
                <w:right w:val="none" w:sz="0" w:space="0" w:color="auto"/>
              </w:divBdr>
            </w:div>
            <w:div w:id="2005693868">
              <w:marLeft w:val="0"/>
              <w:marRight w:val="0"/>
              <w:marTop w:val="0"/>
              <w:marBottom w:val="0"/>
              <w:divBdr>
                <w:top w:val="none" w:sz="0" w:space="0" w:color="auto"/>
                <w:left w:val="none" w:sz="0" w:space="0" w:color="auto"/>
                <w:bottom w:val="none" w:sz="0" w:space="0" w:color="auto"/>
                <w:right w:val="none" w:sz="0" w:space="0" w:color="auto"/>
              </w:divBdr>
            </w:div>
            <w:div w:id="1664895230">
              <w:marLeft w:val="0"/>
              <w:marRight w:val="0"/>
              <w:marTop w:val="0"/>
              <w:marBottom w:val="0"/>
              <w:divBdr>
                <w:top w:val="none" w:sz="0" w:space="0" w:color="auto"/>
                <w:left w:val="none" w:sz="0" w:space="0" w:color="auto"/>
                <w:bottom w:val="none" w:sz="0" w:space="0" w:color="auto"/>
                <w:right w:val="none" w:sz="0" w:space="0" w:color="auto"/>
              </w:divBdr>
            </w:div>
            <w:div w:id="1294293799">
              <w:marLeft w:val="0"/>
              <w:marRight w:val="0"/>
              <w:marTop w:val="0"/>
              <w:marBottom w:val="0"/>
              <w:divBdr>
                <w:top w:val="none" w:sz="0" w:space="0" w:color="auto"/>
                <w:left w:val="none" w:sz="0" w:space="0" w:color="auto"/>
                <w:bottom w:val="none" w:sz="0" w:space="0" w:color="auto"/>
                <w:right w:val="none" w:sz="0" w:space="0" w:color="auto"/>
              </w:divBdr>
            </w:div>
            <w:div w:id="248469898">
              <w:marLeft w:val="0"/>
              <w:marRight w:val="0"/>
              <w:marTop w:val="0"/>
              <w:marBottom w:val="0"/>
              <w:divBdr>
                <w:top w:val="none" w:sz="0" w:space="0" w:color="auto"/>
                <w:left w:val="none" w:sz="0" w:space="0" w:color="auto"/>
                <w:bottom w:val="none" w:sz="0" w:space="0" w:color="auto"/>
                <w:right w:val="none" w:sz="0" w:space="0" w:color="auto"/>
              </w:divBdr>
            </w:div>
            <w:div w:id="356590781">
              <w:marLeft w:val="0"/>
              <w:marRight w:val="0"/>
              <w:marTop w:val="0"/>
              <w:marBottom w:val="0"/>
              <w:divBdr>
                <w:top w:val="none" w:sz="0" w:space="0" w:color="auto"/>
                <w:left w:val="none" w:sz="0" w:space="0" w:color="auto"/>
                <w:bottom w:val="none" w:sz="0" w:space="0" w:color="auto"/>
                <w:right w:val="none" w:sz="0" w:space="0" w:color="auto"/>
              </w:divBdr>
            </w:div>
            <w:div w:id="1967152737">
              <w:marLeft w:val="0"/>
              <w:marRight w:val="0"/>
              <w:marTop w:val="0"/>
              <w:marBottom w:val="0"/>
              <w:divBdr>
                <w:top w:val="none" w:sz="0" w:space="0" w:color="auto"/>
                <w:left w:val="none" w:sz="0" w:space="0" w:color="auto"/>
                <w:bottom w:val="none" w:sz="0" w:space="0" w:color="auto"/>
                <w:right w:val="none" w:sz="0" w:space="0" w:color="auto"/>
              </w:divBdr>
            </w:div>
            <w:div w:id="1712728140">
              <w:marLeft w:val="0"/>
              <w:marRight w:val="0"/>
              <w:marTop w:val="0"/>
              <w:marBottom w:val="0"/>
              <w:divBdr>
                <w:top w:val="none" w:sz="0" w:space="0" w:color="auto"/>
                <w:left w:val="none" w:sz="0" w:space="0" w:color="auto"/>
                <w:bottom w:val="none" w:sz="0" w:space="0" w:color="auto"/>
                <w:right w:val="none" w:sz="0" w:space="0" w:color="auto"/>
              </w:divBdr>
            </w:div>
            <w:div w:id="30808555">
              <w:marLeft w:val="0"/>
              <w:marRight w:val="0"/>
              <w:marTop w:val="0"/>
              <w:marBottom w:val="0"/>
              <w:divBdr>
                <w:top w:val="none" w:sz="0" w:space="0" w:color="auto"/>
                <w:left w:val="none" w:sz="0" w:space="0" w:color="auto"/>
                <w:bottom w:val="none" w:sz="0" w:space="0" w:color="auto"/>
                <w:right w:val="none" w:sz="0" w:space="0" w:color="auto"/>
              </w:divBdr>
            </w:div>
            <w:div w:id="1729717631">
              <w:marLeft w:val="0"/>
              <w:marRight w:val="0"/>
              <w:marTop w:val="0"/>
              <w:marBottom w:val="0"/>
              <w:divBdr>
                <w:top w:val="none" w:sz="0" w:space="0" w:color="auto"/>
                <w:left w:val="none" w:sz="0" w:space="0" w:color="auto"/>
                <w:bottom w:val="none" w:sz="0" w:space="0" w:color="auto"/>
                <w:right w:val="none" w:sz="0" w:space="0" w:color="auto"/>
              </w:divBdr>
            </w:div>
            <w:div w:id="1897810690">
              <w:marLeft w:val="0"/>
              <w:marRight w:val="0"/>
              <w:marTop w:val="0"/>
              <w:marBottom w:val="0"/>
              <w:divBdr>
                <w:top w:val="none" w:sz="0" w:space="0" w:color="auto"/>
                <w:left w:val="none" w:sz="0" w:space="0" w:color="auto"/>
                <w:bottom w:val="none" w:sz="0" w:space="0" w:color="auto"/>
                <w:right w:val="none" w:sz="0" w:space="0" w:color="auto"/>
              </w:divBdr>
            </w:div>
            <w:div w:id="904292238">
              <w:marLeft w:val="0"/>
              <w:marRight w:val="0"/>
              <w:marTop w:val="0"/>
              <w:marBottom w:val="0"/>
              <w:divBdr>
                <w:top w:val="none" w:sz="0" w:space="0" w:color="auto"/>
                <w:left w:val="none" w:sz="0" w:space="0" w:color="auto"/>
                <w:bottom w:val="none" w:sz="0" w:space="0" w:color="auto"/>
                <w:right w:val="none" w:sz="0" w:space="0" w:color="auto"/>
              </w:divBdr>
            </w:div>
            <w:div w:id="1390957375">
              <w:marLeft w:val="0"/>
              <w:marRight w:val="0"/>
              <w:marTop w:val="0"/>
              <w:marBottom w:val="0"/>
              <w:divBdr>
                <w:top w:val="none" w:sz="0" w:space="0" w:color="auto"/>
                <w:left w:val="none" w:sz="0" w:space="0" w:color="auto"/>
                <w:bottom w:val="none" w:sz="0" w:space="0" w:color="auto"/>
                <w:right w:val="none" w:sz="0" w:space="0" w:color="auto"/>
              </w:divBdr>
            </w:div>
            <w:div w:id="764113114">
              <w:marLeft w:val="0"/>
              <w:marRight w:val="0"/>
              <w:marTop w:val="0"/>
              <w:marBottom w:val="0"/>
              <w:divBdr>
                <w:top w:val="none" w:sz="0" w:space="0" w:color="auto"/>
                <w:left w:val="none" w:sz="0" w:space="0" w:color="auto"/>
                <w:bottom w:val="none" w:sz="0" w:space="0" w:color="auto"/>
                <w:right w:val="none" w:sz="0" w:space="0" w:color="auto"/>
              </w:divBdr>
            </w:div>
            <w:div w:id="254019624">
              <w:marLeft w:val="0"/>
              <w:marRight w:val="0"/>
              <w:marTop w:val="0"/>
              <w:marBottom w:val="0"/>
              <w:divBdr>
                <w:top w:val="none" w:sz="0" w:space="0" w:color="auto"/>
                <w:left w:val="none" w:sz="0" w:space="0" w:color="auto"/>
                <w:bottom w:val="none" w:sz="0" w:space="0" w:color="auto"/>
                <w:right w:val="none" w:sz="0" w:space="0" w:color="auto"/>
              </w:divBdr>
            </w:div>
            <w:div w:id="2108960145">
              <w:marLeft w:val="0"/>
              <w:marRight w:val="0"/>
              <w:marTop w:val="0"/>
              <w:marBottom w:val="0"/>
              <w:divBdr>
                <w:top w:val="none" w:sz="0" w:space="0" w:color="auto"/>
                <w:left w:val="none" w:sz="0" w:space="0" w:color="auto"/>
                <w:bottom w:val="none" w:sz="0" w:space="0" w:color="auto"/>
                <w:right w:val="none" w:sz="0" w:space="0" w:color="auto"/>
              </w:divBdr>
            </w:div>
            <w:div w:id="453210074">
              <w:marLeft w:val="0"/>
              <w:marRight w:val="0"/>
              <w:marTop w:val="0"/>
              <w:marBottom w:val="0"/>
              <w:divBdr>
                <w:top w:val="none" w:sz="0" w:space="0" w:color="auto"/>
                <w:left w:val="none" w:sz="0" w:space="0" w:color="auto"/>
                <w:bottom w:val="none" w:sz="0" w:space="0" w:color="auto"/>
                <w:right w:val="none" w:sz="0" w:space="0" w:color="auto"/>
              </w:divBdr>
            </w:div>
            <w:div w:id="822156752">
              <w:marLeft w:val="0"/>
              <w:marRight w:val="0"/>
              <w:marTop w:val="0"/>
              <w:marBottom w:val="0"/>
              <w:divBdr>
                <w:top w:val="none" w:sz="0" w:space="0" w:color="auto"/>
                <w:left w:val="none" w:sz="0" w:space="0" w:color="auto"/>
                <w:bottom w:val="none" w:sz="0" w:space="0" w:color="auto"/>
                <w:right w:val="none" w:sz="0" w:space="0" w:color="auto"/>
              </w:divBdr>
            </w:div>
            <w:div w:id="1282148391">
              <w:marLeft w:val="0"/>
              <w:marRight w:val="0"/>
              <w:marTop w:val="0"/>
              <w:marBottom w:val="0"/>
              <w:divBdr>
                <w:top w:val="none" w:sz="0" w:space="0" w:color="auto"/>
                <w:left w:val="none" w:sz="0" w:space="0" w:color="auto"/>
                <w:bottom w:val="none" w:sz="0" w:space="0" w:color="auto"/>
                <w:right w:val="none" w:sz="0" w:space="0" w:color="auto"/>
              </w:divBdr>
            </w:div>
            <w:div w:id="1435323591">
              <w:marLeft w:val="0"/>
              <w:marRight w:val="0"/>
              <w:marTop w:val="0"/>
              <w:marBottom w:val="0"/>
              <w:divBdr>
                <w:top w:val="none" w:sz="0" w:space="0" w:color="auto"/>
                <w:left w:val="none" w:sz="0" w:space="0" w:color="auto"/>
                <w:bottom w:val="none" w:sz="0" w:space="0" w:color="auto"/>
                <w:right w:val="none" w:sz="0" w:space="0" w:color="auto"/>
              </w:divBdr>
            </w:div>
            <w:div w:id="330377149">
              <w:marLeft w:val="0"/>
              <w:marRight w:val="0"/>
              <w:marTop w:val="0"/>
              <w:marBottom w:val="0"/>
              <w:divBdr>
                <w:top w:val="none" w:sz="0" w:space="0" w:color="auto"/>
                <w:left w:val="none" w:sz="0" w:space="0" w:color="auto"/>
                <w:bottom w:val="none" w:sz="0" w:space="0" w:color="auto"/>
                <w:right w:val="none" w:sz="0" w:space="0" w:color="auto"/>
              </w:divBdr>
            </w:div>
            <w:div w:id="520172218">
              <w:marLeft w:val="0"/>
              <w:marRight w:val="0"/>
              <w:marTop w:val="0"/>
              <w:marBottom w:val="0"/>
              <w:divBdr>
                <w:top w:val="none" w:sz="0" w:space="0" w:color="auto"/>
                <w:left w:val="none" w:sz="0" w:space="0" w:color="auto"/>
                <w:bottom w:val="none" w:sz="0" w:space="0" w:color="auto"/>
                <w:right w:val="none" w:sz="0" w:space="0" w:color="auto"/>
              </w:divBdr>
            </w:div>
            <w:div w:id="502279916">
              <w:marLeft w:val="0"/>
              <w:marRight w:val="0"/>
              <w:marTop w:val="0"/>
              <w:marBottom w:val="0"/>
              <w:divBdr>
                <w:top w:val="none" w:sz="0" w:space="0" w:color="auto"/>
                <w:left w:val="none" w:sz="0" w:space="0" w:color="auto"/>
                <w:bottom w:val="none" w:sz="0" w:space="0" w:color="auto"/>
                <w:right w:val="none" w:sz="0" w:space="0" w:color="auto"/>
              </w:divBdr>
            </w:div>
            <w:div w:id="482625569">
              <w:marLeft w:val="0"/>
              <w:marRight w:val="0"/>
              <w:marTop w:val="0"/>
              <w:marBottom w:val="0"/>
              <w:divBdr>
                <w:top w:val="none" w:sz="0" w:space="0" w:color="auto"/>
                <w:left w:val="none" w:sz="0" w:space="0" w:color="auto"/>
                <w:bottom w:val="none" w:sz="0" w:space="0" w:color="auto"/>
                <w:right w:val="none" w:sz="0" w:space="0" w:color="auto"/>
              </w:divBdr>
            </w:div>
            <w:div w:id="1198817260">
              <w:marLeft w:val="0"/>
              <w:marRight w:val="0"/>
              <w:marTop w:val="0"/>
              <w:marBottom w:val="0"/>
              <w:divBdr>
                <w:top w:val="none" w:sz="0" w:space="0" w:color="auto"/>
                <w:left w:val="none" w:sz="0" w:space="0" w:color="auto"/>
                <w:bottom w:val="none" w:sz="0" w:space="0" w:color="auto"/>
                <w:right w:val="none" w:sz="0" w:space="0" w:color="auto"/>
              </w:divBdr>
            </w:div>
            <w:div w:id="1037966838">
              <w:marLeft w:val="0"/>
              <w:marRight w:val="0"/>
              <w:marTop w:val="0"/>
              <w:marBottom w:val="0"/>
              <w:divBdr>
                <w:top w:val="none" w:sz="0" w:space="0" w:color="auto"/>
                <w:left w:val="none" w:sz="0" w:space="0" w:color="auto"/>
                <w:bottom w:val="none" w:sz="0" w:space="0" w:color="auto"/>
                <w:right w:val="none" w:sz="0" w:space="0" w:color="auto"/>
              </w:divBdr>
            </w:div>
            <w:div w:id="166752172">
              <w:marLeft w:val="0"/>
              <w:marRight w:val="0"/>
              <w:marTop w:val="0"/>
              <w:marBottom w:val="0"/>
              <w:divBdr>
                <w:top w:val="none" w:sz="0" w:space="0" w:color="auto"/>
                <w:left w:val="none" w:sz="0" w:space="0" w:color="auto"/>
                <w:bottom w:val="none" w:sz="0" w:space="0" w:color="auto"/>
                <w:right w:val="none" w:sz="0" w:space="0" w:color="auto"/>
              </w:divBdr>
            </w:div>
            <w:div w:id="1359352791">
              <w:marLeft w:val="0"/>
              <w:marRight w:val="0"/>
              <w:marTop w:val="0"/>
              <w:marBottom w:val="0"/>
              <w:divBdr>
                <w:top w:val="none" w:sz="0" w:space="0" w:color="auto"/>
                <w:left w:val="none" w:sz="0" w:space="0" w:color="auto"/>
                <w:bottom w:val="none" w:sz="0" w:space="0" w:color="auto"/>
                <w:right w:val="none" w:sz="0" w:space="0" w:color="auto"/>
              </w:divBdr>
            </w:div>
            <w:div w:id="725955489">
              <w:marLeft w:val="0"/>
              <w:marRight w:val="0"/>
              <w:marTop w:val="0"/>
              <w:marBottom w:val="0"/>
              <w:divBdr>
                <w:top w:val="none" w:sz="0" w:space="0" w:color="auto"/>
                <w:left w:val="none" w:sz="0" w:space="0" w:color="auto"/>
                <w:bottom w:val="none" w:sz="0" w:space="0" w:color="auto"/>
                <w:right w:val="none" w:sz="0" w:space="0" w:color="auto"/>
              </w:divBdr>
            </w:div>
            <w:div w:id="1086265386">
              <w:marLeft w:val="0"/>
              <w:marRight w:val="0"/>
              <w:marTop w:val="0"/>
              <w:marBottom w:val="0"/>
              <w:divBdr>
                <w:top w:val="none" w:sz="0" w:space="0" w:color="auto"/>
                <w:left w:val="none" w:sz="0" w:space="0" w:color="auto"/>
                <w:bottom w:val="none" w:sz="0" w:space="0" w:color="auto"/>
                <w:right w:val="none" w:sz="0" w:space="0" w:color="auto"/>
              </w:divBdr>
            </w:div>
            <w:div w:id="110981341">
              <w:marLeft w:val="0"/>
              <w:marRight w:val="0"/>
              <w:marTop w:val="0"/>
              <w:marBottom w:val="0"/>
              <w:divBdr>
                <w:top w:val="none" w:sz="0" w:space="0" w:color="auto"/>
                <w:left w:val="none" w:sz="0" w:space="0" w:color="auto"/>
                <w:bottom w:val="none" w:sz="0" w:space="0" w:color="auto"/>
                <w:right w:val="none" w:sz="0" w:space="0" w:color="auto"/>
              </w:divBdr>
            </w:div>
            <w:div w:id="38553730">
              <w:marLeft w:val="0"/>
              <w:marRight w:val="0"/>
              <w:marTop w:val="0"/>
              <w:marBottom w:val="0"/>
              <w:divBdr>
                <w:top w:val="none" w:sz="0" w:space="0" w:color="auto"/>
                <w:left w:val="none" w:sz="0" w:space="0" w:color="auto"/>
                <w:bottom w:val="none" w:sz="0" w:space="0" w:color="auto"/>
                <w:right w:val="none" w:sz="0" w:space="0" w:color="auto"/>
              </w:divBdr>
            </w:div>
            <w:div w:id="1150832253">
              <w:marLeft w:val="0"/>
              <w:marRight w:val="0"/>
              <w:marTop w:val="0"/>
              <w:marBottom w:val="0"/>
              <w:divBdr>
                <w:top w:val="none" w:sz="0" w:space="0" w:color="auto"/>
                <w:left w:val="none" w:sz="0" w:space="0" w:color="auto"/>
                <w:bottom w:val="none" w:sz="0" w:space="0" w:color="auto"/>
                <w:right w:val="none" w:sz="0" w:space="0" w:color="auto"/>
              </w:divBdr>
            </w:div>
            <w:div w:id="980117796">
              <w:marLeft w:val="0"/>
              <w:marRight w:val="0"/>
              <w:marTop w:val="0"/>
              <w:marBottom w:val="0"/>
              <w:divBdr>
                <w:top w:val="none" w:sz="0" w:space="0" w:color="auto"/>
                <w:left w:val="none" w:sz="0" w:space="0" w:color="auto"/>
                <w:bottom w:val="none" w:sz="0" w:space="0" w:color="auto"/>
                <w:right w:val="none" w:sz="0" w:space="0" w:color="auto"/>
              </w:divBdr>
            </w:div>
            <w:div w:id="833489785">
              <w:marLeft w:val="0"/>
              <w:marRight w:val="0"/>
              <w:marTop w:val="0"/>
              <w:marBottom w:val="0"/>
              <w:divBdr>
                <w:top w:val="none" w:sz="0" w:space="0" w:color="auto"/>
                <w:left w:val="none" w:sz="0" w:space="0" w:color="auto"/>
                <w:bottom w:val="none" w:sz="0" w:space="0" w:color="auto"/>
                <w:right w:val="none" w:sz="0" w:space="0" w:color="auto"/>
              </w:divBdr>
            </w:div>
            <w:div w:id="1013533945">
              <w:marLeft w:val="0"/>
              <w:marRight w:val="0"/>
              <w:marTop w:val="0"/>
              <w:marBottom w:val="0"/>
              <w:divBdr>
                <w:top w:val="none" w:sz="0" w:space="0" w:color="auto"/>
                <w:left w:val="none" w:sz="0" w:space="0" w:color="auto"/>
                <w:bottom w:val="none" w:sz="0" w:space="0" w:color="auto"/>
                <w:right w:val="none" w:sz="0" w:space="0" w:color="auto"/>
              </w:divBdr>
            </w:div>
            <w:div w:id="419253635">
              <w:marLeft w:val="0"/>
              <w:marRight w:val="0"/>
              <w:marTop w:val="0"/>
              <w:marBottom w:val="0"/>
              <w:divBdr>
                <w:top w:val="none" w:sz="0" w:space="0" w:color="auto"/>
                <w:left w:val="none" w:sz="0" w:space="0" w:color="auto"/>
                <w:bottom w:val="none" w:sz="0" w:space="0" w:color="auto"/>
                <w:right w:val="none" w:sz="0" w:space="0" w:color="auto"/>
              </w:divBdr>
            </w:div>
            <w:div w:id="1085998413">
              <w:marLeft w:val="0"/>
              <w:marRight w:val="0"/>
              <w:marTop w:val="0"/>
              <w:marBottom w:val="0"/>
              <w:divBdr>
                <w:top w:val="none" w:sz="0" w:space="0" w:color="auto"/>
                <w:left w:val="none" w:sz="0" w:space="0" w:color="auto"/>
                <w:bottom w:val="none" w:sz="0" w:space="0" w:color="auto"/>
                <w:right w:val="none" w:sz="0" w:space="0" w:color="auto"/>
              </w:divBdr>
            </w:div>
            <w:div w:id="1901676058">
              <w:marLeft w:val="0"/>
              <w:marRight w:val="0"/>
              <w:marTop w:val="0"/>
              <w:marBottom w:val="0"/>
              <w:divBdr>
                <w:top w:val="none" w:sz="0" w:space="0" w:color="auto"/>
                <w:left w:val="none" w:sz="0" w:space="0" w:color="auto"/>
                <w:bottom w:val="none" w:sz="0" w:space="0" w:color="auto"/>
                <w:right w:val="none" w:sz="0" w:space="0" w:color="auto"/>
              </w:divBdr>
            </w:div>
            <w:div w:id="1951934123">
              <w:marLeft w:val="0"/>
              <w:marRight w:val="0"/>
              <w:marTop w:val="0"/>
              <w:marBottom w:val="0"/>
              <w:divBdr>
                <w:top w:val="none" w:sz="0" w:space="0" w:color="auto"/>
                <w:left w:val="none" w:sz="0" w:space="0" w:color="auto"/>
                <w:bottom w:val="none" w:sz="0" w:space="0" w:color="auto"/>
                <w:right w:val="none" w:sz="0" w:space="0" w:color="auto"/>
              </w:divBdr>
            </w:div>
            <w:div w:id="21442942">
              <w:marLeft w:val="0"/>
              <w:marRight w:val="0"/>
              <w:marTop w:val="0"/>
              <w:marBottom w:val="0"/>
              <w:divBdr>
                <w:top w:val="none" w:sz="0" w:space="0" w:color="auto"/>
                <w:left w:val="none" w:sz="0" w:space="0" w:color="auto"/>
                <w:bottom w:val="none" w:sz="0" w:space="0" w:color="auto"/>
                <w:right w:val="none" w:sz="0" w:space="0" w:color="auto"/>
              </w:divBdr>
            </w:div>
            <w:div w:id="1158379495">
              <w:marLeft w:val="0"/>
              <w:marRight w:val="0"/>
              <w:marTop w:val="0"/>
              <w:marBottom w:val="0"/>
              <w:divBdr>
                <w:top w:val="none" w:sz="0" w:space="0" w:color="auto"/>
                <w:left w:val="none" w:sz="0" w:space="0" w:color="auto"/>
                <w:bottom w:val="none" w:sz="0" w:space="0" w:color="auto"/>
                <w:right w:val="none" w:sz="0" w:space="0" w:color="auto"/>
              </w:divBdr>
            </w:div>
            <w:div w:id="5980877">
              <w:marLeft w:val="0"/>
              <w:marRight w:val="0"/>
              <w:marTop w:val="0"/>
              <w:marBottom w:val="0"/>
              <w:divBdr>
                <w:top w:val="none" w:sz="0" w:space="0" w:color="auto"/>
                <w:left w:val="none" w:sz="0" w:space="0" w:color="auto"/>
                <w:bottom w:val="none" w:sz="0" w:space="0" w:color="auto"/>
                <w:right w:val="none" w:sz="0" w:space="0" w:color="auto"/>
              </w:divBdr>
            </w:div>
            <w:div w:id="1555579031">
              <w:marLeft w:val="0"/>
              <w:marRight w:val="0"/>
              <w:marTop w:val="0"/>
              <w:marBottom w:val="0"/>
              <w:divBdr>
                <w:top w:val="none" w:sz="0" w:space="0" w:color="auto"/>
                <w:left w:val="none" w:sz="0" w:space="0" w:color="auto"/>
                <w:bottom w:val="none" w:sz="0" w:space="0" w:color="auto"/>
                <w:right w:val="none" w:sz="0" w:space="0" w:color="auto"/>
              </w:divBdr>
            </w:div>
            <w:div w:id="208885170">
              <w:marLeft w:val="0"/>
              <w:marRight w:val="0"/>
              <w:marTop w:val="0"/>
              <w:marBottom w:val="0"/>
              <w:divBdr>
                <w:top w:val="none" w:sz="0" w:space="0" w:color="auto"/>
                <w:left w:val="none" w:sz="0" w:space="0" w:color="auto"/>
                <w:bottom w:val="none" w:sz="0" w:space="0" w:color="auto"/>
                <w:right w:val="none" w:sz="0" w:space="0" w:color="auto"/>
              </w:divBdr>
            </w:div>
            <w:div w:id="573012543">
              <w:marLeft w:val="0"/>
              <w:marRight w:val="0"/>
              <w:marTop w:val="0"/>
              <w:marBottom w:val="0"/>
              <w:divBdr>
                <w:top w:val="none" w:sz="0" w:space="0" w:color="auto"/>
                <w:left w:val="none" w:sz="0" w:space="0" w:color="auto"/>
                <w:bottom w:val="none" w:sz="0" w:space="0" w:color="auto"/>
                <w:right w:val="none" w:sz="0" w:space="0" w:color="auto"/>
              </w:divBdr>
            </w:div>
            <w:div w:id="1823159947">
              <w:marLeft w:val="0"/>
              <w:marRight w:val="0"/>
              <w:marTop w:val="0"/>
              <w:marBottom w:val="0"/>
              <w:divBdr>
                <w:top w:val="none" w:sz="0" w:space="0" w:color="auto"/>
                <w:left w:val="none" w:sz="0" w:space="0" w:color="auto"/>
                <w:bottom w:val="none" w:sz="0" w:space="0" w:color="auto"/>
                <w:right w:val="none" w:sz="0" w:space="0" w:color="auto"/>
              </w:divBdr>
            </w:div>
            <w:div w:id="168301663">
              <w:marLeft w:val="0"/>
              <w:marRight w:val="0"/>
              <w:marTop w:val="0"/>
              <w:marBottom w:val="0"/>
              <w:divBdr>
                <w:top w:val="none" w:sz="0" w:space="0" w:color="auto"/>
                <w:left w:val="none" w:sz="0" w:space="0" w:color="auto"/>
                <w:bottom w:val="none" w:sz="0" w:space="0" w:color="auto"/>
                <w:right w:val="none" w:sz="0" w:space="0" w:color="auto"/>
              </w:divBdr>
            </w:div>
            <w:div w:id="379011803">
              <w:marLeft w:val="0"/>
              <w:marRight w:val="0"/>
              <w:marTop w:val="0"/>
              <w:marBottom w:val="0"/>
              <w:divBdr>
                <w:top w:val="none" w:sz="0" w:space="0" w:color="auto"/>
                <w:left w:val="none" w:sz="0" w:space="0" w:color="auto"/>
                <w:bottom w:val="none" w:sz="0" w:space="0" w:color="auto"/>
                <w:right w:val="none" w:sz="0" w:space="0" w:color="auto"/>
              </w:divBdr>
            </w:div>
            <w:div w:id="1497720591">
              <w:marLeft w:val="0"/>
              <w:marRight w:val="0"/>
              <w:marTop w:val="0"/>
              <w:marBottom w:val="0"/>
              <w:divBdr>
                <w:top w:val="none" w:sz="0" w:space="0" w:color="auto"/>
                <w:left w:val="none" w:sz="0" w:space="0" w:color="auto"/>
                <w:bottom w:val="none" w:sz="0" w:space="0" w:color="auto"/>
                <w:right w:val="none" w:sz="0" w:space="0" w:color="auto"/>
              </w:divBdr>
            </w:div>
            <w:div w:id="1455441174">
              <w:marLeft w:val="0"/>
              <w:marRight w:val="0"/>
              <w:marTop w:val="0"/>
              <w:marBottom w:val="0"/>
              <w:divBdr>
                <w:top w:val="none" w:sz="0" w:space="0" w:color="auto"/>
                <w:left w:val="none" w:sz="0" w:space="0" w:color="auto"/>
                <w:bottom w:val="none" w:sz="0" w:space="0" w:color="auto"/>
                <w:right w:val="none" w:sz="0" w:space="0" w:color="auto"/>
              </w:divBdr>
            </w:div>
            <w:div w:id="1785535904">
              <w:marLeft w:val="0"/>
              <w:marRight w:val="0"/>
              <w:marTop w:val="0"/>
              <w:marBottom w:val="0"/>
              <w:divBdr>
                <w:top w:val="none" w:sz="0" w:space="0" w:color="auto"/>
                <w:left w:val="none" w:sz="0" w:space="0" w:color="auto"/>
                <w:bottom w:val="none" w:sz="0" w:space="0" w:color="auto"/>
                <w:right w:val="none" w:sz="0" w:space="0" w:color="auto"/>
              </w:divBdr>
            </w:div>
            <w:div w:id="505629894">
              <w:marLeft w:val="0"/>
              <w:marRight w:val="0"/>
              <w:marTop w:val="0"/>
              <w:marBottom w:val="0"/>
              <w:divBdr>
                <w:top w:val="none" w:sz="0" w:space="0" w:color="auto"/>
                <w:left w:val="none" w:sz="0" w:space="0" w:color="auto"/>
                <w:bottom w:val="none" w:sz="0" w:space="0" w:color="auto"/>
                <w:right w:val="none" w:sz="0" w:space="0" w:color="auto"/>
              </w:divBdr>
            </w:div>
            <w:div w:id="2006542805">
              <w:marLeft w:val="0"/>
              <w:marRight w:val="0"/>
              <w:marTop w:val="0"/>
              <w:marBottom w:val="0"/>
              <w:divBdr>
                <w:top w:val="none" w:sz="0" w:space="0" w:color="auto"/>
                <w:left w:val="none" w:sz="0" w:space="0" w:color="auto"/>
                <w:bottom w:val="none" w:sz="0" w:space="0" w:color="auto"/>
                <w:right w:val="none" w:sz="0" w:space="0" w:color="auto"/>
              </w:divBdr>
            </w:div>
            <w:div w:id="787160682">
              <w:marLeft w:val="0"/>
              <w:marRight w:val="0"/>
              <w:marTop w:val="0"/>
              <w:marBottom w:val="0"/>
              <w:divBdr>
                <w:top w:val="none" w:sz="0" w:space="0" w:color="auto"/>
                <w:left w:val="none" w:sz="0" w:space="0" w:color="auto"/>
                <w:bottom w:val="none" w:sz="0" w:space="0" w:color="auto"/>
                <w:right w:val="none" w:sz="0" w:space="0" w:color="auto"/>
              </w:divBdr>
            </w:div>
            <w:div w:id="1547722754">
              <w:marLeft w:val="0"/>
              <w:marRight w:val="0"/>
              <w:marTop w:val="0"/>
              <w:marBottom w:val="0"/>
              <w:divBdr>
                <w:top w:val="none" w:sz="0" w:space="0" w:color="auto"/>
                <w:left w:val="none" w:sz="0" w:space="0" w:color="auto"/>
                <w:bottom w:val="none" w:sz="0" w:space="0" w:color="auto"/>
                <w:right w:val="none" w:sz="0" w:space="0" w:color="auto"/>
              </w:divBdr>
            </w:div>
            <w:div w:id="1361126459">
              <w:marLeft w:val="0"/>
              <w:marRight w:val="0"/>
              <w:marTop w:val="0"/>
              <w:marBottom w:val="0"/>
              <w:divBdr>
                <w:top w:val="none" w:sz="0" w:space="0" w:color="auto"/>
                <w:left w:val="none" w:sz="0" w:space="0" w:color="auto"/>
                <w:bottom w:val="none" w:sz="0" w:space="0" w:color="auto"/>
                <w:right w:val="none" w:sz="0" w:space="0" w:color="auto"/>
              </w:divBdr>
            </w:div>
            <w:div w:id="2051490600">
              <w:marLeft w:val="0"/>
              <w:marRight w:val="0"/>
              <w:marTop w:val="0"/>
              <w:marBottom w:val="0"/>
              <w:divBdr>
                <w:top w:val="none" w:sz="0" w:space="0" w:color="auto"/>
                <w:left w:val="none" w:sz="0" w:space="0" w:color="auto"/>
                <w:bottom w:val="none" w:sz="0" w:space="0" w:color="auto"/>
                <w:right w:val="none" w:sz="0" w:space="0" w:color="auto"/>
              </w:divBdr>
            </w:div>
            <w:div w:id="1782338204">
              <w:marLeft w:val="0"/>
              <w:marRight w:val="0"/>
              <w:marTop w:val="0"/>
              <w:marBottom w:val="0"/>
              <w:divBdr>
                <w:top w:val="none" w:sz="0" w:space="0" w:color="auto"/>
                <w:left w:val="none" w:sz="0" w:space="0" w:color="auto"/>
                <w:bottom w:val="none" w:sz="0" w:space="0" w:color="auto"/>
                <w:right w:val="none" w:sz="0" w:space="0" w:color="auto"/>
              </w:divBdr>
            </w:div>
            <w:div w:id="1392659072">
              <w:marLeft w:val="0"/>
              <w:marRight w:val="0"/>
              <w:marTop w:val="0"/>
              <w:marBottom w:val="0"/>
              <w:divBdr>
                <w:top w:val="none" w:sz="0" w:space="0" w:color="auto"/>
                <w:left w:val="none" w:sz="0" w:space="0" w:color="auto"/>
                <w:bottom w:val="none" w:sz="0" w:space="0" w:color="auto"/>
                <w:right w:val="none" w:sz="0" w:space="0" w:color="auto"/>
              </w:divBdr>
            </w:div>
            <w:div w:id="773014066">
              <w:marLeft w:val="0"/>
              <w:marRight w:val="0"/>
              <w:marTop w:val="0"/>
              <w:marBottom w:val="0"/>
              <w:divBdr>
                <w:top w:val="none" w:sz="0" w:space="0" w:color="auto"/>
                <w:left w:val="none" w:sz="0" w:space="0" w:color="auto"/>
                <w:bottom w:val="none" w:sz="0" w:space="0" w:color="auto"/>
                <w:right w:val="none" w:sz="0" w:space="0" w:color="auto"/>
              </w:divBdr>
            </w:div>
            <w:div w:id="19401385">
              <w:marLeft w:val="0"/>
              <w:marRight w:val="0"/>
              <w:marTop w:val="0"/>
              <w:marBottom w:val="0"/>
              <w:divBdr>
                <w:top w:val="none" w:sz="0" w:space="0" w:color="auto"/>
                <w:left w:val="none" w:sz="0" w:space="0" w:color="auto"/>
                <w:bottom w:val="none" w:sz="0" w:space="0" w:color="auto"/>
                <w:right w:val="none" w:sz="0" w:space="0" w:color="auto"/>
              </w:divBdr>
            </w:div>
            <w:div w:id="105932254">
              <w:marLeft w:val="0"/>
              <w:marRight w:val="0"/>
              <w:marTop w:val="0"/>
              <w:marBottom w:val="0"/>
              <w:divBdr>
                <w:top w:val="none" w:sz="0" w:space="0" w:color="auto"/>
                <w:left w:val="none" w:sz="0" w:space="0" w:color="auto"/>
                <w:bottom w:val="none" w:sz="0" w:space="0" w:color="auto"/>
                <w:right w:val="none" w:sz="0" w:space="0" w:color="auto"/>
              </w:divBdr>
            </w:div>
            <w:div w:id="255093808">
              <w:marLeft w:val="0"/>
              <w:marRight w:val="0"/>
              <w:marTop w:val="0"/>
              <w:marBottom w:val="0"/>
              <w:divBdr>
                <w:top w:val="none" w:sz="0" w:space="0" w:color="auto"/>
                <w:left w:val="none" w:sz="0" w:space="0" w:color="auto"/>
                <w:bottom w:val="none" w:sz="0" w:space="0" w:color="auto"/>
                <w:right w:val="none" w:sz="0" w:space="0" w:color="auto"/>
              </w:divBdr>
            </w:div>
            <w:div w:id="216938230">
              <w:marLeft w:val="0"/>
              <w:marRight w:val="0"/>
              <w:marTop w:val="0"/>
              <w:marBottom w:val="0"/>
              <w:divBdr>
                <w:top w:val="none" w:sz="0" w:space="0" w:color="auto"/>
                <w:left w:val="none" w:sz="0" w:space="0" w:color="auto"/>
                <w:bottom w:val="none" w:sz="0" w:space="0" w:color="auto"/>
                <w:right w:val="none" w:sz="0" w:space="0" w:color="auto"/>
              </w:divBdr>
            </w:div>
            <w:div w:id="16665940">
              <w:marLeft w:val="0"/>
              <w:marRight w:val="0"/>
              <w:marTop w:val="0"/>
              <w:marBottom w:val="0"/>
              <w:divBdr>
                <w:top w:val="none" w:sz="0" w:space="0" w:color="auto"/>
                <w:left w:val="none" w:sz="0" w:space="0" w:color="auto"/>
                <w:bottom w:val="none" w:sz="0" w:space="0" w:color="auto"/>
                <w:right w:val="none" w:sz="0" w:space="0" w:color="auto"/>
              </w:divBdr>
            </w:div>
            <w:div w:id="1063068435">
              <w:marLeft w:val="0"/>
              <w:marRight w:val="0"/>
              <w:marTop w:val="0"/>
              <w:marBottom w:val="0"/>
              <w:divBdr>
                <w:top w:val="none" w:sz="0" w:space="0" w:color="auto"/>
                <w:left w:val="none" w:sz="0" w:space="0" w:color="auto"/>
                <w:bottom w:val="none" w:sz="0" w:space="0" w:color="auto"/>
                <w:right w:val="none" w:sz="0" w:space="0" w:color="auto"/>
              </w:divBdr>
            </w:div>
            <w:div w:id="841818869">
              <w:marLeft w:val="0"/>
              <w:marRight w:val="0"/>
              <w:marTop w:val="0"/>
              <w:marBottom w:val="0"/>
              <w:divBdr>
                <w:top w:val="none" w:sz="0" w:space="0" w:color="auto"/>
                <w:left w:val="none" w:sz="0" w:space="0" w:color="auto"/>
                <w:bottom w:val="none" w:sz="0" w:space="0" w:color="auto"/>
                <w:right w:val="none" w:sz="0" w:space="0" w:color="auto"/>
              </w:divBdr>
            </w:div>
            <w:div w:id="789055684">
              <w:marLeft w:val="0"/>
              <w:marRight w:val="0"/>
              <w:marTop w:val="0"/>
              <w:marBottom w:val="0"/>
              <w:divBdr>
                <w:top w:val="none" w:sz="0" w:space="0" w:color="auto"/>
                <w:left w:val="none" w:sz="0" w:space="0" w:color="auto"/>
                <w:bottom w:val="none" w:sz="0" w:space="0" w:color="auto"/>
                <w:right w:val="none" w:sz="0" w:space="0" w:color="auto"/>
              </w:divBdr>
            </w:div>
            <w:div w:id="1399595686">
              <w:marLeft w:val="0"/>
              <w:marRight w:val="0"/>
              <w:marTop w:val="0"/>
              <w:marBottom w:val="0"/>
              <w:divBdr>
                <w:top w:val="none" w:sz="0" w:space="0" w:color="auto"/>
                <w:left w:val="none" w:sz="0" w:space="0" w:color="auto"/>
                <w:bottom w:val="none" w:sz="0" w:space="0" w:color="auto"/>
                <w:right w:val="none" w:sz="0" w:space="0" w:color="auto"/>
              </w:divBdr>
            </w:div>
            <w:div w:id="1268657842">
              <w:marLeft w:val="0"/>
              <w:marRight w:val="0"/>
              <w:marTop w:val="0"/>
              <w:marBottom w:val="0"/>
              <w:divBdr>
                <w:top w:val="none" w:sz="0" w:space="0" w:color="auto"/>
                <w:left w:val="none" w:sz="0" w:space="0" w:color="auto"/>
                <w:bottom w:val="none" w:sz="0" w:space="0" w:color="auto"/>
                <w:right w:val="none" w:sz="0" w:space="0" w:color="auto"/>
              </w:divBdr>
            </w:div>
            <w:div w:id="124811107">
              <w:marLeft w:val="0"/>
              <w:marRight w:val="0"/>
              <w:marTop w:val="0"/>
              <w:marBottom w:val="0"/>
              <w:divBdr>
                <w:top w:val="none" w:sz="0" w:space="0" w:color="auto"/>
                <w:left w:val="none" w:sz="0" w:space="0" w:color="auto"/>
                <w:bottom w:val="none" w:sz="0" w:space="0" w:color="auto"/>
                <w:right w:val="none" w:sz="0" w:space="0" w:color="auto"/>
              </w:divBdr>
            </w:div>
            <w:div w:id="1041788015">
              <w:marLeft w:val="0"/>
              <w:marRight w:val="0"/>
              <w:marTop w:val="0"/>
              <w:marBottom w:val="0"/>
              <w:divBdr>
                <w:top w:val="none" w:sz="0" w:space="0" w:color="auto"/>
                <w:left w:val="none" w:sz="0" w:space="0" w:color="auto"/>
                <w:bottom w:val="none" w:sz="0" w:space="0" w:color="auto"/>
                <w:right w:val="none" w:sz="0" w:space="0" w:color="auto"/>
              </w:divBdr>
            </w:div>
            <w:div w:id="163933671">
              <w:marLeft w:val="0"/>
              <w:marRight w:val="0"/>
              <w:marTop w:val="0"/>
              <w:marBottom w:val="0"/>
              <w:divBdr>
                <w:top w:val="none" w:sz="0" w:space="0" w:color="auto"/>
                <w:left w:val="none" w:sz="0" w:space="0" w:color="auto"/>
                <w:bottom w:val="none" w:sz="0" w:space="0" w:color="auto"/>
                <w:right w:val="none" w:sz="0" w:space="0" w:color="auto"/>
              </w:divBdr>
            </w:div>
            <w:div w:id="1609000979">
              <w:marLeft w:val="0"/>
              <w:marRight w:val="0"/>
              <w:marTop w:val="0"/>
              <w:marBottom w:val="0"/>
              <w:divBdr>
                <w:top w:val="none" w:sz="0" w:space="0" w:color="auto"/>
                <w:left w:val="none" w:sz="0" w:space="0" w:color="auto"/>
                <w:bottom w:val="none" w:sz="0" w:space="0" w:color="auto"/>
                <w:right w:val="none" w:sz="0" w:space="0" w:color="auto"/>
              </w:divBdr>
            </w:div>
            <w:div w:id="1410494679">
              <w:marLeft w:val="0"/>
              <w:marRight w:val="0"/>
              <w:marTop w:val="0"/>
              <w:marBottom w:val="0"/>
              <w:divBdr>
                <w:top w:val="none" w:sz="0" w:space="0" w:color="auto"/>
                <w:left w:val="none" w:sz="0" w:space="0" w:color="auto"/>
                <w:bottom w:val="none" w:sz="0" w:space="0" w:color="auto"/>
                <w:right w:val="none" w:sz="0" w:space="0" w:color="auto"/>
              </w:divBdr>
            </w:div>
            <w:div w:id="76638676">
              <w:marLeft w:val="0"/>
              <w:marRight w:val="0"/>
              <w:marTop w:val="0"/>
              <w:marBottom w:val="0"/>
              <w:divBdr>
                <w:top w:val="none" w:sz="0" w:space="0" w:color="auto"/>
                <w:left w:val="none" w:sz="0" w:space="0" w:color="auto"/>
                <w:bottom w:val="none" w:sz="0" w:space="0" w:color="auto"/>
                <w:right w:val="none" w:sz="0" w:space="0" w:color="auto"/>
              </w:divBdr>
            </w:div>
            <w:div w:id="58792017">
              <w:marLeft w:val="0"/>
              <w:marRight w:val="0"/>
              <w:marTop w:val="0"/>
              <w:marBottom w:val="0"/>
              <w:divBdr>
                <w:top w:val="none" w:sz="0" w:space="0" w:color="auto"/>
                <w:left w:val="none" w:sz="0" w:space="0" w:color="auto"/>
                <w:bottom w:val="none" w:sz="0" w:space="0" w:color="auto"/>
                <w:right w:val="none" w:sz="0" w:space="0" w:color="auto"/>
              </w:divBdr>
            </w:div>
            <w:div w:id="1893076722">
              <w:marLeft w:val="0"/>
              <w:marRight w:val="0"/>
              <w:marTop w:val="0"/>
              <w:marBottom w:val="0"/>
              <w:divBdr>
                <w:top w:val="none" w:sz="0" w:space="0" w:color="auto"/>
                <w:left w:val="none" w:sz="0" w:space="0" w:color="auto"/>
                <w:bottom w:val="none" w:sz="0" w:space="0" w:color="auto"/>
                <w:right w:val="none" w:sz="0" w:space="0" w:color="auto"/>
              </w:divBdr>
            </w:div>
            <w:div w:id="2006542264">
              <w:marLeft w:val="0"/>
              <w:marRight w:val="0"/>
              <w:marTop w:val="0"/>
              <w:marBottom w:val="0"/>
              <w:divBdr>
                <w:top w:val="none" w:sz="0" w:space="0" w:color="auto"/>
                <w:left w:val="none" w:sz="0" w:space="0" w:color="auto"/>
                <w:bottom w:val="none" w:sz="0" w:space="0" w:color="auto"/>
                <w:right w:val="none" w:sz="0" w:space="0" w:color="auto"/>
              </w:divBdr>
            </w:div>
            <w:div w:id="847796702">
              <w:marLeft w:val="0"/>
              <w:marRight w:val="0"/>
              <w:marTop w:val="0"/>
              <w:marBottom w:val="0"/>
              <w:divBdr>
                <w:top w:val="none" w:sz="0" w:space="0" w:color="auto"/>
                <w:left w:val="none" w:sz="0" w:space="0" w:color="auto"/>
                <w:bottom w:val="none" w:sz="0" w:space="0" w:color="auto"/>
                <w:right w:val="none" w:sz="0" w:space="0" w:color="auto"/>
              </w:divBdr>
            </w:div>
            <w:div w:id="943728439">
              <w:marLeft w:val="0"/>
              <w:marRight w:val="0"/>
              <w:marTop w:val="0"/>
              <w:marBottom w:val="0"/>
              <w:divBdr>
                <w:top w:val="none" w:sz="0" w:space="0" w:color="auto"/>
                <w:left w:val="none" w:sz="0" w:space="0" w:color="auto"/>
                <w:bottom w:val="none" w:sz="0" w:space="0" w:color="auto"/>
                <w:right w:val="none" w:sz="0" w:space="0" w:color="auto"/>
              </w:divBdr>
            </w:div>
            <w:div w:id="1978411995">
              <w:marLeft w:val="0"/>
              <w:marRight w:val="0"/>
              <w:marTop w:val="0"/>
              <w:marBottom w:val="0"/>
              <w:divBdr>
                <w:top w:val="none" w:sz="0" w:space="0" w:color="auto"/>
                <w:left w:val="none" w:sz="0" w:space="0" w:color="auto"/>
                <w:bottom w:val="none" w:sz="0" w:space="0" w:color="auto"/>
                <w:right w:val="none" w:sz="0" w:space="0" w:color="auto"/>
              </w:divBdr>
            </w:div>
            <w:div w:id="2120366078">
              <w:marLeft w:val="0"/>
              <w:marRight w:val="0"/>
              <w:marTop w:val="0"/>
              <w:marBottom w:val="0"/>
              <w:divBdr>
                <w:top w:val="none" w:sz="0" w:space="0" w:color="auto"/>
                <w:left w:val="none" w:sz="0" w:space="0" w:color="auto"/>
                <w:bottom w:val="none" w:sz="0" w:space="0" w:color="auto"/>
                <w:right w:val="none" w:sz="0" w:space="0" w:color="auto"/>
              </w:divBdr>
            </w:div>
            <w:div w:id="361789051">
              <w:marLeft w:val="0"/>
              <w:marRight w:val="0"/>
              <w:marTop w:val="0"/>
              <w:marBottom w:val="0"/>
              <w:divBdr>
                <w:top w:val="none" w:sz="0" w:space="0" w:color="auto"/>
                <w:left w:val="none" w:sz="0" w:space="0" w:color="auto"/>
                <w:bottom w:val="none" w:sz="0" w:space="0" w:color="auto"/>
                <w:right w:val="none" w:sz="0" w:space="0" w:color="auto"/>
              </w:divBdr>
            </w:div>
            <w:div w:id="1832871732">
              <w:marLeft w:val="0"/>
              <w:marRight w:val="0"/>
              <w:marTop w:val="0"/>
              <w:marBottom w:val="0"/>
              <w:divBdr>
                <w:top w:val="none" w:sz="0" w:space="0" w:color="auto"/>
                <w:left w:val="none" w:sz="0" w:space="0" w:color="auto"/>
                <w:bottom w:val="none" w:sz="0" w:space="0" w:color="auto"/>
                <w:right w:val="none" w:sz="0" w:space="0" w:color="auto"/>
              </w:divBdr>
            </w:div>
            <w:div w:id="1359504429">
              <w:marLeft w:val="0"/>
              <w:marRight w:val="0"/>
              <w:marTop w:val="0"/>
              <w:marBottom w:val="0"/>
              <w:divBdr>
                <w:top w:val="none" w:sz="0" w:space="0" w:color="auto"/>
                <w:left w:val="none" w:sz="0" w:space="0" w:color="auto"/>
                <w:bottom w:val="none" w:sz="0" w:space="0" w:color="auto"/>
                <w:right w:val="none" w:sz="0" w:space="0" w:color="auto"/>
              </w:divBdr>
            </w:div>
            <w:div w:id="639726215">
              <w:marLeft w:val="0"/>
              <w:marRight w:val="0"/>
              <w:marTop w:val="0"/>
              <w:marBottom w:val="0"/>
              <w:divBdr>
                <w:top w:val="none" w:sz="0" w:space="0" w:color="auto"/>
                <w:left w:val="none" w:sz="0" w:space="0" w:color="auto"/>
                <w:bottom w:val="none" w:sz="0" w:space="0" w:color="auto"/>
                <w:right w:val="none" w:sz="0" w:space="0" w:color="auto"/>
              </w:divBdr>
            </w:div>
            <w:div w:id="1161119596">
              <w:marLeft w:val="0"/>
              <w:marRight w:val="0"/>
              <w:marTop w:val="0"/>
              <w:marBottom w:val="0"/>
              <w:divBdr>
                <w:top w:val="none" w:sz="0" w:space="0" w:color="auto"/>
                <w:left w:val="none" w:sz="0" w:space="0" w:color="auto"/>
                <w:bottom w:val="none" w:sz="0" w:space="0" w:color="auto"/>
                <w:right w:val="none" w:sz="0" w:space="0" w:color="auto"/>
              </w:divBdr>
            </w:div>
            <w:div w:id="125703016">
              <w:marLeft w:val="0"/>
              <w:marRight w:val="0"/>
              <w:marTop w:val="0"/>
              <w:marBottom w:val="0"/>
              <w:divBdr>
                <w:top w:val="none" w:sz="0" w:space="0" w:color="auto"/>
                <w:left w:val="none" w:sz="0" w:space="0" w:color="auto"/>
                <w:bottom w:val="none" w:sz="0" w:space="0" w:color="auto"/>
                <w:right w:val="none" w:sz="0" w:space="0" w:color="auto"/>
              </w:divBdr>
            </w:div>
            <w:div w:id="371656885">
              <w:marLeft w:val="0"/>
              <w:marRight w:val="0"/>
              <w:marTop w:val="0"/>
              <w:marBottom w:val="0"/>
              <w:divBdr>
                <w:top w:val="none" w:sz="0" w:space="0" w:color="auto"/>
                <w:left w:val="none" w:sz="0" w:space="0" w:color="auto"/>
                <w:bottom w:val="none" w:sz="0" w:space="0" w:color="auto"/>
                <w:right w:val="none" w:sz="0" w:space="0" w:color="auto"/>
              </w:divBdr>
            </w:div>
            <w:div w:id="493225937">
              <w:marLeft w:val="0"/>
              <w:marRight w:val="0"/>
              <w:marTop w:val="0"/>
              <w:marBottom w:val="0"/>
              <w:divBdr>
                <w:top w:val="none" w:sz="0" w:space="0" w:color="auto"/>
                <w:left w:val="none" w:sz="0" w:space="0" w:color="auto"/>
                <w:bottom w:val="none" w:sz="0" w:space="0" w:color="auto"/>
                <w:right w:val="none" w:sz="0" w:space="0" w:color="auto"/>
              </w:divBdr>
            </w:div>
            <w:div w:id="1410301947">
              <w:marLeft w:val="0"/>
              <w:marRight w:val="0"/>
              <w:marTop w:val="0"/>
              <w:marBottom w:val="0"/>
              <w:divBdr>
                <w:top w:val="none" w:sz="0" w:space="0" w:color="auto"/>
                <w:left w:val="none" w:sz="0" w:space="0" w:color="auto"/>
                <w:bottom w:val="none" w:sz="0" w:space="0" w:color="auto"/>
                <w:right w:val="none" w:sz="0" w:space="0" w:color="auto"/>
              </w:divBdr>
            </w:div>
            <w:div w:id="1696927135">
              <w:marLeft w:val="0"/>
              <w:marRight w:val="0"/>
              <w:marTop w:val="0"/>
              <w:marBottom w:val="0"/>
              <w:divBdr>
                <w:top w:val="none" w:sz="0" w:space="0" w:color="auto"/>
                <w:left w:val="none" w:sz="0" w:space="0" w:color="auto"/>
                <w:bottom w:val="none" w:sz="0" w:space="0" w:color="auto"/>
                <w:right w:val="none" w:sz="0" w:space="0" w:color="auto"/>
              </w:divBdr>
            </w:div>
            <w:div w:id="476455844">
              <w:marLeft w:val="0"/>
              <w:marRight w:val="0"/>
              <w:marTop w:val="0"/>
              <w:marBottom w:val="0"/>
              <w:divBdr>
                <w:top w:val="none" w:sz="0" w:space="0" w:color="auto"/>
                <w:left w:val="none" w:sz="0" w:space="0" w:color="auto"/>
                <w:bottom w:val="none" w:sz="0" w:space="0" w:color="auto"/>
                <w:right w:val="none" w:sz="0" w:space="0" w:color="auto"/>
              </w:divBdr>
            </w:div>
            <w:div w:id="1844785036">
              <w:marLeft w:val="0"/>
              <w:marRight w:val="0"/>
              <w:marTop w:val="0"/>
              <w:marBottom w:val="0"/>
              <w:divBdr>
                <w:top w:val="none" w:sz="0" w:space="0" w:color="auto"/>
                <w:left w:val="none" w:sz="0" w:space="0" w:color="auto"/>
                <w:bottom w:val="none" w:sz="0" w:space="0" w:color="auto"/>
                <w:right w:val="none" w:sz="0" w:space="0" w:color="auto"/>
              </w:divBdr>
            </w:div>
            <w:div w:id="418869947">
              <w:marLeft w:val="0"/>
              <w:marRight w:val="0"/>
              <w:marTop w:val="0"/>
              <w:marBottom w:val="0"/>
              <w:divBdr>
                <w:top w:val="none" w:sz="0" w:space="0" w:color="auto"/>
                <w:left w:val="none" w:sz="0" w:space="0" w:color="auto"/>
                <w:bottom w:val="none" w:sz="0" w:space="0" w:color="auto"/>
                <w:right w:val="none" w:sz="0" w:space="0" w:color="auto"/>
              </w:divBdr>
            </w:div>
            <w:div w:id="421296502">
              <w:marLeft w:val="0"/>
              <w:marRight w:val="0"/>
              <w:marTop w:val="0"/>
              <w:marBottom w:val="0"/>
              <w:divBdr>
                <w:top w:val="none" w:sz="0" w:space="0" w:color="auto"/>
                <w:left w:val="none" w:sz="0" w:space="0" w:color="auto"/>
                <w:bottom w:val="none" w:sz="0" w:space="0" w:color="auto"/>
                <w:right w:val="none" w:sz="0" w:space="0" w:color="auto"/>
              </w:divBdr>
            </w:div>
            <w:div w:id="1453596772">
              <w:marLeft w:val="0"/>
              <w:marRight w:val="0"/>
              <w:marTop w:val="0"/>
              <w:marBottom w:val="0"/>
              <w:divBdr>
                <w:top w:val="none" w:sz="0" w:space="0" w:color="auto"/>
                <w:left w:val="none" w:sz="0" w:space="0" w:color="auto"/>
                <w:bottom w:val="none" w:sz="0" w:space="0" w:color="auto"/>
                <w:right w:val="none" w:sz="0" w:space="0" w:color="auto"/>
              </w:divBdr>
            </w:div>
            <w:div w:id="729303101">
              <w:marLeft w:val="0"/>
              <w:marRight w:val="0"/>
              <w:marTop w:val="0"/>
              <w:marBottom w:val="0"/>
              <w:divBdr>
                <w:top w:val="none" w:sz="0" w:space="0" w:color="auto"/>
                <w:left w:val="none" w:sz="0" w:space="0" w:color="auto"/>
                <w:bottom w:val="none" w:sz="0" w:space="0" w:color="auto"/>
                <w:right w:val="none" w:sz="0" w:space="0" w:color="auto"/>
              </w:divBdr>
            </w:div>
            <w:div w:id="2028212451">
              <w:marLeft w:val="0"/>
              <w:marRight w:val="0"/>
              <w:marTop w:val="0"/>
              <w:marBottom w:val="0"/>
              <w:divBdr>
                <w:top w:val="none" w:sz="0" w:space="0" w:color="auto"/>
                <w:left w:val="none" w:sz="0" w:space="0" w:color="auto"/>
                <w:bottom w:val="none" w:sz="0" w:space="0" w:color="auto"/>
                <w:right w:val="none" w:sz="0" w:space="0" w:color="auto"/>
              </w:divBdr>
            </w:div>
            <w:div w:id="1445029431">
              <w:marLeft w:val="0"/>
              <w:marRight w:val="0"/>
              <w:marTop w:val="0"/>
              <w:marBottom w:val="0"/>
              <w:divBdr>
                <w:top w:val="none" w:sz="0" w:space="0" w:color="auto"/>
                <w:left w:val="none" w:sz="0" w:space="0" w:color="auto"/>
                <w:bottom w:val="none" w:sz="0" w:space="0" w:color="auto"/>
                <w:right w:val="none" w:sz="0" w:space="0" w:color="auto"/>
              </w:divBdr>
            </w:div>
            <w:div w:id="1814567171">
              <w:marLeft w:val="0"/>
              <w:marRight w:val="0"/>
              <w:marTop w:val="0"/>
              <w:marBottom w:val="0"/>
              <w:divBdr>
                <w:top w:val="none" w:sz="0" w:space="0" w:color="auto"/>
                <w:left w:val="none" w:sz="0" w:space="0" w:color="auto"/>
                <w:bottom w:val="none" w:sz="0" w:space="0" w:color="auto"/>
                <w:right w:val="none" w:sz="0" w:space="0" w:color="auto"/>
              </w:divBdr>
            </w:div>
            <w:div w:id="154107710">
              <w:marLeft w:val="0"/>
              <w:marRight w:val="0"/>
              <w:marTop w:val="0"/>
              <w:marBottom w:val="0"/>
              <w:divBdr>
                <w:top w:val="none" w:sz="0" w:space="0" w:color="auto"/>
                <w:left w:val="none" w:sz="0" w:space="0" w:color="auto"/>
                <w:bottom w:val="none" w:sz="0" w:space="0" w:color="auto"/>
                <w:right w:val="none" w:sz="0" w:space="0" w:color="auto"/>
              </w:divBdr>
            </w:div>
            <w:div w:id="753013016">
              <w:marLeft w:val="0"/>
              <w:marRight w:val="0"/>
              <w:marTop w:val="0"/>
              <w:marBottom w:val="0"/>
              <w:divBdr>
                <w:top w:val="none" w:sz="0" w:space="0" w:color="auto"/>
                <w:left w:val="none" w:sz="0" w:space="0" w:color="auto"/>
                <w:bottom w:val="none" w:sz="0" w:space="0" w:color="auto"/>
                <w:right w:val="none" w:sz="0" w:space="0" w:color="auto"/>
              </w:divBdr>
            </w:div>
            <w:div w:id="1610351192">
              <w:marLeft w:val="0"/>
              <w:marRight w:val="0"/>
              <w:marTop w:val="0"/>
              <w:marBottom w:val="0"/>
              <w:divBdr>
                <w:top w:val="none" w:sz="0" w:space="0" w:color="auto"/>
                <w:left w:val="none" w:sz="0" w:space="0" w:color="auto"/>
                <w:bottom w:val="none" w:sz="0" w:space="0" w:color="auto"/>
                <w:right w:val="none" w:sz="0" w:space="0" w:color="auto"/>
              </w:divBdr>
            </w:div>
            <w:div w:id="45377850">
              <w:marLeft w:val="0"/>
              <w:marRight w:val="0"/>
              <w:marTop w:val="0"/>
              <w:marBottom w:val="0"/>
              <w:divBdr>
                <w:top w:val="none" w:sz="0" w:space="0" w:color="auto"/>
                <w:left w:val="none" w:sz="0" w:space="0" w:color="auto"/>
                <w:bottom w:val="none" w:sz="0" w:space="0" w:color="auto"/>
                <w:right w:val="none" w:sz="0" w:space="0" w:color="auto"/>
              </w:divBdr>
            </w:div>
            <w:div w:id="103037908">
              <w:marLeft w:val="0"/>
              <w:marRight w:val="0"/>
              <w:marTop w:val="0"/>
              <w:marBottom w:val="0"/>
              <w:divBdr>
                <w:top w:val="none" w:sz="0" w:space="0" w:color="auto"/>
                <w:left w:val="none" w:sz="0" w:space="0" w:color="auto"/>
                <w:bottom w:val="none" w:sz="0" w:space="0" w:color="auto"/>
                <w:right w:val="none" w:sz="0" w:space="0" w:color="auto"/>
              </w:divBdr>
            </w:div>
            <w:div w:id="1478305205">
              <w:marLeft w:val="0"/>
              <w:marRight w:val="0"/>
              <w:marTop w:val="0"/>
              <w:marBottom w:val="0"/>
              <w:divBdr>
                <w:top w:val="none" w:sz="0" w:space="0" w:color="auto"/>
                <w:left w:val="none" w:sz="0" w:space="0" w:color="auto"/>
                <w:bottom w:val="none" w:sz="0" w:space="0" w:color="auto"/>
                <w:right w:val="none" w:sz="0" w:space="0" w:color="auto"/>
              </w:divBdr>
            </w:div>
            <w:div w:id="794636484">
              <w:marLeft w:val="0"/>
              <w:marRight w:val="0"/>
              <w:marTop w:val="0"/>
              <w:marBottom w:val="0"/>
              <w:divBdr>
                <w:top w:val="none" w:sz="0" w:space="0" w:color="auto"/>
                <w:left w:val="none" w:sz="0" w:space="0" w:color="auto"/>
                <w:bottom w:val="none" w:sz="0" w:space="0" w:color="auto"/>
                <w:right w:val="none" w:sz="0" w:space="0" w:color="auto"/>
              </w:divBdr>
            </w:div>
            <w:div w:id="1544170312">
              <w:marLeft w:val="0"/>
              <w:marRight w:val="0"/>
              <w:marTop w:val="0"/>
              <w:marBottom w:val="0"/>
              <w:divBdr>
                <w:top w:val="none" w:sz="0" w:space="0" w:color="auto"/>
                <w:left w:val="none" w:sz="0" w:space="0" w:color="auto"/>
                <w:bottom w:val="none" w:sz="0" w:space="0" w:color="auto"/>
                <w:right w:val="none" w:sz="0" w:space="0" w:color="auto"/>
              </w:divBdr>
            </w:div>
            <w:div w:id="2130007640">
              <w:marLeft w:val="0"/>
              <w:marRight w:val="0"/>
              <w:marTop w:val="0"/>
              <w:marBottom w:val="0"/>
              <w:divBdr>
                <w:top w:val="none" w:sz="0" w:space="0" w:color="auto"/>
                <w:left w:val="none" w:sz="0" w:space="0" w:color="auto"/>
                <w:bottom w:val="none" w:sz="0" w:space="0" w:color="auto"/>
                <w:right w:val="none" w:sz="0" w:space="0" w:color="auto"/>
              </w:divBdr>
            </w:div>
            <w:div w:id="343170571">
              <w:marLeft w:val="0"/>
              <w:marRight w:val="0"/>
              <w:marTop w:val="0"/>
              <w:marBottom w:val="0"/>
              <w:divBdr>
                <w:top w:val="none" w:sz="0" w:space="0" w:color="auto"/>
                <w:left w:val="none" w:sz="0" w:space="0" w:color="auto"/>
                <w:bottom w:val="none" w:sz="0" w:space="0" w:color="auto"/>
                <w:right w:val="none" w:sz="0" w:space="0" w:color="auto"/>
              </w:divBdr>
            </w:div>
            <w:div w:id="1617172338">
              <w:marLeft w:val="0"/>
              <w:marRight w:val="0"/>
              <w:marTop w:val="0"/>
              <w:marBottom w:val="0"/>
              <w:divBdr>
                <w:top w:val="none" w:sz="0" w:space="0" w:color="auto"/>
                <w:left w:val="none" w:sz="0" w:space="0" w:color="auto"/>
                <w:bottom w:val="none" w:sz="0" w:space="0" w:color="auto"/>
                <w:right w:val="none" w:sz="0" w:space="0" w:color="auto"/>
              </w:divBdr>
            </w:div>
            <w:div w:id="2028408677">
              <w:marLeft w:val="0"/>
              <w:marRight w:val="0"/>
              <w:marTop w:val="0"/>
              <w:marBottom w:val="0"/>
              <w:divBdr>
                <w:top w:val="none" w:sz="0" w:space="0" w:color="auto"/>
                <w:left w:val="none" w:sz="0" w:space="0" w:color="auto"/>
                <w:bottom w:val="none" w:sz="0" w:space="0" w:color="auto"/>
                <w:right w:val="none" w:sz="0" w:space="0" w:color="auto"/>
              </w:divBdr>
            </w:div>
            <w:div w:id="646589673">
              <w:marLeft w:val="0"/>
              <w:marRight w:val="0"/>
              <w:marTop w:val="0"/>
              <w:marBottom w:val="0"/>
              <w:divBdr>
                <w:top w:val="none" w:sz="0" w:space="0" w:color="auto"/>
                <w:left w:val="none" w:sz="0" w:space="0" w:color="auto"/>
                <w:bottom w:val="none" w:sz="0" w:space="0" w:color="auto"/>
                <w:right w:val="none" w:sz="0" w:space="0" w:color="auto"/>
              </w:divBdr>
            </w:div>
            <w:div w:id="1812365176">
              <w:marLeft w:val="0"/>
              <w:marRight w:val="0"/>
              <w:marTop w:val="0"/>
              <w:marBottom w:val="0"/>
              <w:divBdr>
                <w:top w:val="none" w:sz="0" w:space="0" w:color="auto"/>
                <w:left w:val="none" w:sz="0" w:space="0" w:color="auto"/>
                <w:bottom w:val="none" w:sz="0" w:space="0" w:color="auto"/>
                <w:right w:val="none" w:sz="0" w:space="0" w:color="auto"/>
              </w:divBdr>
            </w:div>
            <w:div w:id="1420566971">
              <w:marLeft w:val="0"/>
              <w:marRight w:val="0"/>
              <w:marTop w:val="0"/>
              <w:marBottom w:val="0"/>
              <w:divBdr>
                <w:top w:val="none" w:sz="0" w:space="0" w:color="auto"/>
                <w:left w:val="none" w:sz="0" w:space="0" w:color="auto"/>
                <w:bottom w:val="none" w:sz="0" w:space="0" w:color="auto"/>
                <w:right w:val="none" w:sz="0" w:space="0" w:color="auto"/>
              </w:divBdr>
            </w:div>
            <w:div w:id="337855206">
              <w:marLeft w:val="0"/>
              <w:marRight w:val="0"/>
              <w:marTop w:val="0"/>
              <w:marBottom w:val="0"/>
              <w:divBdr>
                <w:top w:val="none" w:sz="0" w:space="0" w:color="auto"/>
                <w:left w:val="none" w:sz="0" w:space="0" w:color="auto"/>
                <w:bottom w:val="none" w:sz="0" w:space="0" w:color="auto"/>
                <w:right w:val="none" w:sz="0" w:space="0" w:color="auto"/>
              </w:divBdr>
            </w:div>
            <w:div w:id="405423582">
              <w:marLeft w:val="0"/>
              <w:marRight w:val="0"/>
              <w:marTop w:val="0"/>
              <w:marBottom w:val="0"/>
              <w:divBdr>
                <w:top w:val="none" w:sz="0" w:space="0" w:color="auto"/>
                <w:left w:val="none" w:sz="0" w:space="0" w:color="auto"/>
                <w:bottom w:val="none" w:sz="0" w:space="0" w:color="auto"/>
                <w:right w:val="none" w:sz="0" w:space="0" w:color="auto"/>
              </w:divBdr>
            </w:div>
            <w:div w:id="57289779">
              <w:marLeft w:val="0"/>
              <w:marRight w:val="0"/>
              <w:marTop w:val="0"/>
              <w:marBottom w:val="0"/>
              <w:divBdr>
                <w:top w:val="none" w:sz="0" w:space="0" w:color="auto"/>
                <w:left w:val="none" w:sz="0" w:space="0" w:color="auto"/>
                <w:bottom w:val="none" w:sz="0" w:space="0" w:color="auto"/>
                <w:right w:val="none" w:sz="0" w:space="0" w:color="auto"/>
              </w:divBdr>
            </w:div>
            <w:div w:id="954943368">
              <w:marLeft w:val="0"/>
              <w:marRight w:val="0"/>
              <w:marTop w:val="0"/>
              <w:marBottom w:val="0"/>
              <w:divBdr>
                <w:top w:val="none" w:sz="0" w:space="0" w:color="auto"/>
                <w:left w:val="none" w:sz="0" w:space="0" w:color="auto"/>
                <w:bottom w:val="none" w:sz="0" w:space="0" w:color="auto"/>
                <w:right w:val="none" w:sz="0" w:space="0" w:color="auto"/>
              </w:divBdr>
            </w:div>
            <w:div w:id="1250964019">
              <w:marLeft w:val="0"/>
              <w:marRight w:val="0"/>
              <w:marTop w:val="0"/>
              <w:marBottom w:val="0"/>
              <w:divBdr>
                <w:top w:val="none" w:sz="0" w:space="0" w:color="auto"/>
                <w:left w:val="none" w:sz="0" w:space="0" w:color="auto"/>
                <w:bottom w:val="none" w:sz="0" w:space="0" w:color="auto"/>
                <w:right w:val="none" w:sz="0" w:space="0" w:color="auto"/>
              </w:divBdr>
            </w:div>
            <w:div w:id="1831940501">
              <w:marLeft w:val="0"/>
              <w:marRight w:val="0"/>
              <w:marTop w:val="0"/>
              <w:marBottom w:val="0"/>
              <w:divBdr>
                <w:top w:val="none" w:sz="0" w:space="0" w:color="auto"/>
                <w:left w:val="none" w:sz="0" w:space="0" w:color="auto"/>
                <w:bottom w:val="none" w:sz="0" w:space="0" w:color="auto"/>
                <w:right w:val="none" w:sz="0" w:space="0" w:color="auto"/>
              </w:divBdr>
            </w:div>
            <w:div w:id="1167089443">
              <w:marLeft w:val="0"/>
              <w:marRight w:val="0"/>
              <w:marTop w:val="0"/>
              <w:marBottom w:val="0"/>
              <w:divBdr>
                <w:top w:val="none" w:sz="0" w:space="0" w:color="auto"/>
                <w:left w:val="none" w:sz="0" w:space="0" w:color="auto"/>
                <w:bottom w:val="none" w:sz="0" w:space="0" w:color="auto"/>
                <w:right w:val="none" w:sz="0" w:space="0" w:color="auto"/>
              </w:divBdr>
            </w:div>
            <w:div w:id="1483934192">
              <w:marLeft w:val="0"/>
              <w:marRight w:val="0"/>
              <w:marTop w:val="0"/>
              <w:marBottom w:val="0"/>
              <w:divBdr>
                <w:top w:val="none" w:sz="0" w:space="0" w:color="auto"/>
                <w:left w:val="none" w:sz="0" w:space="0" w:color="auto"/>
                <w:bottom w:val="none" w:sz="0" w:space="0" w:color="auto"/>
                <w:right w:val="none" w:sz="0" w:space="0" w:color="auto"/>
              </w:divBdr>
            </w:div>
            <w:div w:id="1095707165">
              <w:marLeft w:val="0"/>
              <w:marRight w:val="0"/>
              <w:marTop w:val="0"/>
              <w:marBottom w:val="0"/>
              <w:divBdr>
                <w:top w:val="none" w:sz="0" w:space="0" w:color="auto"/>
                <w:left w:val="none" w:sz="0" w:space="0" w:color="auto"/>
                <w:bottom w:val="none" w:sz="0" w:space="0" w:color="auto"/>
                <w:right w:val="none" w:sz="0" w:space="0" w:color="auto"/>
              </w:divBdr>
            </w:div>
            <w:div w:id="975843159">
              <w:marLeft w:val="0"/>
              <w:marRight w:val="0"/>
              <w:marTop w:val="0"/>
              <w:marBottom w:val="0"/>
              <w:divBdr>
                <w:top w:val="none" w:sz="0" w:space="0" w:color="auto"/>
                <w:left w:val="none" w:sz="0" w:space="0" w:color="auto"/>
                <w:bottom w:val="none" w:sz="0" w:space="0" w:color="auto"/>
                <w:right w:val="none" w:sz="0" w:space="0" w:color="auto"/>
              </w:divBdr>
            </w:div>
            <w:div w:id="946890524">
              <w:marLeft w:val="0"/>
              <w:marRight w:val="0"/>
              <w:marTop w:val="0"/>
              <w:marBottom w:val="0"/>
              <w:divBdr>
                <w:top w:val="none" w:sz="0" w:space="0" w:color="auto"/>
                <w:left w:val="none" w:sz="0" w:space="0" w:color="auto"/>
                <w:bottom w:val="none" w:sz="0" w:space="0" w:color="auto"/>
                <w:right w:val="none" w:sz="0" w:space="0" w:color="auto"/>
              </w:divBdr>
            </w:div>
            <w:div w:id="919100162">
              <w:marLeft w:val="0"/>
              <w:marRight w:val="0"/>
              <w:marTop w:val="0"/>
              <w:marBottom w:val="0"/>
              <w:divBdr>
                <w:top w:val="none" w:sz="0" w:space="0" w:color="auto"/>
                <w:left w:val="none" w:sz="0" w:space="0" w:color="auto"/>
                <w:bottom w:val="none" w:sz="0" w:space="0" w:color="auto"/>
                <w:right w:val="none" w:sz="0" w:space="0" w:color="auto"/>
              </w:divBdr>
            </w:div>
            <w:div w:id="1926381367">
              <w:marLeft w:val="0"/>
              <w:marRight w:val="0"/>
              <w:marTop w:val="0"/>
              <w:marBottom w:val="0"/>
              <w:divBdr>
                <w:top w:val="none" w:sz="0" w:space="0" w:color="auto"/>
                <w:left w:val="none" w:sz="0" w:space="0" w:color="auto"/>
                <w:bottom w:val="none" w:sz="0" w:space="0" w:color="auto"/>
                <w:right w:val="none" w:sz="0" w:space="0" w:color="auto"/>
              </w:divBdr>
            </w:div>
            <w:div w:id="1060131443">
              <w:marLeft w:val="0"/>
              <w:marRight w:val="0"/>
              <w:marTop w:val="0"/>
              <w:marBottom w:val="0"/>
              <w:divBdr>
                <w:top w:val="none" w:sz="0" w:space="0" w:color="auto"/>
                <w:left w:val="none" w:sz="0" w:space="0" w:color="auto"/>
                <w:bottom w:val="none" w:sz="0" w:space="0" w:color="auto"/>
                <w:right w:val="none" w:sz="0" w:space="0" w:color="auto"/>
              </w:divBdr>
            </w:div>
            <w:div w:id="509376550">
              <w:marLeft w:val="0"/>
              <w:marRight w:val="0"/>
              <w:marTop w:val="0"/>
              <w:marBottom w:val="0"/>
              <w:divBdr>
                <w:top w:val="none" w:sz="0" w:space="0" w:color="auto"/>
                <w:left w:val="none" w:sz="0" w:space="0" w:color="auto"/>
                <w:bottom w:val="none" w:sz="0" w:space="0" w:color="auto"/>
                <w:right w:val="none" w:sz="0" w:space="0" w:color="auto"/>
              </w:divBdr>
            </w:div>
            <w:div w:id="2101870863">
              <w:marLeft w:val="0"/>
              <w:marRight w:val="0"/>
              <w:marTop w:val="0"/>
              <w:marBottom w:val="0"/>
              <w:divBdr>
                <w:top w:val="none" w:sz="0" w:space="0" w:color="auto"/>
                <w:left w:val="none" w:sz="0" w:space="0" w:color="auto"/>
                <w:bottom w:val="none" w:sz="0" w:space="0" w:color="auto"/>
                <w:right w:val="none" w:sz="0" w:space="0" w:color="auto"/>
              </w:divBdr>
            </w:div>
            <w:div w:id="723020864">
              <w:marLeft w:val="0"/>
              <w:marRight w:val="0"/>
              <w:marTop w:val="0"/>
              <w:marBottom w:val="0"/>
              <w:divBdr>
                <w:top w:val="none" w:sz="0" w:space="0" w:color="auto"/>
                <w:left w:val="none" w:sz="0" w:space="0" w:color="auto"/>
                <w:bottom w:val="none" w:sz="0" w:space="0" w:color="auto"/>
                <w:right w:val="none" w:sz="0" w:space="0" w:color="auto"/>
              </w:divBdr>
            </w:div>
            <w:div w:id="1996951935">
              <w:marLeft w:val="0"/>
              <w:marRight w:val="0"/>
              <w:marTop w:val="0"/>
              <w:marBottom w:val="0"/>
              <w:divBdr>
                <w:top w:val="none" w:sz="0" w:space="0" w:color="auto"/>
                <w:left w:val="none" w:sz="0" w:space="0" w:color="auto"/>
                <w:bottom w:val="none" w:sz="0" w:space="0" w:color="auto"/>
                <w:right w:val="none" w:sz="0" w:space="0" w:color="auto"/>
              </w:divBdr>
            </w:div>
            <w:div w:id="1147163457">
              <w:marLeft w:val="0"/>
              <w:marRight w:val="0"/>
              <w:marTop w:val="0"/>
              <w:marBottom w:val="0"/>
              <w:divBdr>
                <w:top w:val="none" w:sz="0" w:space="0" w:color="auto"/>
                <w:left w:val="none" w:sz="0" w:space="0" w:color="auto"/>
                <w:bottom w:val="none" w:sz="0" w:space="0" w:color="auto"/>
                <w:right w:val="none" w:sz="0" w:space="0" w:color="auto"/>
              </w:divBdr>
            </w:div>
            <w:div w:id="1995839269">
              <w:marLeft w:val="0"/>
              <w:marRight w:val="0"/>
              <w:marTop w:val="0"/>
              <w:marBottom w:val="0"/>
              <w:divBdr>
                <w:top w:val="none" w:sz="0" w:space="0" w:color="auto"/>
                <w:left w:val="none" w:sz="0" w:space="0" w:color="auto"/>
                <w:bottom w:val="none" w:sz="0" w:space="0" w:color="auto"/>
                <w:right w:val="none" w:sz="0" w:space="0" w:color="auto"/>
              </w:divBdr>
            </w:div>
            <w:div w:id="1669475762">
              <w:marLeft w:val="0"/>
              <w:marRight w:val="0"/>
              <w:marTop w:val="0"/>
              <w:marBottom w:val="0"/>
              <w:divBdr>
                <w:top w:val="none" w:sz="0" w:space="0" w:color="auto"/>
                <w:left w:val="none" w:sz="0" w:space="0" w:color="auto"/>
                <w:bottom w:val="none" w:sz="0" w:space="0" w:color="auto"/>
                <w:right w:val="none" w:sz="0" w:space="0" w:color="auto"/>
              </w:divBdr>
            </w:div>
            <w:div w:id="159125961">
              <w:marLeft w:val="0"/>
              <w:marRight w:val="0"/>
              <w:marTop w:val="0"/>
              <w:marBottom w:val="0"/>
              <w:divBdr>
                <w:top w:val="none" w:sz="0" w:space="0" w:color="auto"/>
                <w:left w:val="none" w:sz="0" w:space="0" w:color="auto"/>
                <w:bottom w:val="none" w:sz="0" w:space="0" w:color="auto"/>
                <w:right w:val="none" w:sz="0" w:space="0" w:color="auto"/>
              </w:divBdr>
            </w:div>
            <w:div w:id="1771856013">
              <w:marLeft w:val="0"/>
              <w:marRight w:val="0"/>
              <w:marTop w:val="0"/>
              <w:marBottom w:val="0"/>
              <w:divBdr>
                <w:top w:val="none" w:sz="0" w:space="0" w:color="auto"/>
                <w:left w:val="none" w:sz="0" w:space="0" w:color="auto"/>
                <w:bottom w:val="none" w:sz="0" w:space="0" w:color="auto"/>
                <w:right w:val="none" w:sz="0" w:space="0" w:color="auto"/>
              </w:divBdr>
            </w:div>
            <w:div w:id="374085932">
              <w:marLeft w:val="0"/>
              <w:marRight w:val="0"/>
              <w:marTop w:val="0"/>
              <w:marBottom w:val="0"/>
              <w:divBdr>
                <w:top w:val="none" w:sz="0" w:space="0" w:color="auto"/>
                <w:left w:val="none" w:sz="0" w:space="0" w:color="auto"/>
                <w:bottom w:val="none" w:sz="0" w:space="0" w:color="auto"/>
                <w:right w:val="none" w:sz="0" w:space="0" w:color="auto"/>
              </w:divBdr>
            </w:div>
            <w:div w:id="1113866108">
              <w:marLeft w:val="0"/>
              <w:marRight w:val="0"/>
              <w:marTop w:val="0"/>
              <w:marBottom w:val="0"/>
              <w:divBdr>
                <w:top w:val="none" w:sz="0" w:space="0" w:color="auto"/>
                <w:left w:val="none" w:sz="0" w:space="0" w:color="auto"/>
                <w:bottom w:val="none" w:sz="0" w:space="0" w:color="auto"/>
                <w:right w:val="none" w:sz="0" w:space="0" w:color="auto"/>
              </w:divBdr>
            </w:div>
            <w:div w:id="385879702">
              <w:marLeft w:val="0"/>
              <w:marRight w:val="0"/>
              <w:marTop w:val="0"/>
              <w:marBottom w:val="0"/>
              <w:divBdr>
                <w:top w:val="none" w:sz="0" w:space="0" w:color="auto"/>
                <w:left w:val="none" w:sz="0" w:space="0" w:color="auto"/>
                <w:bottom w:val="none" w:sz="0" w:space="0" w:color="auto"/>
                <w:right w:val="none" w:sz="0" w:space="0" w:color="auto"/>
              </w:divBdr>
            </w:div>
            <w:div w:id="402140974">
              <w:marLeft w:val="0"/>
              <w:marRight w:val="0"/>
              <w:marTop w:val="0"/>
              <w:marBottom w:val="0"/>
              <w:divBdr>
                <w:top w:val="none" w:sz="0" w:space="0" w:color="auto"/>
                <w:left w:val="none" w:sz="0" w:space="0" w:color="auto"/>
                <w:bottom w:val="none" w:sz="0" w:space="0" w:color="auto"/>
                <w:right w:val="none" w:sz="0" w:space="0" w:color="auto"/>
              </w:divBdr>
            </w:div>
            <w:div w:id="249706413">
              <w:marLeft w:val="0"/>
              <w:marRight w:val="0"/>
              <w:marTop w:val="0"/>
              <w:marBottom w:val="0"/>
              <w:divBdr>
                <w:top w:val="none" w:sz="0" w:space="0" w:color="auto"/>
                <w:left w:val="none" w:sz="0" w:space="0" w:color="auto"/>
                <w:bottom w:val="none" w:sz="0" w:space="0" w:color="auto"/>
                <w:right w:val="none" w:sz="0" w:space="0" w:color="auto"/>
              </w:divBdr>
            </w:div>
            <w:div w:id="1844083949">
              <w:marLeft w:val="0"/>
              <w:marRight w:val="0"/>
              <w:marTop w:val="0"/>
              <w:marBottom w:val="0"/>
              <w:divBdr>
                <w:top w:val="none" w:sz="0" w:space="0" w:color="auto"/>
                <w:left w:val="none" w:sz="0" w:space="0" w:color="auto"/>
                <w:bottom w:val="none" w:sz="0" w:space="0" w:color="auto"/>
                <w:right w:val="none" w:sz="0" w:space="0" w:color="auto"/>
              </w:divBdr>
            </w:div>
            <w:div w:id="1139692464">
              <w:marLeft w:val="0"/>
              <w:marRight w:val="0"/>
              <w:marTop w:val="0"/>
              <w:marBottom w:val="0"/>
              <w:divBdr>
                <w:top w:val="none" w:sz="0" w:space="0" w:color="auto"/>
                <w:left w:val="none" w:sz="0" w:space="0" w:color="auto"/>
                <w:bottom w:val="none" w:sz="0" w:space="0" w:color="auto"/>
                <w:right w:val="none" w:sz="0" w:space="0" w:color="auto"/>
              </w:divBdr>
            </w:div>
            <w:div w:id="838230187">
              <w:marLeft w:val="0"/>
              <w:marRight w:val="0"/>
              <w:marTop w:val="0"/>
              <w:marBottom w:val="0"/>
              <w:divBdr>
                <w:top w:val="none" w:sz="0" w:space="0" w:color="auto"/>
                <w:left w:val="none" w:sz="0" w:space="0" w:color="auto"/>
                <w:bottom w:val="none" w:sz="0" w:space="0" w:color="auto"/>
                <w:right w:val="none" w:sz="0" w:space="0" w:color="auto"/>
              </w:divBdr>
            </w:div>
            <w:div w:id="402485686">
              <w:marLeft w:val="0"/>
              <w:marRight w:val="0"/>
              <w:marTop w:val="0"/>
              <w:marBottom w:val="0"/>
              <w:divBdr>
                <w:top w:val="none" w:sz="0" w:space="0" w:color="auto"/>
                <w:left w:val="none" w:sz="0" w:space="0" w:color="auto"/>
                <w:bottom w:val="none" w:sz="0" w:space="0" w:color="auto"/>
                <w:right w:val="none" w:sz="0" w:space="0" w:color="auto"/>
              </w:divBdr>
            </w:div>
            <w:div w:id="2089879990">
              <w:marLeft w:val="0"/>
              <w:marRight w:val="0"/>
              <w:marTop w:val="0"/>
              <w:marBottom w:val="0"/>
              <w:divBdr>
                <w:top w:val="none" w:sz="0" w:space="0" w:color="auto"/>
                <w:left w:val="none" w:sz="0" w:space="0" w:color="auto"/>
                <w:bottom w:val="none" w:sz="0" w:space="0" w:color="auto"/>
                <w:right w:val="none" w:sz="0" w:space="0" w:color="auto"/>
              </w:divBdr>
            </w:div>
            <w:div w:id="267589623">
              <w:marLeft w:val="0"/>
              <w:marRight w:val="0"/>
              <w:marTop w:val="0"/>
              <w:marBottom w:val="0"/>
              <w:divBdr>
                <w:top w:val="none" w:sz="0" w:space="0" w:color="auto"/>
                <w:left w:val="none" w:sz="0" w:space="0" w:color="auto"/>
                <w:bottom w:val="none" w:sz="0" w:space="0" w:color="auto"/>
                <w:right w:val="none" w:sz="0" w:space="0" w:color="auto"/>
              </w:divBdr>
            </w:div>
            <w:div w:id="1818448779">
              <w:marLeft w:val="0"/>
              <w:marRight w:val="0"/>
              <w:marTop w:val="0"/>
              <w:marBottom w:val="0"/>
              <w:divBdr>
                <w:top w:val="none" w:sz="0" w:space="0" w:color="auto"/>
                <w:left w:val="none" w:sz="0" w:space="0" w:color="auto"/>
                <w:bottom w:val="none" w:sz="0" w:space="0" w:color="auto"/>
                <w:right w:val="none" w:sz="0" w:space="0" w:color="auto"/>
              </w:divBdr>
            </w:div>
            <w:div w:id="421680888">
              <w:marLeft w:val="0"/>
              <w:marRight w:val="0"/>
              <w:marTop w:val="0"/>
              <w:marBottom w:val="0"/>
              <w:divBdr>
                <w:top w:val="none" w:sz="0" w:space="0" w:color="auto"/>
                <w:left w:val="none" w:sz="0" w:space="0" w:color="auto"/>
                <w:bottom w:val="none" w:sz="0" w:space="0" w:color="auto"/>
                <w:right w:val="none" w:sz="0" w:space="0" w:color="auto"/>
              </w:divBdr>
            </w:div>
            <w:div w:id="2102723725">
              <w:marLeft w:val="0"/>
              <w:marRight w:val="0"/>
              <w:marTop w:val="0"/>
              <w:marBottom w:val="0"/>
              <w:divBdr>
                <w:top w:val="none" w:sz="0" w:space="0" w:color="auto"/>
                <w:left w:val="none" w:sz="0" w:space="0" w:color="auto"/>
                <w:bottom w:val="none" w:sz="0" w:space="0" w:color="auto"/>
                <w:right w:val="none" w:sz="0" w:space="0" w:color="auto"/>
              </w:divBdr>
            </w:div>
            <w:div w:id="231738471">
              <w:marLeft w:val="0"/>
              <w:marRight w:val="0"/>
              <w:marTop w:val="0"/>
              <w:marBottom w:val="0"/>
              <w:divBdr>
                <w:top w:val="none" w:sz="0" w:space="0" w:color="auto"/>
                <w:left w:val="none" w:sz="0" w:space="0" w:color="auto"/>
                <w:bottom w:val="none" w:sz="0" w:space="0" w:color="auto"/>
                <w:right w:val="none" w:sz="0" w:space="0" w:color="auto"/>
              </w:divBdr>
            </w:div>
            <w:div w:id="1569851247">
              <w:marLeft w:val="0"/>
              <w:marRight w:val="0"/>
              <w:marTop w:val="0"/>
              <w:marBottom w:val="0"/>
              <w:divBdr>
                <w:top w:val="none" w:sz="0" w:space="0" w:color="auto"/>
                <w:left w:val="none" w:sz="0" w:space="0" w:color="auto"/>
                <w:bottom w:val="none" w:sz="0" w:space="0" w:color="auto"/>
                <w:right w:val="none" w:sz="0" w:space="0" w:color="auto"/>
              </w:divBdr>
            </w:div>
            <w:div w:id="696394855">
              <w:marLeft w:val="0"/>
              <w:marRight w:val="0"/>
              <w:marTop w:val="0"/>
              <w:marBottom w:val="0"/>
              <w:divBdr>
                <w:top w:val="none" w:sz="0" w:space="0" w:color="auto"/>
                <w:left w:val="none" w:sz="0" w:space="0" w:color="auto"/>
                <w:bottom w:val="none" w:sz="0" w:space="0" w:color="auto"/>
                <w:right w:val="none" w:sz="0" w:space="0" w:color="auto"/>
              </w:divBdr>
            </w:div>
            <w:div w:id="561134065">
              <w:marLeft w:val="0"/>
              <w:marRight w:val="0"/>
              <w:marTop w:val="0"/>
              <w:marBottom w:val="0"/>
              <w:divBdr>
                <w:top w:val="none" w:sz="0" w:space="0" w:color="auto"/>
                <w:left w:val="none" w:sz="0" w:space="0" w:color="auto"/>
                <w:bottom w:val="none" w:sz="0" w:space="0" w:color="auto"/>
                <w:right w:val="none" w:sz="0" w:space="0" w:color="auto"/>
              </w:divBdr>
            </w:div>
            <w:div w:id="1898664741">
              <w:marLeft w:val="0"/>
              <w:marRight w:val="0"/>
              <w:marTop w:val="0"/>
              <w:marBottom w:val="0"/>
              <w:divBdr>
                <w:top w:val="none" w:sz="0" w:space="0" w:color="auto"/>
                <w:left w:val="none" w:sz="0" w:space="0" w:color="auto"/>
                <w:bottom w:val="none" w:sz="0" w:space="0" w:color="auto"/>
                <w:right w:val="none" w:sz="0" w:space="0" w:color="auto"/>
              </w:divBdr>
            </w:div>
            <w:div w:id="1424496274">
              <w:marLeft w:val="0"/>
              <w:marRight w:val="0"/>
              <w:marTop w:val="0"/>
              <w:marBottom w:val="0"/>
              <w:divBdr>
                <w:top w:val="none" w:sz="0" w:space="0" w:color="auto"/>
                <w:left w:val="none" w:sz="0" w:space="0" w:color="auto"/>
                <w:bottom w:val="none" w:sz="0" w:space="0" w:color="auto"/>
                <w:right w:val="none" w:sz="0" w:space="0" w:color="auto"/>
              </w:divBdr>
            </w:div>
            <w:div w:id="1963682724">
              <w:marLeft w:val="0"/>
              <w:marRight w:val="0"/>
              <w:marTop w:val="0"/>
              <w:marBottom w:val="0"/>
              <w:divBdr>
                <w:top w:val="none" w:sz="0" w:space="0" w:color="auto"/>
                <w:left w:val="none" w:sz="0" w:space="0" w:color="auto"/>
                <w:bottom w:val="none" w:sz="0" w:space="0" w:color="auto"/>
                <w:right w:val="none" w:sz="0" w:space="0" w:color="auto"/>
              </w:divBdr>
            </w:div>
            <w:div w:id="214194992">
              <w:marLeft w:val="0"/>
              <w:marRight w:val="0"/>
              <w:marTop w:val="0"/>
              <w:marBottom w:val="0"/>
              <w:divBdr>
                <w:top w:val="none" w:sz="0" w:space="0" w:color="auto"/>
                <w:left w:val="none" w:sz="0" w:space="0" w:color="auto"/>
                <w:bottom w:val="none" w:sz="0" w:space="0" w:color="auto"/>
                <w:right w:val="none" w:sz="0" w:space="0" w:color="auto"/>
              </w:divBdr>
            </w:div>
            <w:div w:id="1429428409">
              <w:marLeft w:val="0"/>
              <w:marRight w:val="0"/>
              <w:marTop w:val="0"/>
              <w:marBottom w:val="0"/>
              <w:divBdr>
                <w:top w:val="none" w:sz="0" w:space="0" w:color="auto"/>
                <w:left w:val="none" w:sz="0" w:space="0" w:color="auto"/>
                <w:bottom w:val="none" w:sz="0" w:space="0" w:color="auto"/>
                <w:right w:val="none" w:sz="0" w:space="0" w:color="auto"/>
              </w:divBdr>
            </w:div>
            <w:div w:id="1320767854">
              <w:marLeft w:val="0"/>
              <w:marRight w:val="0"/>
              <w:marTop w:val="0"/>
              <w:marBottom w:val="0"/>
              <w:divBdr>
                <w:top w:val="none" w:sz="0" w:space="0" w:color="auto"/>
                <w:left w:val="none" w:sz="0" w:space="0" w:color="auto"/>
                <w:bottom w:val="none" w:sz="0" w:space="0" w:color="auto"/>
                <w:right w:val="none" w:sz="0" w:space="0" w:color="auto"/>
              </w:divBdr>
            </w:div>
            <w:div w:id="467892326">
              <w:marLeft w:val="0"/>
              <w:marRight w:val="0"/>
              <w:marTop w:val="0"/>
              <w:marBottom w:val="0"/>
              <w:divBdr>
                <w:top w:val="none" w:sz="0" w:space="0" w:color="auto"/>
                <w:left w:val="none" w:sz="0" w:space="0" w:color="auto"/>
                <w:bottom w:val="none" w:sz="0" w:space="0" w:color="auto"/>
                <w:right w:val="none" w:sz="0" w:space="0" w:color="auto"/>
              </w:divBdr>
            </w:div>
            <w:div w:id="262765790">
              <w:marLeft w:val="0"/>
              <w:marRight w:val="0"/>
              <w:marTop w:val="0"/>
              <w:marBottom w:val="0"/>
              <w:divBdr>
                <w:top w:val="none" w:sz="0" w:space="0" w:color="auto"/>
                <w:left w:val="none" w:sz="0" w:space="0" w:color="auto"/>
                <w:bottom w:val="none" w:sz="0" w:space="0" w:color="auto"/>
                <w:right w:val="none" w:sz="0" w:space="0" w:color="auto"/>
              </w:divBdr>
            </w:div>
            <w:div w:id="2078093608">
              <w:marLeft w:val="0"/>
              <w:marRight w:val="0"/>
              <w:marTop w:val="0"/>
              <w:marBottom w:val="0"/>
              <w:divBdr>
                <w:top w:val="none" w:sz="0" w:space="0" w:color="auto"/>
                <w:left w:val="none" w:sz="0" w:space="0" w:color="auto"/>
                <w:bottom w:val="none" w:sz="0" w:space="0" w:color="auto"/>
                <w:right w:val="none" w:sz="0" w:space="0" w:color="auto"/>
              </w:divBdr>
            </w:div>
            <w:div w:id="1909918317">
              <w:marLeft w:val="0"/>
              <w:marRight w:val="0"/>
              <w:marTop w:val="0"/>
              <w:marBottom w:val="0"/>
              <w:divBdr>
                <w:top w:val="none" w:sz="0" w:space="0" w:color="auto"/>
                <w:left w:val="none" w:sz="0" w:space="0" w:color="auto"/>
                <w:bottom w:val="none" w:sz="0" w:space="0" w:color="auto"/>
                <w:right w:val="none" w:sz="0" w:space="0" w:color="auto"/>
              </w:divBdr>
            </w:div>
            <w:div w:id="243732406">
              <w:marLeft w:val="0"/>
              <w:marRight w:val="0"/>
              <w:marTop w:val="0"/>
              <w:marBottom w:val="0"/>
              <w:divBdr>
                <w:top w:val="none" w:sz="0" w:space="0" w:color="auto"/>
                <w:left w:val="none" w:sz="0" w:space="0" w:color="auto"/>
                <w:bottom w:val="none" w:sz="0" w:space="0" w:color="auto"/>
                <w:right w:val="none" w:sz="0" w:space="0" w:color="auto"/>
              </w:divBdr>
            </w:div>
            <w:div w:id="1370565152">
              <w:marLeft w:val="0"/>
              <w:marRight w:val="0"/>
              <w:marTop w:val="0"/>
              <w:marBottom w:val="0"/>
              <w:divBdr>
                <w:top w:val="none" w:sz="0" w:space="0" w:color="auto"/>
                <w:left w:val="none" w:sz="0" w:space="0" w:color="auto"/>
                <w:bottom w:val="none" w:sz="0" w:space="0" w:color="auto"/>
                <w:right w:val="none" w:sz="0" w:space="0" w:color="auto"/>
              </w:divBdr>
            </w:div>
            <w:div w:id="292709729">
              <w:marLeft w:val="0"/>
              <w:marRight w:val="0"/>
              <w:marTop w:val="0"/>
              <w:marBottom w:val="0"/>
              <w:divBdr>
                <w:top w:val="none" w:sz="0" w:space="0" w:color="auto"/>
                <w:left w:val="none" w:sz="0" w:space="0" w:color="auto"/>
                <w:bottom w:val="none" w:sz="0" w:space="0" w:color="auto"/>
                <w:right w:val="none" w:sz="0" w:space="0" w:color="auto"/>
              </w:divBdr>
            </w:div>
            <w:div w:id="1592353503">
              <w:marLeft w:val="0"/>
              <w:marRight w:val="0"/>
              <w:marTop w:val="0"/>
              <w:marBottom w:val="0"/>
              <w:divBdr>
                <w:top w:val="none" w:sz="0" w:space="0" w:color="auto"/>
                <w:left w:val="none" w:sz="0" w:space="0" w:color="auto"/>
                <w:bottom w:val="none" w:sz="0" w:space="0" w:color="auto"/>
                <w:right w:val="none" w:sz="0" w:space="0" w:color="auto"/>
              </w:divBdr>
            </w:div>
            <w:div w:id="701394154">
              <w:marLeft w:val="0"/>
              <w:marRight w:val="0"/>
              <w:marTop w:val="0"/>
              <w:marBottom w:val="0"/>
              <w:divBdr>
                <w:top w:val="none" w:sz="0" w:space="0" w:color="auto"/>
                <w:left w:val="none" w:sz="0" w:space="0" w:color="auto"/>
                <w:bottom w:val="none" w:sz="0" w:space="0" w:color="auto"/>
                <w:right w:val="none" w:sz="0" w:space="0" w:color="auto"/>
              </w:divBdr>
            </w:div>
            <w:div w:id="1970626914">
              <w:marLeft w:val="0"/>
              <w:marRight w:val="0"/>
              <w:marTop w:val="0"/>
              <w:marBottom w:val="0"/>
              <w:divBdr>
                <w:top w:val="none" w:sz="0" w:space="0" w:color="auto"/>
                <w:left w:val="none" w:sz="0" w:space="0" w:color="auto"/>
                <w:bottom w:val="none" w:sz="0" w:space="0" w:color="auto"/>
                <w:right w:val="none" w:sz="0" w:space="0" w:color="auto"/>
              </w:divBdr>
            </w:div>
            <w:div w:id="426003865">
              <w:marLeft w:val="0"/>
              <w:marRight w:val="0"/>
              <w:marTop w:val="0"/>
              <w:marBottom w:val="0"/>
              <w:divBdr>
                <w:top w:val="none" w:sz="0" w:space="0" w:color="auto"/>
                <w:left w:val="none" w:sz="0" w:space="0" w:color="auto"/>
                <w:bottom w:val="none" w:sz="0" w:space="0" w:color="auto"/>
                <w:right w:val="none" w:sz="0" w:space="0" w:color="auto"/>
              </w:divBdr>
            </w:div>
            <w:div w:id="106899581">
              <w:marLeft w:val="0"/>
              <w:marRight w:val="0"/>
              <w:marTop w:val="0"/>
              <w:marBottom w:val="0"/>
              <w:divBdr>
                <w:top w:val="none" w:sz="0" w:space="0" w:color="auto"/>
                <w:left w:val="none" w:sz="0" w:space="0" w:color="auto"/>
                <w:bottom w:val="none" w:sz="0" w:space="0" w:color="auto"/>
                <w:right w:val="none" w:sz="0" w:space="0" w:color="auto"/>
              </w:divBdr>
            </w:div>
            <w:div w:id="1526358381">
              <w:marLeft w:val="0"/>
              <w:marRight w:val="0"/>
              <w:marTop w:val="0"/>
              <w:marBottom w:val="0"/>
              <w:divBdr>
                <w:top w:val="none" w:sz="0" w:space="0" w:color="auto"/>
                <w:left w:val="none" w:sz="0" w:space="0" w:color="auto"/>
                <w:bottom w:val="none" w:sz="0" w:space="0" w:color="auto"/>
                <w:right w:val="none" w:sz="0" w:space="0" w:color="auto"/>
              </w:divBdr>
            </w:div>
            <w:div w:id="843737912">
              <w:marLeft w:val="0"/>
              <w:marRight w:val="0"/>
              <w:marTop w:val="0"/>
              <w:marBottom w:val="0"/>
              <w:divBdr>
                <w:top w:val="none" w:sz="0" w:space="0" w:color="auto"/>
                <w:left w:val="none" w:sz="0" w:space="0" w:color="auto"/>
                <w:bottom w:val="none" w:sz="0" w:space="0" w:color="auto"/>
                <w:right w:val="none" w:sz="0" w:space="0" w:color="auto"/>
              </w:divBdr>
            </w:div>
            <w:div w:id="1868524037">
              <w:marLeft w:val="0"/>
              <w:marRight w:val="0"/>
              <w:marTop w:val="0"/>
              <w:marBottom w:val="0"/>
              <w:divBdr>
                <w:top w:val="none" w:sz="0" w:space="0" w:color="auto"/>
                <w:left w:val="none" w:sz="0" w:space="0" w:color="auto"/>
                <w:bottom w:val="none" w:sz="0" w:space="0" w:color="auto"/>
                <w:right w:val="none" w:sz="0" w:space="0" w:color="auto"/>
              </w:divBdr>
            </w:div>
            <w:div w:id="1771972305">
              <w:marLeft w:val="0"/>
              <w:marRight w:val="0"/>
              <w:marTop w:val="0"/>
              <w:marBottom w:val="0"/>
              <w:divBdr>
                <w:top w:val="none" w:sz="0" w:space="0" w:color="auto"/>
                <w:left w:val="none" w:sz="0" w:space="0" w:color="auto"/>
                <w:bottom w:val="none" w:sz="0" w:space="0" w:color="auto"/>
                <w:right w:val="none" w:sz="0" w:space="0" w:color="auto"/>
              </w:divBdr>
            </w:div>
            <w:div w:id="1075126021">
              <w:marLeft w:val="0"/>
              <w:marRight w:val="0"/>
              <w:marTop w:val="0"/>
              <w:marBottom w:val="0"/>
              <w:divBdr>
                <w:top w:val="none" w:sz="0" w:space="0" w:color="auto"/>
                <w:left w:val="none" w:sz="0" w:space="0" w:color="auto"/>
                <w:bottom w:val="none" w:sz="0" w:space="0" w:color="auto"/>
                <w:right w:val="none" w:sz="0" w:space="0" w:color="auto"/>
              </w:divBdr>
            </w:div>
            <w:div w:id="418648047">
              <w:marLeft w:val="0"/>
              <w:marRight w:val="0"/>
              <w:marTop w:val="0"/>
              <w:marBottom w:val="0"/>
              <w:divBdr>
                <w:top w:val="none" w:sz="0" w:space="0" w:color="auto"/>
                <w:left w:val="none" w:sz="0" w:space="0" w:color="auto"/>
                <w:bottom w:val="none" w:sz="0" w:space="0" w:color="auto"/>
                <w:right w:val="none" w:sz="0" w:space="0" w:color="auto"/>
              </w:divBdr>
            </w:div>
            <w:div w:id="1060446406">
              <w:marLeft w:val="0"/>
              <w:marRight w:val="0"/>
              <w:marTop w:val="0"/>
              <w:marBottom w:val="0"/>
              <w:divBdr>
                <w:top w:val="none" w:sz="0" w:space="0" w:color="auto"/>
                <w:left w:val="none" w:sz="0" w:space="0" w:color="auto"/>
                <w:bottom w:val="none" w:sz="0" w:space="0" w:color="auto"/>
                <w:right w:val="none" w:sz="0" w:space="0" w:color="auto"/>
              </w:divBdr>
            </w:div>
            <w:div w:id="1747799715">
              <w:marLeft w:val="0"/>
              <w:marRight w:val="0"/>
              <w:marTop w:val="0"/>
              <w:marBottom w:val="0"/>
              <w:divBdr>
                <w:top w:val="none" w:sz="0" w:space="0" w:color="auto"/>
                <w:left w:val="none" w:sz="0" w:space="0" w:color="auto"/>
                <w:bottom w:val="none" w:sz="0" w:space="0" w:color="auto"/>
                <w:right w:val="none" w:sz="0" w:space="0" w:color="auto"/>
              </w:divBdr>
            </w:div>
            <w:div w:id="1692797587">
              <w:marLeft w:val="0"/>
              <w:marRight w:val="0"/>
              <w:marTop w:val="0"/>
              <w:marBottom w:val="0"/>
              <w:divBdr>
                <w:top w:val="none" w:sz="0" w:space="0" w:color="auto"/>
                <w:left w:val="none" w:sz="0" w:space="0" w:color="auto"/>
                <w:bottom w:val="none" w:sz="0" w:space="0" w:color="auto"/>
                <w:right w:val="none" w:sz="0" w:space="0" w:color="auto"/>
              </w:divBdr>
            </w:div>
            <w:div w:id="990449978">
              <w:marLeft w:val="0"/>
              <w:marRight w:val="0"/>
              <w:marTop w:val="0"/>
              <w:marBottom w:val="0"/>
              <w:divBdr>
                <w:top w:val="none" w:sz="0" w:space="0" w:color="auto"/>
                <w:left w:val="none" w:sz="0" w:space="0" w:color="auto"/>
                <w:bottom w:val="none" w:sz="0" w:space="0" w:color="auto"/>
                <w:right w:val="none" w:sz="0" w:space="0" w:color="auto"/>
              </w:divBdr>
            </w:div>
            <w:div w:id="1499344207">
              <w:marLeft w:val="0"/>
              <w:marRight w:val="0"/>
              <w:marTop w:val="0"/>
              <w:marBottom w:val="0"/>
              <w:divBdr>
                <w:top w:val="none" w:sz="0" w:space="0" w:color="auto"/>
                <w:left w:val="none" w:sz="0" w:space="0" w:color="auto"/>
                <w:bottom w:val="none" w:sz="0" w:space="0" w:color="auto"/>
                <w:right w:val="none" w:sz="0" w:space="0" w:color="auto"/>
              </w:divBdr>
            </w:div>
            <w:div w:id="912541728">
              <w:marLeft w:val="0"/>
              <w:marRight w:val="0"/>
              <w:marTop w:val="0"/>
              <w:marBottom w:val="0"/>
              <w:divBdr>
                <w:top w:val="none" w:sz="0" w:space="0" w:color="auto"/>
                <w:left w:val="none" w:sz="0" w:space="0" w:color="auto"/>
                <w:bottom w:val="none" w:sz="0" w:space="0" w:color="auto"/>
                <w:right w:val="none" w:sz="0" w:space="0" w:color="auto"/>
              </w:divBdr>
            </w:div>
            <w:div w:id="508109032">
              <w:marLeft w:val="0"/>
              <w:marRight w:val="0"/>
              <w:marTop w:val="0"/>
              <w:marBottom w:val="0"/>
              <w:divBdr>
                <w:top w:val="none" w:sz="0" w:space="0" w:color="auto"/>
                <w:left w:val="none" w:sz="0" w:space="0" w:color="auto"/>
                <w:bottom w:val="none" w:sz="0" w:space="0" w:color="auto"/>
                <w:right w:val="none" w:sz="0" w:space="0" w:color="auto"/>
              </w:divBdr>
            </w:div>
            <w:div w:id="2075659865">
              <w:marLeft w:val="0"/>
              <w:marRight w:val="0"/>
              <w:marTop w:val="0"/>
              <w:marBottom w:val="0"/>
              <w:divBdr>
                <w:top w:val="none" w:sz="0" w:space="0" w:color="auto"/>
                <w:left w:val="none" w:sz="0" w:space="0" w:color="auto"/>
                <w:bottom w:val="none" w:sz="0" w:space="0" w:color="auto"/>
                <w:right w:val="none" w:sz="0" w:space="0" w:color="auto"/>
              </w:divBdr>
            </w:div>
            <w:div w:id="1745882564">
              <w:marLeft w:val="0"/>
              <w:marRight w:val="0"/>
              <w:marTop w:val="0"/>
              <w:marBottom w:val="0"/>
              <w:divBdr>
                <w:top w:val="none" w:sz="0" w:space="0" w:color="auto"/>
                <w:left w:val="none" w:sz="0" w:space="0" w:color="auto"/>
                <w:bottom w:val="none" w:sz="0" w:space="0" w:color="auto"/>
                <w:right w:val="none" w:sz="0" w:space="0" w:color="auto"/>
              </w:divBdr>
            </w:div>
            <w:div w:id="565998124">
              <w:marLeft w:val="0"/>
              <w:marRight w:val="0"/>
              <w:marTop w:val="0"/>
              <w:marBottom w:val="0"/>
              <w:divBdr>
                <w:top w:val="none" w:sz="0" w:space="0" w:color="auto"/>
                <w:left w:val="none" w:sz="0" w:space="0" w:color="auto"/>
                <w:bottom w:val="none" w:sz="0" w:space="0" w:color="auto"/>
                <w:right w:val="none" w:sz="0" w:space="0" w:color="auto"/>
              </w:divBdr>
            </w:div>
            <w:div w:id="738209921">
              <w:marLeft w:val="0"/>
              <w:marRight w:val="0"/>
              <w:marTop w:val="0"/>
              <w:marBottom w:val="0"/>
              <w:divBdr>
                <w:top w:val="none" w:sz="0" w:space="0" w:color="auto"/>
                <w:left w:val="none" w:sz="0" w:space="0" w:color="auto"/>
                <w:bottom w:val="none" w:sz="0" w:space="0" w:color="auto"/>
                <w:right w:val="none" w:sz="0" w:space="0" w:color="auto"/>
              </w:divBdr>
            </w:div>
            <w:div w:id="1403143553">
              <w:marLeft w:val="0"/>
              <w:marRight w:val="0"/>
              <w:marTop w:val="0"/>
              <w:marBottom w:val="0"/>
              <w:divBdr>
                <w:top w:val="none" w:sz="0" w:space="0" w:color="auto"/>
                <w:left w:val="none" w:sz="0" w:space="0" w:color="auto"/>
                <w:bottom w:val="none" w:sz="0" w:space="0" w:color="auto"/>
                <w:right w:val="none" w:sz="0" w:space="0" w:color="auto"/>
              </w:divBdr>
            </w:div>
            <w:div w:id="41516731">
              <w:marLeft w:val="0"/>
              <w:marRight w:val="0"/>
              <w:marTop w:val="0"/>
              <w:marBottom w:val="0"/>
              <w:divBdr>
                <w:top w:val="none" w:sz="0" w:space="0" w:color="auto"/>
                <w:left w:val="none" w:sz="0" w:space="0" w:color="auto"/>
                <w:bottom w:val="none" w:sz="0" w:space="0" w:color="auto"/>
                <w:right w:val="none" w:sz="0" w:space="0" w:color="auto"/>
              </w:divBdr>
            </w:div>
            <w:div w:id="203442278">
              <w:marLeft w:val="0"/>
              <w:marRight w:val="0"/>
              <w:marTop w:val="0"/>
              <w:marBottom w:val="0"/>
              <w:divBdr>
                <w:top w:val="none" w:sz="0" w:space="0" w:color="auto"/>
                <w:left w:val="none" w:sz="0" w:space="0" w:color="auto"/>
                <w:bottom w:val="none" w:sz="0" w:space="0" w:color="auto"/>
                <w:right w:val="none" w:sz="0" w:space="0" w:color="auto"/>
              </w:divBdr>
            </w:div>
            <w:div w:id="78983968">
              <w:marLeft w:val="0"/>
              <w:marRight w:val="0"/>
              <w:marTop w:val="0"/>
              <w:marBottom w:val="0"/>
              <w:divBdr>
                <w:top w:val="none" w:sz="0" w:space="0" w:color="auto"/>
                <w:left w:val="none" w:sz="0" w:space="0" w:color="auto"/>
                <w:bottom w:val="none" w:sz="0" w:space="0" w:color="auto"/>
                <w:right w:val="none" w:sz="0" w:space="0" w:color="auto"/>
              </w:divBdr>
            </w:div>
            <w:div w:id="1729723662">
              <w:marLeft w:val="0"/>
              <w:marRight w:val="0"/>
              <w:marTop w:val="0"/>
              <w:marBottom w:val="0"/>
              <w:divBdr>
                <w:top w:val="none" w:sz="0" w:space="0" w:color="auto"/>
                <w:left w:val="none" w:sz="0" w:space="0" w:color="auto"/>
                <w:bottom w:val="none" w:sz="0" w:space="0" w:color="auto"/>
                <w:right w:val="none" w:sz="0" w:space="0" w:color="auto"/>
              </w:divBdr>
            </w:div>
            <w:div w:id="1002319535">
              <w:marLeft w:val="0"/>
              <w:marRight w:val="0"/>
              <w:marTop w:val="0"/>
              <w:marBottom w:val="0"/>
              <w:divBdr>
                <w:top w:val="none" w:sz="0" w:space="0" w:color="auto"/>
                <w:left w:val="none" w:sz="0" w:space="0" w:color="auto"/>
                <w:bottom w:val="none" w:sz="0" w:space="0" w:color="auto"/>
                <w:right w:val="none" w:sz="0" w:space="0" w:color="auto"/>
              </w:divBdr>
            </w:div>
            <w:div w:id="405079188">
              <w:marLeft w:val="0"/>
              <w:marRight w:val="0"/>
              <w:marTop w:val="0"/>
              <w:marBottom w:val="0"/>
              <w:divBdr>
                <w:top w:val="none" w:sz="0" w:space="0" w:color="auto"/>
                <w:left w:val="none" w:sz="0" w:space="0" w:color="auto"/>
                <w:bottom w:val="none" w:sz="0" w:space="0" w:color="auto"/>
                <w:right w:val="none" w:sz="0" w:space="0" w:color="auto"/>
              </w:divBdr>
            </w:div>
            <w:div w:id="926695508">
              <w:marLeft w:val="0"/>
              <w:marRight w:val="0"/>
              <w:marTop w:val="0"/>
              <w:marBottom w:val="0"/>
              <w:divBdr>
                <w:top w:val="none" w:sz="0" w:space="0" w:color="auto"/>
                <w:left w:val="none" w:sz="0" w:space="0" w:color="auto"/>
                <w:bottom w:val="none" w:sz="0" w:space="0" w:color="auto"/>
                <w:right w:val="none" w:sz="0" w:space="0" w:color="auto"/>
              </w:divBdr>
            </w:div>
            <w:div w:id="37125666">
              <w:marLeft w:val="0"/>
              <w:marRight w:val="0"/>
              <w:marTop w:val="0"/>
              <w:marBottom w:val="0"/>
              <w:divBdr>
                <w:top w:val="none" w:sz="0" w:space="0" w:color="auto"/>
                <w:left w:val="none" w:sz="0" w:space="0" w:color="auto"/>
                <w:bottom w:val="none" w:sz="0" w:space="0" w:color="auto"/>
                <w:right w:val="none" w:sz="0" w:space="0" w:color="auto"/>
              </w:divBdr>
            </w:div>
            <w:div w:id="202131253">
              <w:marLeft w:val="0"/>
              <w:marRight w:val="0"/>
              <w:marTop w:val="0"/>
              <w:marBottom w:val="0"/>
              <w:divBdr>
                <w:top w:val="none" w:sz="0" w:space="0" w:color="auto"/>
                <w:left w:val="none" w:sz="0" w:space="0" w:color="auto"/>
                <w:bottom w:val="none" w:sz="0" w:space="0" w:color="auto"/>
                <w:right w:val="none" w:sz="0" w:space="0" w:color="auto"/>
              </w:divBdr>
            </w:div>
            <w:div w:id="1613704767">
              <w:marLeft w:val="0"/>
              <w:marRight w:val="0"/>
              <w:marTop w:val="0"/>
              <w:marBottom w:val="0"/>
              <w:divBdr>
                <w:top w:val="none" w:sz="0" w:space="0" w:color="auto"/>
                <w:left w:val="none" w:sz="0" w:space="0" w:color="auto"/>
                <w:bottom w:val="none" w:sz="0" w:space="0" w:color="auto"/>
                <w:right w:val="none" w:sz="0" w:space="0" w:color="auto"/>
              </w:divBdr>
            </w:div>
            <w:div w:id="942416440">
              <w:marLeft w:val="0"/>
              <w:marRight w:val="0"/>
              <w:marTop w:val="0"/>
              <w:marBottom w:val="0"/>
              <w:divBdr>
                <w:top w:val="none" w:sz="0" w:space="0" w:color="auto"/>
                <w:left w:val="none" w:sz="0" w:space="0" w:color="auto"/>
                <w:bottom w:val="none" w:sz="0" w:space="0" w:color="auto"/>
                <w:right w:val="none" w:sz="0" w:space="0" w:color="auto"/>
              </w:divBdr>
            </w:div>
            <w:div w:id="1134981475">
              <w:marLeft w:val="0"/>
              <w:marRight w:val="0"/>
              <w:marTop w:val="0"/>
              <w:marBottom w:val="0"/>
              <w:divBdr>
                <w:top w:val="none" w:sz="0" w:space="0" w:color="auto"/>
                <w:left w:val="none" w:sz="0" w:space="0" w:color="auto"/>
                <w:bottom w:val="none" w:sz="0" w:space="0" w:color="auto"/>
                <w:right w:val="none" w:sz="0" w:space="0" w:color="auto"/>
              </w:divBdr>
            </w:div>
            <w:div w:id="261257549">
              <w:marLeft w:val="0"/>
              <w:marRight w:val="0"/>
              <w:marTop w:val="0"/>
              <w:marBottom w:val="0"/>
              <w:divBdr>
                <w:top w:val="none" w:sz="0" w:space="0" w:color="auto"/>
                <w:left w:val="none" w:sz="0" w:space="0" w:color="auto"/>
                <w:bottom w:val="none" w:sz="0" w:space="0" w:color="auto"/>
                <w:right w:val="none" w:sz="0" w:space="0" w:color="auto"/>
              </w:divBdr>
            </w:div>
            <w:div w:id="1019310539">
              <w:marLeft w:val="0"/>
              <w:marRight w:val="0"/>
              <w:marTop w:val="0"/>
              <w:marBottom w:val="0"/>
              <w:divBdr>
                <w:top w:val="none" w:sz="0" w:space="0" w:color="auto"/>
                <w:left w:val="none" w:sz="0" w:space="0" w:color="auto"/>
                <w:bottom w:val="none" w:sz="0" w:space="0" w:color="auto"/>
                <w:right w:val="none" w:sz="0" w:space="0" w:color="auto"/>
              </w:divBdr>
            </w:div>
            <w:div w:id="677081741">
              <w:marLeft w:val="0"/>
              <w:marRight w:val="0"/>
              <w:marTop w:val="0"/>
              <w:marBottom w:val="0"/>
              <w:divBdr>
                <w:top w:val="none" w:sz="0" w:space="0" w:color="auto"/>
                <w:left w:val="none" w:sz="0" w:space="0" w:color="auto"/>
                <w:bottom w:val="none" w:sz="0" w:space="0" w:color="auto"/>
                <w:right w:val="none" w:sz="0" w:space="0" w:color="auto"/>
              </w:divBdr>
            </w:div>
            <w:div w:id="8516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algo.edu.vn/tong-hop-vi/lap-trinh-web-la-gi-nhung-dieu-co-ban-can-biet/#:~:text=L%E1%BA%ADp%20tr%C3%ACnh%20web%20l%C3%A0%20qu%C3%A1,ra%20m%E1%BB%99t%20website%20ho%C3%A0n%20ch%E1%BB%89nh"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hyperlink" Target="https://redirect.zalo.me/v3/verifyv2/pc?token=OM3snTXnMmfZ2l_8rXfRR6eAuARV65jiOWpWfZan&amp;continue=https%3A%2F%2Fcodegym.vn%2Fblog%2Ftai-lieu-day-lap-trinh-web%2F" TargetMode="External"/><Relationship Id="rId38" Type="http://schemas.openxmlformats.org/officeDocument/2006/relationships/image" Target="media/image27.png"/><Relationship Id="rId46" Type="http://schemas.openxmlformats.org/officeDocument/2006/relationships/image" Target="media/image35.png"/><Relationship Id="rId20"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967D0-23D2-4DBC-AADA-580153F32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119</Pages>
  <Words>25774</Words>
  <Characters>146914</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Tuyết Anh Hồ Ngọc</dc:creator>
  <cp:keywords/>
  <dc:description/>
  <cp:lastModifiedBy>Tuyết Anh Hồ Ngọc</cp:lastModifiedBy>
  <cp:revision>31</cp:revision>
  <cp:lastPrinted>2024-04-28T12:11:00Z</cp:lastPrinted>
  <dcterms:created xsi:type="dcterms:W3CDTF">2024-04-27T03:01:00Z</dcterms:created>
  <dcterms:modified xsi:type="dcterms:W3CDTF">2024-04-28T12:12:00Z</dcterms:modified>
</cp:coreProperties>
</file>